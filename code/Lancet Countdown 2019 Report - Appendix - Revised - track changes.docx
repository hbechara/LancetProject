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3.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4.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444488" w14:textId="69D88641" w:rsidR="002175F9" w:rsidRDefault="002175F9" w:rsidP="002175F9">
      <w:pPr>
        <w:pStyle w:val="Title"/>
        <w:jc w:val="center"/>
      </w:pPr>
      <w:bookmarkStart w:id="0" w:name="_GoBack"/>
      <w:bookmarkEnd w:id="0"/>
      <w:r>
        <w:t>The 2019 Report of the Lancet Countdown on Health and Climate Change</w:t>
      </w:r>
    </w:p>
    <w:p w14:paraId="503445B5" w14:textId="2A2597FB" w:rsidR="002175F9" w:rsidRDefault="002175F9" w:rsidP="002175F9">
      <w:pPr>
        <w:pStyle w:val="Title"/>
      </w:pPr>
      <w:r>
        <w:t>Appendix</w:t>
      </w:r>
    </w:p>
    <w:p w14:paraId="7E5B1210" w14:textId="3A2C4A89" w:rsidR="00757C03" w:rsidRPr="005F2432" w:rsidRDefault="000925BA" w:rsidP="00F20FA9">
      <w:pPr>
        <w:pStyle w:val="Heading1"/>
        <w:rPr>
          <w:rFonts w:cstheme="majorHAnsi"/>
        </w:rPr>
      </w:pPr>
      <w:r w:rsidRPr="005F2432">
        <w:rPr>
          <w:rFonts w:cstheme="majorHAnsi"/>
        </w:rPr>
        <w:t>Section</w:t>
      </w:r>
      <w:r w:rsidR="000D446C" w:rsidRPr="005F2432">
        <w:rPr>
          <w:rFonts w:cstheme="majorHAnsi"/>
        </w:rPr>
        <w:t xml:space="preserve"> </w:t>
      </w:r>
      <w:r w:rsidR="006C5355" w:rsidRPr="005F2432">
        <w:rPr>
          <w:rFonts w:cstheme="majorHAnsi"/>
        </w:rPr>
        <w:t>1</w:t>
      </w:r>
      <w:r w:rsidR="000D446C" w:rsidRPr="005F2432">
        <w:rPr>
          <w:rFonts w:cstheme="majorHAnsi"/>
        </w:rPr>
        <w:t>: Climate Change Impacts, Exposures and Vulnerability</w:t>
      </w:r>
    </w:p>
    <w:p w14:paraId="4AA87489" w14:textId="77777777" w:rsidR="00E13BE0" w:rsidRPr="005F2432" w:rsidRDefault="00E13BE0" w:rsidP="00E13BE0"/>
    <w:tbl>
      <w:tblPr>
        <w:tblStyle w:val="TableGrid"/>
        <w:tblW w:w="0" w:type="auto"/>
        <w:tblLook w:val="04A0" w:firstRow="1" w:lastRow="0" w:firstColumn="1" w:lastColumn="0" w:noHBand="0" w:noVBand="1"/>
      </w:tblPr>
      <w:tblGrid>
        <w:gridCol w:w="1980"/>
        <w:gridCol w:w="7036"/>
      </w:tblGrid>
      <w:tr w:rsidR="000D446C" w:rsidRPr="005F2432" w14:paraId="7E8AAE65" w14:textId="77777777" w:rsidTr="007E0494">
        <w:tc>
          <w:tcPr>
            <w:tcW w:w="1980" w:type="dxa"/>
          </w:tcPr>
          <w:p w14:paraId="67607B42" w14:textId="77777777" w:rsidR="000D446C" w:rsidRPr="005F2432" w:rsidRDefault="000D446C" w:rsidP="00913309">
            <w:pPr>
              <w:rPr>
                <w:rFonts w:cstheme="minorHAnsi"/>
                <w:b/>
              </w:rPr>
            </w:pPr>
            <w:r w:rsidRPr="005F2432">
              <w:rPr>
                <w:rFonts w:cstheme="minorHAnsi"/>
                <w:b/>
              </w:rPr>
              <w:t>Working Group</w:t>
            </w:r>
          </w:p>
        </w:tc>
        <w:tc>
          <w:tcPr>
            <w:tcW w:w="7036" w:type="dxa"/>
          </w:tcPr>
          <w:p w14:paraId="7B6576C7" w14:textId="18DE8441" w:rsidR="000D446C" w:rsidRPr="005F2432" w:rsidRDefault="000D446C" w:rsidP="00913309">
            <w:pPr>
              <w:rPr>
                <w:rFonts w:cstheme="minorHAnsi"/>
              </w:rPr>
            </w:pPr>
            <w:r w:rsidRPr="005F2432">
              <w:rPr>
                <w:rFonts w:cstheme="minorHAnsi"/>
              </w:rPr>
              <w:t>1</w:t>
            </w:r>
            <w:r w:rsidR="00CF4385" w:rsidRPr="005F2432">
              <w:rPr>
                <w:rFonts w:cstheme="minorHAnsi"/>
              </w:rPr>
              <w:t>: Climate Change Impacts, Exposures and Vulnerability</w:t>
            </w:r>
          </w:p>
        </w:tc>
      </w:tr>
      <w:tr w:rsidR="00FC5512" w:rsidRPr="005F2432" w14:paraId="27636A2B" w14:textId="77777777" w:rsidTr="007E0494">
        <w:trPr>
          <w:trHeight w:val="284"/>
        </w:trPr>
        <w:tc>
          <w:tcPr>
            <w:tcW w:w="1980" w:type="dxa"/>
          </w:tcPr>
          <w:p w14:paraId="29514D82" w14:textId="77777777" w:rsidR="00FC5512" w:rsidRPr="005F2432" w:rsidRDefault="00FC5512" w:rsidP="00FC5512">
            <w:pPr>
              <w:rPr>
                <w:rFonts w:cstheme="minorHAnsi"/>
                <w:b/>
              </w:rPr>
            </w:pPr>
            <w:r w:rsidRPr="005F2432">
              <w:rPr>
                <w:rFonts w:cstheme="minorHAnsi"/>
                <w:b/>
              </w:rPr>
              <w:t>Indicator</w:t>
            </w:r>
          </w:p>
        </w:tc>
        <w:tc>
          <w:tcPr>
            <w:tcW w:w="7036" w:type="dxa"/>
          </w:tcPr>
          <w:p w14:paraId="2F172E99" w14:textId="4D28E268" w:rsidR="00FC5512" w:rsidRPr="005F2432" w:rsidRDefault="00FC5512" w:rsidP="00FC5512">
            <w:pPr>
              <w:rPr>
                <w:rFonts w:cstheme="minorHAnsi"/>
              </w:rPr>
            </w:pPr>
            <w:r w:rsidRPr="005F2432">
              <w:rPr>
                <w:rFonts w:cstheme="minorHAnsi"/>
              </w:rPr>
              <w:t>1.1: Health and heat</w:t>
            </w:r>
          </w:p>
        </w:tc>
      </w:tr>
      <w:tr w:rsidR="00FC5512" w:rsidRPr="005F2432" w14:paraId="75828A98" w14:textId="77777777" w:rsidTr="007E0494">
        <w:tc>
          <w:tcPr>
            <w:tcW w:w="1980" w:type="dxa"/>
          </w:tcPr>
          <w:p w14:paraId="2BECAB25" w14:textId="77777777" w:rsidR="00FC5512" w:rsidRPr="005F2432" w:rsidRDefault="00FC5512" w:rsidP="00FC5512">
            <w:pPr>
              <w:rPr>
                <w:rFonts w:cstheme="minorHAnsi"/>
                <w:b/>
              </w:rPr>
            </w:pPr>
            <w:r w:rsidRPr="005F2432">
              <w:rPr>
                <w:rFonts w:cstheme="minorHAnsi"/>
                <w:b/>
              </w:rPr>
              <w:t>Sub-Indicator</w:t>
            </w:r>
          </w:p>
        </w:tc>
        <w:tc>
          <w:tcPr>
            <w:tcW w:w="7036" w:type="dxa"/>
          </w:tcPr>
          <w:p w14:paraId="316E74C6" w14:textId="2BEF83CF" w:rsidR="00FC5512" w:rsidRPr="005F2432" w:rsidRDefault="00FC5512" w:rsidP="00FC5512">
            <w:pPr>
              <w:rPr>
                <w:rFonts w:cstheme="minorHAnsi"/>
              </w:rPr>
            </w:pPr>
            <w:r w:rsidRPr="005F2432">
              <w:rPr>
                <w:rFonts w:cstheme="minorHAnsi"/>
              </w:rPr>
              <w:t>1.1.1: Vulnerability to extremes of heat</w:t>
            </w:r>
          </w:p>
        </w:tc>
      </w:tr>
      <w:tr w:rsidR="00FC5512" w:rsidRPr="005F2432" w14:paraId="6C0020DD" w14:textId="77777777" w:rsidTr="007E0494">
        <w:tc>
          <w:tcPr>
            <w:tcW w:w="1980" w:type="dxa"/>
          </w:tcPr>
          <w:p w14:paraId="4C9E05CF" w14:textId="77777777" w:rsidR="00FC5512" w:rsidRPr="005F2432" w:rsidRDefault="00FC5512" w:rsidP="00FC5512">
            <w:pPr>
              <w:rPr>
                <w:rFonts w:cstheme="minorHAnsi"/>
                <w:b/>
              </w:rPr>
            </w:pPr>
            <w:r w:rsidRPr="005F2432">
              <w:rPr>
                <w:rFonts w:cstheme="minorHAnsi"/>
                <w:b/>
              </w:rPr>
              <w:t>Methods</w:t>
            </w:r>
          </w:p>
        </w:tc>
        <w:tc>
          <w:tcPr>
            <w:tcW w:w="7036" w:type="dxa"/>
          </w:tcPr>
          <w:p w14:paraId="33A214AE" w14:textId="00141CC1" w:rsidR="00FC5512" w:rsidRPr="005F2432" w:rsidRDefault="00E0228D" w:rsidP="00FC5512">
            <w:pPr>
              <w:rPr>
                <w:rFonts w:cstheme="minorHAnsi"/>
                <w:color w:val="000000" w:themeColor="text1"/>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009D1391" w:rsidRPr="005F2432">
              <w:rPr>
                <w:rFonts w:eastAsia="Times New Roman" w:cstheme="minorHAnsi"/>
                <w:color w:val="222222"/>
                <w:lang w:eastAsia="en-GB"/>
              </w:rPr>
              <w:t>This indicator displays an index derived by taking mean of proportion of the population over 65 years</w:t>
            </w:r>
            <w:r w:rsidR="00C049C3" w:rsidRPr="005F2432">
              <w:rPr>
                <w:rFonts w:eastAsia="Times New Roman" w:cstheme="minorHAnsi"/>
                <w:color w:val="222222"/>
                <w:lang w:eastAsia="en-GB"/>
              </w:rPr>
              <w:t>;</w:t>
            </w:r>
            <w:r w:rsidR="009D1391" w:rsidRPr="005F2432">
              <w:rPr>
                <w:rFonts w:eastAsia="Times New Roman" w:cstheme="minorHAnsi"/>
                <w:color w:val="222222"/>
                <w:lang w:eastAsia="en-GB"/>
              </w:rPr>
              <w:fldChar w:fldCharType="begin"/>
            </w:r>
            <w:r w:rsidRPr="005F2432">
              <w:rPr>
                <w:rFonts w:eastAsia="Times New Roman" w:cstheme="minorHAnsi"/>
                <w:color w:val="222222"/>
                <w:lang w:eastAsia="en-GB"/>
              </w:rPr>
              <w:instrText xml:space="preserve"> ADDIN EN.CITE &lt;EndNote&gt;&lt;Cite&gt;&lt;Year&gt;2018&lt;/Year&gt;&lt;RecNum&gt;253&lt;/RecNum&gt;&lt;DisplayText&gt;&lt;style face="superscript"&gt;2&lt;/style&gt;&lt;/DisplayText&gt;&lt;record&gt;&lt;rec-number&gt;253&lt;/rec-number&gt;&lt;foreign-keys&gt;&lt;key app="EN" db-id="e2zepwa56vz2ryev2aoxraf420vzvwft0pzz" timestamp="1559750883"&gt;253&lt;/key&gt;&lt;/foreign-keys&gt;&lt;ref-type name="Report"&gt;27&lt;/ref-type&gt;&lt;contributors&gt;&lt;/contributors&gt;&lt;titles&gt;&lt;title&gt;Global Burden of Disease Collaborative Network. Global Burden of Disease Study 2017 (GBD 2017) Population Estimates 1950-2017&lt;/title&gt;&lt;/titles&gt;&lt;dates&gt;&lt;year&gt;2018&lt;/year&gt;&lt;/dates&gt;&lt;publisher&gt;Seattle, United States:Institute for Health Metrics and Evaluation (IHME)&lt;/publisher&gt;&lt;urls&gt;&lt;/urls&gt;&lt;/record&gt;&lt;/Cite&gt;&lt;/EndNote&gt;</w:instrText>
            </w:r>
            <w:r w:rsidR="009D1391"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2</w:t>
            </w:r>
            <w:r w:rsidR="009D1391" w:rsidRPr="005F2432">
              <w:rPr>
                <w:rFonts w:eastAsia="Times New Roman" w:cstheme="minorHAnsi"/>
                <w:color w:val="222222"/>
                <w:lang w:eastAsia="en-GB"/>
              </w:rPr>
              <w:fldChar w:fldCharType="end"/>
            </w:r>
            <w:r w:rsidR="009D1391" w:rsidRPr="005F2432">
              <w:rPr>
                <w:rFonts w:eastAsia="Times New Roman" w:cstheme="minorHAnsi"/>
                <w:color w:val="222222"/>
                <w:lang w:eastAsia="en-GB"/>
              </w:rPr>
              <w:t xml:space="preserve"> the prevalence of cardiovascular, diabetes and chronic respiratory diseases among population over 65</w:t>
            </w:r>
            <w:r w:rsidR="00C049C3" w:rsidRPr="005F2432">
              <w:rPr>
                <w:rFonts w:eastAsia="Times New Roman" w:cstheme="minorHAnsi"/>
                <w:color w:val="222222"/>
                <w:lang w:eastAsia="en-GB"/>
              </w:rPr>
              <w:t xml:space="preserve"> </w:t>
            </w:r>
            <w:r w:rsidR="009D1391" w:rsidRPr="005F2432">
              <w:rPr>
                <w:rFonts w:eastAsia="Times New Roman" w:cstheme="minorHAnsi"/>
                <w:color w:val="222222"/>
                <w:lang w:eastAsia="en-GB"/>
              </w:rPr>
              <w:t>years</w:t>
            </w:r>
            <w:r w:rsidR="00C049C3" w:rsidRPr="005F2432">
              <w:rPr>
                <w:rFonts w:eastAsia="Times New Roman" w:cstheme="minorHAnsi"/>
                <w:color w:val="222222"/>
                <w:lang w:eastAsia="en-GB"/>
              </w:rPr>
              <w:t xml:space="preserve"> using</w:t>
            </w:r>
            <w:r w:rsidR="009D1391" w:rsidRPr="005F2432">
              <w:rPr>
                <w:rFonts w:eastAsia="Times New Roman" w:cstheme="minorHAnsi"/>
                <w:color w:val="222222"/>
                <w:lang w:eastAsia="en-GB"/>
              </w:rPr>
              <w:t xml:space="preserve"> GBD study 2017 estimates</w:t>
            </w:r>
            <w:r w:rsidR="00C049C3" w:rsidRPr="005F2432">
              <w:rPr>
                <w:rFonts w:eastAsia="Times New Roman" w:cstheme="minorHAnsi"/>
                <w:color w:val="222222"/>
                <w:lang w:eastAsia="en-GB"/>
              </w:rPr>
              <w:t>;</w:t>
            </w:r>
            <w:r w:rsidR="009D1391" w:rsidRPr="005F2432">
              <w:rPr>
                <w:rFonts w:eastAsia="Times New Roman" w:cstheme="minorHAnsi"/>
                <w:color w:val="222222"/>
                <w:lang w:eastAsia="en-GB"/>
              </w:rPr>
              <w:fldChar w:fldCharType="begin"/>
            </w:r>
            <w:r w:rsidRPr="005F2432">
              <w:rPr>
                <w:rFonts w:eastAsia="Times New Roman" w:cstheme="minorHAnsi"/>
                <w:color w:val="222222"/>
                <w:lang w:eastAsia="en-GB"/>
              </w:rPr>
              <w:instrText xml:space="preserve"> ADDIN EN.CITE &lt;EndNote&gt;&lt;Cite&gt;&lt;Year&gt;2018&lt;/Year&gt;&lt;RecNum&gt;254&lt;/RecNum&gt;&lt;DisplayText&gt;&lt;style face="superscript"&gt;3&lt;/style&gt;&lt;/DisplayText&gt;&lt;record&gt;&lt;rec-number&gt;254&lt;/rec-number&gt;&lt;foreign-keys&gt;&lt;key app="EN" db-id="e2zepwa56vz2ryev2aoxraf420vzvwft0pzz" timestamp="1559750883"&gt;254&lt;/key&gt;&lt;/foreign-keys&gt;&lt;ref-type name="Report"&gt;27&lt;/ref-type&gt;&lt;contributors&gt;&lt;/contributors&gt;&lt;titles&gt;&lt;title&gt;Global Burden of Disease Collaborative Network. Global Burden of Disease Study 2017 (GBD 2017) Results&lt;/title&gt;&lt;/titles&gt;&lt;dates&gt;&lt;year&gt;2018&lt;/year&gt;&lt;/dates&gt;&lt;pub-location&gt;Seattle, United States&lt;/pub-location&gt;&lt;publisher&gt;Institute for Health Metrics and Evaluation (IHME)&lt;/publisher&gt;&lt;urls&gt;&lt;related-urls&gt;&lt;url&gt;http://ghdx.healthdata.org/gbd-results-tool&lt;/url&gt;&lt;/related-urls&gt;&lt;/urls&gt;&lt;/record&gt;&lt;/Cite&gt;&lt;/EndNote&gt;</w:instrText>
            </w:r>
            <w:r w:rsidR="009D1391"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3</w:t>
            </w:r>
            <w:r w:rsidR="009D1391" w:rsidRPr="005F2432">
              <w:rPr>
                <w:rFonts w:eastAsia="Times New Roman" w:cstheme="minorHAnsi"/>
                <w:color w:val="222222"/>
                <w:lang w:eastAsia="en-GB"/>
              </w:rPr>
              <w:fldChar w:fldCharType="end"/>
            </w:r>
            <w:r w:rsidR="009D1391" w:rsidRPr="005F2432">
              <w:rPr>
                <w:rFonts w:eastAsia="Times New Roman" w:cstheme="minorHAnsi"/>
                <w:color w:val="222222"/>
                <w:lang w:eastAsia="en-GB"/>
              </w:rPr>
              <w:t xml:space="preserve"> and the proportion of the population living in urban areas</w:t>
            </w:r>
            <w:r w:rsidR="00C049C3" w:rsidRPr="005F2432">
              <w:rPr>
                <w:rFonts w:eastAsia="Times New Roman" w:cstheme="minorHAnsi"/>
                <w:color w:val="222222"/>
                <w:lang w:eastAsia="en-GB"/>
              </w:rPr>
              <w:t xml:space="preserve"> as a measure of exposure to urban heat island.</w:t>
            </w:r>
            <w:r w:rsidR="00EE0D0B" w:rsidRPr="005F2432">
              <w:rPr>
                <w:rFonts w:eastAsia="Times New Roman" w:cstheme="minorHAnsi"/>
                <w:color w:val="222222"/>
                <w:lang w:eastAsia="en-GB"/>
              </w:rPr>
              <w:fldChar w:fldCharType="begin"/>
            </w:r>
            <w:r w:rsidRPr="005F2432">
              <w:rPr>
                <w:rFonts w:eastAsia="Times New Roman" w:cstheme="minorHAnsi"/>
                <w:color w:val="222222"/>
                <w:lang w:eastAsia="en-GB"/>
              </w:rPr>
              <w:instrText xml:space="preserve"> ADDIN EN.CITE &lt;EndNote&gt;&lt;Cite&gt;&lt;Author&gt;United Nations DESA/Population Division&lt;/Author&gt;&lt;Year&gt;2018&lt;/Year&gt;&lt;RecNum&gt;105&lt;/RecNum&gt;&lt;DisplayText&gt;&lt;style face="superscript"&gt;4&lt;/style&gt;&lt;/DisplayText&gt;&lt;record&gt;&lt;rec-number&gt;105&lt;/rec-number&gt;&lt;foreign-keys&gt;&lt;key app="EN" db-id="e2zepwa56vz2ryev2aoxraf420vzvwft0pzz" timestamp="0"&gt;105&lt;/key&gt;&lt;/foreign-keys&gt;&lt;ref-type name="Generic"&gt;13&lt;/ref-type&gt;&lt;contributors&gt;&lt;authors&gt;&lt;author&gt;United Nations DESA/Population Division,&lt;/author&gt;&lt;/authors&gt;&lt;/contributors&gt;&lt;titles&gt;&lt;title&gt;2018 Revision of the World Urbanization Prospects&lt;/title&gt;&lt;/titles&gt;&lt;dates&gt;&lt;year&gt;2018&lt;/year&gt;&lt;/dates&gt;&lt;urls&gt;&lt;related-urls&gt;&lt;url&gt;https://population.un.org/wup/&lt;/url&gt;&lt;/related-urls&gt;&lt;/urls&gt;&lt;/record&gt;&lt;/Cite&gt;&lt;/EndNote&gt;</w:instrText>
            </w:r>
            <w:r w:rsidR="00EE0D0B"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4</w:t>
            </w:r>
            <w:r w:rsidR="00EE0D0B" w:rsidRPr="005F2432">
              <w:rPr>
                <w:rFonts w:eastAsia="Times New Roman" w:cstheme="minorHAnsi"/>
                <w:color w:val="222222"/>
                <w:lang w:eastAsia="en-GB"/>
              </w:rPr>
              <w:fldChar w:fldCharType="end"/>
            </w:r>
            <w:r w:rsidR="000F477A" w:rsidRPr="005F2432">
              <w:rPr>
                <w:rFonts w:eastAsia="Times New Roman" w:cstheme="minorHAnsi"/>
                <w:color w:val="222222"/>
                <w:lang w:eastAsia="en-GB"/>
              </w:rPr>
              <w:t xml:space="preserve"> </w:t>
            </w:r>
            <w:r w:rsidR="009D1391" w:rsidRPr="005F2432">
              <w:rPr>
                <w:rFonts w:eastAsia="Times New Roman" w:cstheme="minorHAnsi"/>
                <w:color w:val="222222"/>
                <w:lang w:eastAsia="en-GB"/>
              </w:rPr>
              <w:t>The index ranges between 0 and 100 and is a measure of potential vulnerability</w:t>
            </w:r>
            <w:r w:rsidR="000F477A" w:rsidRPr="005F2432">
              <w:rPr>
                <w:rFonts w:eastAsia="Times New Roman" w:cstheme="minorHAnsi"/>
                <w:color w:val="222222"/>
                <w:lang w:eastAsia="en-GB"/>
              </w:rPr>
              <w:t xml:space="preserve"> to heat exposure</w:t>
            </w:r>
            <w:r w:rsidR="009D1391" w:rsidRPr="005F2432">
              <w:rPr>
                <w:rFonts w:eastAsia="Times New Roman" w:cstheme="minorHAnsi"/>
                <w:color w:val="222222"/>
                <w:lang w:eastAsia="en-GB"/>
              </w:rPr>
              <w:t xml:space="preserve"> of </w:t>
            </w:r>
            <w:r w:rsidR="000F477A" w:rsidRPr="005F2432">
              <w:rPr>
                <w:rFonts w:eastAsia="Times New Roman" w:cstheme="minorHAnsi"/>
                <w:color w:val="222222"/>
                <w:lang w:eastAsia="en-GB"/>
              </w:rPr>
              <w:t>the population over 65 years by country</w:t>
            </w:r>
            <w:r w:rsidR="009D1391" w:rsidRPr="005F2432">
              <w:rPr>
                <w:rFonts w:eastAsia="Times New Roman" w:cstheme="minorHAnsi"/>
                <w:color w:val="222222"/>
                <w:lang w:eastAsia="en-GB"/>
              </w:rPr>
              <w:t xml:space="preserve">.  </w:t>
            </w:r>
            <w:r w:rsidR="000F477A" w:rsidRPr="005F2432">
              <w:rPr>
                <w:rFonts w:eastAsia="Times New Roman" w:cstheme="minorHAnsi"/>
                <w:color w:val="222222"/>
                <w:lang w:eastAsia="en-GB"/>
              </w:rPr>
              <w:t>A</w:t>
            </w:r>
            <w:r w:rsidR="009D1391" w:rsidRPr="005F2432">
              <w:rPr>
                <w:rFonts w:eastAsia="Times New Roman" w:cstheme="minorHAnsi"/>
                <w:color w:val="222222"/>
                <w:lang w:eastAsia="en-GB"/>
              </w:rPr>
              <w:t xml:space="preserve">ggregated trends </w:t>
            </w:r>
            <w:r w:rsidR="000F477A" w:rsidRPr="005F2432">
              <w:rPr>
                <w:rFonts w:eastAsia="Times New Roman" w:cstheme="minorHAnsi"/>
                <w:color w:val="222222"/>
                <w:lang w:eastAsia="en-GB"/>
              </w:rPr>
              <w:t xml:space="preserve">are displayed </w:t>
            </w:r>
            <w:r w:rsidR="009D1391" w:rsidRPr="005F2432">
              <w:rPr>
                <w:rFonts w:eastAsia="Times New Roman" w:cstheme="minorHAnsi"/>
                <w:color w:val="222222"/>
                <w:lang w:eastAsia="en-GB"/>
              </w:rPr>
              <w:t>by WHO regional classifications for the period 1990 to 2017.</w:t>
            </w:r>
          </w:p>
        </w:tc>
      </w:tr>
      <w:tr w:rsidR="00FC5512" w:rsidRPr="005F2432" w14:paraId="59D96CCC" w14:textId="77777777" w:rsidTr="007E0494">
        <w:trPr>
          <w:trHeight w:val="287"/>
        </w:trPr>
        <w:tc>
          <w:tcPr>
            <w:tcW w:w="1980" w:type="dxa"/>
          </w:tcPr>
          <w:p w14:paraId="5BF9AD54" w14:textId="77777777" w:rsidR="00FC5512" w:rsidRPr="005F2432" w:rsidRDefault="00FC5512" w:rsidP="00FC5512">
            <w:pPr>
              <w:rPr>
                <w:rFonts w:cstheme="minorHAnsi"/>
                <w:b/>
              </w:rPr>
            </w:pPr>
            <w:r w:rsidRPr="005F2432">
              <w:rPr>
                <w:rFonts w:cstheme="minorHAnsi"/>
                <w:b/>
              </w:rPr>
              <w:t>Data</w:t>
            </w:r>
          </w:p>
        </w:tc>
        <w:tc>
          <w:tcPr>
            <w:tcW w:w="7036" w:type="dxa"/>
          </w:tcPr>
          <w:p w14:paraId="0371EEDF" w14:textId="77777777" w:rsidR="009D1391" w:rsidRPr="005F2432" w:rsidRDefault="009D1391" w:rsidP="009D1391">
            <w:pPr>
              <w:pStyle w:val="ListParagraph"/>
              <w:numPr>
                <w:ilvl w:val="0"/>
                <w:numId w:val="9"/>
              </w:numPr>
              <w:rPr>
                <w:rFonts w:cstheme="minorHAnsi"/>
              </w:rPr>
            </w:pPr>
            <w:r w:rsidRPr="005F2432">
              <w:rPr>
                <w:rFonts w:cstheme="minorHAnsi"/>
              </w:rPr>
              <w:t>Global Burden of Disease Collaborative Network. Global Burden of Disease Study 2017 (GBD 2017) Population Estimates 1950-2017. Seattle, United States: Institute for Health Metrics and Evaluation (IHME), 2018.</w:t>
            </w:r>
          </w:p>
          <w:p w14:paraId="44E5873A" w14:textId="77777777" w:rsidR="009D1391" w:rsidRPr="005F2432" w:rsidRDefault="009D1391" w:rsidP="009D1391">
            <w:pPr>
              <w:pStyle w:val="EndNoteBibliography"/>
              <w:rPr>
                <w:rFonts w:asciiTheme="minorHAnsi" w:hAnsiTheme="minorHAnsi" w:cstheme="minorHAnsi"/>
              </w:rPr>
            </w:pPr>
          </w:p>
          <w:p w14:paraId="348187F9" w14:textId="77777777" w:rsidR="009D1391" w:rsidRPr="005F2432" w:rsidRDefault="009D1391" w:rsidP="009D1391">
            <w:pPr>
              <w:pStyle w:val="EndNoteBibliography"/>
              <w:numPr>
                <w:ilvl w:val="0"/>
                <w:numId w:val="9"/>
              </w:numPr>
              <w:rPr>
                <w:rFonts w:asciiTheme="minorHAnsi" w:hAnsiTheme="minorHAnsi" w:cstheme="minorHAnsi"/>
              </w:rPr>
            </w:pPr>
            <w:r w:rsidRPr="005F2432">
              <w:rPr>
                <w:rFonts w:asciiTheme="minorHAnsi" w:eastAsia="Times New Roman" w:hAnsiTheme="minorHAnsi" w:cstheme="minorHAnsi"/>
                <w:color w:val="222222"/>
                <w:lang w:eastAsia="en-GB"/>
              </w:rPr>
              <w:t xml:space="preserve">Global Burden of Disease Collaborative Network. Global Burden of Disease Study 2017 (GBD 2017) Results. Seattle, United States: Institute for Health Metrics and Evaluation (IHME), 2018.Available from </w:t>
            </w:r>
            <w:hyperlink r:id="rId8" w:history="1">
              <w:r w:rsidRPr="005F2432">
                <w:rPr>
                  <w:rStyle w:val="Hyperlink"/>
                  <w:rFonts w:asciiTheme="minorHAnsi" w:eastAsia="Times New Roman" w:hAnsiTheme="minorHAnsi" w:cstheme="minorHAnsi"/>
                  <w:lang w:eastAsia="en-GB"/>
                </w:rPr>
                <w:t>http://ghdx.healthdata.org/gbd-results-tool</w:t>
              </w:r>
            </w:hyperlink>
            <w:r w:rsidRPr="005F2432">
              <w:rPr>
                <w:rFonts w:asciiTheme="minorHAnsi" w:eastAsia="Times New Roman" w:hAnsiTheme="minorHAnsi" w:cstheme="minorHAnsi"/>
                <w:color w:val="222222"/>
                <w:lang w:eastAsia="en-GB"/>
              </w:rPr>
              <w:t>.</w:t>
            </w:r>
          </w:p>
          <w:p w14:paraId="684A355E" w14:textId="77777777" w:rsidR="009D1391" w:rsidRPr="005F2432" w:rsidRDefault="009D1391" w:rsidP="009D1391">
            <w:pPr>
              <w:pStyle w:val="EndNoteBibliography"/>
              <w:rPr>
                <w:rFonts w:asciiTheme="minorHAnsi" w:hAnsiTheme="minorHAnsi" w:cstheme="minorHAnsi"/>
              </w:rPr>
            </w:pPr>
          </w:p>
          <w:p w14:paraId="01EE5628" w14:textId="77777777" w:rsidR="009D1391" w:rsidRPr="005F2432" w:rsidRDefault="009D1391" w:rsidP="009D1391">
            <w:pPr>
              <w:pStyle w:val="EndNoteBibliography"/>
              <w:numPr>
                <w:ilvl w:val="0"/>
                <w:numId w:val="9"/>
              </w:numPr>
              <w:rPr>
                <w:rFonts w:asciiTheme="minorHAnsi" w:hAnsiTheme="minorHAnsi" w:cstheme="minorHAnsi"/>
              </w:rPr>
            </w:pPr>
            <w:r w:rsidRPr="005F2432">
              <w:rPr>
                <w:rFonts w:asciiTheme="minorHAnsi" w:hAnsiTheme="minorHAnsi" w:cstheme="minorHAnsi"/>
              </w:rPr>
              <w:t>Urban population (% of total) The United Nations Population Division's World Urbanization Prospects.</w:t>
            </w:r>
          </w:p>
          <w:p w14:paraId="147B50DA" w14:textId="084F344B" w:rsidR="00FC5512" w:rsidRPr="005F2432" w:rsidRDefault="00FC5512" w:rsidP="00FC5512">
            <w:pPr>
              <w:rPr>
                <w:rFonts w:cstheme="minorHAnsi"/>
              </w:rPr>
            </w:pPr>
          </w:p>
        </w:tc>
      </w:tr>
      <w:tr w:rsidR="00FC5512" w:rsidRPr="005F2432" w14:paraId="6B32EFE3" w14:textId="77777777" w:rsidTr="007E0494">
        <w:tc>
          <w:tcPr>
            <w:tcW w:w="1980" w:type="dxa"/>
          </w:tcPr>
          <w:p w14:paraId="052FB165" w14:textId="77777777" w:rsidR="00FC5512" w:rsidRPr="005F2432" w:rsidRDefault="00FC5512" w:rsidP="00FC5512">
            <w:pPr>
              <w:rPr>
                <w:rFonts w:cstheme="minorHAnsi"/>
                <w:b/>
              </w:rPr>
            </w:pPr>
            <w:r w:rsidRPr="005F2432">
              <w:rPr>
                <w:rFonts w:cstheme="minorHAnsi"/>
                <w:b/>
              </w:rPr>
              <w:t>Caveats</w:t>
            </w:r>
          </w:p>
        </w:tc>
        <w:tc>
          <w:tcPr>
            <w:tcW w:w="7036" w:type="dxa"/>
          </w:tcPr>
          <w:p w14:paraId="11B516A8" w14:textId="3D370376" w:rsidR="00FC5512" w:rsidRPr="005F2432" w:rsidRDefault="009D1391" w:rsidP="009D1391">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There is no consistent and universally accepted standard for distinguishing urban from rural areas, in part because of the wide variety of situations across countries. Most countries use an urban classification related to the size or characteristics of settlements.</w:t>
            </w:r>
            <w:r w:rsidR="00C049C3" w:rsidRPr="005F2432">
              <w:rPr>
                <w:rFonts w:eastAsia="Times New Roman" w:cstheme="minorHAnsi"/>
                <w:color w:val="222222"/>
                <w:lang w:eastAsia="en-GB"/>
              </w:rPr>
              <w:fldChar w:fldCharType="begin"/>
            </w:r>
            <w:r w:rsidR="00E0228D" w:rsidRPr="005F2432">
              <w:rPr>
                <w:rFonts w:eastAsia="Times New Roman" w:cstheme="minorHAnsi"/>
                <w:color w:val="222222"/>
                <w:lang w:eastAsia="en-GB"/>
              </w:rPr>
              <w:instrText xml:space="preserve"> ADDIN EN.CITE &lt;EndNote&gt;&lt;Cite&gt;&lt;Author&gt;United Nations DESA/Population Division&lt;/Author&gt;&lt;Year&gt;2018&lt;/Year&gt;&lt;RecNum&gt;105&lt;/RecNum&gt;&lt;DisplayText&gt;&lt;style face="superscript"&gt;4&lt;/style&gt;&lt;/DisplayText&gt;&lt;record&gt;&lt;rec-number&gt;105&lt;/rec-number&gt;&lt;foreign-keys&gt;&lt;key app="EN" db-id="e2zepwa56vz2ryev2aoxraf420vzvwft0pzz" timestamp="0"&gt;105&lt;/key&gt;&lt;/foreign-keys&gt;&lt;ref-type name="Generic"&gt;13&lt;/ref-type&gt;&lt;contributors&gt;&lt;authors&gt;&lt;author&gt;United Nations DESA/Population Division,&lt;/author&gt;&lt;/authors&gt;&lt;/contributors&gt;&lt;titles&gt;&lt;title&gt;2018 Revision of the World Urbanization Prospects&lt;/title&gt;&lt;/titles&gt;&lt;dates&gt;&lt;year&gt;2018&lt;/year&gt;&lt;/dates&gt;&lt;urls&gt;&lt;related-urls&gt;&lt;url&gt;https://population.un.org/wup/&lt;/url&gt;&lt;/related-urls&gt;&lt;/urls&gt;&lt;/record&gt;&lt;/Cite&gt;&lt;/EndNote&gt;</w:instrText>
            </w:r>
            <w:r w:rsidR="00C049C3" w:rsidRPr="005F2432">
              <w:rPr>
                <w:rFonts w:eastAsia="Times New Roman" w:cstheme="minorHAnsi"/>
                <w:color w:val="222222"/>
                <w:lang w:eastAsia="en-GB"/>
              </w:rPr>
              <w:fldChar w:fldCharType="separate"/>
            </w:r>
            <w:r w:rsidR="00E0228D" w:rsidRPr="005F2432">
              <w:rPr>
                <w:rFonts w:eastAsia="Times New Roman" w:cstheme="minorHAnsi"/>
                <w:noProof/>
                <w:color w:val="222222"/>
                <w:vertAlign w:val="superscript"/>
                <w:lang w:eastAsia="en-GB"/>
              </w:rPr>
              <w:t>4</w:t>
            </w:r>
            <w:r w:rsidR="00C049C3"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This indicator does not include the existence of heat early warning systems, or prevalence of cooling devices. Neither does it include the prevalence of green areas in cities.</w:t>
            </w:r>
          </w:p>
        </w:tc>
      </w:tr>
      <w:tr w:rsidR="00FC5512" w:rsidRPr="005F2432" w14:paraId="265592ED" w14:textId="77777777" w:rsidTr="007E0494">
        <w:tc>
          <w:tcPr>
            <w:tcW w:w="1980" w:type="dxa"/>
          </w:tcPr>
          <w:p w14:paraId="1C29D4E6" w14:textId="77777777" w:rsidR="00FC5512" w:rsidRPr="005F2432" w:rsidRDefault="00FC5512" w:rsidP="00FC5512">
            <w:pPr>
              <w:rPr>
                <w:rFonts w:cstheme="minorHAnsi"/>
                <w:b/>
              </w:rPr>
            </w:pPr>
            <w:r w:rsidRPr="005F2432">
              <w:rPr>
                <w:rFonts w:cstheme="minorHAnsi"/>
                <w:b/>
              </w:rPr>
              <w:t>Future Form of Indicator</w:t>
            </w:r>
          </w:p>
        </w:tc>
        <w:tc>
          <w:tcPr>
            <w:tcW w:w="7036" w:type="dxa"/>
          </w:tcPr>
          <w:p w14:paraId="0BD931BB" w14:textId="2061B942" w:rsidR="00FC5512" w:rsidRPr="005F2432" w:rsidRDefault="009D1391" w:rsidP="00FC5512">
            <w:pPr>
              <w:rPr>
                <w:rFonts w:cstheme="minorHAnsi"/>
              </w:rPr>
            </w:pPr>
            <w:r w:rsidRPr="005F2432">
              <w:rPr>
                <w:rFonts w:cstheme="minorHAnsi"/>
              </w:rPr>
              <w:t>GBD and urbanization estimates now are revised annually; the indicator will be updated every year.</w:t>
            </w:r>
          </w:p>
        </w:tc>
      </w:tr>
    </w:tbl>
    <w:p w14:paraId="0C49915A" w14:textId="73AD2F76" w:rsidR="00002DA6" w:rsidRDefault="00002DA6">
      <w:pPr>
        <w:rPr>
          <w:rFonts w:cstheme="minorHAnsi"/>
        </w:rPr>
      </w:pPr>
    </w:p>
    <w:p w14:paraId="5602C48B" w14:textId="77777777" w:rsidR="002175F9" w:rsidRPr="005F2432" w:rsidRDefault="002175F9">
      <w:pPr>
        <w:rPr>
          <w:rFonts w:cstheme="minorHAnsi"/>
        </w:rPr>
      </w:pPr>
    </w:p>
    <w:tbl>
      <w:tblPr>
        <w:tblStyle w:val="TableGrid"/>
        <w:tblW w:w="9923" w:type="dxa"/>
        <w:tblInd w:w="-289" w:type="dxa"/>
        <w:tblLook w:val="04A0" w:firstRow="1" w:lastRow="0" w:firstColumn="1" w:lastColumn="0" w:noHBand="0" w:noVBand="1"/>
        <w:tblPrChange w:id="1" w:author="Author">
          <w:tblPr>
            <w:tblStyle w:val="TableGrid"/>
            <w:tblW w:w="0" w:type="auto"/>
            <w:tblLook w:val="04A0" w:firstRow="1" w:lastRow="0" w:firstColumn="1" w:lastColumn="0" w:noHBand="0" w:noVBand="1"/>
          </w:tblPr>
        </w:tblPrChange>
      </w:tblPr>
      <w:tblGrid>
        <w:gridCol w:w="1309"/>
        <w:gridCol w:w="9246"/>
        <w:tblGridChange w:id="2">
          <w:tblGrid>
            <w:gridCol w:w="1143"/>
            <w:gridCol w:w="7873"/>
          </w:tblGrid>
        </w:tblGridChange>
      </w:tblGrid>
      <w:tr w:rsidR="006B546B" w:rsidRPr="005F2432" w14:paraId="22D920FA" w14:textId="77777777" w:rsidTr="00C145DC">
        <w:tc>
          <w:tcPr>
            <w:tcW w:w="1432" w:type="dxa"/>
            <w:tcPrChange w:id="3" w:author="Author">
              <w:tcPr>
                <w:tcW w:w="1980" w:type="dxa"/>
              </w:tcPr>
            </w:tcPrChange>
          </w:tcPr>
          <w:p w14:paraId="15ABDF9D" w14:textId="77777777" w:rsidR="006B546B" w:rsidRPr="005F2432" w:rsidRDefault="006B546B" w:rsidP="006B546B">
            <w:pPr>
              <w:rPr>
                <w:rFonts w:cstheme="minorHAnsi"/>
                <w:b/>
              </w:rPr>
            </w:pPr>
            <w:r w:rsidRPr="005F2432">
              <w:rPr>
                <w:rFonts w:cstheme="minorHAnsi"/>
                <w:b/>
              </w:rPr>
              <w:lastRenderedPageBreak/>
              <w:t>Working Group</w:t>
            </w:r>
          </w:p>
        </w:tc>
        <w:tc>
          <w:tcPr>
            <w:tcW w:w="8491" w:type="dxa"/>
            <w:tcPrChange w:id="4" w:author="Author">
              <w:tcPr>
                <w:tcW w:w="7036" w:type="dxa"/>
              </w:tcPr>
            </w:tcPrChange>
          </w:tcPr>
          <w:p w14:paraId="7DAE4D51" w14:textId="3961A1B6" w:rsidR="006B546B" w:rsidRPr="005F2432" w:rsidRDefault="006B546B" w:rsidP="006B546B">
            <w:pPr>
              <w:rPr>
                <w:rFonts w:cstheme="minorHAnsi"/>
              </w:rPr>
            </w:pPr>
            <w:r w:rsidRPr="005F2432">
              <w:rPr>
                <w:rFonts w:cstheme="minorHAnsi"/>
              </w:rPr>
              <w:t>1</w:t>
            </w:r>
            <w:r w:rsidR="00CF4385" w:rsidRPr="005F2432">
              <w:rPr>
                <w:rFonts w:cstheme="minorHAnsi"/>
              </w:rPr>
              <w:t>: Climate Change Impacts, Exposures and Vulnerability</w:t>
            </w:r>
          </w:p>
        </w:tc>
      </w:tr>
      <w:tr w:rsidR="006B546B" w:rsidRPr="005F2432" w14:paraId="750C2865" w14:textId="77777777" w:rsidTr="00C145DC">
        <w:trPr>
          <w:trHeight w:val="284"/>
          <w:trPrChange w:id="5" w:author="Author">
            <w:trPr>
              <w:trHeight w:val="284"/>
            </w:trPr>
          </w:trPrChange>
        </w:trPr>
        <w:tc>
          <w:tcPr>
            <w:tcW w:w="1432" w:type="dxa"/>
            <w:tcPrChange w:id="6" w:author="Author">
              <w:tcPr>
                <w:tcW w:w="1980" w:type="dxa"/>
              </w:tcPr>
            </w:tcPrChange>
          </w:tcPr>
          <w:p w14:paraId="7ED2D6BB" w14:textId="77777777" w:rsidR="006B546B" w:rsidRPr="005F2432" w:rsidRDefault="006B546B" w:rsidP="006B546B">
            <w:pPr>
              <w:rPr>
                <w:rFonts w:cstheme="minorHAnsi"/>
                <w:b/>
              </w:rPr>
            </w:pPr>
            <w:r w:rsidRPr="005F2432">
              <w:rPr>
                <w:rFonts w:cstheme="minorHAnsi"/>
                <w:b/>
              </w:rPr>
              <w:t>Indicator</w:t>
            </w:r>
          </w:p>
        </w:tc>
        <w:tc>
          <w:tcPr>
            <w:tcW w:w="8491" w:type="dxa"/>
            <w:tcPrChange w:id="7" w:author="Author">
              <w:tcPr>
                <w:tcW w:w="7036" w:type="dxa"/>
              </w:tcPr>
            </w:tcPrChange>
          </w:tcPr>
          <w:p w14:paraId="7984C1CF" w14:textId="77777777" w:rsidR="006B546B" w:rsidRPr="005F2432" w:rsidRDefault="006B546B" w:rsidP="006B546B">
            <w:pPr>
              <w:rPr>
                <w:rFonts w:cstheme="minorHAnsi"/>
              </w:rPr>
            </w:pPr>
            <w:r w:rsidRPr="005F2432">
              <w:rPr>
                <w:rFonts w:cstheme="minorHAnsi"/>
              </w:rPr>
              <w:t>1.1: Health and heat</w:t>
            </w:r>
          </w:p>
        </w:tc>
      </w:tr>
      <w:tr w:rsidR="006B546B" w:rsidRPr="005F2432" w14:paraId="3F51B9AB" w14:textId="77777777" w:rsidTr="00C145DC">
        <w:tc>
          <w:tcPr>
            <w:tcW w:w="1432" w:type="dxa"/>
            <w:tcPrChange w:id="8" w:author="Author">
              <w:tcPr>
                <w:tcW w:w="1980" w:type="dxa"/>
              </w:tcPr>
            </w:tcPrChange>
          </w:tcPr>
          <w:p w14:paraId="6E7690D1" w14:textId="77777777" w:rsidR="006B546B" w:rsidRPr="005F2432" w:rsidRDefault="006B546B" w:rsidP="006B546B">
            <w:pPr>
              <w:rPr>
                <w:rFonts w:cstheme="minorHAnsi"/>
                <w:b/>
              </w:rPr>
            </w:pPr>
            <w:r w:rsidRPr="005F2432">
              <w:rPr>
                <w:rFonts w:cstheme="minorHAnsi"/>
                <w:b/>
              </w:rPr>
              <w:t>Sub-Indicator</w:t>
            </w:r>
          </w:p>
        </w:tc>
        <w:tc>
          <w:tcPr>
            <w:tcW w:w="8491" w:type="dxa"/>
            <w:tcPrChange w:id="9" w:author="Author">
              <w:tcPr>
                <w:tcW w:w="7036" w:type="dxa"/>
              </w:tcPr>
            </w:tcPrChange>
          </w:tcPr>
          <w:p w14:paraId="559E91F1" w14:textId="77777777" w:rsidR="006B546B" w:rsidRPr="005F2432" w:rsidRDefault="006B546B" w:rsidP="006B546B">
            <w:pPr>
              <w:rPr>
                <w:rFonts w:cstheme="minorHAnsi"/>
              </w:rPr>
            </w:pPr>
            <w:r w:rsidRPr="005F2432">
              <w:rPr>
                <w:rFonts w:cstheme="minorHAnsi"/>
              </w:rPr>
              <w:t>1.1.2: Health and exposure to warming</w:t>
            </w:r>
          </w:p>
        </w:tc>
      </w:tr>
      <w:tr w:rsidR="006B546B" w:rsidRPr="005F2432" w14:paraId="535681E0" w14:textId="77777777" w:rsidTr="00C145DC">
        <w:tc>
          <w:tcPr>
            <w:tcW w:w="1432" w:type="dxa"/>
            <w:tcPrChange w:id="10" w:author="Author">
              <w:tcPr>
                <w:tcW w:w="1980" w:type="dxa"/>
              </w:tcPr>
            </w:tcPrChange>
          </w:tcPr>
          <w:p w14:paraId="240EAD23" w14:textId="77777777" w:rsidR="006B546B" w:rsidRPr="005F2432" w:rsidRDefault="006B546B" w:rsidP="006B546B">
            <w:pPr>
              <w:rPr>
                <w:rFonts w:cstheme="minorHAnsi"/>
                <w:b/>
              </w:rPr>
            </w:pPr>
            <w:r w:rsidRPr="005F2432">
              <w:rPr>
                <w:rFonts w:cstheme="minorHAnsi"/>
                <w:b/>
              </w:rPr>
              <w:t>Methods</w:t>
            </w:r>
          </w:p>
        </w:tc>
        <w:tc>
          <w:tcPr>
            <w:tcW w:w="8491" w:type="dxa"/>
            <w:tcPrChange w:id="11" w:author="Author">
              <w:tcPr>
                <w:tcW w:w="7036" w:type="dxa"/>
              </w:tcPr>
            </w:tcPrChange>
          </w:tcPr>
          <w:p w14:paraId="6214CF03" w14:textId="25A9BEF9" w:rsidR="006B546B" w:rsidRPr="005F2432" w:rsidRDefault="00AC1F80" w:rsidP="006B546B">
            <w:pPr>
              <w:rPr>
                <w:rFonts w:cstheme="minorHAnsi"/>
                <w:color w:val="000000" w:themeColor="text1"/>
              </w:rPr>
            </w:pPr>
            <w:r w:rsidRPr="005F2432">
              <w:rPr>
                <w:rFonts w:eastAsia="Times New Roman" w:cstheme="minorHAnsi"/>
                <w:color w:val="222222"/>
                <w:lang w:eastAsia="en-GB"/>
              </w:rPr>
              <w:t>The methodology for this indicator remains similar to that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with improved resolution for the 2019 report. </w:t>
            </w:r>
            <w:r w:rsidR="006B546B" w:rsidRPr="005F2432">
              <w:rPr>
                <w:rFonts w:cstheme="minorHAnsi"/>
              </w:rPr>
              <w:t>Change in summer temperature was calculated on a global grid (0.5° spacing). A baseline temperature grid was calculated as the average of summer temperatures (June, July, August for the northern hemisphere, December, January, February for the southern hemisphere) from 1986-2005 using a global grid of temperatures from the ERA-Interim numerical weather reanalysis dataset. Using this same dataset, temperature changes relative to the 1986-2005 average were calculated for every grid point for every year. The ‘area weighted’ average of the grid was calculated by weighting each grid cell by the relative area of that grid cell on the earth’s surface, to take into account the mapping from the 2D rectangular grid to the spherical earth’s surface. The ‘population weighted’ average was calculating by weighting each grid cell by the fraction of the total world population contained within that grid cell.</w:t>
            </w:r>
          </w:p>
        </w:tc>
      </w:tr>
      <w:tr w:rsidR="006B546B" w:rsidRPr="005F2432" w14:paraId="468FB7B9" w14:textId="77777777" w:rsidTr="00C145DC">
        <w:trPr>
          <w:trHeight w:val="287"/>
          <w:trPrChange w:id="12" w:author="Author">
            <w:trPr>
              <w:trHeight w:val="287"/>
            </w:trPr>
          </w:trPrChange>
        </w:trPr>
        <w:tc>
          <w:tcPr>
            <w:tcW w:w="1432" w:type="dxa"/>
            <w:tcPrChange w:id="13" w:author="Author">
              <w:tcPr>
                <w:tcW w:w="1980" w:type="dxa"/>
              </w:tcPr>
            </w:tcPrChange>
          </w:tcPr>
          <w:p w14:paraId="38C15BC5" w14:textId="77777777" w:rsidR="006B546B" w:rsidRPr="005F2432" w:rsidRDefault="006B546B" w:rsidP="006B546B">
            <w:pPr>
              <w:rPr>
                <w:rFonts w:cstheme="minorHAnsi"/>
                <w:b/>
              </w:rPr>
            </w:pPr>
            <w:r w:rsidRPr="005F2432">
              <w:rPr>
                <w:rFonts w:cstheme="minorHAnsi"/>
                <w:b/>
              </w:rPr>
              <w:t>Data</w:t>
            </w:r>
          </w:p>
        </w:tc>
        <w:tc>
          <w:tcPr>
            <w:tcW w:w="8491" w:type="dxa"/>
            <w:tcPrChange w:id="14" w:author="Author">
              <w:tcPr>
                <w:tcW w:w="7036" w:type="dxa"/>
              </w:tcPr>
            </w:tcPrChange>
          </w:tcPr>
          <w:p w14:paraId="6CEA75E5" w14:textId="3704FF45" w:rsidR="006B546B" w:rsidRPr="005F2432" w:rsidRDefault="006B546B" w:rsidP="006B546B">
            <w:pPr>
              <w:rPr>
                <w:rFonts w:cstheme="minorHAnsi"/>
              </w:rPr>
            </w:pPr>
            <w:r w:rsidRPr="005F2432">
              <w:rPr>
                <w:rFonts w:cstheme="minorHAnsi"/>
              </w:rPr>
              <w:t>Climate data from European Centre for Medium-Range Weather Forecasts (ECMWF), ERA-Interim project.</w:t>
            </w:r>
            <w:r w:rsidR="00EE0D0B" w:rsidRPr="005F2432">
              <w:rPr>
                <w:rFonts w:cstheme="minorHAnsi"/>
              </w:rPr>
              <w:fldChar w:fldCharType="begin"/>
            </w:r>
            <w:r w:rsidR="0011445B" w:rsidRPr="005F2432">
              <w:rPr>
                <w:rFonts w:cstheme="minorHAnsi"/>
              </w:rPr>
              <w:instrText xml:space="preserve"> ADDIN EN.CITE &lt;EndNote&gt;&lt;Cite&gt;&lt;Author&gt;ECMWF&lt;/Author&gt;&lt;Year&gt;2019&lt;/Year&gt;&lt;RecNum&gt;212&lt;/RecNum&gt;&lt;DisplayText&gt;&lt;style face="superscript"&gt;5&lt;/style&gt;&lt;/DisplayText&gt;&lt;record&gt;&lt;rec-number&gt;212&lt;/rec-number&gt;&lt;foreign-keys&gt;&lt;key app="EN" db-id="e2zepwa56vz2ryev2aoxraf420vzvwft0pzz" timestamp="1559075612"&gt;212&lt;/key&gt;&lt;/foreign-keys&gt;&lt;ref-type name="Dataset"&gt;59&lt;/ref-type&gt;&lt;contributors&gt;&lt;authors&gt;&lt;author&gt;ECMWF&lt;/author&gt;&lt;/authors&gt;&lt;/contributors&gt;&lt;titles&gt;&lt;title&gt;ERA Interim, Daily&lt;/title&gt;&lt;/titles&gt;&lt;dates&gt;&lt;year&gt;2019&lt;/year&gt;&lt;/dates&gt;&lt;urls&gt;&lt;related-urls&gt;&lt;url&gt;https://apps.ecmwf.int/datasets/data/interim-full-daily/levtype=sfc/&lt;/url&gt;&lt;/related-urls&gt;&lt;/urls&gt;&lt;/record&gt;&lt;/Cite&gt;&lt;/EndNote&gt;</w:instrText>
            </w:r>
            <w:r w:rsidR="00EE0D0B" w:rsidRPr="005F2432">
              <w:rPr>
                <w:rFonts w:cstheme="minorHAnsi"/>
              </w:rPr>
              <w:fldChar w:fldCharType="separate"/>
            </w:r>
            <w:r w:rsidR="0011445B" w:rsidRPr="005F2432">
              <w:rPr>
                <w:rFonts w:cstheme="minorHAnsi"/>
                <w:noProof/>
                <w:vertAlign w:val="superscript"/>
              </w:rPr>
              <w:t>5</w:t>
            </w:r>
            <w:r w:rsidR="00EE0D0B" w:rsidRPr="005F2432">
              <w:rPr>
                <w:rFonts w:cstheme="minorHAnsi"/>
              </w:rPr>
              <w:fldChar w:fldCharType="end"/>
            </w:r>
          </w:p>
          <w:p w14:paraId="79B9D084" w14:textId="77777777" w:rsidR="006B546B" w:rsidRPr="005F2432" w:rsidRDefault="006B546B" w:rsidP="006B546B">
            <w:pPr>
              <w:rPr>
                <w:rFonts w:cstheme="minorHAnsi"/>
              </w:rPr>
            </w:pPr>
          </w:p>
          <w:p w14:paraId="688161BE" w14:textId="33991BBF" w:rsidR="006B546B" w:rsidRPr="005F2432" w:rsidRDefault="006B546B" w:rsidP="006B546B">
            <w:pPr>
              <w:rPr>
                <w:rFonts w:cstheme="minorHAnsi"/>
              </w:rPr>
            </w:pPr>
            <w:r w:rsidRPr="005F2432">
              <w:rPr>
                <w:rFonts w:cstheme="minorHAnsi"/>
              </w:rPr>
              <w:t>Population data from the NASA Socioeconomic Data and Applications Center (SEDAC) Gridded Population of the World (GPWv4).</w:t>
            </w:r>
            <w:r w:rsidR="00EE0D0B" w:rsidRPr="005F2432">
              <w:rPr>
                <w:rFonts w:cstheme="minorHAnsi"/>
              </w:rPr>
              <w:fldChar w:fldCharType="begin"/>
            </w:r>
            <w:r w:rsidR="0011445B" w:rsidRPr="005F2432">
              <w:rPr>
                <w:rFonts w:cstheme="minorHAnsi"/>
              </w:rPr>
              <w:instrText xml:space="preserve"> ADDIN EN.CITE &lt;EndNote&gt;&lt;Cite&gt;&lt;Author&gt;NASA&lt;/Author&gt;&lt;Year&gt;2019&lt;/Year&gt;&lt;RecNum&gt;65&lt;/RecNum&gt;&lt;DisplayText&gt;&lt;style face="superscript"&gt;6&lt;/style&gt;&lt;/DisplayText&gt;&lt;record&gt;&lt;rec-number&gt;65&lt;/rec-number&gt;&lt;foreign-keys&gt;&lt;key app="EN" db-id="e2zepwa56vz2ryev2aoxraf420vzvwft0pzz" timestamp="0"&gt;65&lt;/key&gt;&lt;/foreign-keys&gt;&lt;ref-type name="Generic"&gt;13&lt;/ref-type&gt;&lt;contributors&gt;&lt;authors&gt;&lt;author&gt;NASA&lt;/author&gt;&lt;/authors&gt;&lt;/contributors&gt;&lt;titles&gt;&lt;title&gt;Gridded Population of the World&lt;/title&gt;&lt;/titles&gt;&lt;edition&gt;4&lt;/edition&gt;&lt;dates&gt;&lt;year&gt;2019&lt;/year&gt;&lt;pub-dates&gt;&lt;date&gt;2017&lt;/date&gt;&lt;/pub-dates&gt;&lt;/dates&gt;&lt;urls&gt;&lt;related-urls&gt;&lt;url&gt;http://sedac.ciesin.columbia.edu/data/collection/gpw-v4&lt;/url&gt;&lt;/related-urls&gt;&lt;/urls&gt;&lt;/record&gt;&lt;/Cite&gt;&lt;/EndNote&gt;</w:instrText>
            </w:r>
            <w:r w:rsidR="00EE0D0B" w:rsidRPr="005F2432">
              <w:rPr>
                <w:rFonts w:cstheme="minorHAnsi"/>
              </w:rPr>
              <w:fldChar w:fldCharType="separate"/>
            </w:r>
            <w:r w:rsidR="0011445B" w:rsidRPr="005F2432">
              <w:rPr>
                <w:rFonts w:cstheme="minorHAnsi"/>
                <w:noProof/>
                <w:vertAlign w:val="superscript"/>
              </w:rPr>
              <w:t>6</w:t>
            </w:r>
            <w:r w:rsidR="00EE0D0B" w:rsidRPr="005F2432">
              <w:rPr>
                <w:rFonts w:cstheme="minorHAnsi"/>
              </w:rPr>
              <w:fldChar w:fldCharType="end"/>
            </w:r>
          </w:p>
        </w:tc>
      </w:tr>
      <w:tr w:rsidR="006B546B" w:rsidRPr="005F2432" w14:paraId="55ABF6FF" w14:textId="77777777" w:rsidTr="00C145DC">
        <w:tc>
          <w:tcPr>
            <w:tcW w:w="1432" w:type="dxa"/>
            <w:tcPrChange w:id="15" w:author="Author">
              <w:tcPr>
                <w:tcW w:w="1980" w:type="dxa"/>
              </w:tcPr>
            </w:tcPrChange>
          </w:tcPr>
          <w:p w14:paraId="66CA3D6D" w14:textId="77777777" w:rsidR="006B546B" w:rsidRPr="005F2432" w:rsidRDefault="006B546B" w:rsidP="006B546B">
            <w:pPr>
              <w:rPr>
                <w:rFonts w:cstheme="minorHAnsi"/>
                <w:b/>
              </w:rPr>
            </w:pPr>
            <w:r w:rsidRPr="005F2432">
              <w:rPr>
                <w:rFonts w:cstheme="minorHAnsi"/>
                <w:b/>
              </w:rPr>
              <w:t>Future Form of Indicator</w:t>
            </w:r>
          </w:p>
        </w:tc>
        <w:tc>
          <w:tcPr>
            <w:tcW w:w="8491" w:type="dxa"/>
            <w:tcPrChange w:id="16" w:author="Author">
              <w:tcPr>
                <w:tcW w:w="7036" w:type="dxa"/>
              </w:tcPr>
            </w:tcPrChange>
          </w:tcPr>
          <w:p w14:paraId="77A37AD3" w14:textId="77777777" w:rsidR="006B546B" w:rsidRPr="005F2432" w:rsidRDefault="006B546B" w:rsidP="006B546B">
            <w:pPr>
              <w:rPr>
                <w:rFonts w:cstheme="minorHAnsi"/>
              </w:rPr>
            </w:pPr>
            <w:r w:rsidRPr="005F2432">
              <w:rPr>
                <w:rFonts w:cstheme="minorHAnsi"/>
              </w:rPr>
              <w:t>Future versions of this indicator are expected to migrate to ECMWF ERA5 climate data source.</w:t>
            </w:r>
          </w:p>
        </w:tc>
      </w:tr>
      <w:tr w:rsidR="00F40B27" w:rsidRPr="005F2432" w14:paraId="083E1661" w14:textId="77777777" w:rsidTr="00C145DC">
        <w:trPr>
          <w:ins w:id="17" w:author="Author"/>
        </w:trPr>
        <w:tc>
          <w:tcPr>
            <w:tcW w:w="1432" w:type="dxa"/>
            <w:tcPrChange w:id="18" w:author="Author">
              <w:tcPr>
                <w:tcW w:w="1980" w:type="dxa"/>
              </w:tcPr>
            </w:tcPrChange>
          </w:tcPr>
          <w:p w14:paraId="41074687" w14:textId="458AA3D0" w:rsidR="00F40B27" w:rsidRPr="005F2432" w:rsidRDefault="00F40B27" w:rsidP="006B546B">
            <w:pPr>
              <w:rPr>
                <w:ins w:id="19" w:author="Author"/>
                <w:rFonts w:cstheme="minorHAnsi"/>
                <w:b/>
              </w:rPr>
            </w:pPr>
            <w:ins w:id="20" w:author="Author">
              <w:r>
                <w:rPr>
                  <w:rFonts w:cstheme="minorHAnsi"/>
                  <w:b/>
                </w:rPr>
                <w:t>Additional information</w:t>
              </w:r>
            </w:ins>
          </w:p>
        </w:tc>
        <w:tc>
          <w:tcPr>
            <w:tcW w:w="8491" w:type="dxa"/>
            <w:tcPrChange w:id="21" w:author="Author">
              <w:tcPr>
                <w:tcW w:w="7036" w:type="dxa"/>
              </w:tcPr>
            </w:tcPrChange>
          </w:tcPr>
          <w:p w14:paraId="50ED35EB" w14:textId="18B660DB" w:rsidR="00F40B27" w:rsidRPr="008D09E4" w:rsidRDefault="00F639FC" w:rsidP="00F40B27">
            <w:pPr>
              <w:keepNext/>
              <w:rPr>
                <w:ins w:id="22" w:author="Author"/>
              </w:rPr>
            </w:pPr>
            <w:ins w:id="23" w:author="Author">
              <w:r>
                <w:rPr>
                  <w:noProof/>
                </w:rPr>
                <w:drawing>
                  <wp:inline distT="0" distB="0" distL="0" distR="0" wp14:anchorId="27AE6E8D" wp14:editId="69D3EB84">
                    <wp:extent cx="5731510" cy="3424555"/>
                    <wp:effectExtent l="0" t="0" r="2540" b="4445"/>
                    <wp:docPr id="198" name="Chart 198">
                      <a:extLst xmlns:a="http://schemas.openxmlformats.org/drawingml/2006/main">
                        <a:ext uri="{FF2B5EF4-FFF2-40B4-BE49-F238E27FC236}">
                          <a16:creationId xmlns:a16="http://schemas.microsoft.com/office/drawing/2014/main" id="{35312F42-1060-4230-9F42-3ADA86763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ins>
          </w:p>
          <w:p w14:paraId="373A586E" w14:textId="32BB9C9F" w:rsidR="00F40B27" w:rsidRPr="008D09E4" w:rsidRDefault="00F40B27" w:rsidP="00F40B27">
            <w:pPr>
              <w:pStyle w:val="Caption"/>
              <w:rPr>
                <w:ins w:id="24" w:author="Author"/>
              </w:rPr>
            </w:pPr>
            <w:bookmarkStart w:id="25" w:name="_Ref8379219"/>
            <w:bookmarkStart w:id="26" w:name="_Toc11404762"/>
            <w:ins w:id="27" w:author="Author">
              <w:r w:rsidRPr="008D09E4">
                <w:t xml:space="preserve">Figure </w:t>
              </w:r>
              <w:r>
                <w:fldChar w:fldCharType="begin"/>
              </w:r>
              <w:r>
                <w:instrText xml:space="preserve"> SEQ Figure \* ARABIC </w:instrText>
              </w:r>
              <w:r>
                <w:fldChar w:fldCharType="separate"/>
              </w:r>
              <w:r w:rsidR="00B11AAE">
                <w:rPr>
                  <w:noProof/>
                </w:rPr>
                <w:t>1</w:t>
              </w:r>
              <w:r>
                <w:rPr>
                  <w:noProof/>
                </w:rPr>
                <w:fldChar w:fldCharType="end"/>
              </w:r>
              <w:bookmarkEnd w:id="25"/>
              <w:r w:rsidRPr="008D09E4">
                <w:t>: Trends in heat-related vulnerability for populations over 65 years by WHO region</w:t>
              </w:r>
              <w:bookmarkEnd w:id="26"/>
              <w:r>
                <w:t>. This is based on an index ranging from 0 to 100</w:t>
              </w:r>
            </w:ins>
          </w:p>
          <w:p w14:paraId="4F298E1F" w14:textId="77777777" w:rsidR="00F40B27" w:rsidRPr="005F2432" w:rsidRDefault="00F40B27" w:rsidP="006B546B">
            <w:pPr>
              <w:rPr>
                <w:ins w:id="28" w:author="Author"/>
                <w:rFonts w:cstheme="minorHAnsi"/>
              </w:rPr>
            </w:pPr>
          </w:p>
        </w:tc>
      </w:tr>
    </w:tbl>
    <w:p w14:paraId="2AA39843" w14:textId="77777777" w:rsidR="006B546B" w:rsidRPr="005F2432" w:rsidRDefault="006B546B" w:rsidP="006B546B">
      <w:pPr>
        <w:rPr>
          <w:rFonts w:cstheme="minorHAnsi"/>
        </w:rPr>
      </w:pPr>
    </w:p>
    <w:tbl>
      <w:tblPr>
        <w:tblStyle w:val="TableGrid"/>
        <w:tblW w:w="0" w:type="auto"/>
        <w:tblLook w:val="04A0" w:firstRow="1" w:lastRow="0" w:firstColumn="1" w:lastColumn="0" w:noHBand="0" w:noVBand="1"/>
      </w:tblPr>
      <w:tblGrid>
        <w:gridCol w:w="1183"/>
        <w:gridCol w:w="7833"/>
      </w:tblGrid>
      <w:tr w:rsidR="006B546B" w:rsidRPr="005F2432" w14:paraId="54A0334D" w14:textId="77777777" w:rsidTr="007E0494">
        <w:tc>
          <w:tcPr>
            <w:tcW w:w="1980" w:type="dxa"/>
          </w:tcPr>
          <w:p w14:paraId="6115167C" w14:textId="77777777" w:rsidR="006B546B" w:rsidRPr="005F2432" w:rsidRDefault="006B546B" w:rsidP="006B546B">
            <w:pPr>
              <w:rPr>
                <w:rFonts w:cstheme="minorHAnsi"/>
                <w:b/>
              </w:rPr>
            </w:pPr>
            <w:r w:rsidRPr="005F2432">
              <w:rPr>
                <w:rFonts w:cstheme="minorHAnsi"/>
                <w:b/>
              </w:rPr>
              <w:t>Working Group</w:t>
            </w:r>
          </w:p>
        </w:tc>
        <w:tc>
          <w:tcPr>
            <w:tcW w:w="7036" w:type="dxa"/>
          </w:tcPr>
          <w:p w14:paraId="010C6C37" w14:textId="413CFF3D" w:rsidR="006B546B" w:rsidRPr="005F2432" w:rsidRDefault="006B546B" w:rsidP="006B546B">
            <w:pPr>
              <w:rPr>
                <w:rFonts w:cstheme="minorHAnsi"/>
              </w:rPr>
            </w:pPr>
            <w:r w:rsidRPr="005F2432">
              <w:rPr>
                <w:rFonts w:cstheme="minorHAnsi"/>
              </w:rPr>
              <w:t>1</w:t>
            </w:r>
            <w:r w:rsidR="00CF4385" w:rsidRPr="005F2432">
              <w:rPr>
                <w:rFonts w:cstheme="minorHAnsi"/>
              </w:rPr>
              <w:t>: Climate Change Impacts, Exposures and Vulnerability</w:t>
            </w:r>
          </w:p>
        </w:tc>
      </w:tr>
      <w:tr w:rsidR="006B546B" w:rsidRPr="005F2432" w14:paraId="1738C2EB" w14:textId="77777777" w:rsidTr="007E0494">
        <w:trPr>
          <w:trHeight w:val="284"/>
        </w:trPr>
        <w:tc>
          <w:tcPr>
            <w:tcW w:w="1980" w:type="dxa"/>
          </w:tcPr>
          <w:p w14:paraId="20DCE917" w14:textId="77777777" w:rsidR="006B546B" w:rsidRPr="005F2432" w:rsidRDefault="006B546B" w:rsidP="006B546B">
            <w:pPr>
              <w:rPr>
                <w:rFonts w:cstheme="minorHAnsi"/>
                <w:b/>
              </w:rPr>
            </w:pPr>
            <w:r w:rsidRPr="005F2432">
              <w:rPr>
                <w:rFonts w:cstheme="minorHAnsi"/>
                <w:b/>
              </w:rPr>
              <w:t>Indicator</w:t>
            </w:r>
          </w:p>
        </w:tc>
        <w:tc>
          <w:tcPr>
            <w:tcW w:w="7036" w:type="dxa"/>
          </w:tcPr>
          <w:p w14:paraId="55E6EDAC" w14:textId="77777777" w:rsidR="006B546B" w:rsidRPr="005F2432" w:rsidRDefault="006B546B" w:rsidP="006B546B">
            <w:pPr>
              <w:rPr>
                <w:rFonts w:cstheme="minorHAnsi"/>
              </w:rPr>
            </w:pPr>
            <w:r w:rsidRPr="005F2432">
              <w:rPr>
                <w:rFonts w:cstheme="minorHAnsi"/>
              </w:rPr>
              <w:t>1.1: Health and heat</w:t>
            </w:r>
          </w:p>
        </w:tc>
      </w:tr>
      <w:tr w:rsidR="006B546B" w:rsidRPr="005F2432" w14:paraId="64A2CC40" w14:textId="77777777" w:rsidTr="007E0494">
        <w:tc>
          <w:tcPr>
            <w:tcW w:w="1980" w:type="dxa"/>
          </w:tcPr>
          <w:p w14:paraId="779A6644" w14:textId="77777777" w:rsidR="006B546B" w:rsidRPr="005F2432" w:rsidRDefault="006B546B" w:rsidP="006B546B">
            <w:pPr>
              <w:rPr>
                <w:rFonts w:cstheme="minorHAnsi"/>
                <w:b/>
              </w:rPr>
            </w:pPr>
            <w:r w:rsidRPr="005F2432">
              <w:rPr>
                <w:rFonts w:cstheme="minorHAnsi"/>
                <w:b/>
              </w:rPr>
              <w:t>Sub-Indicator</w:t>
            </w:r>
          </w:p>
        </w:tc>
        <w:tc>
          <w:tcPr>
            <w:tcW w:w="7036" w:type="dxa"/>
          </w:tcPr>
          <w:p w14:paraId="7952480B" w14:textId="77777777" w:rsidR="006B546B" w:rsidRPr="005F2432" w:rsidRDefault="006B546B" w:rsidP="006B546B">
            <w:pPr>
              <w:rPr>
                <w:rFonts w:cstheme="minorHAnsi"/>
              </w:rPr>
            </w:pPr>
            <w:r w:rsidRPr="005F2432">
              <w:rPr>
                <w:rFonts w:cstheme="minorHAnsi"/>
              </w:rPr>
              <w:t>1.1.3: Health and exposure of vulnerable populations to heatwaves</w:t>
            </w:r>
          </w:p>
        </w:tc>
      </w:tr>
      <w:tr w:rsidR="006B546B" w:rsidRPr="005F2432" w14:paraId="6D8B234E" w14:textId="77777777" w:rsidTr="007E0494">
        <w:tc>
          <w:tcPr>
            <w:tcW w:w="1980" w:type="dxa"/>
          </w:tcPr>
          <w:p w14:paraId="490B9BF1" w14:textId="77777777" w:rsidR="006B546B" w:rsidRPr="005F2432" w:rsidRDefault="006B546B" w:rsidP="006B546B">
            <w:pPr>
              <w:rPr>
                <w:rFonts w:cstheme="minorHAnsi"/>
                <w:b/>
              </w:rPr>
            </w:pPr>
            <w:r w:rsidRPr="005F2432">
              <w:rPr>
                <w:rFonts w:cstheme="minorHAnsi"/>
                <w:b/>
              </w:rPr>
              <w:t>Methods</w:t>
            </w:r>
          </w:p>
        </w:tc>
        <w:tc>
          <w:tcPr>
            <w:tcW w:w="7036" w:type="dxa"/>
          </w:tcPr>
          <w:p w14:paraId="5D6A5A2B" w14:textId="08484A50" w:rsidR="006B546B" w:rsidRPr="005F2432" w:rsidRDefault="00AC1F80" w:rsidP="006B546B">
            <w:pPr>
              <w:rPr>
                <w:rFonts w:cstheme="minorHAnsi"/>
              </w:rPr>
            </w:pPr>
            <w:r w:rsidRPr="005F2432">
              <w:rPr>
                <w:rFonts w:eastAsia="Times New Roman" w:cstheme="minorHAnsi"/>
                <w:color w:val="222222"/>
                <w:lang w:eastAsia="en-GB"/>
              </w:rPr>
              <w:t>The methodology for this indicator remains similar to that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with improved resolution for the 2019 report. </w:t>
            </w:r>
            <w:r w:rsidR="006B546B" w:rsidRPr="005F2432">
              <w:rPr>
                <w:rFonts w:cstheme="minorHAnsi"/>
              </w:rPr>
              <w:t>A heatwave was defined as a period more than 3 days at a given location where the minimum daily temperature was greater than the 99</w:t>
            </w:r>
            <w:r w:rsidR="006B546B" w:rsidRPr="005F2432">
              <w:rPr>
                <w:rFonts w:cstheme="minorHAnsi"/>
                <w:vertAlign w:val="superscript"/>
              </w:rPr>
              <w:t>th</w:t>
            </w:r>
            <w:r w:rsidR="006B546B" w:rsidRPr="005F2432">
              <w:rPr>
                <w:rFonts w:cstheme="minorHAnsi"/>
              </w:rPr>
              <w:t xml:space="preserve"> percentile of the distribution of minimum daily temperature at that location over the 1986-2005 reference period for the summer months. Calculations were performed on a 0.5° global grid using ERA-Interim data.</w:t>
            </w:r>
          </w:p>
          <w:p w14:paraId="541219DB" w14:textId="77777777" w:rsidR="006B546B" w:rsidRPr="005F2432" w:rsidRDefault="006B546B" w:rsidP="006B546B">
            <w:pPr>
              <w:rPr>
                <w:rFonts w:cstheme="minorHAnsi"/>
              </w:rPr>
            </w:pPr>
          </w:p>
          <w:p w14:paraId="5576D886" w14:textId="77777777" w:rsidR="006B546B" w:rsidRPr="005F2432" w:rsidRDefault="006B546B" w:rsidP="006B546B">
            <w:pPr>
              <w:rPr>
                <w:rFonts w:cstheme="minorHAnsi"/>
              </w:rPr>
            </w:pPr>
            <w:r w:rsidRPr="005F2432">
              <w:rPr>
                <w:rFonts w:cstheme="minorHAnsi"/>
              </w:rPr>
              <w:t>The gridded 99</w:t>
            </w:r>
            <w:r w:rsidRPr="005F2432">
              <w:rPr>
                <w:rFonts w:cstheme="minorHAnsi"/>
                <w:vertAlign w:val="superscript"/>
              </w:rPr>
              <w:t>th</w:t>
            </w:r>
            <w:r w:rsidRPr="005F2432">
              <w:rPr>
                <w:rFonts w:cstheme="minorHAnsi"/>
              </w:rPr>
              <w:t xml:space="preserve"> percentile of daily minimum temperature was calculated for 1986-2005. For each year from 1986 to present, the number of heatwave events and total days of heatwaves per year was calculated according to the definition above. For each year from 2000 to present, the change in number of occurrences and number of days of heatwaves was calculated. </w:t>
            </w:r>
          </w:p>
          <w:p w14:paraId="4B5D7115" w14:textId="77777777" w:rsidR="006B546B" w:rsidRPr="005F2432" w:rsidRDefault="006B546B" w:rsidP="006B546B">
            <w:pPr>
              <w:rPr>
                <w:rFonts w:cstheme="minorHAnsi"/>
              </w:rPr>
            </w:pPr>
          </w:p>
          <w:p w14:paraId="5AC81BC1" w14:textId="77777777" w:rsidR="006B546B" w:rsidRPr="005F2432" w:rsidRDefault="006B546B" w:rsidP="006B546B">
            <w:pPr>
              <w:rPr>
                <w:rFonts w:cstheme="minorHAnsi"/>
              </w:rPr>
            </w:pPr>
            <w:r w:rsidRPr="005F2432">
              <w:rPr>
                <w:rFonts w:cstheme="minorHAnsi"/>
              </w:rPr>
              <w:t>The vulnerable population was defined as people over the age of 65. Gridded population and demographic data was from GPWv4 was used. The change in exposures in person-events was calculated for each year by multiplying the change in number of heatwave events by the number of vulnerable people per grid cell.</w:t>
            </w:r>
          </w:p>
          <w:p w14:paraId="49DD8EE2" w14:textId="77777777" w:rsidR="006B546B" w:rsidRPr="005F2432" w:rsidRDefault="006B546B" w:rsidP="006B546B">
            <w:pPr>
              <w:rPr>
                <w:rFonts w:cstheme="minorHAnsi"/>
              </w:rPr>
            </w:pPr>
          </w:p>
          <w:p w14:paraId="53BF50C9" w14:textId="77777777" w:rsidR="006B546B" w:rsidRPr="005F2432" w:rsidRDefault="006B546B" w:rsidP="006B546B">
            <w:pPr>
              <w:rPr>
                <w:rFonts w:cstheme="minorHAnsi"/>
              </w:rPr>
            </w:pPr>
            <w:r w:rsidRPr="005F2432">
              <w:rPr>
                <w:rFonts w:cstheme="minorHAnsi"/>
              </w:rPr>
              <w:t>Additionally, the mean change in length of heatwaves weighted by vulnerable population was calculated.</w:t>
            </w:r>
          </w:p>
        </w:tc>
      </w:tr>
      <w:tr w:rsidR="006B546B" w:rsidRPr="005F2432" w14:paraId="1B710A99" w14:textId="77777777" w:rsidTr="007E0494">
        <w:trPr>
          <w:trHeight w:val="287"/>
        </w:trPr>
        <w:tc>
          <w:tcPr>
            <w:tcW w:w="1980" w:type="dxa"/>
          </w:tcPr>
          <w:p w14:paraId="0DD663F2" w14:textId="77777777" w:rsidR="006B546B" w:rsidRPr="005F2432" w:rsidRDefault="006B546B" w:rsidP="006B546B">
            <w:pPr>
              <w:rPr>
                <w:rFonts w:cstheme="minorHAnsi"/>
                <w:b/>
              </w:rPr>
            </w:pPr>
            <w:r w:rsidRPr="005F2432">
              <w:rPr>
                <w:rFonts w:cstheme="minorHAnsi"/>
                <w:b/>
              </w:rPr>
              <w:t>Data</w:t>
            </w:r>
          </w:p>
        </w:tc>
        <w:tc>
          <w:tcPr>
            <w:tcW w:w="7036" w:type="dxa"/>
          </w:tcPr>
          <w:p w14:paraId="74C4F116" w14:textId="180AD201" w:rsidR="006B546B" w:rsidRPr="005F2432" w:rsidRDefault="006B546B" w:rsidP="006B546B">
            <w:pPr>
              <w:rPr>
                <w:rFonts w:cstheme="minorHAnsi"/>
              </w:rPr>
            </w:pPr>
            <w:r w:rsidRPr="005F2432">
              <w:rPr>
                <w:rFonts w:cstheme="minorHAnsi"/>
              </w:rPr>
              <w:t>Climate data from European Centre for Medium-Range Weather Forecasts (ECMWF), ERA-Interim project.</w:t>
            </w:r>
            <w:r w:rsidR="00EE0D0B" w:rsidRPr="005F2432">
              <w:rPr>
                <w:rFonts w:cstheme="minorHAnsi"/>
              </w:rPr>
              <w:fldChar w:fldCharType="begin"/>
            </w:r>
            <w:r w:rsidR="0011445B" w:rsidRPr="005F2432">
              <w:rPr>
                <w:rFonts w:cstheme="minorHAnsi"/>
              </w:rPr>
              <w:instrText xml:space="preserve"> ADDIN EN.CITE &lt;EndNote&gt;&lt;Cite&gt;&lt;Author&gt;ECMWF&lt;/Author&gt;&lt;Year&gt;2019&lt;/Year&gt;&lt;RecNum&gt;212&lt;/RecNum&gt;&lt;DisplayText&gt;&lt;style face="superscript"&gt;5&lt;/style&gt;&lt;/DisplayText&gt;&lt;record&gt;&lt;rec-number&gt;212&lt;/rec-number&gt;&lt;foreign-keys&gt;&lt;key app="EN" db-id="e2zepwa56vz2ryev2aoxraf420vzvwft0pzz" timestamp="1559075612"&gt;212&lt;/key&gt;&lt;/foreign-keys&gt;&lt;ref-type name="Dataset"&gt;59&lt;/ref-type&gt;&lt;contributors&gt;&lt;authors&gt;&lt;author&gt;ECMWF&lt;/author&gt;&lt;/authors&gt;&lt;/contributors&gt;&lt;titles&gt;&lt;title&gt;ERA Interim, Daily&lt;/title&gt;&lt;/titles&gt;&lt;dates&gt;&lt;year&gt;2019&lt;/year&gt;&lt;/dates&gt;&lt;urls&gt;&lt;related-urls&gt;&lt;url&gt;https://apps.ecmwf.int/datasets/data/interim-full-daily/levtype=sfc/&lt;/url&gt;&lt;/related-urls&gt;&lt;/urls&gt;&lt;/record&gt;&lt;/Cite&gt;&lt;/EndNote&gt;</w:instrText>
            </w:r>
            <w:r w:rsidR="00EE0D0B" w:rsidRPr="005F2432">
              <w:rPr>
                <w:rFonts w:cstheme="minorHAnsi"/>
              </w:rPr>
              <w:fldChar w:fldCharType="separate"/>
            </w:r>
            <w:r w:rsidR="0011445B" w:rsidRPr="005F2432">
              <w:rPr>
                <w:rFonts w:cstheme="minorHAnsi"/>
                <w:noProof/>
                <w:vertAlign w:val="superscript"/>
              </w:rPr>
              <w:t>5</w:t>
            </w:r>
            <w:r w:rsidR="00EE0D0B" w:rsidRPr="005F2432">
              <w:rPr>
                <w:rFonts w:cstheme="minorHAnsi"/>
              </w:rPr>
              <w:fldChar w:fldCharType="end"/>
            </w:r>
            <w:r w:rsidR="00EE0D0B" w:rsidRPr="005F2432" w:rsidDel="00EE0D0B">
              <w:rPr>
                <w:rFonts w:cstheme="minorHAnsi"/>
              </w:rPr>
              <w:t xml:space="preserve"> </w:t>
            </w:r>
          </w:p>
          <w:p w14:paraId="4261BF58" w14:textId="77777777" w:rsidR="006B546B" w:rsidRPr="005F2432" w:rsidRDefault="006B546B" w:rsidP="006B546B">
            <w:pPr>
              <w:rPr>
                <w:rFonts w:cstheme="minorHAnsi"/>
              </w:rPr>
            </w:pPr>
          </w:p>
          <w:p w14:paraId="3AF6719B" w14:textId="4F362E43" w:rsidR="006B546B" w:rsidRPr="005F2432" w:rsidRDefault="006B546B" w:rsidP="006B546B">
            <w:pPr>
              <w:rPr>
                <w:rFonts w:cstheme="minorHAnsi"/>
              </w:rPr>
            </w:pPr>
            <w:r w:rsidRPr="005F2432">
              <w:rPr>
                <w:rFonts w:cstheme="minorHAnsi"/>
              </w:rPr>
              <w:t>Population data from the NASA Socioeconomic Data and Applications Center (SEDAC) Gridded Population of the World (GPWv4).</w:t>
            </w:r>
            <w:r w:rsidR="00EE0D0B" w:rsidRPr="005F2432">
              <w:rPr>
                <w:rFonts w:cstheme="minorHAnsi"/>
              </w:rPr>
              <w:fldChar w:fldCharType="begin"/>
            </w:r>
            <w:r w:rsidR="0011445B" w:rsidRPr="005F2432">
              <w:rPr>
                <w:rFonts w:cstheme="minorHAnsi"/>
              </w:rPr>
              <w:instrText xml:space="preserve"> ADDIN EN.CITE &lt;EndNote&gt;&lt;Cite&gt;&lt;Author&gt;NASA&lt;/Author&gt;&lt;Year&gt;2019&lt;/Year&gt;&lt;RecNum&gt;65&lt;/RecNum&gt;&lt;DisplayText&gt;&lt;style face="superscript"&gt;6&lt;/style&gt;&lt;/DisplayText&gt;&lt;record&gt;&lt;rec-number&gt;65&lt;/rec-number&gt;&lt;foreign-keys&gt;&lt;key app="EN" db-id="e2zepwa56vz2ryev2aoxraf420vzvwft0pzz" timestamp="0"&gt;65&lt;/key&gt;&lt;/foreign-keys&gt;&lt;ref-type name="Generic"&gt;13&lt;/ref-type&gt;&lt;contributors&gt;&lt;authors&gt;&lt;author&gt;NASA&lt;/author&gt;&lt;/authors&gt;&lt;/contributors&gt;&lt;titles&gt;&lt;title&gt;Gridded Population of the World&lt;/title&gt;&lt;/titles&gt;&lt;edition&gt;4&lt;/edition&gt;&lt;dates&gt;&lt;year&gt;2019&lt;/year&gt;&lt;pub-dates&gt;&lt;date&gt;2017&lt;/date&gt;&lt;/pub-dates&gt;&lt;/dates&gt;&lt;urls&gt;&lt;related-urls&gt;&lt;url&gt;http://sedac.ciesin.columbia.edu/data/collection/gpw-v4&lt;/url&gt;&lt;/related-urls&gt;&lt;/urls&gt;&lt;/record&gt;&lt;/Cite&gt;&lt;/EndNote&gt;</w:instrText>
            </w:r>
            <w:r w:rsidR="00EE0D0B" w:rsidRPr="005F2432">
              <w:rPr>
                <w:rFonts w:cstheme="minorHAnsi"/>
              </w:rPr>
              <w:fldChar w:fldCharType="separate"/>
            </w:r>
            <w:r w:rsidR="0011445B" w:rsidRPr="005F2432">
              <w:rPr>
                <w:rFonts w:cstheme="minorHAnsi"/>
                <w:noProof/>
                <w:vertAlign w:val="superscript"/>
              </w:rPr>
              <w:t>6</w:t>
            </w:r>
            <w:r w:rsidR="00EE0D0B" w:rsidRPr="005F2432">
              <w:rPr>
                <w:rFonts w:cstheme="minorHAnsi"/>
              </w:rPr>
              <w:fldChar w:fldCharType="end"/>
            </w:r>
          </w:p>
        </w:tc>
      </w:tr>
      <w:tr w:rsidR="006B546B" w:rsidRPr="005F2432" w14:paraId="0E2BF636" w14:textId="77777777" w:rsidTr="007E0494">
        <w:tc>
          <w:tcPr>
            <w:tcW w:w="1980" w:type="dxa"/>
          </w:tcPr>
          <w:p w14:paraId="08A96EA8" w14:textId="77777777" w:rsidR="006B546B" w:rsidRPr="005F2432" w:rsidRDefault="006B546B" w:rsidP="006B546B">
            <w:pPr>
              <w:rPr>
                <w:rFonts w:cstheme="minorHAnsi"/>
                <w:b/>
              </w:rPr>
            </w:pPr>
            <w:r w:rsidRPr="005F2432">
              <w:rPr>
                <w:rFonts w:cstheme="minorHAnsi"/>
                <w:b/>
              </w:rPr>
              <w:t>Future Form of Indicator</w:t>
            </w:r>
          </w:p>
        </w:tc>
        <w:tc>
          <w:tcPr>
            <w:tcW w:w="7036" w:type="dxa"/>
          </w:tcPr>
          <w:p w14:paraId="6706E27E" w14:textId="77777777" w:rsidR="006B546B" w:rsidRPr="005F2432" w:rsidRDefault="006B546B" w:rsidP="006B546B">
            <w:pPr>
              <w:rPr>
                <w:rFonts w:cstheme="minorHAnsi"/>
              </w:rPr>
            </w:pPr>
            <w:r w:rsidRPr="005F2432">
              <w:rPr>
                <w:rFonts w:cstheme="minorHAnsi"/>
              </w:rPr>
              <w:t>Future versions of this indicator are expected to migrate to ECMWF ERA5 climate data source.</w:t>
            </w:r>
          </w:p>
        </w:tc>
      </w:tr>
      <w:tr w:rsidR="00111F19" w:rsidRPr="005F2432" w14:paraId="4296464A" w14:textId="77777777" w:rsidTr="007E0494">
        <w:trPr>
          <w:ins w:id="29" w:author="Author"/>
        </w:trPr>
        <w:tc>
          <w:tcPr>
            <w:tcW w:w="1980" w:type="dxa"/>
          </w:tcPr>
          <w:p w14:paraId="29C15037" w14:textId="6F8818FF" w:rsidR="00111F19" w:rsidRPr="005F2432" w:rsidRDefault="00111F19" w:rsidP="006B546B">
            <w:pPr>
              <w:rPr>
                <w:ins w:id="30" w:author="Author"/>
                <w:rFonts w:cstheme="minorHAnsi"/>
                <w:b/>
              </w:rPr>
            </w:pPr>
            <w:ins w:id="31" w:author="Author">
              <w:r>
                <w:rPr>
                  <w:rFonts w:cstheme="minorHAnsi"/>
                  <w:b/>
                </w:rPr>
                <w:t>Additional Information</w:t>
              </w:r>
            </w:ins>
          </w:p>
        </w:tc>
        <w:tc>
          <w:tcPr>
            <w:tcW w:w="7036" w:type="dxa"/>
          </w:tcPr>
          <w:p w14:paraId="47A4485B" w14:textId="0C4B0D1F" w:rsidR="00111F19" w:rsidRDefault="00111F19" w:rsidP="00111F19">
            <w:pPr>
              <w:keepNext/>
              <w:rPr>
                <w:ins w:id="32" w:author="Author"/>
                <w:rFonts w:ascii="Cambria" w:hAnsi="Cambria"/>
              </w:rPr>
            </w:pPr>
            <w:ins w:id="33" w:author="Author">
              <w:r>
                <w:rPr>
                  <w:rFonts w:ascii="Cambria" w:hAnsi="Cambria"/>
                  <w:noProof/>
                </w:rPr>
                <w:drawing>
                  <wp:inline distT="0" distB="0" distL="0" distR="0" wp14:anchorId="1315D54B" wp14:editId="467B8932">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0478A80C" w14:textId="6400EE6D" w:rsidR="00111F19" w:rsidRDefault="00111F19" w:rsidP="00111F19">
            <w:pPr>
              <w:pStyle w:val="Caption"/>
              <w:rPr>
                <w:ins w:id="34" w:author="Author"/>
              </w:rPr>
            </w:pPr>
            <w:bookmarkStart w:id="35" w:name="_Ref7777774"/>
            <w:bookmarkStart w:id="36" w:name="_Toc15468576"/>
            <w:ins w:id="37" w:author="Author">
              <w:r>
                <w:t xml:space="preserve">Figure </w:t>
              </w:r>
              <w:r>
                <w:fldChar w:fldCharType="begin"/>
              </w:r>
              <w:r>
                <w:instrText xml:space="preserve"> SEQ Figure \* ARABIC </w:instrText>
              </w:r>
              <w:r>
                <w:fldChar w:fldCharType="separate"/>
              </w:r>
              <w:r w:rsidR="00B11AAE">
                <w:rPr>
                  <w:noProof/>
                </w:rPr>
                <w:t>2</w:t>
              </w:r>
              <w:r>
                <w:fldChar w:fldCharType="end"/>
              </w:r>
              <w:bookmarkEnd w:id="35"/>
              <w:r>
                <w:t>: Mean summer warming relative to the 1986–2005 average</w:t>
              </w:r>
              <w:bookmarkEnd w:id="36"/>
            </w:ins>
          </w:p>
          <w:p w14:paraId="782F1DC7" w14:textId="77777777" w:rsidR="00111F19" w:rsidRPr="005F2432" w:rsidRDefault="00111F19" w:rsidP="006B546B">
            <w:pPr>
              <w:rPr>
                <w:ins w:id="38" w:author="Author"/>
                <w:rFonts w:cstheme="minorHAnsi"/>
              </w:rPr>
            </w:pPr>
          </w:p>
        </w:tc>
      </w:tr>
    </w:tbl>
    <w:p w14:paraId="029522B8" w14:textId="1A27EF11" w:rsidR="00FC5512" w:rsidRPr="005F2432" w:rsidRDefault="00FC5512">
      <w:pPr>
        <w:rPr>
          <w:rFonts w:cstheme="minorHAnsi"/>
        </w:rPr>
      </w:pPr>
    </w:p>
    <w:p w14:paraId="090B2BC2" w14:textId="6F462C23" w:rsidR="00FC5512" w:rsidRPr="005F2432" w:rsidRDefault="00FC5512">
      <w:pPr>
        <w:rPr>
          <w:rFonts w:cstheme="minorHAnsi"/>
        </w:rPr>
      </w:pPr>
    </w:p>
    <w:tbl>
      <w:tblPr>
        <w:tblStyle w:val="TableGrid"/>
        <w:tblW w:w="0" w:type="auto"/>
        <w:tblLook w:val="04A0" w:firstRow="1" w:lastRow="0" w:firstColumn="1" w:lastColumn="0" w:noHBand="0" w:noVBand="1"/>
      </w:tblPr>
      <w:tblGrid>
        <w:gridCol w:w="1834"/>
        <w:gridCol w:w="7182"/>
      </w:tblGrid>
      <w:tr w:rsidR="00913309" w:rsidRPr="005F2432" w14:paraId="7F4B784B" w14:textId="77777777" w:rsidTr="000F477A">
        <w:tc>
          <w:tcPr>
            <w:tcW w:w="1834" w:type="dxa"/>
          </w:tcPr>
          <w:p w14:paraId="67C290B6" w14:textId="77777777" w:rsidR="00913309" w:rsidRPr="005F2432" w:rsidRDefault="00913309" w:rsidP="00913309">
            <w:pPr>
              <w:rPr>
                <w:rFonts w:cstheme="minorHAnsi"/>
                <w:b/>
              </w:rPr>
            </w:pPr>
            <w:r w:rsidRPr="005F2432">
              <w:rPr>
                <w:rFonts w:cstheme="minorHAnsi"/>
                <w:b/>
              </w:rPr>
              <w:t>Working Group</w:t>
            </w:r>
          </w:p>
        </w:tc>
        <w:tc>
          <w:tcPr>
            <w:tcW w:w="7182" w:type="dxa"/>
          </w:tcPr>
          <w:p w14:paraId="2E3696FF" w14:textId="754C3141" w:rsidR="00913309" w:rsidRPr="005F2432" w:rsidRDefault="00913309" w:rsidP="00913309">
            <w:pPr>
              <w:rPr>
                <w:rFonts w:cstheme="minorHAnsi"/>
              </w:rPr>
            </w:pPr>
            <w:r w:rsidRPr="005F2432">
              <w:rPr>
                <w:rFonts w:cstheme="minorHAnsi"/>
              </w:rPr>
              <w:t>1</w:t>
            </w:r>
            <w:r w:rsidR="00CF4385" w:rsidRPr="005F2432">
              <w:rPr>
                <w:rFonts w:cstheme="minorHAnsi"/>
              </w:rPr>
              <w:t>: Climate Change Impacts, Exposures and Vulnerability</w:t>
            </w:r>
          </w:p>
        </w:tc>
      </w:tr>
      <w:tr w:rsidR="00913309" w:rsidRPr="005F2432" w14:paraId="304D57B5" w14:textId="77777777" w:rsidTr="000F477A">
        <w:trPr>
          <w:trHeight w:val="284"/>
        </w:trPr>
        <w:tc>
          <w:tcPr>
            <w:tcW w:w="1834" w:type="dxa"/>
          </w:tcPr>
          <w:p w14:paraId="0D52D647" w14:textId="77777777" w:rsidR="00913309" w:rsidRPr="005F2432" w:rsidRDefault="00913309" w:rsidP="00913309">
            <w:pPr>
              <w:rPr>
                <w:rFonts w:cstheme="minorHAnsi"/>
                <w:b/>
              </w:rPr>
            </w:pPr>
            <w:r w:rsidRPr="005F2432">
              <w:rPr>
                <w:rFonts w:cstheme="minorHAnsi"/>
                <w:b/>
              </w:rPr>
              <w:t>Indicator</w:t>
            </w:r>
          </w:p>
        </w:tc>
        <w:tc>
          <w:tcPr>
            <w:tcW w:w="7182" w:type="dxa"/>
          </w:tcPr>
          <w:p w14:paraId="3DF30D2D" w14:textId="16538630" w:rsidR="00913309" w:rsidRPr="005F2432" w:rsidRDefault="00D2334D" w:rsidP="00913309">
            <w:pPr>
              <w:rPr>
                <w:rFonts w:cstheme="minorHAnsi"/>
              </w:rPr>
            </w:pPr>
            <w:r w:rsidRPr="005F2432">
              <w:rPr>
                <w:rFonts w:cstheme="minorHAnsi"/>
              </w:rPr>
              <w:t>1.1: Health and heat</w:t>
            </w:r>
          </w:p>
        </w:tc>
      </w:tr>
      <w:tr w:rsidR="00913309" w:rsidRPr="005F2432" w14:paraId="789C932D" w14:textId="77777777" w:rsidTr="000F477A">
        <w:tc>
          <w:tcPr>
            <w:tcW w:w="1834" w:type="dxa"/>
          </w:tcPr>
          <w:p w14:paraId="222A84DC" w14:textId="77777777" w:rsidR="00913309" w:rsidRPr="005F2432" w:rsidRDefault="00913309" w:rsidP="00913309">
            <w:pPr>
              <w:rPr>
                <w:rFonts w:cstheme="minorHAnsi"/>
                <w:b/>
              </w:rPr>
            </w:pPr>
            <w:r w:rsidRPr="005F2432">
              <w:rPr>
                <w:rFonts w:cstheme="minorHAnsi"/>
                <w:b/>
              </w:rPr>
              <w:t>Sub-Indicator</w:t>
            </w:r>
          </w:p>
        </w:tc>
        <w:tc>
          <w:tcPr>
            <w:tcW w:w="7182" w:type="dxa"/>
          </w:tcPr>
          <w:p w14:paraId="5437B80C" w14:textId="00C8DC7A" w:rsidR="00913309" w:rsidRPr="005F2432" w:rsidRDefault="00D2334D" w:rsidP="00913309">
            <w:pPr>
              <w:rPr>
                <w:rFonts w:cstheme="minorHAnsi"/>
              </w:rPr>
            </w:pPr>
            <w:r w:rsidRPr="005F2432">
              <w:rPr>
                <w:rFonts w:cstheme="minorHAnsi"/>
              </w:rPr>
              <w:t>1.1.4: Change in labour capacity</w:t>
            </w:r>
          </w:p>
        </w:tc>
      </w:tr>
      <w:tr w:rsidR="00913309" w:rsidRPr="005F2432" w14:paraId="7A1A8514" w14:textId="77777777" w:rsidTr="000F477A">
        <w:tc>
          <w:tcPr>
            <w:tcW w:w="1834" w:type="dxa"/>
          </w:tcPr>
          <w:p w14:paraId="53363E6F" w14:textId="77777777" w:rsidR="00913309" w:rsidRPr="005F2432" w:rsidRDefault="00913309" w:rsidP="00913309">
            <w:pPr>
              <w:rPr>
                <w:rFonts w:cstheme="minorHAnsi"/>
                <w:b/>
              </w:rPr>
            </w:pPr>
            <w:r w:rsidRPr="005F2432">
              <w:rPr>
                <w:rFonts w:cstheme="minorHAnsi"/>
                <w:b/>
              </w:rPr>
              <w:t>Methods</w:t>
            </w:r>
          </w:p>
        </w:tc>
        <w:tc>
          <w:tcPr>
            <w:tcW w:w="7182" w:type="dxa"/>
          </w:tcPr>
          <w:p w14:paraId="2DBA8BAD" w14:textId="5E81110B" w:rsidR="005E243B" w:rsidRPr="005F2432" w:rsidRDefault="00913309" w:rsidP="00913309">
            <w:pPr>
              <w:rPr>
                <w:rFonts w:cstheme="minorHAnsi"/>
              </w:rPr>
            </w:pPr>
            <w:r w:rsidRPr="005F2432">
              <w:rPr>
                <w:rFonts w:cstheme="minorHAnsi"/>
                <w:color w:val="000000" w:themeColor="text1"/>
              </w:rPr>
              <w:t>Global gridded (0</w:t>
            </w:r>
            <w:r w:rsidR="00EE0D0B" w:rsidRPr="005F2432">
              <w:rPr>
                <w:rFonts w:cstheme="minorHAnsi"/>
                <w:color w:val="000000" w:themeColor="text1"/>
              </w:rPr>
              <w:t>.</w:t>
            </w:r>
            <w:r w:rsidRPr="005F2432">
              <w:rPr>
                <w:rFonts w:cstheme="minorHAnsi"/>
                <w:color w:val="000000" w:themeColor="text1"/>
              </w:rPr>
              <w:t>5</w:t>
            </w:r>
            <w:r w:rsidR="00EE0D0B" w:rsidRPr="005F2432">
              <w:rPr>
                <w:rFonts w:cstheme="minorHAnsi"/>
                <w:color w:val="000000" w:themeColor="text1"/>
              </w:rPr>
              <w:t>°</w:t>
            </w:r>
            <w:r w:rsidRPr="005F2432">
              <w:rPr>
                <w:rFonts w:cstheme="minorHAnsi"/>
                <w:color w:val="000000" w:themeColor="text1"/>
              </w:rPr>
              <w:t xml:space="preserve">) three hourly temperature, dew point temperature and surface solar radiation downwards was used to calculate </w:t>
            </w:r>
            <w:r w:rsidR="005E243B" w:rsidRPr="005F2432">
              <w:rPr>
                <w:rFonts w:cstheme="minorHAnsi"/>
                <w:color w:val="000000" w:themeColor="text1"/>
              </w:rPr>
              <w:t xml:space="preserve">wet bulb globe temperature (WBGT) </w:t>
            </w:r>
            <w:r w:rsidRPr="005F2432">
              <w:rPr>
                <w:rFonts w:cstheme="minorHAnsi"/>
                <w:color w:val="000000" w:themeColor="text1"/>
              </w:rPr>
              <w:t xml:space="preserve">WBGT indoors (or outdoors in the shade) and WBGT outdoors in the sun.  The WBGT calculator used was downloaded from </w:t>
            </w:r>
            <w:hyperlink r:id="rId11" w:history="1">
              <w:r w:rsidRPr="005F2432">
                <w:rPr>
                  <w:rStyle w:val="Hyperlink"/>
                  <w:rFonts w:cstheme="minorHAnsi"/>
                </w:rPr>
                <w:t>www.climatechip.org</w:t>
              </w:r>
            </w:hyperlink>
            <w:r w:rsidRPr="005F2432">
              <w:rPr>
                <w:rFonts w:cstheme="minorHAnsi"/>
                <w:color w:val="000000" w:themeColor="text1"/>
              </w:rPr>
              <w:t>.  A productivity loss function derived from experimental data was used to quantify the productivity loss with increasing WBGT.  This was fully described in the appendix of the 2018 Lancet Countdown Report</w:t>
            </w:r>
            <w:r w:rsidRPr="005F2432">
              <w:rPr>
                <w:rFonts w:cstheme="minorHAnsi"/>
              </w:rPr>
              <w:t>.</w:t>
            </w:r>
            <w:r w:rsidR="005E243B"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E0228D" w:rsidRPr="005F2432">
              <w:rPr>
                <w:rFonts w:cstheme="minorHAnsi"/>
              </w:rPr>
              <w:instrText xml:space="preserve"> ADDIN EN.CITE </w:instrText>
            </w:r>
            <w:r w:rsidR="00E0228D"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E0228D" w:rsidRPr="005F2432">
              <w:rPr>
                <w:rFonts w:cstheme="minorHAnsi"/>
              </w:rPr>
              <w:instrText xml:space="preserve"> ADDIN EN.CITE.DATA </w:instrText>
            </w:r>
            <w:r w:rsidR="00E0228D" w:rsidRPr="005F2432">
              <w:rPr>
                <w:rFonts w:cstheme="minorHAnsi"/>
              </w:rPr>
            </w:r>
            <w:r w:rsidR="00E0228D" w:rsidRPr="005F2432">
              <w:rPr>
                <w:rFonts w:cstheme="minorHAnsi"/>
              </w:rPr>
              <w:fldChar w:fldCharType="end"/>
            </w:r>
            <w:r w:rsidR="005E243B" w:rsidRPr="005F2432">
              <w:rPr>
                <w:rFonts w:cstheme="minorHAnsi"/>
              </w:rPr>
            </w:r>
            <w:r w:rsidR="005E243B" w:rsidRPr="005F2432">
              <w:rPr>
                <w:rFonts w:cstheme="minorHAnsi"/>
              </w:rPr>
              <w:fldChar w:fldCharType="separate"/>
            </w:r>
            <w:r w:rsidR="00E0228D" w:rsidRPr="005F2432">
              <w:rPr>
                <w:rFonts w:cstheme="minorHAnsi"/>
                <w:noProof/>
                <w:vertAlign w:val="superscript"/>
              </w:rPr>
              <w:t>1</w:t>
            </w:r>
            <w:r w:rsidR="005E243B" w:rsidRPr="005F2432">
              <w:rPr>
                <w:rFonts w:cstheme="minorHAnsi"/>
              </w:rPr>
              <w:fldChar w:fldCharType="end"/>
            </w:r>
            <w:r w:rsidRPr="005F2432">
              <w:rPr>
                <w:rFonts w:cstheme="minorHAnsi"/>
              </w:rPr>
              <w:t xml:space="preserve">  </w:t>
            </w:r>
          </w:p>
          <w:p w14:paraId="0A9B31F2" w14:textId="77777777" w:rsidR="005E243B" w:rsidRPr="005F2432" w:rsidRDefault="005E243B" w:rsidP="00913309">
            <w:pPr>
              <w:rPr>
                <w:rFonts w:cstheme="minorHAnsi"/>
              </w:rPr>
            </w:pPr>
          </w:p>
          <w:p w14:paraId="63060C80" w14:textId="62AAFF36" w:rsidR="00913309" w:rsidRPr="005F2432" w:rsidRDefault="00913309" w:rsidP="00913309">
            <w:pPr>
              <w:rPr>
                <w:rFonts w:cstheme="minorHAnsi"/>
                <w:color w:val="000000" w:themeColor="text1"/>
              </w:rPr>
            </w:pPr>
            <w:r w:rsidRPr="005F2432">
              <w:rPr>
                <w:rFonts w:cstheme="minorHAnsi"/>
              </w:rPr>
              <w:t xml:space="preserve">The productivity loss was calculated for 200W, 300W and 400W metabolic rate corresponding to typical work in the service sector, manufacturing sector and agricultural sector respectively.  This gives the potential work hours lost per person per grid cell for each sector. The number of people in each grid cell working in each sector was then estimated from the working population of that grid cell and the approximate percentage of people working in each sector.  This is then multiplied by the potential work hours lost per person to obtain the total population weighted hours lost in that grid cell.  The total </w:t>
            </w:r>
            <w:r w:rsidR="005E243B" w:rsidRPr="005F2432">
              <w:rPr>
                <w:rFonts w:cstheme="minorHAnsi"/>
              </w:rPr>
              <w:t>work hours lost (WHL)</w:t>
            </w:r>
            <w:r w:rsidRPr="005F2432">
              <w:rPr>
                <w:rFonts w:cstheme="minorHAnsi"/>
              </w:rPr>
              <w:t xml:space="preserve"> </w:t>
            </w:r>
            <w:r w:rsidR="005E243B" w:rsidRPr="005F2432">
              <w:rPr>
                <w:rFonts w:cstheme="minorHAnsi"/>
              </w:rPr>
              <w:t>are</w:t>
            </w:r>
            <w:r w:rsidRPr="005F2432">
              <w:rPr>
                <w:rFonts w:cstheme="minorHAnsi"/>
              </w:rPr>
              <w:t xml:space="preserve"> then summed for global totals or country totals.  To obtain the “equivalent full</w:t>
            </w:r>
            <w:r w:rsidR="005E243B" w:rsidRPr="005F2432">
              <w:rPr>
                <w:rFonts w:cstheme="minorHAnsi"/>
              </w:rPr>
              <w:t>-</w:t>
            </w:r>
            <w:r w:rsidRPr="005F2432">
              <w:rPr>
                <w:rFonts w:cstheme="minorHAnsi"/>
              </w:rPr>
              <w:t xml:space="preserve">time workers lost” as used in </w:t>
            </w:r>
            <w:r w:rsidR="007E0494" w:rsidRPr="005F2432">
              <w:rPr>
                <w:rFonts w:cstheme="minorHAnsi"/>
              </w:rPr>
              <w:fldChar w:fldCharType="begin"/>
            </w:r>
            <w:r w:rsidR="007E0494" w:rsidRPr="005F2432">
              <w:rPr>
                <w:rFonts w:cstheme="minorHAnsi"/>
              </w:rPr>
              <w:instrText xml:space="preserve"> REF _Ref10906348 \h </w:instrText>
            </w:r>
            <w:r w:rsidR="00CF4385" w:rsidRPr="005F2432">
              <w:rPr>
                <w:rFonts w:cstheme="minorHAnsi"/>
              </w:rPr>
              <w:instrText xml:space="preserve"> \* MERGEFORMAT </w:instrText>
            </w:r>
            <w:r w:rsidR="007E0494" w:rsidRPr="005F2432">
              <w:rPr>
                <w:rFonts w:cstheme="minorHAnsi"/>
              </w:rPr>
            </w:r>
            <w:r w:rsidR="007E0494" w:rsidRPr="005F2432">
              <w:rPr>
                <w:rFonts w:cstheme="minorHAnsi"/>
              </w:rPr>
              <w:fldChar w:fldCharType="separate"/>
            </w:r>
            <w:r w:rsidR="008E4C54">
              <w:rPr>
                <w:rFonts w:cstheme="minorHAnsi"/>
                <w:b/>
                <w:bCs/>
                <w:lang w:val="en-US"/>
              </w:rPr>
              <w:t>Error! Reference source not found.</w:t>
            </w:r>
            <w:r w:rsidR="007E0494" w:rsidRPr="005F2432">
              <w:rPr>
                <w:rFonts w:cstheme="minorHAnsi"/>
              </w:rPr>
              <w:fldChar w:fldCharType="end"/>
            </w:r>
            <w:r w:rsidRPr="005F2432">
              <w:rPr>
                <w:rFonts w:cstheme="minorHAnsi"/>
              </w:rPr>
              <w:t>, this is divided by 4380 – the potential maximum daylight hours that can be worked per year.</w:t>
            </w:r>
          </w:p>
        </w:tc>
      </w:tr>
      <w:tr w:rsidR="00913309" w:rsidRPr="005F2432" w14:paraId="7CBA3363" w14:textId="77777777" w:rsidTr="000F477A">
        <w:trPr>
          <w:trHeight w:val="287"/>
        </w:trPr>
        <w:tc>
          <w:tcPr>
            <w:tcW w:w="1834" w:type="dxa"/>
          </w:tcPr>
          <w:p w14:paraId="667056C3" w14:textId="77777777" w:rsidR="00913309" w:rsidRPr="005F2432" w:rsidRDefault="00913309" w:rsidP="00913309">
            <w:pPr>
              <w:rPr>
                <w:rFonts w:cstheme="minorHAnsi"/>
                <w:b/>
              </w:rPr>
            </w:pPr>
            <w:r w:rsidRPr="005F2432">
              <w:rPr>
                <w:rFonts w:cstheme="minorHAnsi"/>
                <w:b/>
              </w:rPr>
              <w:t>Data</w:t>
            </w:r>
          </w:p>
        </w:tc>
        <w:tc>
          <w:tcPr>
            <w:tcW w:w="7182" w:type="dxa"/>
          </w:tcPr>
          <w:p w14:paraId="3753CD0B" w14:textId="618719C2" w:rsidR="005E243B" w:rsidRPr="005F2432" w:rsidRDefault="005E243B" w:rsidP="005E243B">
            <w:pPr>
              <w:rPr>
                <w:rFonts w:cstheme="minorHAnsi"/>
              </w:rPr>
            </w:pPr>
            <w:r w:rsidRPr="005F2432">
              <w:rPr>
                <w:rFonts w:cstheme="minorHAnsi"/>
              </w:rPr>
              <w:t>Climate data from European Centre for Medium-Range Weather Forecasts (ECMWF), ERA-Interim project.</w:t>
            </w:r>
            <w:r w:rsidRPr="005F2432">
              <w:rPr>
                <w:rFonts w:cstheme="minorHAnsi"/>
              </w:rPr>
              <w:fldChar w:fldCharType="begin"/>
            </w:r>
            <w:r w:rsidR="0011445B" w:rsidRPr="005F2432">
              <w:rPr>
                <w:rFonts w:cstheme="minorHAnsi"/>
              </w:rPr>
              <w:instrText xml:space="preserve"> ADDIN EN.CITE &lt;EndNote&gt;&lt;Cite&gt;&lt;Author&gt;ECMWF&lt;/Author&gt;&lt;Year&gt;2019&lt;/Year&gt;&lt;RecNum&gt;212&lt;/RecNum&gt;&lt;DisplayText&gt;&lt;style face="superscript"&gt;5&lt;/style&gt;&lt;/DisplayText&gt;&lt;record&gt;&lt;rec-number&gt;212&lt;/rec-number&gt;&lt;foreign-keys&gt;&lt;key app="EN" db-id="e2zepwa56vz2ryev2aoxraf420vzvwft0pzz" timestamp="1559075612"&gt;212&lt;/key&gt;&lt;/foreign-keys&gt;&lt;ref-type name="Dataset"&gt;59&lt;/ref-type&gt;&lt;contributors&gt;&lt;authors&gt;&lt;author&gt;ECMWF&lt;/author&gt;&lt;/authors&gt;&lt;/contributors&gt;&lt;titles&gt;&lt;title&gt;ERA Interim, Daily&lt;/title&gt;&lt;/titles&gt;&lt;dates&gt;&lt;year&gt;2019&lt;/year&gt;&lt;/dates&gt;&lt;urls&gt;&lt;related-urls&gt;&lt;url&gt;https://apps.ecmwf.int/datasets/data/interim-full-daily/levtype=sfc/&lt;/url&gt;&lt;/related-urls&gt;&lt;/urls&gt;&lt;/record&gt;&lt;/Cite&gt;&lt;/EndNote&gt;</w:instrText>
            </w:r>
            <w:r w:rsidRPr="005F2432">
              <w:rPr>
                <w:rFonts w:cstheme="minorHAnsi"/>
              </w:rPr>
              <w:fldChar w:fldCharType="separate"/>
            </w:r>
            <w:r w:rsidR="0011445B" w:rsidRPr="005F2432">
              <w:rPr>
                <w:rFonts w:cstheme="minorHAnsi"/>
                <w:noProof/>
                <w:vertAlign w:val="superscript"/>
              </w:rPr>
              <w:t>5</w:t>
            </w:r>
            <w:r w:rsidRPr="005F2432">
              <w:rPr>
                <w:rFonts w:cstheme="minorHAnsi"/>
              </w:rPr>
              <w:fldChar w:fldCharType="end"/>
            </w:r>
            <w:r w:rsidRPr="005F2432" w:rsidDel="00EE0D0B">
              <w:rPr>
                <w:rFonts w:cstheme="minorHAnsi"/>
              </w:rPr>
              <w:t xml:space="preserve"> </w:t>
            </w:r>
          </w:p>
          <w:p w14:paraId="24EDFD8F" w14:textId="77777777" w:rsidR="005E243B" w:rsidRPr="005F2432" w:rsidRDefault="005E243B" w:rsidP="005E243B">
            <w:pPr>
              <w:rPr>
                <w:rFonts w:cstheme="minorHAnsi"/>
              </w:rPr>
            </w:pPr>
          </w:p>
          <w:p w14:paraId="1A497CF0" w14:textId="29C7B598" w:rsidR="005E243B" w:rsidRPr="005F2432" w:rsidRDefault="005E243B" w:rsidP="00913309">
            <w:pPr>
              <w:rPr>
                <w:rFonts w:cstheme="minorHAnsi"/>
              </w:rPr>
            </w:pPr>
            <w:r w:rsidRPr="005F2432">
              <w:rPr>
                <w:rFonts w:cstheme="minorHAnsi"/>
              </w:rPr>
              <w:t>Population data from the NASA Socioeconomic Data and Applications Center (SEDAC) Gridded Population of the World (GPWv4).</w:t>
            </w:r>
            <w:r w:rsidRPr="005F2432">
              <w:rPr>
                <w:rFonts w:cstheme="minorHAnsi"/>
              </w:rPr>
              <w:fldChar w:fldCharType="begin"/>
            </w:r>
            <w:r w:rsidR="0011445B" w:rsidRPr="005F2432">
              <w:rPr>
                <w:rFonts w:cstheme="minorHAnsi"/>
              </w:rPr>
              <w:instrText xml:space="preserve"> ADDIN EN.CITE &lt;EndNote&gt;&lt;Cite&gt;&lt;Author&gt;NASA&lt;/Author&gt;&lt;Year&gt;2019&lt;/Year&gt;&lt;RecNum&gt;65&lt;/RecNum&gt;&lt;DisplayText&gt;&lt;style face="superscript"&gt;6&lt;/style&gt;&lt;/DisplayText&gt;&lt;record&gt;&lt;rec-number&gt;65&lt;/rec-number&gt;&lt;foreign-keys&gt;&lt;key app="EN" db-id="e2zepwa56vz2ryev2aoxraf420vzvwft0pzz" timestamp="0"&gt;65&lt;/key&gt;&lt;/foreign-keys&gt;&lt;ref-type name="Generic"&gt;13&lt;/ref-type&gt;&lt;contributors&gt;&lt;authors&gt;&lt;author&gt;NASA&lt;/author&gt;&lt;/authors&gt;&lt;/contributors&gt;&lt;titles&gt;&lt;title&gt;Gridded Population of the World&lt;/title&gt;&lt;/titles&gt;&lt;edition&gt;4&lt;/edition&gt;&lt;dates&gt;&lt;year&gt;2019&lt;/year&gt;&lt;pub-dates&gt;&lt;date&gt;2017&lt;/date&gt;&lt;/pub-dates&gt;&lt;/dates&gt;&lt;urls&gt;&lt;related-urls&gt;&lt;url&gt;http://sedac.ciesin.columbia.edu/data/collection/gpw-v4&lt;/url&gt;&lt;/related-urls&gt;&lt;/urls&gt;&lt;/record&gt;&lt;/Cite&gt;&lt;/EndNote&gt;</w:instrText>
            </w:r>
            <w:r w:rsidRPr="005F2432">
              <w:rPr>
                <w:rFonts w:cstheme="minorHAnsi"/>
              </w:rPr>
              <w:fldChar w:fldCharType="separate"/>
            </w:r>
            <w:r w:rsidR="0011445B" w:rsidRPr="005F2432">
              <w:rPr>
                <w:rFonts w:cstheme="minorHAnsi"/>
                <w:noProof/>
                <w:vertAlign w:val="superscript"/>
              </w:rPr>
              <w:t>6</w:t>
            </w:r>
            <w:r w:rsidRPr="005F2432">
              <w:rPr>
                <w:rFonts w:cstheme="minorHAnsi"/>
              </w:rPr>
              <w:fldChar w:fldCharType="end"/>
            </w:r>
          </w:p>
          <w:p w14:paraId="349E62C2" w14:textId="77777777" w:rsidR="000F477A" w:rsidRPr="005F2432" w:rsidRDefault="000F477A" w:rsidP="00913309">
            <w:pPr>
              <w:rPr>
                <w:rFonts w:cstheme="minorHAnsi"/>
              </w:rPr>
            </w:pPr>
          </w:p>
          <w:p w14:paraId="2D7F039C" w14:textId="7E1CC252" w:rsidR="00913309" w:rsidRPr="005F2432" w:rsidRDefault="00913309" w:rsidP="00E0228D">
            <w:pPr>
              <w:rPr>
                <w:rFonts w:cstheme="minorHAnsi"/>
              </w:rPr>
            </w:pPr>
            <w:r w:rsidRPr="005F2432">
              <w:rPr>
                <w:rFonts w:cstheme="minorHAnsi"/>
              </w:rPr>
              <w:t>Sector employment from ILO</w:t>
            </w:r>
            <w:r w:rsidR="005E243B" w:rsidRPr="005F2432">
              <w:rPr>
                <w:rFonts w:cstheme="minorHAnsi"/>
              </w:rPr>
              <w:t>.</w:t>
            </w:r>
            <w:r w:rsidR="005E243B" w:rsidRPr="005F2432">
              <w:rPr>
                <w:rFonts w:cstheme="minorHAnsi"/>
              </w:rPr>
              <w:fldChar w:fldCharType="begin"/>
            </w:r>
            <w:r w:rsidR="0011445B" w:rsidRPr="005F2432">
              <w:rPr>
                <w:rFonts w:cstheme="minorHAnsi"/>
              </w:rPr>
              <w:instrText xml:space="preserve"> ADDIN EN.CITE &lt;EndNote&gt;&lt;Cite&gt;&lt;Author&gt;ILO&lt;/Author&gt;&lt;Year&gt;2019&lt;/Year&gt;&lt;RecNum&gt;213&lt;/RecNum&gt;&lt;DisplayText&gt;&lt;style face="superscript"&gt;7&lt;/style&gt;&lt;/DisplayText&gt;&lt;record&gt;&lt;rec-number&gt;213&lt;/rec-number&gt;&lt;foreign-keys&gt;&lt;key app="EN" db-id="e2zepwa56vz2ryev2aoxraf420vzvwft0pzz" timestamp="1559075759"&gt;213&lt;/key&gt;&lt;/foreign-keys&gt;&lt;ref-type name="Dataset"&gt;59&lt;/ref-type&gt;&lt;contributors&gt;&lt;authors&gt;&lt;author&gt;ILO&lt;/author&gt;&lt;/authors&gt;&lt;/contributors&gt;&lt;titles&gt;&lt;title&gt;ILOSTAT&lt;/title&gt;&lt;/titles&gt;&lt;dates&gt;&lt;year&gt;2019&lt;/year&gt;&lt;/dates&gt;&lt;urls&gt;&lt;related-urls&gt;&lt;url&gt;https://www.ilo.org/ilostat/&lt;/url&gt;&lt;/related-urls&gt;&lt;/urls&gt;&lt;/record&gt;&lt;/Cite&gt;&lt;/EndNote&gt;</w:instrText>
            </w:r>
            <w:r w:rsidR="005E243B" w:rsidRPr="005F2432">
              <w:rPr>
                <w:rFonts w:cstheme="minorHAnsi"/>
              </w:rPr>
              <w:fldChar w:fldCharType="separate"/>
            </w:r>
            <w:r w:rsidR="0011445B" w:rsidRPr="005F2432">
              <w:rPr>
                <w:rFonts w:cstheme="minorHAnsi"/>
                <w:noProof/>
                <w:vertAlign w:val="superscript"/>
              </w:rPr>
              <w:t>7</w:t>
            </w:r>
            <w:r w:rsidR="005E243B" w:rsidRPr="005F2432">
              <w:rPr>
                <w:rFonts w:cstheme="minorHAnsi"/>
              </w:rPr>
              <w:fldChar w:fldCharType="end"/>
            </w:r>
          </w:p>
        </w:tc>
      </w:tr>
      <w:tr w:rsidR="00913309" w:rsidRPr="005F2432" w14:paraId="3C8A5D50" w14:textId="77777777" w:rsidTr="000F477A">
        <w:tc>
          <w:tcPr>
            <w:tcW w:w="1834" w:type="dxa"/>
          </w:tcPr>
          <w:p w14:paraId="0E525441" w14:textId="77777777" w:rsidR="00913309" w:rsidRPr="005F2432" w:rsidRDefault="00913309" w:rsidP="00913309">
            <w:pPr>
              <w:rPr>
                <w:rFonts w:cstheme="minorHAnsi"/>
                <w:b/>
              </w:rPr>
            </w:pPr>
            <w:r w:rsidRPr="005F2432">
              <w:rPr>
                <w:rFonts w:cstheme="minorHAnsi"/>
                <w:b/>
              </w:rPr>
              <w:t>Caveats</w:t>
            </w:r>
          </w:p>
        </w:tc>
        <w:tc>
          <w:tcPr>
            <w:tcW w:w="7182" w:type="dxa"/>
          </w:tcPr>
          <w:p w14:paraId="0776FBB0" w14:textId="28B426C8" w:rsidR="00913309" w:rsidRPr="005F2432" w:rsidRDefault="00913309" w:rsidP="00913309">
            <w:pPr>
              <w:rPr>
                <w:rFonts w:cstheme="minorHAnsi"/>
              </w:rPr>
            </w:pPr>
            <w:r w:rsidRPr="005F2432">
              <w:rPr>
                <w:rFonts w:cstheme="minorHAnsi"/>
              </w:rPr>
              <w:t>The distribution of agricultural, manufacturing and service sector workers is only reported at country level</w:t>
            </w:r>
            <w:r w:rsidR="005E243B" w:rsidRPr="005F2432">
              <w:rPr>
                <w:rFonts w:cstheme="minorHAnsi"/>
              </w:rPr>
              <w:t>,</w:t>
            </w:r>
            <w:r w:rsidRPr="005F2432">
              <w:rPr>
                <w:rFonts w:cstheme="minorHAnsi"/>
              </w:rPr>
              <w:t xml:space="preserve"> </w:t>
            </w:r>
            <w:r w:rsidR="005E243B" w:rsidRPr="005F2432">
              <w:rPr>
                <w:rFonts w:cstheme="minorHAnsi"/>
              </w:rPr>
              <w:t>hence</w:t>
            </w:r>
            <w:r w:rsidRPr="005F2432">
              <w:rPr>
                <w:rFonts w:cstheme="minorHAnsi"/>
              </w:rPr>
              <w:t xml:space="preserve"> this proportion is distributed evenly to all grid cells.  In </w:t>
            </w:r>
            <w:r w:rsidR="000F477A" w:rsidRPr="005F2432">
              <w:rPr>
                <w:rFonts w:cstheme="minorHAnsi"/>
              </w:rPr>
              <w:t xml:space="preserve">the </w:t>
            </w:r>
            <w:r w:rsidRPr="005F2432">
              <w:rPr>
                <w:rFonts w:cstheme="minorHAnsi"/>
              </w:rPr>
              <w:t xml:space="preserve">future </w:t>
            </w:r>
            <w:r w:rsidR="000F477A" w:rsidRPr="005F2432">
              <w:rPr>
                <w:rFonts w:cstheme="minorHAnsi"/>
              </w:rPr>
              <w:t xml:space="preserve">this indicator will have </w:t>
            </w:r>
            <w:r w:rsidRPr="005F2432">
              <w:rPr>
                <w:rFonts w:cstheme="minorHAnsi"/>
              </w:rPr>
              <w:t>finer detail on the sector employment</w:t>
            </w:r>
            <w:r w:rsidR="005E243B" w:rsidRPr="005F2432">
              <w:rPr>
                <w:rFonts w:cstheme="minorHAnsi"/>
              </w:rPr>
              <w:t>.</w:t>
            </w:r>
          </w:p>
          <w:p w14:paraId="7AA239A5" w14:textId="75426877" w:rsidR="00913309" w:rsidRPr="005F2432" w:rsidRDefault="00913309" w:rsidP="00913309">
            <w:pPr>
              <w:rPr>
                <w:rFonts w:cstheme="minorHAnsi"/>
              </w:rPr>
            </w:pPr>
            <w:r w:rsidRPr="005F2432">
              <w:rPr>
                <w:rFonts w:eastAsia="ScalaLancetPro" w:cstheme="minorHAnsi"/>
              </w:rPr>
              <w:t>Potential full-time work lost assumes potential work time includes 12 hours a day, 365 days a year. Future versions of this indicator shall work to estimate potential full-time equivalent work lost, by linking potential WHL with average annual hours worked by country and sector.</w:t>
            </w:r>
          </w:p>
        </w:tc>
      </w:tr>
      <w:tr w:rsidR="00913309" w:rsidRPr="005F2432" w14:paraId="608928F4" w14:textId="77777777" w:rsidTr="000F477A">
        <w:tc>
          <w:tcPr>
            <w:tcW w:w="1834" w:type="dxa"/>
          </w:tcPr>
          <w:p w14:paraId="232A8EF8" w14:textId="11C5AC5B" w:rsidR="00913309" w:rsidRPr="005F2432" w:rsidRDefault="00913309" w:rsidP="00913309">
            <w:pPr>
              <w:rPr>
                <w:rFonts w:cstheme="minorHAnsi"/>
                <w:b/>
              </w:rPr>
            </w:pPr>
            <w:r w:rsidRPr="005F2432">
              <w:rPr>
                <w:rFonts w:cstheme="minorHAnsi"/>
                <w:b/>
              </w:rPr>
              <w:t>Future Form of Indicator</w:t>
            </w:r>
          </w:p>
        </w:tc>
        <w:tc>
          <w:tcPr>
            <w:tcW w:w="7182" w:type="dxa"/>
          </w:tcPr>
          <w:p w14:paraId="32BB8FD2" w14:textId="77777777" w:rsidR="00913309" w:rsidRPr="005F2432" w:rsidRDefault="00913309" w:rsidP="00913309">
            <w:pPr>
              <w:rPr>
                <w:rFonts w:cstheme="minorHAnsi"/>
              </w:rPr>
            </w:pPr>
            <w:r w:rsidRPr="005F2432">
              <w:rPr>
                <w:rFonts w:cstheme="minorHAnsi"/>
              </w:rPr>
              <w:t xml:space="preserve">This indicator will be updated in future to show the number of workers affected globally and in larger countries (eg China and India).  </w:t>
            </w:r>
          </w:p>
        </w:tc>
      </w:tr>
      <w:tr w:rsidR="00913309" w:rsidRPr="005F2432" w14:paraId="1270EBBD" w14:textId="77777777" w:rsidTr="000F477A">
        <w:trPr>
          <w:trHeight w:val="3251"/>
        </w:trPr>
        <w:tc>
          <w:tcPr>
            <w:tcW w:w="1834" w:type="dxa"/>
          </w:tcPr>
          <w:p w14:paraId="08F5054A" w14:textId="77777777" w:rsidR="00913309" w:rsidRPr="005F2432" w:rsidRDefault="00913309" w:rsidP="00913309">
            <w:pPr>
              <w:rPr>
                <w:rFonts w:cstheme="minorHAnsi"/>
                <w:b/>
              </w:rPr>
            </w:pPr>
            <w:r w:rsidRPr="005F2432">
              <w:rPr>
                <w:rFonts w:cstheme="minorHAnsi"/>
                <w:b/>
              </w:rPr>
              <w:t>Additional information</w:t>
            </w:r>
          </w:p>
          <w:p w14:paraId="3AD8A9E5" w14:textId="5EF8B941" w:rsidR="00913309" w:rsidRPr="005F2432" w:rsidRDefault="00913309" w:rsidP="00913309">
            <w:pPr>
              <w:rPr>
                <w:rFonts w:cstheme="minorHAnsi"/>
                <w:b/>
              </w:rPr>
            </w:pPr>
          </w:p>
        </w:tc>
        <w:tc>
          <w:tcPr>
            <w:tcW w:w="7182" w:type="dxa"/>
          </w:tcPr>
          <w:p w14:paraId="78F9F9C7" w14:textId="6E83594B" w:rsidR="00E0228D" w:rsidRPr="005F2432" w:rsidRDefault="00E0228D" w:rsidP="00F515A7">
            <w:pPr>
              <w:pStyle w:val="Caption"/>
              <w:rPr>
                <w:rFonts w:cstheme="minorHAnsi"/>
              </w:rPr>
            </w:pPr>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1</w:t>
            </w:r>
            <w:r w:rsidRPr="005F2432">
              <w:rPr>
                <w:rFonts w:cstheme="minorHAnsi"/>
              </w:rPr>
              <w:fldChar w:fldCharType="end"/>
            </w:r>
            <w:r w:rsidRPr="005F2432">
              <w:rPr>
                <w:rFonts w:cstheme="minorHAnsi"/>
              </w:rPr>
              <w:t>: The trend in potential work hours lost for the 3 sectors with the service sector assumed to work at a metabolic rate of 200W, the manufacturing sector at 300W and the agricultural sector at 400W</w:t>
            </w:r>
          </w:p>
          <w:tbl>
            <w:tblPr>
              <w:tblStyle w:val="TableGrid1"/>
              <w:tblW w:w="5209" w:type="dxa"/>
              <w:tblLook w:val="04A0" w:firstRow="1" w:lastRow="0" w:firstColumn="1" w:lastColumn="0" w:noHBand="0" w:noVBand="1"/>
              <w:tblPrChange w:id="39" w:author="Author">
                <w:tblPr>
                  <w:tblW w:w="5209" w:type="dxa"/>
                  <w:tblLook w:val="04A0" w:firstRow="1" w:lastRow="0" w:firstColumn="1" w:lastColumn="0" w:noHBand="0" w:noVBand="1"/>
                </w:tblPr>
              </w:tblPrChange>
            </w:tblPr>
            <w:tblGrid>
              <w:gridCol w:w="1000"/>
              <w:gridCol w:w="1209"/>
              <w:gridCol w:w="1000"/>
              <w:gridCol w:w="1000"/>
              <w:gridCol w:w="1000"/>
              <w:tblGridChange w:id="40">
                <w:tblGrid>
                  <w:gridCol w:w="1000"/>
                  <w:gridCol w:w="1209"/>
                  <w:gridCol w:w="1000"/>
                  <w:gridCol w:w="1000"/>
                  <w:gridCol w:w="1000"/>
                </w:tblGrid>
              </w:tblGridChange>
            </w:tblGrid>
            <w:tr w:rsidR="00E0228D" w:rsidRPr="005F2432" w14:paraId="7650F215" w14:textId="77777777" w:rsidTr="00C145DC">
              <w:trPr>
                <w:trHeight w:val="294"/>
                <w:trPrChange w:id="41" w:author="Author">
                  <w:trPr>
                    <w:trHeight w:val="294"/>
                  </w:trPr>
                </w:trPrChange>
              </w:trPr>
              <w:tc>
                <w:tcPr>
                  <w:tcW w:w="1000" w:type="dxa"/>
                  <w:noWrap/>
                  <w:hideMark/>
                  <w:tcPrChange w:id="42" w:author="Author">
                    <w:tcPr>
                      <w:tcW w:w="10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tcPrChange>
                </w:tcPr>
                <w:p w14:paraId="73B84358"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year</w:t>
                  </w:r>
                </w:p>
              </w:tc>
              <w:tc>
                <w:tcPr>
                  <w:tcW w:w="1209" w:type="dxa"/>
                  <w:noWrap/>
                  <w:hideMark/>
                  <w:tcPrChange w:id="43"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7EFC72F0"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agriculture</w:t>
                  </w:r>
                </w:p>
              </w:tc>
              <w:tc>
                <w:tcPr>
                  <w:tcW w:w="1000" w:type="dxa"/>
                  <w:noWrap/>
                  <w:hideMark/>
                  <w:tcPrChange w:id="4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5D257A6"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industry</w:t>
                  </w:r>
                </w:p>
              </w:tc>
              <w:tc>
                <w:tcPr>
                  <w:tcW w:w="1000" w:type="dxa"/>
                  <w:noWrap/>
                  <w:hideMark/>
                  <w:tcPrChange w:id="45"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1795BE3"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service</w:t>
                  </w:r>
                </w:p>
              </w:tc>
              <w:tc>
                <w:tcPr>
                  <w:tcW w:w="1000" w:type="dxa"/>
                  <w:noWrap/>
                  <w:hideMark/>
                  <w:tcPrChange w:id="4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7C6F27A"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total</w:t>
                  </w:r>
                </w:p>
              </w:tc>
            </w:tr>
            <w:tr w:rsidR="00E0228D" w:rsidRPr="005F2432" w14:paraId="4DFAE11B" w14:textId="77777777" w:rsidTr="00C145DC">
              <w:trPr>
                <w:trHeight w:val="294"/>
                <w:trPrChange w:id="47" w:author="Author">
                  <w:trPr>
                    <w:trHeight w:val="294"/>
                  </w:trPr>
                </w:trPrChange>
              </w:trPr>
              <w:tc>
                <w:tcPr>
                  <w:tcW w:w="1000" w:type="dxa"/>
                  <w:noWrap/>
                  <w:hideMark/>
                  <w:tcPrChange w:id="4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A63FF93"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2000</w:t>
                  </w:r>
                </w:p>
              </w:tc>
              <w:tc>
                <w:tcPr>
                  <w:tcW w:w="1209" w:type="dxa"/>
                  <w:noWrap/>
                  <w:hideMark/>
                  <w:tcPrChange w:id="49"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09506C45"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80.7</w:t>
                  </w:r>
                </w:p>
              </w:tc>
              <w:tc>
                <w:tcPr>
                  <w:tcW w:w="1000" w:type="dxa"/>
                  <w:noWrap/>
                  <w:hideMark/>
                  <w:tcPrChange w:id="5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D56399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7.4</w:t>
                  </w:r>
                </w:p>
              </w:tc>
              <w:tc>
                <w:tcPr>
                  <w:tcW w:w="1000" w:type="dxa"/>
                  <w:noWrap/>
                  <w:hideMark/>
                  <w:tcPrChange w:id="51"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FEBCA8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0.7</w:t>
                  </w:r>
                </w:p>
              </w:tc>
              <w:tc>
                <w:tcPr>
                  <w:tcW w:w="1000" w:type="dxa"/>
                  <w:noWrap/>
                  <w:hideMark/>
                  <w:tcPrChange w:id="5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3C6000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88.8</w:t>
                  </w:r>
                </w:p>
              </w:tc>
            </w:tr>
            <w:tr w:rsidR="00E0228D" w:rsidRPr="005F2432" w14:paraId="3DE0CD39" w14:textId="77777777" w:rsidTr="00C145DC">
              <w:trPr>
                <w:trHeight w:val="294"/>
                <w:trPrChange w:id="53" w:author="Author">
                  <w:trPr>
                    <w:trHeight w:val="294"/>
                  </w:trPr>
                </w:trPrChange>
              </w:trPr>
              <w:tc>
                <w:tcPr>
                  <w:tcW w:w="1000" w:type="dxa"/>
                  <w:noWrap/>
                  <w:hideMark/>
                  <w:tcPrChange w:id="5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2C9AB23C"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2001</w:t>
                  </w:r>
                </w:p>
              </w:tc>
              <w:tc>
                <w:tcPr>
                  <w:tcW w:w="1209" w:type="dxa"/>
                  <w:noWrap/>
                  <w:hideMark/>
                  <w:tcPrChange w:id="55"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45B4711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84.2</w:t>
                  </w:r>
                </w:p>
              </w:tc>
              <w:tc>
                <w:tcPr>
                  <w:tcW w:w="1000" w:type="dxa"/>
                  <w:noWrap/>
                  <w:hideMark/>
                  <w:tcPrChange w:id="5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662D878"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7.9</w:t>
                  </w:r>
                </w:p>
              </w:tc>
              <w:tc>
                <w:tcPr>
                  <w:tcW w:w="1000" w:type="dxa"/>
                  <w:noWrap/>
                  <w:hideMark/>
                  <w:tcPrChange w:id="57"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9174305"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0.8</w:t>
                  </w:r>
                </w:p>
              </w:tc>
              <w:tc>
                <w:tcPr>
                  <w:tcW w:w="1000" w:type="dxa"/>
                  <w:noWrap/>
                  <w:hideMark/>
                  <w:tcPrChange w:id="5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C72DEF9"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92.9</w:t>
                  </w:r>
                </w:p>
              </w:tc>
            </w:tr>
            <w:tr w:rsidR="00E0228D" w:rsidRPr="005F2432" w14:paraId="712E5955" w14:textId="77777777" w:rsidTr="00C145DC">
              <w:trPr>
                <w:trHeight w:val="294"/>
                <w:trPrChange w:id="59" w:author="Author">
                  <w:trPr>
                    <w:trHeight w:val="294"/>
                  </w:trPr>
                </w:trPrChange>
              </w:trPr>
              <w:tc>
                <w:tcPr>
                  <w:tcW w:w="1000" w:type="dxa"/>
                  <w:noWrap/>
                  <w:hideMark/>
                  <w:tcPrChange w:id="6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742DEA95"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2002</w:t>
                  </w:r>
                </w:p>
              </w:tc>
              <w:tc>
                <w:tcPr>
                  <w:tcW w:w="1209" w:type="dxa"/>
                  <w:noWrap/>
                  <w:hideMark/>
                  <w:tcPrChange w:id="61"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208D3F08"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90.3</w:t>
                  </w:r>
                </w:p>
              </w:tc>
              <w:tc>
                <w:tcPr>
                  <w:tcW w:w="1000" w:type="dxa"/>
                  <w:noWrap/>
                  <w:hideMark/>
                  <w:tcPrChange w:id="6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5B7D4C5"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10.1</w:t>
                  </w:r>
                </w:p>
              </w:tc>
              <w:tc>
                <w:tcPr>
                  <w:tcW w:w="1000" w:type="dxa"/>
                  <w:noWrap/>
                  <w:hideMark/>
                  <w:tcPrChange w:id="63"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86A729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w:t>
                  </w:r>
                </w:p>
              </w:tc>
              <w:tc>
                <w:tcPr>
                  <w:tcW w:w="1000" w:type="dxa"/>
                  <w:noWrap/>
                  <w:hideMark/>
                  <w:tcPrChange w:id="6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6BBE43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101.7</w:t>
                  </w:r>
                </w:p>
              </w:tc>
            </w:tr>
            <w:tr w:rsidR="00E0228D" w:rsidRPr="005F2432" w14:paraId="4C461929" w14:textId="77777777" w:rsidTr="00C145DC">
              <w:trPr>
                <w:trHeight w:val="294"/>
                <w:trPrChange w:id="65" w:author="Author">
                  <w:trPr>
                    <w:trHeight w:val="294"/>
                  </w:trPr>
                </w:trPrChange>
              </w:trPr>
              <w:tc>
                <w:tcPr>
                  <w:tcW w:w="1000" w:type="dxa"/>
                  <w:noWrap/>
                  <w:hideMark/>
                  <w:tcPrChange w:id="6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A2605CC"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2003</w:t>
                  </w:r>
                </w:p>
              </w:tc>
              <w:tc>
                <w:tcPr>
                  <w:tcW w:w="1209" w:type="dxa"/>
                  <w:noWrap/>
                  <w:hideMark/>
                  <w:tcPrChange w:id="67"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3FB9169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96.5</w:t>
                  </w:r>
                </w:p>
              </w:tc>
              <w:tc>
                <w:tcPr>
                  <w:tcW w:w="1000" w:type="dxa"/>
                  <w:noWrap/>
                  <w:hideMark/>
                  <w:tcPrChange w:id="6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AA44A2A"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11.5</w:t>
                  </w:r>
                </w:p>
              </w:tc>
              <w:tc>
                <w:tcPr>
                  <w:tcW w:w="1000" w:type="dxa"/>
                  <w:noWrap/>
                  <w:hideMark/>
                  <w:tcPrChange w:id="69"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BBE06A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1.4</w:t>
                  </w:r>
                </w:p>
              </w:tc>
              <w:tc>
                <w:tcPr>
                  <w:tcW w:w="1000" w:type="dxa"/>
                  <w:noWrap/>
                  <w:hideMark/>
                  <w:tcPrChange w:id="7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411DC87"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109.5</w:t>
                  </w:r>
                </w:p>
              </w:tc>
            </w:tr>
            <w:tr w:rsidR="00E0228D" w:rsidRPr="005F2432" w14:paraId="530E075D" w14:textId="77777777" w:rsidTr="00C145DC">
              <w:trPr>
                <w:trHeight w:val="294"/>
                <w:trPrChange w:id="71" w:author="Author">
                  <w:trPr>
                    <w:trHeight w:val="294"/>
                  </w:trPr>
                </w:trPrChange>
              </w:trPr>
              <w:tc>
                <w:tcPr>
                  <w:tcW w:w="1000" w:type="dxa"/>
                  <w:noWrap/>
                  <w:hideMark/>
                  <w:tcPrChange w:id="7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84005DF"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2004</w:t>
                  </w:r>
                </w:p>
              </w:tc>
              <w:tc>
                <w:tcPr>
                  <w:tcW w:w="1209" w:type="dxa"/>
                  <w:noWrap/>
                  <w:hideMark/>
                  <w:tcPrChange w:id="73"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0B2E1CE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85</w:t>
                  </w:r>
                </w:p>
              </w:tc>
              <w:tc>
                <w:tcPr>
                  <w:tcW w:w="1000" w:type="dxa"/>
                  <w:noWrap/>
                  <w:hideMark/>
                  <w:tcPrChange w:id="7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31751B7"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9.4</w:t>
                  </w:r>
                </w:p>
              </w:tc>
              <w:tc>
                <w:tcPr>
                  <w:tcW w:w="1000" w:type="dxa"/>
                  <w:noWrap/>
                  <w:hideMark/>
                  <w:tcPrChange w:id="75"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0A688C3"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0.7</w:t>
                  </w:r>
                </w:p>
              </w:tc>
              <w:tc>
                <w:tcPr>
                  <w:tcW w:w="1000" w:type="dxa"/>
                  <w:noWrap/>
                  <w:hideMark/>
                  <w:tcPrChange w:id="7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7FD96BE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95.1</w:t>
                  </w:r>
                </w:p>
              </w:tc>
            </w:tr>
            <w:tr w:rsidR="00E0228D" w:rsidRPr="005F2432" w14:paraId="7F754D3E" w14:textId="77777777" w:rsidTr="00C145DC">
              <w:trPr>
                <w:trHeight w:val="294"/>
                <w:trPrChange w:id="77" w:author="Author">
                  <w:trPr>
                    <w:trHeight w:val="294"/>
                  </w:trPr>
                </w:trPrChange>
              </w:trPr>
              <w:tc>
                <w:tcPr>
                  <w:tcW w:w="1000" w:type="dxa"/>
                  <w:noWrap/>
                  <w:hideMark/>
                  <w:tcPrChange w:id="7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C3D5153"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2005</w:t>
                  </w:r>
                </w:p>
              </w:tc>
              <w:tc>
                <w:tcPr>
                  <w:tcW w:w="1209" w:type="dxa"/>
                  <w:noWrap/>
                  <w:hideMark/>
                  <w:tcPrChange w:id="79"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3765D57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94.2</w:t>
                  </w:r>
                </w:p>
              </w:tc>
              <w:tc>
                <w:tcPr>
                  <w:tcW w:w="1000" w:type="dxa"/>
                  <w:noWrap/>
                  <w:hideMark/>
                  <w:tcPrChange w:id="8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8BBEB4F"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w:t>
                  </w:r>
                </w:p>
              </w:tc>
              <w:tc>
                <w:tcPr>
                  <w:tcW w:w="1000" w:type="dxa"/>
                  <w:noWrap/>
                  <w:hideMark/>
                  <w:tcPrChange w:id="81"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C3F19CE"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1.5</w:t>
                  </w:r>
                </w:p>
              </w:tc>
              <w:tc>
                <w:tcPr>
                  <w:tcW w:w="1000" w:type="dxa"/>
                  <w:noWrap/>
                  <w:hideMark/>
                  <w:tcPrChange w:id="8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BCDC11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107.6</w:t>
                  </w:r>
                </w:p>
              </w:tc>
            </w:tr>
            <w:tr w:rsidR="00E0228D" w:rsidRPr="005F2432" w14:paraId="3421CBE3" w14:textId="77777777" w:rsidTr="00C145DC">
              <w:trPr>
                <w:trHeight w:val="294"/>
                <w:trPrChange w:id="83" w:author="Author">
                  <w:trPr>
                    <w:trHeight w:val="294"/>
                  </w:trPr>
                </w:trPrChange>
              </w:trPr>
              <w:tc>
                <w:tcPr>
                  <w:tcW w:w="1000" w:type="dxa"/>
                  <w:noWrap/>
                  <w:hideMark/>
                  <w:tcPrChange w:id="8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2214513"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2006</w:t>
                  </w:r>
                </w:p>
              </w:tc>
              <w:tc>
                <w:tcPr>
                  <w:tcW w:w="1209" w:type="dxa"/>
                  <w:noWrap/>
                  <w:hideMark/>
                  <w:tcPrChange w:id="85"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6163C5F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92.9</w:t>
                  </w:r>
                </w:p>
              </w:tc>
              <w:tc>
                <w:tcPr>
                  <w:tcW w:w="1000" w:type="dxa"/>
                  <w:noWrap/>
                  <w:hideMark/>
                  <w:tcPrChange w:id="8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BAF5DD1"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12.2</w:t>
                  </w:r>
                </w:p>
              </w:tc>
              <w:tc>
                <w:tcPr>
                  <w:tcW w:w="1000" w:type="dxa"/>
                  <w:noWrap/>
                  <w:hideMark/>
                  <w:tcPrChange w:id="87"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21AEEBC7"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w:t>
                  </w:r>
                </w:p>
              </w:tc>
              <w:tc>
                <w:tcPr>
                  <w:tcW w:w="1000" w:type="dxa"/>
                  <w:noWrap/>
                  <w:hideMark/>
                  <w:tcPrChange w:id="8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E97E465"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106.3</w:t>
                  </w:r>
                </w:p>
              </w:tc>
            </w:tr>
            <w:tr w:rsidR="00E0228D" w:rsidRPr="005F2432" w14:paraId="24305BF4" w14:textId="77777777" w:rsidTr="00C145DC">
              <w:trPr>
                <w:trHeight w:val="294"/>
                <w:trPrChange w:id="89" w:author="Author">
                  <w:trPr>
                    <w:trHeight w:val="294"/>
                  </w:trPr>
                </w:trPrChange>
              </w:trPr>
              <w:tc>
                <w:tcPr>
                  <w:tcW w:w="1000" w:type="dxa"/>
                  <w:noWrap/>
                  <w:hideMark/>
                  <w:tcPrChange w:id="9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F978B19"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2007</w:t>
                  </w:r>
                </w:p>
              </w:tc>
              <w:tc>
                <w:tcPr>
                  <w:tcW w:w="1209" w:type="dxa"/>
                  <w:noWrap/>
                  <w:hideMark/>
                  <w:tcPrChange w:id="91"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43C00A6F"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93.1</w:t>
                  </w:r>
                </w:p>
              </w:tc>
              <w:tc>
                <w:tcPr>
                  <w:tcW w:w="1000" w:type="dxa"/>
                  <w:noWrap/>
                  <w:hideMark/>
                  <w:tcPrChange w:id="9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95D21B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13.3</w:t>
                  </w:r>
                </w:p>
              </w:tc>
              <w:tc>
                <w:tcPr>
                  <w:tcW w:w="1000" w:type="dxa"/>
                  <w:noWrap/>
                  <w:hideMark/>
                  <w:tcPrChange w:id="93"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4E21CDA"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1.4</w:t>
                  </w:r>
                </w:p>
              </w:tc>
              <w:tc>
                <w:tcPr>
                  <w:tcW w:w="1000" w:type="dxa"/>
                  <w:noWrap/>
                  <w:hideMark/>
                  <w:tcPrChange w:id="9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179AEB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107.8</w:t>
                  </w:r>
                </w:p>
              </w:tc>
            </w:tr>
            <w:tr w:rsidR="00E0228D" w:rsidRPr="005F2432" w14:paraId="5873D9BB" w14:textId="77777777" w:rsidTr="00C145DC">
              <w:trPr>
                <w:trHeight w:val="294"/>
                <w:trPrChange w:id="95" w:author="Author">
                  <w:trPr>
                    <w:trHeight w:val="294"/>
                  </w:trPr>
                </w:trPrChange>
              </w:trPr>
              <w:tc>
                <w:tcPr>
                  <w:tcW w:w="1000" w:type="dxa"/>
                  <w:noWrap/>
                  <w:hideMark/>
                  <w:tcPrChange w:id="9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E445F54"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2008</w:t>
                  </w:r>
                </w:p>
              </w:tc>
              <w:tc>
                <w:tcPr>
                  <w:tcW w:w="1209" w:type="dxa"/>
                  <w:noWrap/>
                  <w:hideMark/>
                  <w:tcPrChange w:id="97"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500A027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75.7</w:t>
                  </w:r>
                </w:p>
              </w:tc>
              <w:tc>
                <w:tcPr>
                  <w:tcW w:w="1000" w:type="dxa"/>
                  <w:noWrap/>
                  <w:hideMark/>
                  <w:tcPrChange w:id="9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2B0E61AF"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9.2</w:t>
                  </w:r>
                </w:p>
              </w:tc>
              <w:tc>
                <w:tcPr>
                  <w:tcW w:w="1000" w:type="dxa"/>
                  <w:noWrap/>
                  <w:hideMark/>
                  <w:tcPrChange w:id="99"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1C63C1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0.8</w:t>
                  </w:r>
                </w:p>
              </w:tc>
              <w:tc>
                <w:tcPr>
                  <w:tcW w:w="1000" w:type="dxa"/>
                  <w:noWrap/>
                  <w:hideMark/>
                  <w:tcPrChange w:id="10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CFCC73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85.6</w:t>
                  </w:r>
                </w:p>
              </w:tc>
            </w:tr>
            <w:tr w:rsidR="00E0228D" w:rsidRPr="005F2432" w14:paraId="2E68CDA4" w14:textId="77777777" w:rsidTr="00C145DC">
              <w:trPr>
                <w:trHeight w:val="294"/>
                <w:trPrChange w:id="101" w:author="Author">
                  <w:trPr>
                    <w:trHeight w:val="294"/>
                  </w:trPr>
                </w:trPrChange>
              </w:trPr>
              <w:tc>
                <w:tcPr>
                  <w:tcW w:w="1000" w:type="dxa"/>
                  <w:noWrap/>
                  <w:hideMark/>
                  <w:tcPrChange w:id="10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F74B6B8"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2009</w:t>
                  </w:r>
                </w:p>
              </w:tc>
              <w:tc>
                <w:tcPr>
                  <w:tcW w:w="1209" w:type="dxa"/>
                  <w:noWrap/>
                  <w:hideMark/>
                  <w:tcPrChange w:id="103"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6B929E3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95.6</w:t>
                  </w:r>
                </w:p>
              </w:tc>
              <w:tc>
                <w:tcPr>
                  <w:tcW w:w="1000" w:type="dxa"/>
                  <w:noWrap/>
                  <w:hideMark/>
                  <w:tcPrChange w:id="10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72CD6B7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14.4</w:t>
                  </w:r>
                </w:p>
              </w:tc>
              <w:tc>
                <w:tcPr>
                  <w:tcW w:w="1000" w:type="dxa"/>
                  <w:noWrap/>
                  <w:hideMark/>
                  <w:tcPrChange w:id="105"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DA198D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1.5</w:t>
                  </w:r>
                </w:p>
              </w:tc>
              <w:tc>
                <w:tcPr>
                  <w:tcW w:w="1000" w:type="dxa"/>
                  <w:noWrap/>
                  <w:hideMark/>
                  <w:tcPrChange w:id="10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B704DE3"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111.5</w:t>
                  </w:r>
                </w:p>
              </w:tc>
            </w:tr>
            <w:tr w:rsidR="00E0228D" w:rsidRPr="005F2432" w14:paraId="61109AF0" w14:textId="77777777" w:rsidTr="00C145DC">
              <w:trPr>
                <w:trHeight w:val="294"/>
                <w:trPrChange w:id="107" w:author="Author">
                  <w:trPr>
                    <w:trHeight w:val="294"/>
                  </w:trPr>
                </w:trPrChange>
              </w:trPr>
              <w:tc>
                <w:tcPr>
                  <w:tcW w:w="1000" w:type="dxa"/>
                  <w:noWrap/>
                  <w:hideMark/>
                  <w:tcPrChange w:id="10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5A5CDB2"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2010</w:t>
                  </w:r>
                </w:p>
              </w:tc>
              <w:tc>
                <w:tcPr>
                  <w:tcW w:w="1209" w:type="dxa"/>
                  <w:noWrap/>
                  <w:hideMark/>
                  <w:tcPrChange w:id="109"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44D0D338"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113.4</w:t>
                  </w:r>
                </w:p>
              </w:tc>
              <w:tc>
                <w:tcPr>
                  <w:tcW w:w="1000" w:type="dxa"/>
                  <w:noWrap/>
                  <w:hideMark/>
                  <w:tcPrChange w:id="11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A43F5F8"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19.1</w:t>
                  </w:r>
                </w:p>
              </w:tc>
              <w:tc>
                <w:tcPr>
                  <w:tcW w:w="1000" w:type="dxa"/>
                  <w:noWrap/>
                  <w:hideMark/>
                  <w:tcPrChange w:id="111"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C3FF0C7"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2.2</w:t>
                  </w:r>
                </w:p>
              </w:tc>
              <w:tc>
                <w:tcPr>
                  <w:tcW w:w="1000" w:type="dxa"/>
                  <w:noWrap/>
                  <w:hideMark/>
                  <w:tcPrChange w:id="11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7C04D948"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134.7</w:t>
                  </w:r>
                </w:p>
              </w:tc>
            </w:tr>
            <w:tr w:rsidR="00E0228D" w:rsidRPr="005F2432" w14:paraId="64F10F1D" w14:textId="77777777" w:rsidTr="00C145DC">
              <w:trPr>
                <w:trHeight w:val="294"/>
                <w:trPrChange w:id="113" w:author="Author">
                  <w:trPr>
                    <w:trHeight w:val="294"/>
                  </w:trPr>
                </w:trPrChange>
              </w:trPr>
              <w:tc>
                <w:tcPr>
                  <w:tcW w:w="1000" w:type="dxa"/>
                  <w:noWrap/>
                  <w:hideMark/>
                  <w:tcPrChange w:id="11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514C5B9"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2011</w:t>
                  </w:r>
                </w:p>
              </w:tc>
              <w:tc>
                <w:tcPr>
                  <w:tcW w:w="1209" w:type="dxa"/>
                  <w:noWrap/>
                  <w:hideMark/>
                  <w:tcPrChange w:id="115"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18F2309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81.9</w:t>
                  </w:r>
                </w:p>
              </w:tc>
              <w:tc>
                <w:tcPr>
                  <w:tcW w:w="1000" w:type="dxa"/>
                  <w:noWrap/>
                  <w:hideMark/>
                  <w:tcPrChange w:id="11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E3DBC7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13</w:t>
                  </w:r>
                </w:p>
              </w:tc>
              <w:tc>
                <w:tcPr>
                  <w:tcW w:w="1000" w:type="dxa"/>
                  <w:noWrap/>
                  <w:hideMark/>
                  <w:tcPrChange w:id="117"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172CA09"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w:t>
                  </w:r>
                </w:p>
              </w:tc>
              <w:tc>
                <w:tcPr>
                  <w:tcW w:w="1000" w:type="dxa"/>
                  <w:noWrap/>
                  <w:hideMark/>
                  <w:tcPrChange w:id="11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BBDA1B2"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96.1</w:t>
                  </w:r>
                </w:p>
              </w:tc>
            </w:tr>
            <w:tr w:rsidR="00E0228D" w:rsidRPr="005F2432" w14:paraId="7CDD777C" w14:textId="77777777" w:rsidTr="00C145DC">
              <w:trPr>
                <w:trHeight w:val="294"/>
                <w:trPrChange w:id="119" w:author="Author">
                  <w:trPr>
                    <w:trHeight w:val="294"/>
                  </w:trPr>
                </w:trPrChange>
              </w:trPr>
              <w:tc>
                <w:tcPr>
                  <w:tcW w:w="1000" w:type="dxa"/>
                  <w:noWrap/>
                  <w:hideMark/>
                  <w:tcPrChange w:id="12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EDDC9A5"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2012</w:t>
                  </w:r>
                </w:p>
              </w:tc>
              <w:tc>
                <w:tcPr>
                  <w:tcW w:w="1209" w:type="dxa"/>
                  <w:noWrap/>
                  <w:hideMark/>
                  <w:tcPrChange w:id="121"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6D8D66F3"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87.7</w:t>
                  </w:r>
                </w:p>
              </w:tc>
              <w:tc>
                <w:tcPr>
                  <w:tcW w:w="1000" w:type="dxa"/>
                  <w:noWrap/>
                  <w:hideMark/>
                  <w:tcPrChange w:id="12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4B3785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15.6</w:t>
                  </w:r>
                </w:p>
              </w:tc>
              <w:tc>
                <w:tcPr>
                  <w:tcW w:w="1000" w:type="dxa"/>
                  <w:noWrap/>
                  <w:hideMark/>
                  <w:tcPrChange w:id="123"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41C18B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1.8</w:t>
                  </w:r>
                </w:p>
              </w:tc>
              <w:tc>
                <w:tcPr>
                  <w:tcW w:w="1000" w:type="dxa"/>
                  <w:noWrap/>
                  <w:hideMark/>
                  <w:tcPrChange w:id="12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4EC0089"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105.2</w:t>
                  </w:r>
                </w:p>
              </w:tc>
            </w:tr>
            <w:tr w:rsidR="00E0228D" w:rsidRPr="005F2432" w14:paraId="1046001B" w14:textId="77777777" w:rsidTr="00C145DC">
              <w:trPr>
                <w:trHeight w:val="294"/>
                <w:trPrChange w:id="125" w:author="Author">
                  <w:trPr>
                    <w:trHeight w:val="294"/>
                  </w:trPr>
                </w:trPrChange>
              </w:trPr>
              <w:tc>
                <w:tcPr>
                  <w:tcW w:w="1000" w:type="dxa"/>
                  <w:noWrap/>
                  <w:hideMark/>
                  <w:tcPrChange w:id="12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73DC994"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2013</w:t>
                  </w:r>
                </w:p>
              </w:tc>
              <w:tc>
                <w:tcPr>
                  <w:tcW w:w="1209" w:type="dxa"/>
                  <w:noWrap/>
                  <w:hideMark/>
                  <w:tcPrChange w:id="127"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786B249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97</w:t>
                  </w:r>
                </w:p>
              </w:tc>
              <w:tc>
                <w:tcPr>
                  <w:tcW w:w="1000" w:type="dxa"/>
                  <w:noWrap/>
                  <w:hideMark/>
                  <w:tcPrChange w:id="12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1673E99"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17.8</w:t>
                  </w:r>
                </w:p>
              </w:tc>
              <w:tc>
                <w:tcPr>
                  <w:tcW w:w="1000" w:type="dxa"/>
                  <w:noWrap/>
                  <w:hideMark/>
                  <w:tcPrChange w:id="129"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0D93EB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1.8</w:t>
                  </w:r>
                </w:p>
              </w:tc>
              <w:tc>
                <w:tcPr>
                  <w:tcW w:w="1000" w:type="dxa"/>
                  <w:noWrap/>
                  <w:hideMark/>
                  <w:tcPrChange w:id="13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9489342"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116.6</w:t>
                  </w:r>
                </w:p>
              </w:tc>
            </w:tr>
            <w:tr w:rsidR="00E0228D" w:rsidRPr="005F2432" w14:paraId="5773A4F8" w14:textId="77777777" w:rsidTr="00C145DC">
              <w:trPr>
                <w:trHeight w:val="294"/>
                <w:trPrChange w:id="131" w:author="Author">
                  <w:trPr>
                    <w:trHeight w:val="294"/>
                  </w:trPr>
                </w:trPrChange>
              </w:trPr>
              <w:tc>
                <w:tcPr>
                  <w:tcW w:w="1000" w:type="dxa"/>
                  <w:noWrap/>
                  <w:hideMark/>
                  <w:tcPrChange w:id="13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87EB6F7"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2014</w:t>
                  </w:r>
                </w:p>
              </w:tc>
              <w:tc>
                <w:tcPr>
                  <w:tcW w:w="1209" w:type="dxa"/>
                  <w:noWrap/>
                  <w:hideMark/>
                  <w:tcPrChange w:id="133"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603E138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97</w:t>
                  </w:r>
                </w:p>
              </w:tc>
              <w:tc>
                <w:tcPr>
                  <w:tcW w:w="1000" w:type="dxa"/>
                  <w:noWrap/>
                  <w:hideMark/>
                  <w:tcPrChange w:id="13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880B854"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18.3</w:t>
                  </w:r>
                </w:p>
              </w:tc>
              <w:tc>
                <w:tcPr>
                  <w:tcW w:w="1000" w:type="dxa"/>
                  <w:noWrap/>
                  <w:hideMark/>
                  <w:tcPrChange w:id="135"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D2C398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2.2</w:t>
                  </w:r>
                </w:p>
              </w:tc>
              <w:tc>
                <w:tcPr>
                  <w:tcW w:w="1000" w:type="dxa"/>
                  <w:noWrap/>
                  <w:hideMark/>
                  <w:tcPrChange w:id="13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74A7765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117.6</w:t>
                  </w:r>
                </w:p>
              </w:tc>
            </w:tr>
            <w:tr w:rsidR="00E0228D" w:rsidRPr="005F2432" w14:paraId="31209498" w14:textId="77777777" w:rsidTr="00C145DC">
              <w:trPr>
                <w:trHeight w:val="294"/>
                <w:trPrChange w:id="137" w:author="Author">
                  <w:trPr>
                    <w:trHeight w:val="294"/>
                  </w:trPr>
                </w:trPrChange>
              </w:trPr>
              <w:tc>
                <w:tcPr>
                  <w:tcW w:w="1000" w:type="dxa"/>
                  <w:noWrap/>
                  <w:hideMark/>
                  <w:tcPrChange w:id="13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A8CB54F"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2015</w:t>
                  </w:r>
                </w:p>
              </w:tc>
              <w:tc>
                <w:tcPr>
                  <w:tcW w:w="1209" w:type="dxa"/>
                  <w:noWrap/>
                  <w:hideMark/>
                  <w:tcPrChange w:id="139"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53144AC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102.1</w:t>
                  </w:r>
                </w:p>
              </w:tc>
              <w:tc>
                <w:tcPr>
                  <w:tcW w:w="1000" w:type="dxa"/>
                  <w:noWrap/>
                  <w:hideMark/>
                  <w:tcPrChange w:id="14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C866FAA"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19.4</w:t>
                  </w:r>
                </w:p>
              </w:tc>
              <w:tc>
                <w:tcPr>
                  <w:tcW w:w="1000" w:type="dxa"/>
                  <w:noWrap/>
                  <w:hideMark/>
                  <w:tcPrChange w:id="141"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C76BAC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w:t>
                  </w:r>
                </w:p>
              </w:tc>
              <w:tc>
                <w:tcPr>
                  <w:tcW w:w="1000" w:type="dxa"/>
                  <w:noWrap/>
                  <w:hideMark/>
                  <w:tcPrChange w:id="14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51E74A77"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123.5</w:t>
                  </w:r>
                </w:p>
              </w:tc>
            </w:tr>
            <w:tr w:rsidR="00E0228D" w:rsidRPr="005F2432" w14:paraId="3D091A43" w14:textId="77777777" w:rsidTr="00C145DC">
              <w:trPr>
                <w:trHeight w:val="294"/>
                <w:trPrChange w:id="143" w:author="Author">
                  <w:trPr>
                    <w:trHeight w:val="294"/>
                  </w:trPr>
                </w:trPrChange>
              </w:trPr>
              <w:tc>
                <w:tcPr>
                  <w:tcW w:w="1000" w:type="dxa"/>
                  <w:noWrap/>
                  <w:hideMark/>
                  <w:tcPrChange w:id="14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9F14B22"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2016</w:t>
                  </w:r>
                </w:p>
              </w:tc>
              <w:tc>
                <w:tcPr>
                  <w:tcW w:w="1209" w:type="dxa"/>
                  <w:noWrap/>
                  <w:hideMark/>
                  <w:tcPrChange w:id="145"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48DC2EDE"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125.7</w:t>
                  </w:r>
                </w:p>
              </w:tc>
              <w:tc>
                <w:tcPr>
                  <w:tcW w:w="1000" w:type="dxa"/>
                  <w:noWrap/>
                  <w:hideMark/>
                  <w:tcPrChange w:id="14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41FEDA7B"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27.3</w:t>
                  </w:r>
                </w:p>
              </w:tc>
              <w:tc>
                <w:tcPr>
                  <w:tcW w:w="1000" w:type="dxa"/>
                  <w:noWrap/>
                  <w:hideMark/>
                  <w:tcPrChange w:id="147"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691086BC"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3.6</w:t>
                  </w:r>
                </w:p>
              </w:tc>
              <w:tc>
                <w:tcPr>
                  <w:tcW w:w="1000" w:type="dxa"/>
                  <w:noWrap/>
                  <w:hideMark/>
                  <w:tcPrChange w:id="14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A0DC346"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156.6</w:t>
                  </w:r>
                </w:p>
              </w:tc>
            </w:tr>
            <w:tr w:rsidR="00E0228D" w:rsidRPr="005F2432" w14:paraId="3E8533BF" w14:textId="77777777" w:rsidTr="00C145DC">
              <w:trPr>
                <w:trHeight w:val="294"/>
                <w:trPrChange w:id="149" w:author="Author">
                  <w:trPr>
                    <w:trHeight w:val="294"/>
                  </w:trPr>
                </w:trPrChange>
              </w:trPr>
              <w:tc>
                <w:tcPr>
                  <w:tcW w:w="1000" w:type="dxa"/>
                  <w:noWrap/>
                  <w:hideMark/>
                  <w:tcPrChange w:id="15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21416145"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2017</w:t>
                  </w:r>
                </w:p>
              </w:tc>
              <w:tc>
                <w:tcPr>
                  <w:tcW w:w="1209" w:type="dxa"/>
                  <w:noWrap/>
                  <w:hideMark/>
                  <w:tcPrChange w:id="151"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643D613E"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118.7</w:t>
                  </w:r>
                </w:p>
              </w:tc>
              <w:tc>
                <w:tcPr>
                  <w:tcW w:w="1000" w:type="dxa"/>
                  <w:noWrap/>
                  <w:hideMark/>
                  <w:tcPrChange w:id="152"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21C864D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26.1</w:t>
                  </w:r>
                </w:p>
              </w:tc>
              <w:tc>
                <w:tcPr>
                  <w:tcW w:w="1000" w:type="dxa"/>
                  <w:noWrap/>
                  <w:hideMark/>
                  <w:tcPrChange w:id="153"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FD03883"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3.4</w:t>
                  </w:r>
                </w:p>
              </w:tc>
              <w:tc>
                <w:tcPr>
                  <w:tcW w:w="1000" w:type="dxa"/>
                  <w:noWrap/>
                  <w:hideMark/>
                  <w:tcPrChange w:id="154"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214AEDE"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148.2</w:t>
                  </w:r>
                </w:p>
              </w:tc>
            </w:tr>
            <w:tr w:rsidR="00E0228D" w:rsidRPr="005F2432" w14:paraId="0202D4F5" w14:textId="77777777" w:rsidTr="00C145DC">
              <w:trPr>
                <w:trHeight w:val="294"/>
                <w:trPrChange w:id="155" w:author="Author">
                  <w:trPr>
                    <w:trHeight w:val="294"/>
                  </w:trPr>
                </w:trPrChange>
              </w:trPr>
              <w:tc>
                <w:tcPr>
                  <w:tcW w:w="1000" w:type="dxa"/>
                  <w:noWrap/>
                  <w:hideMark/>
                  <w:tcPrChange w:id="156"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71EE99A" w14:textId="77777777" w:rsidR="00E0228D" w:rsidRPr="005F2432" w:rsidRDefault="00E0228D" w:rsidP="00E0228D">
                  <w:pPr>
                    <w:jc w:val="center"/>
                    <w:rPr>
                      <w:rFonts w:eastAsia="Times New Roman" w:cstheme="minorHAnsi"/>
                      <w:b/>
                      <w:bCs/>
                      <w:lang w:eastAsia="en-AU"/>
                    </w:rPr>
                  </w:pPr>
                  <w:r w:rsidRPr="005F2432">
                    <w:rPr>
                      <w:rFonts w:eastAsia="Times New Roman" w:cstheme="minorHAnsi"/>
                      <w:b/>
                      <w:bCs/>
                      <w:lang w:val="en-NZ" w:eastAsia="en-AU"/>
                    </w:rPr>
                    <w:t>2018</w:t>
                  </w:r>
                </w:p>
              </w:tc>
              <w:tc>
                <w:tcPr>
                  <w:tcW w:w="1209" w:type="dxa"/>
                  <w:noWrap/>
                  <w:hideMark/>
                  <w:tcPrChange w:id="157" w:author="Author">
                    <w:tcPr>
                      <w:tcW w:w="1209" w:type="dxa"/>
                      <w:tcBorders>
                        <w:top w:val="nil"/>
                        <w:left w:val="nil"/>
                        <w:bottom w:val="single" w:sz="8" w:space="0" w:color="auto"/>
                        <w:right w:val="single" w:sz="8" w:space="0" w:color="auto"/>
                      </w:tcBorders>
                      <w:shd w:val="clear" w:color="auto" w:fill="auto"/>
                      <w:noWrap/>
                      <w:vAlign w:val="center"/>
                      <w:hideMark/>
                    </w:tcPr>
                  </w:tcPrChange>
                </w:tcPr>
                <w:p w14:paraId="17F469C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106.4</w:t>
                  </w:r>
                </w:p>
              </w:tc>
              <w:tc>
                <w:tcPr>
                  <w:tcW w:w="1000" w:type="dxa"/>
                  <w:noWrap/>
                  <w:hideMark/>
                  <w:tcPrChange w:id="158"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168BA16F"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24</w:t>
                  </w:r>
                </w:p>
              </w:tc>
              <w:tc>
                <w:tcPr>
                  <w:tcW w:w="1000" w:type="dxa"/>
                  <w:noWrap/>
                  <w:hideMark/>
                  <w:tcPrChange w:id="159"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05BCEF80"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3.2</w:t>
                  </w:r>
                </w:p>
              </w:tc>
              <w:tc>
                <w:tcPr>
                  <w:tcW w:w="1000" w:type="dxa"/>
                  <w:noWrap/>
                  <w:hideMark/>
                  <w:tcPrChange w:id="160" w:author="Author">
                    <w:tcPr>
                      <w:tcW w:w="1000" w:type="dxa"/>
                      <w:tcBorders>
                        <w:top w:val="nil"/>
                        <w:left w:val="nil"/>
                        <w:bottom w:val="single" w:sz="8" w:space="0" w:color="auto"/>
                        <w:right w:val="single" w:sz="8" w:space="0" w:color="auto"/>
                      </w:tcBorders>
                      <w:shd w:val="clear" w:color="auto" w:fill="auto"/>
                      <w:noWrap/>
                      <w:vAlign w:val="center"/>
                      <w:hideMark/>
                    </w:tcPr>
                  </w:tcPrChange>
                </w:tcPr>
                <w:p w14:paraId="3C3CC29D" w14:textId="77777777" w:rsidR="00E0228D" w:rsidRPr="005F2432" w:rsidRDefault="00E0228D" w:rsidP="00E0228D">
                  <w:pPr>
                    <w:jc w:val="right"/>
                    <w:rPr>
                      <w:rFonts w:eastAsia="Times New Roman" w:cstheme="minorHAnsi"/>
                      <w:color w:val="000000"/>
                      <w:lang w:eastAsia="en-AU"/>
                    </w:rPr>
                  </w:pPr>
                  <w:r w:rsidRPr="005F2432">
                    <w:rPr>
                      <w:rFonts w:eastAsia="Times New Roman" w:cstheme="minorHAnsi"/>
                      <w:color w:val="000000"/>
                      <w:lang w:val="en-NZ" w:eastAsia="en-AU"/>
                    </w:rPr>
                    <w:t>133.6</w:t>
                  </w:r>
                </w:p>
              </w:tc>
            </w:tr>
          </w:tbl>
          <w:p w14:paraId="3B99B2E6" w14:textId="32AB273D" w:rsidR="00E0228D" w:rsidRPr="005F2432" w:rsidRDefault="00E0228D" w:rsidP="00913309">
            <w:pPr>
              <w:rPr>
                <w:rFonts w:cstheme="minorHAnsi"/>
              </w:rPr>
            </w:pPr>
          </w:p>
        </w:tc>
      </w:tr>
    </w:tbl>
    <w:p w14:paraId="7218209D" w14:textId="250A9F5A" w:rsidR="00FC5512" w:rsidRPr="005F2432" w:rsidRDefault="00FC5512">
      <w:pPr>
        <w:rPr>
          <w:rFonts w:cstheme="minorHAnsi"/>
        </w:rPr>
      </w:pPr>
    </w:p>
    <w:tbl>
      <w:tblPr>
        <w:tblStyle w:val="TableGrid"/>
        <w:tblW w:w="9923" w:type="dxa"/>
        <w:tblInd w:w="-714" w:type="dxa"/>
        <w:tblLook w:val="04A0" w:firstRow="1" w:lastRow="0" w:firstColumn="1" w:lastColumn="0" w:noHBand="0" w:noVBand="1"/>
      </w:tblPr>
      <w:tblGrid>
        <w:gridCol w:w="1309"/>
        <w:gridCol w:w="8614"/>
      </w:tblGrid>
      <w:tr w:rsidR="00ED1DBF" w:rsidRPr="005F2432" w14:paraId="79452C90" w14:textId="77777777" w:rsidTr="00ED1DBF">
        <w:tc>
          <w:tcPr>
            <w:tcW w:w="1307" w:type="dxa"/>
          </w:tcPr>
          <w:p w14:paraId="427B6C37" w14:textId="77777777" w:rsidR="00F90EF6" w:rsidRPr="005F2432" w:rsidRDefault="00F90EF6" w:rsidP="00F90EF6">
            <w:pPr>
              <w:rPr>
                <w:rFonts w:cstheme="minorHAnsi"/>
                <w:b/>
              </w:rPr>
            </w:pPr>
            <w:r w:rsidRPr="005F2432">
              <w:rPr>
                <w:rFonts w:cstheme="minorHAnsi"/>
                <w:b/>
              </w:rPr>
              <w:t>Working Group</w:t>
            </w:r>
          </w:p>
        </w:tc>
        <w:tc>
          <w:tcPr>
            <w:tcW w:w="8616" w:type="dxa"/>
          </w:tcPr>
          <w:p w14:paraId="13F3565F" w14:textId="4E6DD294" w:rsidR="00F90EF6" w:rsidRPr="005F2432" w:rsidRDefault="00F90EF6" w:rsidP="00F90EF6">
            <w:pPr>
              <w:rPr>
                <w:rFonts w:cstheme="minorHAnsi"/>
              </w:rPr>
            </w:pPr>
            <w:r w:rsidRPr="005F2432">
              <w:rPr>
                <w:rFonts w:cstheme="minorHAnsi"/>
              </w:rPr>
              <w:t>1</w:t>
            </w:r>
            <w:r w:rsidR="00CF4385" w:rsidRPr="005F2432">
              <w:rPr>
                <w:rFonts w:cstheme="minorHAnsi"/>
              </w:rPr>
              <w:t>: Climate Change Impacts, Exposures and Vulnerability</w:t>
            </w:r>
          </w:p>
        </w:tc>
      </w:tr>
      <w:tr w:rsidR="00ED1DBF" w:rsidRPr="005F2432" w14:paraId="4554B5A2" w14:textId="77777777" w:rsidTr="00ED1DBF">
        <w:trPr>
          <w:trHeight w:val="284"/>
        </w:trPr>
        <w:tc>
          <w:tcPr>
            <w:tcW w:w="1307" w:type="dxa"/>
          </w:tcPr>
          <w:p w14:paraId="6DCB7709" w14:textId="77777777" w:rsidR="00F90EF6" w:rsidRPr="005F2432" w:rsidRDefault="00F90EF6" w:rsidP="00F90EF6">
            <w:pPr>
              <w:rPr>
                <w:rFonts w:cstheme="minorHAnsi"/>
                <w:b/>
              </w:rPr>
            </w:pPr>
            <w:r w:rsidRPr="005F2432">
              <w:rPr>
                <w:rFonts w:cstheme="minorHAnsi"/>
                <w:b/>
              </w:rPr>
              <w:t>Indicator</w:t>
            </w:r>
          </w:p>
        </w:tc>
        <w:tc>
          <w:tcPr>
            <w:tcW w:w="8616" w:type="dxa"/>
          </w:tcPr>
          <w:p w14:paraId="31A295AC" w14:textId="0DFB7E9C" w:rsidR="00F90EF6" w:rsidRPr="005F2432" w:rsidRDefault="00D2334D" w:rsidP="00F90EF6">
            <w:pPr>
              <w:rPr>
                <w:rFonts w:cstheme="minorHAnsi"/>
              </w:rPr>
            </w:pPr>
            <w:r w:rsidRPr="005F2432">
              <w:rPr>
                <w:rFonts w:cstheme="minorHAnsi"/>
              </w:rPr>
              <w:t>1.2: Health and extreme weather events</w:t>
            </w:r>
          </w:p>
        </w:tc>
      </w:tr>
      <w:tr w:rsidR="00ED1DBF" w:rsidRPr="005F2432" w14:paraId="20C5FA98" w14:textId="77777777" w:rsidTr="00ED1DBF">
        <w:tc>
          <w:tcPr>
            <w:tcW w:w="1307" w:type="dxa"/>
          </w:tcPr>
          <w:p w14:paraId="5DC8F2FF" w14:textId="77777777" w:rsidR="00F90EF6" w:rsidRPr="005F2432" w:rsidRDefault="00F90EF6" w:rsidP="00F90EF6">
            <w:pPr>
              <w:rPr>
                <w:rFonts w:cstheme="minorHAnsi"/>
                <w:b/>
              </w:rPr>
            </w:pPr>
            <w:r w:rsidRPr="005F2432">
              <w:rPr>
                <w:rFonts w:cstheme="minorHAnsi"/>
                <w:b/>
              </w:rPr>
              <w:t>Sub-Indicator</w:t>
            </w:r>
          </w:p>
        </w:tc>
        <w:tc>
          <w:tcPr>
            <w:tcW w:w="8616" w:type="dxa"/>
          </w:tcPr>
          <w:p w14:paraId="011F171A" w14:textId="5C819C45" w:rsidR="00F90EF6" w:rsidRPr="005F2432" w:rsidRDefault="00D2334D" w:rsidP="00F90EF6">
            <w:pPr>
              <w:rPr>
                <w:rFonts w:cstheme="minorHAnsi"/>
              </w:rPr>
            </w:pPr>
            <w:r w:rsidRPr="005F2432">
              <w:rPr>
                <w:rFonts w:cstheme="minorHAnsi"/>
              </w:rPr>
              <w:t>1.2.1: Wildfires</w:t>
            </w:r>
          </w:p>
        </w:tc>
      </w:tr>
      <w:tr w:rsidR="00ED1DBF" w:rsidRPr="005F2432" w14:paraId="18875C1B" w14:textId="77777777" w:rsidTr="00ED1DBF">
        <w:tc>
          <w:tcPr>
            <w:tcW w:w="1307" w:type="dxa"/>
          </w:tcPr>
          <w:p w14:paraId="07B6547F" w14:textId="77777777" w:rsidR="00F90EF6" w:rsidRPr="005F2432" w:rsidRDefault="00F90EF6" w:rsidP="00F90EF6">
            <w:pPr>
              <w:rPr>
                <w:rFonts w:cstheme="minorHAnsi"/>
                <w:b/>
              </w:rPr>
            </w:pPr>
            <w:r w:rsidRPr="005F2432">
              <w:rPr>
                <w:rFonts w:cstheme="minorHAnsi"/>
                <w:b/>
              </w:rPr>
              <w:t>Methods</w:t>
            </w:r>
          </w:p>
        </w:tc>
        <w:tc>
          <w:tcPr>
            <w:tcW w:w="8616" w:type="dxa"/>
          </w:tcPr>
          <w:p w14:paraId="78D43B57" w14:textId="6FB34565" w:rsidR="00F90EF6" w:rsidRPr="005F2432" w:rsidRDefault="00F90EF6" w:rsidP="00F90EF6">
            <w:pPr>
              <w:pStyle w:val="ListParagraph"/>
              <w:numPr>
                <w:ilvl w:val="0"/>
                <w:numId w:val="8"/>
              </w:numPr>
              <w:rPr>
                <w:rFonts w:cstheme="minorHAnsi"/>
                <w:color w:val="000000" w:themeColor="text1"/>
              </w:rPr>
            </w:pPr>
            <w:r w:rsidRPr="005F2432">
              <w:rPr>
                <w:rFonts w:cstheme="minorHAnsi"/>
              </w:rPr>
              <w:t>Fire point locations were matched to a political border shapefile from the Global Burden of Disease (version 2017)</w:t>
            </w:r>
            <w:r w:rsidR="006311A6" w:rsidRPr="005F2432">
              <w:rPr>
                <w:rFonts w:cstheme="minorHAnsi"/>
              </w:rPr>
              <w:fldChar w:fldCharType="begin"/>
            </w:r>
            <w:r w:rsidR="0011445B" w:rsidRPr="005F2432">
              <w:rPr>
                <w:rFonts w:cstheme="minorHAnsi"/>
              </w:rPr>
              <w:instrText xml:space="preserve"> ADDIN EN.CITE &lt;EndNote&gt;&lt;Cite&gt;&lt;Author&gt;IHME&lt;/Author&gt;&lt;Year&gt;2019&lt;/Year&gt;&lt;RecNum&gt;181&lt;/RecNum&gt;&lt;DisplayText&gt;&lt;style face="superscript"&gt;8&lt;/style&gt;&lt;/DisplayText&gt;&lt;record&gt;&lt;rec-number&gt;181&lt;/rec-number&gt;&lt;foreign-keys&gt;&lt;key app="EN" db-id="e2zepwa56vz2ryev2aoxraf420vzvwft0pzz" timestamp="0"&gt;181&lt;/key&gt;&lt;/foreign-keys&gt;&lt;ref-type name="Generic"&gt;13&lt;/ref-type&gt;&lt;contributors&gt;&lt;authors&gt;&lt;author&gt;IHME&lt;/author&gt;&lt;/authors&gt;&lt;/contributors&gt;&lt;titles&gt;&lt;title&gt;Global Burden of Disease Study (2017) Data Resources&lt;/title&gt;&lt;/titles&gt;&lt;dates&gt;&lt;year&gt;2019&lt;/year&gt;&lt;/dates&gt;&lt;urls&gt;&lt;related-urls&gt;&lt;url&gt;http://ghdx.healthdata.org/gbd-2017&lt;/url&gt;&lt;/related-urls&gt;&lt;/urls&gt;&lt;/record&gt;&lt;/Cite&gt;&lt;/EndNote&gt;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8</w:t>
            </w:r>
            <w:r w:rsidR="006311A6" w:rsidRPr="005F2432">
              <w:rPr>
                <w:rFonts w:cstheme="minorHAnsi"/>
              </w:rPr>
              <w:fldChar w:fldCharType="end"/>
            </w:r>
            <w:r w:rsidRPr="005F2432">
              <w:rPr>
                <w:rFonts w:cstheme="minorHAnsi"/>
              </w:rPr>
              <w:t xml:space="preserve"> with 195 defined nations.</w:t>
            </w:r>
          </w:p>
          <w:p w14:paraId="00F56315" w14:textId="77777777" w:rsidR="00F90EF6" w:rsidRPr="005F2432" w:rsidRDefault="00F90EF6" w:rsidP="00F90EF6">
            <w:pPr>
              <w:pStyle w:val="ListParagraph"/>
              <w:numPr>
                <w:ilvl w:val="0"/>
                <w:numId w:val="8"/>
              </w:numPr>
              <w:rPr>
                <w:rFonts w:cstheme="minorHAnsi"/>
                <w:color w:val="000000" w:themeColor="text1"/>
              </w:rPr>
            </w:pPr>
            <w:r w:rsidRPr="005F2432">
              <w:rPr>
                <w:rFonts w:cstheme="minorHAnsi"/>
              </w:rPr>
              <w:t>Population count per squared-kilometre was matched to the GBD global shapefile.</w:t>
            </w:r>
          </w:p>
          <w:p w14:paraId="60E6D473" w14:textId="77777777" w:rsidR="00F90EF6" w:rsidRPr="005F2432" w:rsidRDefault="00F90EF6" w:rsidP="00F90EF6">
            <w:pPr>
              <w:pStyle w:val="ListParagraph"/>
              <w:numPr>
                <w:ilvl w:val="0"/>
                <w:numId w:val="8"/>
              </w:numPr>
              <w:rPr>
                <w:rFonts w:cstheme="minorHAnsi"/>
                <w:color w:val="000000" w:themeColor="text1"/>
              </w:rPr>
            </w:pPr>
            <w:r w:rsidRPr="005F2432">
              <w:rPr>
                <w:rFonts w:cstheme="minorHAnsi"/>
              </w:rPr>
              <w:t>For each country, the number of fire points were multiplied by the total population count within each country to estimate the number of persons exposed to a fire event in a day.</w:t>
            </w:r>
          </w:p>
          <w:p w14:paraId="127125FC" w14:textId="77777777" w:rsidR="00F90EF6" w:rsidRPr="005F2432" w:rsidRDefault="00F90EF6" w:rsidP="00F90EF6">
            <w:pPr>
              <w:pStyle w:val="ListParagraph"/>
              <w:numPr>
                <w:ilvl w:val="0"/>
                <w:numId w:val="8"/>
              </w:numPr>
              <w:rPr>
                <w:rFonts w:cstheme="minorHAnsi"/>
                <w:color w:val="000000" w:themeColor="text1"/>
              </w:rPr>
            </w:pPr>
            <w:r w:rsidRPr="005F2432">
              <w:rPr>
                <w:rFonts w:cstheme="minorHAnsi"/>
              </w:rPr>
              <w:t xml:space="preserve">An average of the number of persons exposed to a fire event in a day were averaged for years 2001-2004 and 2015-2018. </w:t>
            </w:r>
          </w:p>
          <w:p w14:paraId="19CAEA33" w14:textId="7E9034E9" w:rsidR="00F90EF6" w:rsidRPr="005F2432" w:rsidRDefault="00F90EF6" w:rsidP="00F90EF6">
            <w:pPr>
              <w:pStyle w:val="ListParagraph"/>
              <w:numPr>
                <w:ilvl w:val="0"/>
                <w:numId w:val="8"/>
              </w:numPr>
              <w:rPr>
                <w:rFonts w:cstheme="minorHAnsi"/>
                <w:color w:val="000000" w:themeColor="text1"/>
              </w:rPr>
            </w:pPr>
            <w:r w:rsidRPr="005F2432">
              <w:rPr>
                <w:rFonts w:cstheme="minorHAnsi"/>
                <w:color w:val="000000" w:themeColor="text1"/>
              </w:rPr>
              <w:t>The average number of persons exposed between 2001-2004 was subtracted from the average number of persons exposed between 2015-2018 .</w:t>
            </w:r>
          </w:p>
        </w:tc>
      </w:tr>
      <w:tr w:rsidR="00ED1DBF" w:rsidRPr="005F2432" w14:paraId="2E42BED9" w14:textId="77777777" w:rsidTr="00ED1DBF">
        <w:trPr>
          <w:trHeight w:val="287"/>
        </w:trPr>
        <w:tc>
          <w:tcPr>
            <w:tcW w:w="1307" w:type="dxa"/>
          </w:tcPr>
          <w:p w14:paraId="1BE5266B" w14:textId="77777777" w:rsidR="00F90EF6" w:rsidRPr="005F2432" w:rsidRDefault="00F90EF6" w:rsidP="00F90EF6">
            <w:pPr>
              <w:rPr>
                <w:rFonts w:cstheme="minorHAnsi"/>
                <w:b/>
              </w:rPr>
            </w:pPr>
            <w:r w:rsidRPr="005F2432">
              <w:rPr>
                <w:rFonts w:cstheme="minorHAnsi"/>
                <w:b/>
              </w:rPr>
              <w:t>Data</w:t>
            </w:r>
          </w:p>
        </w:tc>
        <w:tc>
          <w:tcPr>
            <w:tcW w:w="8616" w:type="dxa"/>
          </w:tcPr>
          <w:p w14:paraId="40FF8999" w14:textId="41BDB391" w:rsidR="00F90EF6" w:rsidRPr="005F2432" w:rsidRDefault="00F90EF6" w:rsidP="00F90EF6">
            <w:pPr>
              <w:pStyle w:val="ListParagraph"/>
              <w:numPr>
                <w:ilvl w:val="0"/>
                <w:numId w:val="5"/>
              </w:numPr>
              <w:rPr>
                <w:rFonts w:cstheme="minorHAnsi"/>
              </w:rPr>
            </w:pPr>
            <w:r w:rsidRPr="005F2432">
              <w:rPr>
                <w:rFonts w:cstheme="minorHAnsi"/>
              </w:rPr>
              <w:t>Collection 6 active fire product from the Moderate Resolution Imaging Spectroradiometer (MODIS)</w:t>
            </w:r>
            <w:r w:rsidR="00AC1F80" w:rsidRPr="005F2432">
              <w:rPr>
                <w:rFonts w:cstheme="minorHAnsi"/>
              </w:rPr>
              <w:t>.</w:t>
            </w:r>
            <w:r w:rsidR="006311A6" w:rsidRPr="005F2432">
              <w:rPr>
                <w:rFonts w:cstheme="minorHAnsi"/>
              </w:rPr>
              <w:fldChar w:fldCharType="begin"/>
            </w:r>
            <w:r w:rsidR="0011445B" w:rsidRPr="005F2432">
              <w:rPr>
                <w:rFonts w:cstheme="minorHAnsi"/>
              </w:rPr>
              <w:instrText xml:space="preserve"> ADDIN EN.CITE &lt;EndNote&gt;&lt;Cite&gt;&lt;Author&gt;NASA EarthData&lt;/Author&gt;&lt;Year&gt;2019&lt;/Year&gt;&lt;RecNum&gt;69&lt;/RecNum&gt;&lt;DisplayText&gt;&lt;style face="superscript"&gt;9&lt;/style&gt;&lt;/DisplayText&gt;&lt;record&gt;&lt;rec-number&gt;69&lt;/rec-number&gt;&lt;foreign-keys&gt;&lt;key app="EN" db-id="e2zepwa56vz2ryev2aoxraf420vzvwft0pzz" timestamp="0"&gt;69&lt;/key&gt;&lt;/foreign-keys&gt;&lt;ref-type name="Web Page"&gt;12&lt;/ref-type&gt;&lt;contributors&gt;&lt;authors&gt;&lt;author&gt;NASA EarthData,&lt;/author&gt;&lt;/authors&gt;&lt;/contributors&gt;&lt;titles&gt;&lt;title&gt;Active Fire Data&lt;/title&gt;&lt;/titles&gt;&lt;volume&gt;2019&lt;/volume&gt;&lt;number&gt;4 February&lt;/number&gt;&lt;dates&gt;&lt;year&gt;2019&lt;/year&gt;&lt;/dates&gt;&lt;urls&gt;&lt;related-urls&gt;&lt;url&gt;https://earthdata.nasa.gov/earth-observation-data/near-real-time/firms/active-fire-data&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9</w:t>
            </w:r>
            <w:r w:rsidR="006311A6" w:rsidRPr="005F2432">
              <w:rPr>
                <w:rFonts w:cstheme="minorHAnsi"/>
              </w:rPr>
              <w:fldChar w:fldCharType="end"/>
            </w:r>
            <w:r w:rsidRPr="005F2432">
              <w:rPr>
                <w:rFonts w:cstheme="minorHAnsi"/>
              </w:rPr>
              <w:t xml:space="preserve"> </w:t>
            </w:r>
          </w:p>
          <w:p w14:paraId="264E8B4D" w14:textId="6F7331F1" w:rsidR="00F90EF6" w:rsidRPr="005F2432" w:rsidRDefault="00F90EF6" w:rsidP="00F90EF6">
            <w:pPr>
              <w:pStyle w:val="ListParagraph"/>
              <w:numPr>
                <w:ilvl w:val="0"/>
                <w:numId w:val="5"/>
              </w:numPr>
              <w:rPr>
                <w:rFonts w:cstheme="minorHAnsi"/>
              </w:rPr>
            </w:pPr>
            <w:r w:rsidRPr="005F2432">
              <w:rPr>
                <w:rFonts w:cstheme="minorHAnsi"/>
              </w:rPr>
              <w:t>The Gridded Population of the World (GPW) version 4</w:t>
            </w:r>
            <w:r w:rsidR="00AC1F80" w:rsidRPr="005F2432">
              <w:rPr>
                <w:rFonts w:cstheme="minorHAnsi"/>
              </w:rPr>
              <w:t xml:space="preserve">. </w:t>
            </w:r>
            <w:r w:rsidR="006311A6" w:rsidRPr="005F2432">
              <w:rPr>
                <w:rFonts w:cstheme="minorHAnsi"/>
              </w:rPr>
              <w:fldChar w:fldCharType="begin"/>
            </w:r>
            <w:r w:rsidR="0011445B" w:rsidRPr="005F2432">
              <w:rPr>
                <w:rFonts w:cstheme="minorHAnsi"/>
              </w:rPr>
              <w:instrText xml:space="preserve"> ADDIN EN.CITE &lt;EndNote&gt;&lt;Cite&gt;&lt;Author&gt;NASA&lt;/Author&gt;&lt;Year&gt;2019&lt;/Year&gt;&lt;RecNum&gt;65&lt;/RecNum&gt;&lt;DisplayText&gt;&lt;style face="superscript"&gt;6&lt;/style&gt;&lt;/DisplayText&gt;&lt;record&gt;&lt;rec-number&gt;65&lt;/rec-number&gt;&lt;foreign-keys&gt;&lt;key app="EN" db-id="e2zepwa56vz2ryev2aoxraf420vzvwft0pzz" timestamp="0"&gt;65&lt;/key&gt;&lt;/foreign-keys&gt;&lt;ref-type name="Generic"&gt;13&lt;/ref-type&gt;&lt;contributors&gt;&lt;authors&gt;&lt;author&gt;NASA&lt;/author&gt;&lt;/authors&gt;&lt;/contributors&gt;&lt;titles&gt;&lt;title&gt;Gridded Population of the World&lt;/title&gt;&lt;/titles&gt;&lt;edition&gt;4&lt;/edition&gt;&lt;dates&gt;&lt;year&gt;2019&lt;/year&gt;&lt;pub-dates&gt;&lt;date&gt;2017&lt;/date&gt;&lt;/pub-dates&gt;&lt;/dates&gt;&lt;urls&gt;&lt;related-urls&gt;&lt;url&gt;http://sedac.ciesin.columbia.edu/data/collection/gpw-v4&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6</w:t>
            </w:r>
            <w:r w:rsidR="006311A6" w:rsidRPr="005F2432">
              <w:rPr>
                <w:rFonts w:cstheme="minorHAnsi"/>
              </w:rPr>
              <w:fldChar w:fldCharType="end"/>
            </w:r>
          </w:p>
        </w:tc>
      </w:tr>
      <w:tr w:rsidR="00ED1DBF" w:rsidRPr="005F2432" w14:paraId="229D5965" w14:textId="77777777" w:rsidTr="00ED1DBF">
        <w:tc>
          <w:tcPr>
            <w:tcW w:w="1307" w:type="dxa"/>
          </w:tcPr>
          <w:p w14:paraId="51A0554F" w14:textId="77777777" w:rsidR="00F90EF6" w:rsidRPr="005F2432" w:rsidRDefault="00F90EF6" w:rsidP="00F90EF6">
            <w:pPr>
              <w:rPr>
                <w:rFonts w:cstheme="minorHAnsi"/>
                <w:b/>
              </w:rPr>
            </w:pPr>
            <w:r w:rsidRPr="005F2432">
              <w:rPr>
                <w:rFonts w:cstheme="minorHAnsi"/>
                <w:b/>
              </w:rPr>
              <w:t>Caveats</w:t>
            </w:r>
          </w:p>
        </w:tc>
        <w:tc>
          <w:tcPr>
            <w:tcW w:w="8616" w:type="dxa"/>
          </w:tcPr>
          <w:p w14:paraId="0EF5A6AC" w14:textId="12437304" w:rsidR="00F90EF6" w:rsidRPr="005F2432" w:rsidRDefault="00F90EF6" w:rsidP="00F90EF6">
            <w:pPr>
              <w:pStyle w:val="ListParagraph"/>
              <w:numPr>
                <w:ilvl w:val="0"/>
                <w:numId w:val="6"/>
              </w:numPr>
              <w:rPr>
                <w:rFonts w:cstheme="minorHAnsi"/>
                <w:lang w:val="en-US"/>
              </w:rPr>
            </w:pPr>
            <w:r w:rsidRPr="005F2432">
              <w:rPr>
                <w:rFonts w:cstheme="minorHAnsi"/>
                <w:lang w:val="en-US"/>
              </w:rPr>
              <w:t>Cloud cover may introduce spatial biases into fire exposure estimates</w:t>
            </w:r>
            <w:r w:rsidR="00AC1F80" w:rsidRPr="005F2432">
              <w:rPr>
                <w:rFonts w:cstheme="minorHAnsi"/>
                <w:lang w:val="en-US"/>
              </w:rPr>
              <w:t>.</w:t>
            </w:r>
          </w:p>
          <w:p w14:paraId="0107C857" w14:textId="77777777" w:rsidR="00F90EF6" w:rsidRPr="005F2432" w:rsidRDefault="00F90EF6" w:rsidP="00F90EF6">
            <w:pPr>
              <w:pStyle w:val="ListParagraph"/>
              <w:numPr>
                <w:ilvl w:val="0"/>
                <w:numId w:val="6"/>
              </w:numPr>
              <w:rPr>
                <w:rFonts w:cstheme="minorHAnsi"/>
                <w:lang w:val="en-US"/>
              </w:rPr>
            </w:pPr>
            <w:r w:rsidRPr="005F2432">
              <w:rPr>
                <w:rFonts w:cstheme="minorHAnsi"/>
                <w:lang w:val="en-US"/>
              </w:rPr>
              <w:t>While observing the same fire, Terra and Aqua may report slightly different coordinates of the fire centroid, therefore introducing a double counting issue.</w:t>
            </w:r>
          </w:p>
        </w:tc>
      </w:tr>
      <w:tr w:rsidR="00ED1DBF" w:rsidRPr="005F2432" w14:paraId="70D48875" w14:textId="77777777" w:rsidTr="00ED1DBF">
        <w:tc>
          <w:tcPr>
            <w:tcW w:w="1307" w:type="dxa"/>
          </w:tcPr>
          <w:p w14:paraId="097B3C7B" w14:textId="77777777" w:rsidR="00F90EF6" w:rsidRPr="005F2432" w:rsidRDefault="00F90EF6" w:rsidP="00F90EF6">
            <w:pPr>
              <w:rPr>
                <w:rFonts w:cstheme="minorHAnsi"/>
                <w:b/>
              </w:rPr>
            </w:pPr>
            <w:r w:rsidRPr="005F2432">
              <w:rPr>
                <w:rFonts w:cstheme="minorHAnsi"/>
                <w:b/>
              </w:rPr>
              <w:t>Future Form of Indicator</w:t>
            </w:r>
          </w:p>
        </w:tc>
        <w:tc>
          <w:tcPr>
            <w:tcW w:w="8616" w:type="dxa"/>
          </w:tcPr>
          <w:p w14:paraId="57CBEFEB" w14:textId="77777777" w:rsidR="00F90EF6" w:rsidRPr="005F2432" w:rsidRDefault="00F90EF6" w:rsidP="00F90EF6">
            <w:pPr>
              <w:pStyle w:val="ListParagraph"/>
              <w:numPr>
                <w:ilvl w:val="0"/>
                <w:numId w:val="7"/>
              </w:numPr>
              <w:rPr>
                <w:rFonts w:cstheme="minorHAnsi"/>
              </w:rPr>
            </w:pPr>
            <w:r w:rsidRPr="005F2432">
              <w:rPr>
                <w:rFonts w:cstheme="minorHAnsi"/>
              </w:rPr>
              <w:t xml:space="preserve"> This indicator will be extended to longer term averages.</w:t>
            </w:r>
          </w:p>
          <w:p w14:paraId="45BFF987" w14:textId="77777777" w:rsidR="00F90EF6" w:rsidRPr="005F2432" w:rsidRDefault="00F90EF6" w:rsidP="00F90EF6">
            <w:pPr>
              <w:pStyle w:val="ListParagraph"/>
              <w:numPr>
                <w:ilvl w:val="0"/>
                <w:numId w:val="7"/>
              </w:numPr>
              <w:rPr>
                <w:rFonts w:cstheme="minorHAnsi"/>
              </w:rPr>
            </w:pPr>
            <w:r w:rsidRPr="005F2432">
              <w:rPr>
                <w:rFonts w:cstheme="minorHAnsi"/>
              </w:rPr>
              <w:t>Subnational estimates will be reported to better represent the populations at risk</w:t>
            </w:r>
          </w:p>
        </w:tc>
      </w:tr>
      <w:tr w:rsidR="00ED1DBF" w:rsidRPr="005F2432" w14:paraId="0EE93C3D" w14:textId="77777777" w:rsidTr="00ED1DBF">
        <w:tc>
          <w:tcPr>
            <w:tcW w:w="1307" w:type="dxa"/>
          </w:tcPr>
          <w:p w14:paraId="2483D73C" w14:textId="77777777" w:rsidR="00F90EF6" w:rsidRPr="005F2432" w:rsidRDefault="00F90EF6" w:rsidP="00F90EF6">
            <w:pPr>
              <w:rPr>
                <w:rFonts w:cstheme="minorHAnsi"/>
                <w:b/>
              </w:rPr>
            </w:pPr>
            <w:r w:rsidRPr="005F2432">
              <w:rPr>
                <w:rFonts w:cstheme="minorHAnsi"/>
                <w:b/>
              </w:rPr>
              <w:t>Additional information</w:t>
            </w:r>
          </w:p>
          <w:p w14:paraId="70E4CD78" w14:textId="77777777" w:rsidR="00F90EF6" w:rsidRPr="005F2432" w:rsidRDefault="00F90EF6" w:rsidP="00F90EF6">
            <w:pPr>
              <w:rPr>
                <w:rFonts w:cstheme="minorHAnsi"/>
                <w:b/>
              </w:rPr>
            </w:pPr>
          </w:p>
        </w:tc>
        <w:tc>
          <w:tcPr>
            <w:tcW w:w="8616" w:type="dxa"/>
          </w:tcPr>
          <w:p w14:paraId="50D4A5C5" w14:textId="77777777" w:rsidR="00F90EF6" w:rsidRPr="005F2432" w:rsidRDefault="00F90EF6" w:rsidP="00F90EF6">
            <w:pPr>
              <w:rPr>
                <w:rFonts w:cstheme="minorHAnsi"/>
              </w:rPr>
            </w:pPr>
            <w:r w:rsidRPr="005F2432">
              <w:rPr>
                <w:rFonts w:cstheme="minorHAnsi"/>
                <w:noProof/>
              </w:rPr>
              <w:drawing>
                <wp:inline distT="0" distB="0" distL="0" distR="0" wp14:anchorId="343F81DE" wp14:editId="6C4FC417">
                  <wp:extent cx="5223421" cy="2175510"/>
                  <wp:effectExtent l="0" t="0" r="0" b="0"/>
                  <wp:docPr id="238" name="Picture 238" descr="C:\Users\alice\Downloads\Lancet_Figure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e\Downloads\Lancet_Figure_20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4095" cy="2184121"/>
                          </a:xfrm>
                          <a:prstGeom prst="rect">
                            <a:avLst/>
                          </a:prstGeom>
                          <a:noFill/>
                          <a:ln>
                            <a:noFill/>
                          </a:ln>
                        </pic:spPr>
                      </pic:pic>
                    </a:graphicData>
                  </a:graphic>
                </wp:inline>
              </w:drawing>
            </w:r>
          </w:p>
          <w:p w14:paraId="14AB6909" w14:textId="56BA1E3E" w:rsidR="00F90EF6" w:rsidRPr="005F2432" w:rsidRDefault="00F90EF6" w:rsidP="006311A6">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61" w:author="Author">
              <w:r w:rsidR="00B11AAE">
                <w:rPr>
                  <w:rFonts w:cstheme="minorHAnsi"/>
                  <w:noProof/>
                </w:rPr>
                <w:t>3</w:t>
              </w:r>
            </w:ins>
            <w:del w:id="162" w:author="Author">
              <w:r w:rsidR="008E4C54" w:rsidDel="00B11AAE">
                <w:rPr>
                  <w:rFonts w:cstheme="minorHAnsi"/>
                  <w:noProof/>
                </w:rPr>
                <w:delText>1</w:delText>
              </w:r>
            </w:del>
            <w:r w:rsidRPr="005F2432">
              <w:rPr>
                <w:rFonts w:cstheme="minorHAnsi"/>
              </w:rPr>
              <w:fldChar w:fldCharType="end"/>
            </w:r>
            <w:r w:rsidRPr="005F2432">
              <w:rPr>
                <w:rFonts w:cstheme="minorHAnsi"/>
              </w:rPr>
              <w:t>: Person-days exposed to fire by country in 2018.</w:t>
            </w:r>
          </w:p>
        </w:tc>
      </w:tr>
    </w:tbl>
    <w:p w14:paraId="58FC7287" w14:textId="77777777" w:rsidR="00913309" w:rsidRPr="005F2432" w:rsidRDefault="00913309">
      <w:pPr>
        <w:rPr>
          <w:rFonts w:cstheme="minorHAnsi"/>
        </w:rPr>
      </w:pPr>
    </w:p>
    <w:p w14:paraId="6B661164" w14:textId="57658D52" w:rsidR="00FC5512" w:rsidRPr="005F2432" w:rsidRDefault="00FC5512">
      <w:pPr>
        <w:rPr>
          <w:rFonts w:cstheme="minorHAnsi"/>
        </w:rPr>
      </w:pPr>
    </w:p>
    <w:tbl>
      <w:tblPr>
        <w:tblStyle w:val="TableGrid"/>
        <w:tblW w:w="0" w:type="auto"/>
        <w:tblLook w:val="04A0" w:firstRow="1" w:lastRow="0" w:firstColumn="1" w:lastColumn="0" w:noHBand="0" w:noVBand="1"/>
      </w:tblPr>
      <w:tblGrid>
        <w:gridCol w:w="1755"/>
        <w:gridCol w:w="7261"/>
      </w:tblGrid>
      <w:tr w:rsidR="006B546B" w:rsidRPr="005F2432" w14:paraId="5AC845BF" w14:textId="77777777" w:rsidTr="006B546B">
        <w:tc>
          <w:tcPr>
            <w:tcW w:w="1755" w:type="dxa"/>
          </w:tcPr>
          <w:p w14:paraId="72EEEEA9" w14:textId="77777777" w:rsidR="006B546B" w:rsidRPr="005F2432" w:rsidRDefault="006B546B" w:rsidP="006B546B">
            <w:pPr>
              <w:rPr>
                <w:rFonts w:cstheme="minorHAnsi"/>
                <w:b/>
              </w:rPr>
            </w:pPr>
            <w:r w:rsidRPr="005F2432">
              <w:rPr>
                <w:rFonts w:cstheme="minorHAnsi"/>
                <w:b/>
              </w:rPr>
              <w:t>Working Group</w:t>
            </w:r>
          </w:p>
        </w:tc>
        <w:tc>
          <w:tcPr>
            <w:tcW w:w="7261" w:type="dxa"/>
          </w:tcPr>
          <w:p w14:paraId="5346B631" w14:textId="44A8C9EF" w:rsidR="006B546B" w:rsidRPr="005F2432" w:rsidRDefault="006B546B" w:rsidP="006B546B">
            <w:pPr>
              <w:rPr>
                <w:rFonts w:cstheme="minorHAnsi"/>
              </w:rPr>
            </w:pPr>
            <w:r w:rsidRPr="005F2432">
              <w:rPr>
                <w:rFonts w:cstheme="minorHAnsi"/>
              </w:rPr>
              <w:t>1</w:t>
            </w:r>
            <w:r w:rsidR="004D3DEB" w:rsidRPr="005F2432">
              <w:rPr>
                <w:rFonts w:cstheme="minorHAnsi"/>
              </w:rPr>
              <w:t>: Climate Change Impacts, Exposures and Vulnerability</w:t>
            </w:r>
          </w:p>
        </w:tc>
      </w:tr>
      <w:tr w:rsidR="006B546B" w:rsidRPr="005F2432" w14:paraId="3B218F0A" w14:textId="77777777" w:rsidTr="006B546B">
        <w:trPr>
          <w:trHeight w:val="284"/>
        </w:trPr>
        <w:tc>
          <w:tcPr>
            <w:tcW w:w="1755" w:type="dxa"/>
          </w:tcPr>
          <w:p w14:paraId="5028A952" w14:textId="77777777" w:rsidR="006B546B" w:rsidRPr="005F2432" w:rsidRDefault="006B546B" w:rsidP="006B546B">
            <w:pPr>
              <w:rPr>
                <w:rFonts w:cstheme="minorHAnsi"/>
                <w:b/>
              </w:rPr>
            </w:pPr>
            <w:r w:rsidRPr="005F2432">
              <w:rPr>
                <w:rFonts w:cstheme="minorHAnsi"/>
                <w:b/>
              </w:rPr>
              <w:t>Indicator</w:t>
            </w:r>
          </w:p>
        </w:tc>
        <w:tc>
          <w:tcPr>
            <w:tcW w:w="7261" w:type="dxa"/>
          </w:tcPr>
          <w:p w14:paraId="42F48F12" w14:textId="36658E86" w:rsidR="006B546B" w:rsidRPr="005F2432" w:rsidRDefault="006B546B" w:rsidP="006B546B">
            <w:pPr>
              <w:rPr>
                <w:rFonts w:cstheme="minorHAnsi"/>
              </w:rPr>
            </w:pPr>
            <w:r w:rsidRPr="005F2432">
              <w:rPr>
                <w:rFonts w:cstheme="minorHAnsi"/>
              </w:rPr>
              <w:t>1.2: Health and extreme weather events</w:t>
            </w:r>
          </w:p>
        </w:tc>
      </w:tr>
      <w:tr w:rsidR="006B546B" w:rsidRPr="005F2432" w14:paraId="6398FADF" w14:textId="77777777" w:rsidTr="006B546B">
        <w:tc>
          <w:tcPr>
            <w:tcW w:w="1755" w:type="dxa"/>
          </w:tcPr>
          <w:p w14:paraId="117942E2" w14:textId="77777777" w:rsidR="006B546B" w:rsidRPr="005F2432" w:rsidRDefault="006B546B" w:rsidP="006B546B">
            <w:pPr>
              <w:rPr>
                <w:rFonts w:cstheme="minorHAnsi"/>
                <w:b/>
              </w:rPr>
            </w:pPr>
            <w:r w:rsidRPr="005F2432">
              <w:rPr>
                <w:rFonts w:cstheme="minorHAnsi"/>
                <w:b/>
              </w:rPr>
              <w:t>Sub-Indicator</w:t>
            </w:r>
          </w:p>
        </w:tc>
        <w:tc>
          <w:tcPr>
            <w:tcW w:w="7261" w:type="dxa"/>
          </w:tcPr>
          <w:p w14:paraId="7407A02E" w14:textId="1D7719CB" w:rsidR="006B546B" w:rsidRPr="005F2432" w:rsidRDefault="006B546B" w:rsidP="006B546B">
            <w:pPr>
              <w:rPr>
                <w:rFonts w:cstheme="minorHAnsi"/>
              </w:rPr>
            </w:pPr>
            <w:r w:rsidRPr="005F2432">
              <w:rPr>
                <w:rFonts w:cstheme="minorHAnsi"/>
              </w:rPr>
              <w:t>1.2.1: Flood and drought</w:t>
            </w:r>
          </w:p>
        </w:tc>
      </w:tr>
      <w:tr w:rsidR="006B546B" w:rsidRPr="005F2432" w14:paraId="69CF6B1D" w14:textId="77777777" w:rsidTr="006B546B">
        <w:tc>
          <w:tcPr>
            <w:tcW w:w="1755" w:type="dxa"/>
          </w:tcPr>
          <w:p w14:paraId="0E970C7F" w14:textId="77777777" w:rsidR="006B546B" w:rsidRPr="005F2432" w:rsidRDefault="006B546B" w:rsidP="006B546B">
            <w:pPr>
              <w:rPr>
                <w:rFonts w:cstheme="minorHAnsi"/>
                <w:b/>
              </w:rPr>
            </w:pPr>
            <w:r w:rsidRPr="005F2432">
              <w:rPr>
                <w:rFonts w:cstheme="minorHAnsi"/>
                <w:b/>
              </w:rPr>
              <w:t>Methods</w:t>
            </w:r>
          </w:p>
        </w:tc>
        <w:tc>
          <w:tcPr>
            <w:tcW w:w="7261" w:type="dxa"/>
          </w:tcPr>
          <w:p w14:paraId="4F9C576A" w14:textId="109B956E" w:rsidR="00AC1F80" w:rsidRPr="005F2432" w:rsidRDefault="00AC1F80" w:rsidP="006B546B">
            <w:pPr>
              <w:rPr>
                <w:rFonts w:eastAsia="Times New Roman" w:cstheme="minorHAnsi"/>
                <w:color w:val="222222"/>
                <w:lang w:eastAsia="en-GB"/>
              </w:rPr>
            </w:pPr>
            <w:r w:rsidRPr="005F2432">
              <w:rPr>
                <w:rFonts w:eastAsia="Times New Roman" w:cstheme="minorHAnsi"/>
                <w:color w:val="222222"/>
                <w:lang w:eastAsia="en-GB"/>
              </w:rPr>
              <w:t>The methodology for this indicator remains similar to that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with improved resolution for the 2019 report.</w:t>
            </w:r>
          </w:p>
          <w:p w14:paraId="3BC04546" w14:textId="77777777" w:rsidR="00AC1F80" w:rsidRPr="005F2432" w:rsidRDefault="00AC1F80" w:rsidP="006B546B">
            <w:pPr>
              <w:rPr>
                <w:rFonts w:cstheme="minorHAnsi"/>
                <w:b/>
                <w:color w:val="000000" w:themeColor="text1"/>
              </w:rPr>
            </w:pPr>
          </w:p>
          <w:p w14:paraId="53C72B8B" w14:textId="18FD7C75" w:rsidR="006B546B" w:rsidRPr="005F2432" w:rsidRDefault="006B546B" w:rsidP="006B546B">
            <w:pPr>
              <w:rPr>
                <w:rFonts w:cstheme="minorHAnsi"/>
                <w:b/>
                <w:color w:val="000000" w:themeColor="text1"/>
              </w:rPr>
            </w:pPr>
            <w:r w:rsidRPr="005F2432">
              <w:rPr>
                <w:rFonts w:cstheme="minorHAnsi"/>
                <w:b/>
                <w:color w:val="000000" w:themeColor="text1"/>
              </w:rPr>
              <w:t>Drought</w:t>
            </w:r>
          </w:p>
          <w:p w14:paraId="1ADE514F" w14:textId="23067254" w:rsidR="006B546B" w:rsidRPr="005F2432" w:rsidRDefault="006B546B" w:rsidP="006B546B">
            <w:pPr>
              <w:rPr>
                <w:rFonts w:cstheme="minorHAnsi"/>
                <w:color w:val="000000" w:themeColor="text1"/>
              </w:rPr>
            </w:pPr>
            <w:r w:rsidRPr="005F2432">
              <w:rPr>
                <w:rFonts w:cstheme="minorHAnsi"/>
                <w:color w:val="000000" w:themeColor="text1"/>
              </w:rPr>
              <w:t>The drought indicator was based on the WMO-recommended Standard Precipitation Index (SPI)</w:t>
            </w:r>
            <w:r w:rsidR="00111169" w:rsidRPr="005F2432">
              <w:rPr>
                <w:rFonts w:cstheme="minorHAnsi"/>
                <w:color w:val="000000" w:themeColor="text1"/>
              </w:rPr>
              <w:t>,</w:t>
            </w:r>
            <w:r w:rsidR="006311A6" w:rsidRPr="005F2432">
              <w:rPr>
                <w:rFonts w:cstheme="minorHAnsi"/>
                <w:color w:val="000000" w:themeColor="text1"/>
              </w:rPr>
              <w:fldChar w:fldCharType="begin"/>
            </w:r>
            <w:r w:rsidR="0011445B" w:rsidRPr="005F2432">
              <w:rPr>
                <w:rFonts w:cstheme="minorHAnsi"/>
                <w:color w:val="000000" w:themeColor="text1"/>
              </w:rPr>
              <w:instrText xml:space="preserve"> ADDIN EN.CITE &lt;EndNote&gt;&lt;Cite&gt;&lt;Author&gt;Hayes&lt;/Author&gt;&lt;Year&gt;2011&lt;/Year&gt;&lt;RecNum&gt;266&lt;/RecNum&gt;&lt;DisplayText&gt;&lt;style face="superscript"&gt;10&lt;/style&gt;&lt;/DisplayText&gt;&lt;record&gt;&lt;rec-number&gt;266&lt;/rec-number&gt;&lt;foreign-keys&gt;&lt;key app="EN" db-id="e2zepwa56vz2ryev2aoxraf420vzvwft0pzz" timestamp="1559920794"&gt;266&lt;/key&gt;&lt;/foreign-keys&gt;&lt;ref-type name="Journal Article"&gt;17&lt;/ref-type&gt;&lt;contributors&gt;&lt;authors&gt;&lt;author&gt;Hayes, Michael&lt;/author&gt;&lt;author&gt;Svoboda, Mark&lt;/author&gt;&lt;author&gt;Wall, Nicole&lt;/author&gt;&lt;author&gt;Widhalm, Melissa&lt;/author&gt;&lt;/authors&gt;&lt;/contributors&gt;&lt;titles&gt;&lt;title&gt;The Lincoln declaration on drought indices: universal meteorological drought index recommended&lt;/title&gt;&lt;secondary-title&gt;Bulletin of the American Meteorological Society&lt;/secondary-title&gt;&lt;/titles&gt;&lt;periodical&gt;&lt;full-title&gt;Bulletin of the American Meteorological Society&lt;/full-title&gt;&lt;/periodical&gt;&lt;pages&gt;485-488&lt;/pages&gt;&lt;volume&gt;92&lt;/volume&gt;&lt;number&gt;4&lt;/number&gt;&lt;dates&gt;&lt;year&gt;2011&lt;/year&gt;&lt;/dates&gt;&lt;isbn&gt;1520-0477&lt;/isbn&gt;&lt;urls&gt;&lt;/urls&gt;&lt;/record&gt;&lt;/Cite&gt;&lt;/EndNote&gt;</w:instrText>
            </w:r>
            <w:r w:rsidR="006311A6" w:rsidRPr="005F2432">
              <w:rPr>
                <w:rFonts w:cstheme="minorHAnsi"/>
                <w:color w:val="000000" w:themeColor="text1"/>
              </w:rPr>
              <w:fldChar w:fldCharType="separate"/>
            </w:r>
            <w:r w:rsidR="0011445B" w:rsidRPr="005F2432">
              <w:rPr>
                <w:rFonts w:cstheme="minorHAnsi"/>
                <w:noProof/>
                <w:color w:val="000000" w:themeColor="text1"/>
                <w:vertAlign w:val="superscript"/>
              </w:rPr>
              <w:t>10</w:t>
            </w:r>
            <w:r w:rsidR="006311A6" w:rsidRPr="005F2432">
              <w:rPr>
                <w:rFonts w:cstheme="minorHAnsi"/>
                <w:color w:val="000000" w:themeColor="text1"/>
              </w:rPr>
              <w:fldChar w:fldCharType="end"/>
            </w:r>
            <w:r w:rsidRPr="005F2432">
              <w:rPr>
                <w:rFonts w:cstheme="minorHAnsi"/>
                <w:color w:val="000000" w:themeColor="text1"/>
              </w:rPr>
              <w:t xml:space="preserve"> based on the 6-month rolling sum of monthly precipitation. The index was calibrated using gridded monthly precipitation data covering the period from 1900-2005 from the CRU monthly precipitation dataset. A given month was defined as being in drought when the SPI for that month is less than -1.5. Yearly totals of months in drought were calculated on a</w:t>
            </w:r>
            <w:r w:rsidRPr="005F2432">
              <w:rPr>
                <w:rFonts w:cstheme="minorHAnsi"/>
              </w:rPr>
              <w:t xml:space="preserve"> 0.5° global grid. </w:t>
            </w:r>
          </w:p>
          <w:p w14:paraId="5DE2070F" w14:textId="77777777" w:rsidR="006B546B" w:rsidRPr="005F2432" w:rsidRDefault="006B546B" w:rsidP="006B546B">
            <w:pPr>
              <w:rPr>
                <w:rFonts w:cstheme="minorHAnsi"/>
                <w:color w:val="000000" w:themeColor="text1"/>
              </w:rPr>
            </w:pPr>
          </w:p>
          <w:p w14:paraId="4335AF9A" w14:textId="77777777" w:rsidR="006B546B" w:rsidRPr="005F2432" w:rsidRDefault="006B546B" w:rsidP="006B546B">
            <w:pPr>
              <w:rPr>
                <w:rFonts w:cstheme="minorHAnsi"/>
                <w:color w:val="000000" w:themeColor="text1"/>
              </w:rPr>
            </w:pPr>
            <w:r w:rsidRPr="005F2432">
              <w:rPr>
                <w:rFonts w:cstheme="minorHAnsi"/>
                <w:color w:val="000000" w:themeColor="text1"/>
              </w:rPr>
              <w:t>Exposure to drought was calculated using the GPWv4 gridded population dataset. The drought indicator is defined as gridded sum of months in drought times the gridded population and is given in units of person-months in drought.</w:t>
            </w:r>
          </w:p>
          <w:p w14:paraId="7D9E8906" w14:textId="77777777" w:rsidR="006B546B" w:rsidRPr="005F2432" w:rsidRDefault="006B546B" w:rsidP="006B546B">
            <w:pPr>
              <w:rPr>
                <w:rFonts w:cstheme="minorHAnsi"/>
                <w:color w:val="000000" w:themeColor="text1"/>
              </w:rPr>
            </w:pPr>
          </w:p>
          <w:p w14:paraId="45FBA277" w14:textId="77777777" w:rsidR="006B546B" w:rsidRPr="005F2432" w:rsidRDefault="006B546B" w:rsidP="006B546B">
            <w:pPr>
              <w:rPr>
                <w:rFonts w:cstheme="minorHAnsi"/>
                <w:b/>
                <w:color w:val="000000" w:themeColor="text1"/>
              </w:rPr>
            </w:pPr>
            <w:r w:rsidRPr="005F2432">
              <w:rPr>
                <w:rFonts w:cstheme="minorHAnsi"/>
                <w:b/>
                <w:color w:val="000000" w:themeColor="text1"/>
              </w:rPr>
              <w:t>Extreme rainfall</w:t>
            </w:r>
          </w:p>
          <w:p w14:paraId="61948FA9" w14:textId="72E99D27" w:rsidR="006B546B" w:rsidRPr="005F2432" w:rsidRDefault="006B546B" w:rsidP="006B546B">
            <w:pPr>
              <w:rPr>
                <w:rFonts w:cstheme="minorHAnsi"/>
                <w:color w:val="000000" w:themeColor="text1"/>
              </w:rPr>
            </w:pPr>
            <w:r w:rsidRPr="005F2432">
              <w:rPr>
                <w:rFonts w:cstheme="minorHAnsi"/>
                <w:color w:val="000000" w:themeColor="text1"/>
              </w:rPr>
              <w:t xml:space="preserve">Extreme rainfall events </w:t>
            </w:r>
            <w:r w:rsidR="00111169" w:rsidRPr="005F2432">
              <w:rPr>
                <w:rFonts w:cstheme="minorHAnsi"/>
                <w:color w:val="000000" w:themeColor="text1"/>
              </w:rPr>
              <w:t xml:space="preserve">are defined </w:t>
            </w:r>
            <w:r w:rsidRPr="005F2432">
              <w:rPr>
                <w:rFonts w:cstheme="minorHAnsi"/>
                <w:color w:val="000000" w:themeColor="text1"/>
              </w:rPr>
              <w:t>as starting when the 5-day rolling sum of daily precipitation exceeding the 10-year return level and ending when it dropped below this value. The rolling sum of precipitation was calculated for each day as the sum of the preceding 5 days total precipitation (in mm).</w:t>
            </w:r>
          </w:p>
          <w:p w14:paraId="1B583DD5" w14:textId="77777777" w:rsidR="006B546B" w:rsidRPr="005F2432" w:rsidRDefault="006B546B" w:rsidP="006B546B">
            <w:pPr>
              <w:rPr>
                <w:rFonts w:cstheme="minorHAnsi"/>
                <w:color w:val="000000" w:themeColor="text1"/>
              </w:rPr>
            </w:pPr>
          </w:p>
          <w:p w14:paraId="2348DC63" w14:textId="1D9E2010" w:rsidR="006B546B" w:rsidRPr="005F2432" w:rsidRDefault="006B546B" w:rsidP="006B546B">
            <w:pPr>
              <w:rPr>
                <w:rFonts w:cstheme="minorHAnsi"/>
                <w:color w:val="000000" w:themeColor="text1"/>
              </w:rPr>
            </w:pPr>
            <w:r w:rsidRPr="005F2432">
              <w:rPr>
                <w:rFonts w:cstheme="minorHAnsi"/>
                <w:color w:val="000000" w:themeColor="text1"/>
              </w:rPr>
              <w:t xml:space="preserve">The precipitation value corresponding to the 10-year return period was calculated using the method described the corresponding Lancet Climate Countdown 2018 </w:t>
            </w:r>
            <w:r w:rsidR="00111169" w:rsidRPr="005F2432">
              <w:rPr>
                <w:rFonts w:cstheme="minorHAnsi"/>
                <w:color w:val="000000" w:themeColor="text1"/>
              </w:rPr>
              <w:t>a</w:t>
            </w:r>
            <w:r w:rsidRPr="005F2432">
              <w:rPr>
                <w:rFonts w:cstheme="minorHAnsi"/>
                <w:color w:val="000000" w:themeColor="text1"/>
              </w:rPr>
              <w:t>ppendix.</w:t>
            </w:r>
            <w:r w:rsidR="006311A6" w:rsidRPr="005F2432">
              <w:rPr>
                <w:rFonts w:cstheme="minorHAnsi"/>
                <w:color w:val="000000" w:themeColor="text1"/>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6311A6" w:rsidRPr="005F2432">
              <w:rPr>
                <w:rFonts w:cstheme="minorHAnsi"/>
                <w:color w:val="000000" w:themeColor="text1"/>
              </w:rPr>
              <w:instrText xml:space="preserve"> ADDIN EN.CITE </w:instrText>
            </w:r>
            <w:r w:rsidR="006311A6" w:rsidRPr="005F2432">
              <w:rPr>
                <w:rFonts w:cstheme="minorHAnsi"/>
                <w:color w:val="000000" w:themeColor="text1"/>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6311A6" w:rsidRPr="005F2432">
              <w:rPr>
                <w:rFonts w:cstheme="minorHAnsi"/>
                <w:color w:val="000000" w:themeColor="text1"/>
              </w:rPr>
              <w:instrText xml:space="preserve"> ADDIN EN.CITE.DATA </w:instrText>
            </w:r>
            <w:r w:rsidR="006311A6" w:rsidRPr="005F2432">
              <w:rPr>
                <w:rFonts w:cstheme="minorHAnsi"/>
                <w:color w:val="000000" w:themeColor="text1"/>
              </w:rPr>
            </w:r>
            <w:r w:rsidR="006311A6" w:rsidRPr="005F2432">
              <w:rPr>
                <w:rFonts w:cstheme="minorHAnsi"/>
                <w:color w:val="000000" w:themeColor="text1"/>
              </w:rPr>
              <w:fldChar w:fldCharType="end"/>
            </w:r>
            <w:r w:rsidR="006311A6" w:rsidRPr="005F2432">
              <w:rPr>
                <w:rFonts w:cstheme="minorHAnsi"/>
                <w:color w:val="000000" w:themeColor="text1"/>
              </w:rPr>
            </w:r>
            <w:r w:rsidR="006311A6" w:rsidRPr="005F2432">
              <w:rPr>
                <w:rFonts w:cstheme="minorHAnsi"/>
                <w:color w:val="000000" w:themeColor="text1"/>
              </w:rPr>
              <w:fldChar w:fldCharType="separate"/>
            </w:r>
            <w:r w:rsidR="006311A6" w:rsidRPr="005F2432">
              <w:rPr>
                <w:rFonts w:cstheme="minorHAnsi"/>
                <w:noProof/>
                <w:color w:val="000000" w:themeColor="text1"/>
                <w:vertAlign w:val="superscript"/>
              </w:rPr>
              <w:t>1</w:t>
            </w:r>
            <w:r w:rsidR="006311A6" w:rsidRPr="005F2432">
              <w:rPr>
                <w:rFonts w:cstheme="minorHAnsi"/>
                <w:color w:val="000000" w:themeColor="text1"/>
              </w:rPr>
              <w:fldChar w:fldCharType="end"/>
            </w:r>
            <w:r w:rsidRPr="005F2432">
              <w:rPr>
                <w:rFonts w:cstheme="minorHAnsi"/>
                <w:color w:val="000000" w:themeColor="text1"/>
              </w:rPr>
              <w:t xml:space="preserve"> The baseline precipitation threshold was calculated by applying this method to daily total precipitation derived from ERA-Interim for the period 1986-2005. The number of extreme rainfall events per year in the period 2000 to present was calculated by counting the number of periods for each grid cell where the precipitation exceeded the baseline precipitation threshold, using the daily total precipitation derived from ERA-Interim. </w:t>
            </w:r>
          </w:p>
          <w:p w14:paraId="3D3B8ACC" w14:textId="77777777" w:rsidR="006B546B" w:rsidRPr="005F2432" w:rsidRDefault="006B546B" w:rsidP="006B546B">
            <w:pPr>
              <w:rPr>
                <w:rFonts w:cstheme="minorHAnsi"/>
                <w:color w:val="000000" w:themeColor="text1"/>
              </w:rPr>
            </w:pPr>
          </w:p>
          <w:p w14:paraId="30487CDE" w14:textId="77777777" w:rsidR="006B546B" w:rsidRPr="005F2432" w:rsidRDefault="006B546B" w:rsidP="006B546B">
            <w:pPr>
              <w:rPr>
                <w:rFonts w:cstheme="minorHAnsi"/>
                <w:color w:val="000000" w:themeColor="text1"/>
              </w:rPr>
            </w:pPr>
            <w:r w:rsidRPr="005F2432">
              <w:rPr>
                <w:rFonts w:cstheme="minorHAnsi"/>
                <w:color w:val="000000" w:themeColor="text1"/>
              </w:rPr>
              <w:t>The number of exposure events was calculated by multiplying the number of extreme rainfall events by the number of people in each grid cell, given in units of person-events. Population data was derived from the NASA GWPv4.</w:t>
            </w:r>
          </w:p>
          <w:p w14:paraId="67EB126F" w14:textId="77777777" w:rsidR="006B546B" w:rsidRPr="005F2432" w:rsidRDefault="006B546B" w:rsidP="006B546B">
            <w:pPr>
              <w:rPr>
                <w:rFonts w:cstheme="minorHAnsi"/>
                <w:color w:val="000000" w:themeColor="text1"/>
              </w:rPr>
            </w:pPr>
          </w:p>
          <w:p w14:paraId="402F1899" w14:textId="77777777" w:rsidR="006B546B" w:rsidRPr="005F2432" w:rsidRDefault="006B546B" w:rsidP="006B546B">
            <w:pPr>
              <w:rPr>
                <w:rFonts w:cstheme="minorHAnsi"/>
                <w:color w:val="000000" w:themeColor="text1"/>
              </w:rPr>
            </w:pPr>
          </w:p>
        </w:tc>
      </w:tr>
      <w:tr w:rsidR="006B546B" w:rsidRPr="005F2432" w14:paraId="172F6859" w14:textId="77777777" w:rsidTr="006B546B">
        <w:trPr>
          <w:trHeight w:val="287"/>
        </w:trPr>
        <w:tc>
          <w:tcPr>
            <w:tcW w:w="1755" w:type="dxa"/>
          </w:tcPr>
          <w:p w14:paraId="554D26F4" w14:textId="77777777" w:rsidR="006B546B" w:rsidRPr="005F2432" w:rsidRDefault="006B546B" w:rsidP="006B546B">
            <w:pPr>
              <w:rPr>
                <w:rFonts w:cstheme="minorHAnsi"/>
                <w:b/>
              </w:rPr>
            </w:pPr>
            <w:r w:rsidRPr="005F2432">
              <w:rPr>
                <w:rFonts w:cstheme="minorHAnsi"/>
                <w:b/>
              </w:rPr>
              <w:t>Data</w:t>
            </w:r>
          </w:p>
        </w:tc>
        <w:tc>
          <w:tcPr>
            <w:tcW w:w="7261" w:type="dxa"/>
          </w:tcPr>
          <w:p w14:paraId="0BDC3C4E" w14:textId="05CD3486" w:rsidR="006B546B" w:rsidRPr="005F2432" w:rsidRDefault="006B546B" w:rsidP="006B546B">
            <w:pPr>
              <w:rPr>
                <w:rFonts w:cstheme="minorHAnsi"/>
              </w:rPr>
            </w:pPr>
            <w:r w:rsidRPr="005F2432">
              <w:rPr>
                <w:rFonts w:cstheme="minorHAnsi"/>
              </w:rPr>
              <w:t>Climate data from European Centre for Medium-Range Weather Forecasts (ECMWF), ERA-Interim project;</w:t>
            </w:r>
            <w:r w:rsidR="006311A6" w:rsidRPr="005F2432">
              <w:rPr>
                <w:rFonts w:cstheme="minorHAnsi"/>
              </w:rPr>
              <w:fldChar w:fldCharType="begin"/>
            </w:r>
            <w:r w:rsidR="0011445B" w:rsidRPr="005F2432">
              <w:rPr>
                <w:rFonts w:cstheme="minorHAnsi"/>
              </w:rPr>
              <w:instrText xml:space="preserve"> ADDIN EN.CITE &lt;EndNote&gt;&lt;Cite&gt;&lt;Author&gt;ECMWF&lt;/Author&gt;&lt;Year&gt;2019&lt;/Year&gt;&lt;RecNum&gt;212&lt;/RecNum&gt;&lt;DisplayText&gt;&lt;style face="superscript"&gt;5&lt;/style&gt;&lt;/DisplayText&gt;&lt;record&gt;&lt;rec-number&gt;212&lt;/rec-number&gt;&lt;foreign-keys&gt;&lt;key app="EN" db-id="e2zepwa56vz2ryev2aoxraf420vzvwft0pzz" timestamp="1559075612"&gt;212&lt;/key&gt;&lt;/foreign-keys&gt;&lt;ref-type name="Dataset"&gt;59&lt;/ref-type&gt;&lt;contributors&gt;&lt;authors&gt;&lt;author&gt;ECMWF&lt;/author&gt;&lt;/authors&gt;&lt;/contributors&gt;&lt;titles&gt;&lt;title&gt;ERA Interim, Daily&lt;/title&gt;&lt;/titles&gt;&lt;dates&gt;&lt;year&gt;2019&lt;/year&gt;&lt;/dates&gt;&lt;urls&gt;&lt;related-urls&gt;&lt;url&gt;https://apps.ecmwf.int/datasets/data/interim-full-daily/levtype=sfc/&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5</w:t>
            </w:r>
            <w:r w:rsidR="006311A6" w:rsidRPr="005F2432">
              <w:rPr>
                <w:rFonts w:cstheme="minorHAnsi"/>
              </w:rPr>
              <w:fldChar w:fldCharType="end"/>
            </w:r>
            <w:r w:rsidRPr="005F2432">
              <w:rPr>
                <w:rFonts w:cstheme="minorHAnsi"/>
              </w:rPr>
              <w:t xml:space="preserve"> and from the Climate Research Unit (CRU) climate dataset (University of East Anglia).</w:t>
            </w:r>
            <w:r w:rsidR="006311A6" w:rsidRPr="005F2432">
              <w:rPr>
                <w:rFonts w:cstheme="minorHAnsi"/>
              </w:rPr>
              <w:fldChar w:fldCharType="begin"/>
            </w:r>
            <w:r w:rsidR="0011445B" w:rsidRPr="005F2432">
              <w:rPr>
                <w:rFonts w:cstheme="minorHAnsi"/>
              </w:rPr>
              <w:instrText xml:space="preserve"> ADDIN EN.CITE &lt;EndNote&gt;&lt;Cite&gt;&lt;Author&gt;Harris&lt;/Author&gt;&lt;Year&gt;2018&lt;/Year&gt;&lt;RecNum&gt;10&lt;/RecNum&gt;&lt;DisplayText&gt;&lt;style face="superscript"&gt;11&lt;/style&gt;&lt;/DisplayText&gt;&lt;record&gt;&lt;rec-number&gt;10&lt;/rec-number&gt;&lt;foreign-keys&gt;&lt;key app="EN" db-id="svrvevtd002e06ezdr45rsdvver0evt5v2xr" timestamp="1559917635"&gt;10&lt;/key&gt;&lt;/foreign-keys&gt;&lt;ref-type name="Dataset"&gt;59&lt;/ref-type&gt;&lt;contributors&gt;&lt;authors&gt;&lt;author&gt;Harris, I.C.; Jones, P.D. &lt;/author&gt;&lt;/authors&gt;&lt;secondary-authors&gt;&lt;author&gt;Centre for Environmental Data Analysis&lt;/author&gt;&lt;/secondary-authors&gt;&lt;/contributors&gt;&lt;titles&gt;&lt;title&gt;CRU TS4.02: Climatic Research Unit (CRU) Time-Series (TS) version 4.02 of high-resolution gridded data of month-by-month variation in climate (Jan. 1901- Dec. 2017)&lt;/title&gt;&lt;/titles&gt;&lt;dates&gt;&lt;year&gt;2018&lt;/year&gt;&lt;/dates&gt;&lt;pub-location&gt;University of East Anglia Climatic Research Unit&lt;/pub-location&gt;&lt;urls&gt;&lt;related-urls&gt;&lt;url&gt;http://dx.doi.org/10.5285/58a8802721c94c66ae45c3baa4d814d0&lt;/url&gt;&lt;/related-urls&gt;&lt;/urls&gt;&lt;/record&gt;&lt;/Cite&gt;&lt;/EndNote&gt;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11</w:t>
            </w:r>
            <w:r w:rsidR="006311A6" w:rsidRPr="005F2432">
              <w:rPr>
                <w:rFonts w:cstheme="minorHAnsi"/>
              </w:rPr>
              <w:fldChar w:fldCharType="end"/>
            </w:r>
          </w:p>
          <w:p w14:paraId="1B0231C3" w14:textId="77777777" w:rsidR="006B546B" w:rsidRPr="005F2432" w:rsidRDefault="006B546B" w:rsidP="006B546B">
            <w:pPr>
              <w:rPr>
                <w:rFonts w:cstheme="minorHAnsi"/>
              </w:rPr>
            </w:pPr>
          </w:p>
          <w:p w14:paraId="3E3BCCDF" w14:textId="5105D2A3" w:rsidR="006B546B" w:rsidRPr="005F2432" w:rsidRDefault="006B546B" w:rsidP="006B546B">
            <w:pPr>
              <w:rPr>
                <w:rFonts w:cstheme="minorHAnsi"/>
              </w:rPr>
            </w:pPr>
            <w:r w:rsidRPr="005F2432">
              <w:rPr>
                <w:rFonts w:cstheme="minorHAnsi"/>
              </w:rPr>
              <w:t>Population data from the NASA Socioeconomic Data and Applications Center (SEDAC) Gridded Population of the World (GPWv4).</w:t>
            </w:r>
            <w:r w:rsidR="006311A6" w:rsidRPr="005F2432">
              <w:rPr>
                <w:rFonts w:cstheme="minorHAnsi"/>
              </w:rPr>
              <w:fldChar w:fldCharType="begin"/>
            </w:r>
            <w:r w:rsidR="0011445B" w:rsidRPr="005F2432">
              <w:rPr>
                <w:rFonts w:cstheme="minorHAnsi"/>
              </w:rPr>
              <w:instrText xml:space="preserve"> ADDIN EN.CITE &lt;EndNote&gt;&lt;Cite&gt;&lt;Author&gt;NASA&lt;/Author&gt;&lt;Year&gt;2019&lt;/Year&gt;&lt;RecNum&gt;65&lt;/RecNum&gt;&lt;DisplayText&gt;&lt;style face="superscript"&gt;6&lt;/style&gt;&lt;/DisplayText&gt;&lt;record&gt;&lt;rec-number&gt;65&lt;/rec-number&gt;&lt;foreign-keys&gt;&lt;key app="EN" db-id="e2zepwa56vz2ryev2aoxraf420vzvwft0pzz" timestamp="0"&gt;65&lt;/key&gt;&lt;/foreign-keys&gt;&lt;ref-type name="Generic"&gt;13&lt;/ref-type&gt;&lt;contributors&gt;&lt;authors&gt;&lt;author&gt;NASA&lt;/author&gt;&lt;/authors&gt;&lt;/contributors&gt;&lt;titles&gt;&lt;title&gt;Gridded Population of the World&lt;/title&gt;&lt;/titles&gt;&lt;edition&gt;4&lt;/edition&gt;&lt;dates&gt;&lt;year&gt;2019&lt;/year&gt;&lt;pub-dates&gt;&lt;date&gt;2017&lt;/date&gt;&lt;/pub-dates&gt;&lt;/dates&gt;&lt;urls&gt;&lt;related-urls&gt;&lt;url&gt;http://sedac.ciesin.columbia.edu/data/collection/gpw-v4&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6</w:t>
            </w:r>
            <w:r w:rsidR="006311A6" w:rsidRPr="005F2432">
              <w:rPr>
                <w:rFonts w:cstheme="minorHAnsi"/>
              </w:rPr>
              <w:fldChar w:fldCharType="end"/>
            </w:r>
          </w:p>
        </w:tc>
      </w:tr>
      <w:tr w:rsidR="006B546B" w:rsidRPr="005F2432" w14:paraId="2341C423" w14:textId="77777777" w:rsidTr="006B546B">
        <w:tc>
          <w:tcPr>
            <w:tcW w:w="1755" w:type="dxa"/>
          </w:tcPr>
          <w:p w14:paraId="10C2CFF0" w14:textId="77777777" w:rsidR="006B546B" w:rsidRPr="005F2432" w:rsidRDefault="006B546B" w:rsidP="006B546B">
            <w:pPr>
              <w:rPr>
                <w:rFonts w:cstheme="minorHAnsi"/>
                <w:b/>
              </w:rPr>
            </w:pPr>
            <w:r w:rsidRPr="005F2432">
              <w:rPr>
                <w:rFonts w:cstheme="minorHAnsi"/>
                <w:b/>
              </w:rPr>
              <w:t>Caveats</w:t>
            </w:r>
          </w:p>
        </w:tc>
        <w:tc>
          <w:tcPr>
            <w:tcW w:w="7261" w:type="dxa"/>
          </w:tcPr>
          <w:p w14:paraId="1CAFE71B" w14:textId="77777777" w:rsidR="006B546B" w:rsidRPr="005F2432" w:rsidRDefault="006B546B" w:rsidP="006B546B">
            <w:pPr>
              <w:rPr>
                <w:rFonts w:cstheme="minorHAnsi"/>
              </w:rPr>
            </w:pPr>
            <w:r w:rsidRPr="005F2432">
              <w:rPr>
                <w:rFonts w:cstheme="minorHAnsi"/>
              </w:rPr>
              <w:t>Precipitation extremes are highly localised, as such significant impacts may not be evident from global mean trends alone. This section defines indicators of meteorological drought and flood risk, which must be understood to be a precursor and a necessary but not sufficient condition for the occurrence of agricultural and hydrological drought and flood.</w:t>
            </w:r>
          </w:p>
        </w:tc>
      </w:tr>
      <w:tr w:rsidR="006B546B" w:rsidRPr="005F2432" w14:paraId="0B81ACFC" w14:textId="77777777" w:rsidTr="006B546B">
        <w:tc>
          <w:tcPr>
            <w:tcW w:w="1755" w:type="dxa"/>
          </w:tcPr>
          <w:p w14:paraId="2D0E3793" w14:textId="77777777" w:rsidR="006B546B" w:rsidRPr="005F2432" w:rsidRDefault="006B546B" w:rsidP="006B546B">
            <w:pPr>
              <w:rPr>
                <w:rFonts w:cstheme="minorHAnsi"/>
                <w:b/>
              </w:rPr>
            </w:pPr>
            <w:r w:rsidRPr="005F2432">
              <w:rPr>
                <w:rFonts w:cstheme="minorHAnsi"/>
                <w:b/>
              </w:rPr>
              <w:t>Future Form of Indicator</w:t>
            </w:r>
          </w:p>
        </w:tc>
        <w:tc>
          <w:tcPr>
            <w:tcW w:w="7261" w:type="dxa"/>
          </w:tcPr>
          <w:p w14:paraId="1576D979" w14:textId="77777777" w:rsidR="006B546B" w:rsidRPr="005F2432" w:rsidRDefault="006B546B" w:rsidP="006B546B">
            <w:pPr>
              <w:rPr>
                <w:rFonts w:cstheme="minorHAnsi"/>
              </w:rPr>
            </w:pPr>
            <w:r w:rsidRPr="005F2432">
              <w:rPr>
                <w:rFonts w:cstheme="minorHAnsi"/>
              </w:rPr>
              <w:t>Future versions of this indicator are expected to migrate to ECMWF ERA5 climate data source.</w:t>
            </w:r>
          </w:p>
        </w:tc>
      </w:tr>
      <w:tr w:rsidR="006B546B" w:rsidRPr="005F2432" w14:paraId="7F7FB6DC" w14:textId="77777777" w:rsidTr="006B546B">
        <w:tc>
          <w:tcPr>
            <w:tcW w:w="1755" w:type="dxa"/>
          </w:tcPr>
          <w:p w14:paraId="08D5F19A" w14:textId="77777777" w:rsidR="006B546B" w:rsidRPr="005F2432" w:rsidRDefault="006B546B" w:rsidP="006B546B">
            <w:pPr>
              <w:rPr>
                <w:rFonts w:cstheme="minorHAnsi"/>
                <w:b/>
              </w:rPr>
            </w:pPr>
            <w:r w:rsidRPr="005F2432">
              <w:rPr>
                <w:rFonts w:cstheme="minorHAnsi"/>
                <w:b/>
              </w:rPr>
              <w:t>Additional information</w:t>
            </w:r>
          </w:p>
          <w:p w14:paraId="12A26150" w14:textId="77777777" w:rsidR="006B546B" w:rsidRPr="005F2432" w:rsidRDefault="006B546B" w:rsidP="006B546B">
            <w:pPr>
              <w:rPr>
                <w:rFonts w:cstheme="minorHAnsi"/>
                <w:b/>
              </w:rPr>
            </w:pPr>
          </w:p>
        </w:tc>
        <w:tc>
          <w:tcPr>
            <w:tcW w:w="7261" w:type="dxa"/>
          </w:tcPr>
          <w:p w14:paraId="07F67BA4" w14:textId="77777777" w:rsidR="00DA3266" w:rsidRPr="005F2432" w:rsidRDefault="00DA3266" w:rsidP="00F515A7">
            <w:pPr>
              <w:keepNext/>
              <w:rPr>
                <w:rFonts w:cstheme="minorHAnsi"/>
              </w:rPr>
            </w:pPr>
            <w:r w:rsidRPr="005F2432">
              <w:rPr>
                <w:rFonts w:cstheme="minorHAnsi"/>
                <w:noProof/>
              </w:rPr>
              <w:drawing>
                <wp:inline distT="0" distB="0" distL="0" distR="0" wp14:anchorId="61A3CC07" wp14:editId="63D71E41">
                  <wp:extent cx="4445000" cy="38322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5000" cy="3832225"/>
                          </a:xfrm>
                          <a:prstGeom prst="rect">
                            <a:avLst/>
                          </a:prstGeom>
                          <a:noFill/>
                          <a:ln>
                            <a:noFill/>
                          </a:ln>
                        </pic:spPr>
                      </pic:pic>
                    </a:graphicData>
                  </a:graphic>
                </wp:inline>
              </w:drawing>
            </w:r>
          </w:p>
          <w:p w14:paraId="65D7A525" w14:textId="127099F9" w:rsidR="006B546B" w:rsidRPr="005F2432" w:rsidRDefault="00DA3266" w:rsidP="00F515A7">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63" w:author="Author">
              <w:r w:rsidR="00B11AAE">
                <w:rPr>
                  <w:rFonts w:cstheme="minorHAnsi"/>
                  <w:noProof/>
                </w:rPr>
                <w:t>4</w:t>
              </w:r>
            </w:ins>
            <w:del w:id="164" w:author="Author">
              <w:r w:rsidR="008E4C54" w:rsidDel="00B11AAE">
                <w:rPr>
                  <w:rFonts w:cstheme="minorHAnsi"/>
                  <w:noProof/>
                </w:rPr>
                <w:delText>2</w:delText>
              </w:r>
            </w:del>
            <w:r w:rsidRPr="005F2432">
              <w:rPr>
                <w:rFonts w:cstheme="minorHAnsi"/>
              </w:rPr>
              <w:fldChar w:fldCharType="end"/>
            </w:r>
            <w:r w:rsidRPr="005F2432">
              <w:rPr>
                <w:rFonts w:cstheme="minorHAnsi"/>
              </w:rPr>
              <w:t>: Mean change in number of extreme rainfall events per year over the 2000-2017 period (change calculated relative to mean of 1986-2005).</w:t>
            </w:r>
          </w:p>
          <w:p w14:paraId="7A7BEEA9" w14:textId="4EB08B2A" w:rsidR="00DA3266" w:rsidRPr="005F2432" w:rsidRDefault="00DA3266" w:rsidP="006B546B">
            <w:pPr>
              <w:rPr>
                <w:rFonts w:cstheme="minorHAnsi"/>
              </w:rPr>
            </w:pPr>
          </w:p>
        </w:tc>
      </w:tr>
    </w:tbl>
    <w:p w14:paraId="2CA5A549" w14:textId="78062B75" w:rsidR="00FC5512" w:rsidRPr="005F2432" w:rsidRDefault="00FC5512">
      <w:pPr>
        <w:rPr>
          <w:rFonts w:cstheme="minorHAnsi"/>
        </w:rPr>
      </w:pPr>
    </w:p>
    <w:tbl>
      <w:tblPr>
        <w:tblStyle w:val="TableGrid"/>
        <w:tblW w:w="0" w:type="auto"/>
        <w:tblLook w:val="04A0" w:firstRow="1" w:lastRow="0" w:firstColumn="1" w:lastColumn="0" w:noHBand="0" w:noVBand="1"/>
      </w:tblPr>
      <w:tblGrid>
        <w:gridCol w:w="1270"/>
        <w:gridCol w:w="7746"/>
      </w:tblGrid>
      <w:tr w:rsidR="006B546B" w:rsidRPr="005F2432" w14:paraId="2A2FA643" w14:textId="77777777" w:rsidTr="00F20FA9">
        <w:tc>
          <w:tcPr>
            <w:tcW w:w="1278" w:type="dxa"/>
          </w:tcPr>
          <w:p w14:paraId="0F3CC239" w14:textId="77777777" w:rsidR="006B546B" w:rsidRPr="005F2432" w:rsidRDefault="006B546B" w:rsidP="006B546B">
            <w:pPr>
              <w:rPr>
                <w:rFonts w:cstheme="minorHAnsi"/>
                <w:b/>
              </w:rPr>
            </w:pPr>
            <w:r w:rsidRPr="005F2432">
              <w:rPr>
                <w:rFonts w:cstheme="minorHAnsi"/>
                <w:b/>
              </w:rPr>
              <w:t>Working Group</w:t>
            </w:r>
          </w:p>
        </w:tc>
        <w:tc>
          <w:tcPr>
            <w:tcW w:w="7738" w:type="dxa"/>
          </w:tcPr>
          <w:p w14:paraId="28F3C094" w14:textId="706A9183" w:rsidR="006B546B" w:rsidRPr="005F2432" w:rsidRDefault="006B546B" w:rsidP="006B546B">
            <w:pPr>
              <w:rPr>
                <w:rFonts w:cstheme="minorHAnsi"/>
              </w:rPr>
            </w:pPr>
            <w:r w:rsidRPr="005F2432">
              <w:rPr>
                <w:rFonts w:cstheme="minorHAnsi"/>
              </w:rPr>
              <w:t>1</w:t>
            </w:r>
            <w:r w:rsidR="004D3DEB" w:rsidRPr="005F2432">
              <w:rPr>
                <w:rFonts w:cstheme="minorHAnsi"/>
              </w:rPr>
              <w:t>: Climate Change Impacts, Exposures and Vulnerability</w:t>
            </w:r>
          </w:p>
        </w:tc>
      </w:tr>
      <w:tr w:rsidR="006B546B" w:rsidRPr="005F2432" w14:paraId="0A26CF67" w14:textId="77777777" w:rsidTr="00F20FA9">
        <w:trPr>
          <w:trHeight w:val="284"/>
        </w:trPr>
        <w:tc>
          <w:tcPr>
            <w:tcW w:w="1278" w:type="dxa"/>
          </w:tcPr>
          <w:p w14:paraId="010A3089" w14:textId="77777777" w:rsidR="006B546B" w:rsidRPr="005F2432" w:rsidRDefault="006B546B" w:rsidP="006B546B">
            <w:pPr>
              <w:rPr>
                <w:rFonts w:cstheme="minorHAnsi"/>
                <w:b/>
              </w:rPr>
            </w:pPr>
            <w:r w:rsidRPr="005F2432">
              <w:rPr>
                <w:rFonts w:cstheme="minorHAnsi"/>
                <w:b/>
              </w:rPr>
              <w:t>Indicator</w:t>
            </w:r>
          </w:p>
        </w:tc>
        <w:tc>
          <w:tcPr>
            <w:tcW w:w="7738" w:type="dxa"/>
          </w:tcPr>
          <w:p w14:paraId="7EF4A339" w14:textId="77777777" w:rsidR="006B546B" w:rsidRPr="005F2432" w:rsidRDefault="006B546B" w:rsidP="006B546B">
            <w:pPr>
              <w:rPr>
                <w:rFonts w:cstheme="minorHAnsi"/>
              </w:rPr>
            </w:pPr>
            <w:r w:rsidRPr="005F2432">
              <w:rPr>
                <w:rFonts w:cstheme="minorHAnsi"/>
              </w:rPr>
              <w:t>1.2: Health and extreme weather events</w:t>
            </w:r>
          </w:p>
        </w:tc>
      </w:tr>
      <w:tr w:rsidR="006B546B" w:rsidRPr="005F2432" w14:paraId="25C28EB4" w14:textId="77777777" w:rsidTr="00F20FA9">
        <w:tc>
          <w:tcPr>
            <w:tcW w:w="1278" w:type="dxa"/>
          </w:tcPr>
          <w:p w14:paraId="0DEF4DA8" w14:textId="77777777" w:rsidR="006B546B" w:rsidRPr="005F2432" w:rsidRDefault="006B546B" w:rsidP="006B546B">
            <w:pPr>
              <w:rPr>
                <w:rFonts w:cstheme="minorHAnsi"/>
                <w:b/>
              </w:rPr>
            </w:pPr>
            <w:r w:rsidRPr="005F2432">
              <w:rPr>
                <w:rFonts w:cstheme="minorHAnsi"/>
                <w:b/>
              </w:rPr>
              <w:t>Sub-Indicator</w:t>
            </w:r>
          </w:p>
        </w:tc>
        <w:tc>
          <w:tcPr>
            <w:tcW w:w="7738" w:type="dxa"/>
          </w:tcPr>
          <w:p w14:paraId="3082D217" w14:textId="77777777" w:rsidR="006B546B" w:rsidRPr="005F2432" w:rsidRDefault="006B546B" w:rsidP="006B546B">
            <w:pPr>
              <w:rPr>
                <w:rFonts w:cstheme="minorHAnsi"/>
              </w:rPr>
            </w:pPr>
            <w:r w:rsidRPr="005F2432">
              <w:rPr>
                <w:rFonts w:cstheme="minorHAnsi"/>
              </w:rPr>
              <w:t>1.2.3: Lethality of weather-related disasters</w:t>
            </w:r>
          </w:p>
        </w:tc>
      </w:tr>
      <w:tr w:rsidR="00783D75" w:rsidRPr="005F2432" w14:paraId="41BE238E" w14:textId="77777777" w:rsidTr="00F20FA9">
        <w:tc>
          <w:tcPr>
            <w:tcW w:w="1278" w:type="dxa"/>
          </w:tcPr>
          <w:p w14:paraId="370AEA9F" w14:textId="77777777" w:rsidR="00783D75" w:rsidRPr="005F2432" w:rsidRDefault="00783D75" w:rsidP="00783D75">
            <w:pPr>
              <w:rPr>
                <w:rFonts w:cstheme="minorHAnsi"/>
                <w:b/>
              </w:rPr>
            </w:pPr>
            <w:r w:rsidRPr="005F2432">
              <w:rPr>
                <w:rFonts w:cstheme="minorHAnsi"/>
                <w:b/>
              </w:rPr>
              <w:t>Methods</w:t>
            </w:r>
          </w:p>
        </w:tc>
        <w:tc>
          <w:tcPr>
            <w:tcW w:w="7738" w:type="dxa"/>
          </w:tcPr>
          <w:p w14:paraId="2AD0EEE3" w14:textId="0F634E32" w:rsidR="00783D75" w:rsidRPr="005F2432" w:rsidRDefault="00E94E55" w:rsidP="00783D75">
            <w:pPr>
              <w:rPr>
                <w:rFonts w:cstheme="minorHAnsi"/>
              </w:rPr>
            </w:pPr>
            <w:r w:rsidRPr="005F2432">
              <w:rPr>
                <w:rFonts w:cstheme="minorHAnsi"/>
              </w:rPr>
              <w:t>The methodology for this indicator remains the same as described in the 2018 report of the Lancet Countdown.</w:t>
            </w:r>
            <w:r w:rsidR="006311A6"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6311A6" w:rsidRPr="005F2432">
              <w:rPr>
                <w:rFonts w:cstheme="minorHAnsi"/>
              </w:rPr>
              <w:instrText xml:space="preserve"> ADDIN EN.CITE </w:instrText>
            </w:r>
            <w:r w:rsidR="006311A6"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6311A6" w:rsidRPr="005F2432">
              <w:rPr>
                <w:rFonts w:cstheme="minorHAnsi"/>
              </w:rPr>
              <w:instrText xml:space="preserve"> ADDIN EN.CITE.DATA </w:instrText>
            </w:r>
            <w:r w:rsidR="006311A6" w:rsidRPr="005F2432">
              <w:rPr>
                <w:rFonts w:cstheme="minorHAnsi"/>
              </w:rPr>
            </w:r>
            <w:r w:rsidR="006311A6" w:rsidRPr="005F2432">
              <w:rPr>
                <w:rFonts w:cstheme="minorHAnsi"/>
              </w:rPr>
              <w:fldChar w:fldCharType="end"/>
            </w:r>
            <w:r w:rsidR="006311A6" w:rsidRPr="005F2432">
              <w:rPr>
                <w:rFonts w:cstheme="minorHAnsi"/>
              </w:rPr>
            </w:r>
            <w:r w:rsidR="006311A6" w:rsidRPr="005F2432">
              <w:rPr>
                <w:rFonts w:cstheme="minorHAnsi"/>
              </w:rPr>
              <w:fldChar w:fldCharType="separate"/>
            </w:r>
            <w:r w:rsidR="006311A6" w:rsidRPr="005F2432">
              <w:rPr>
                <w:rFonts w:cstheme="minorHAnsi"/>
                <w:noProof/>
                <w:vertAlign w:val="superscript"/>
              </w:rPr>
              <w:t>1</w:t>
            </w:r>
            <w:r w:rsidR="006311A6" w:rsidRPr="005F2432">
              <w:rPr>
                <w:rFonts w:cstheme="minorHAnsi"/>
              </w:rPr>
              <w:fldChar w:fldCharType="end"/>
            </w:r>
            <w:r w:rsidRPr="005F2432">
              <w:rPr>
                <w:rFonts w:cstheme="minorHAnsi"/>
              </w:rPr>
              <w:t xml:space="preserve"> </w:t>
            </w:r>
            <w:r w:rsidR="00783D75" w:rsidRPr="005F2432">
              <w:rPr>
                <w:rFonts w:cstheme="minorHAnsi"/>
              </w:rPr>
              <w:t>This indicator is based on the generic formulation from a climate change perspective of disasters as a function of hazard, exposure and vulnerability. Year to year variation was measured, showing the number of people killed as a proportion of those affected by different hazard type, normalised by the strength of the individual hazards as a measure of adaptive (or maladaptive) changes in national health care services and the associated disaster preparedness and response.</w:t>
            </w:r>
          </w:p>
          <w:p w14:paraId="2C693656" w14:textId="77777777" w:rsidR="00783D75" w:rsidRPr="005F2432" w:rsidRDefault="00783D75" w:rsidP="00783D75">
            <w:pPr>
              <w:rPr>
                <w:rFonts w:cstheme="minorHAnsi"/>
              </w:rPr>
            </w:pPr>
          </w:p>
          <w:p w14:paraId="5B5639BD" w14:textId="77777777" w:rsidR="00783D75" w:rsidRPr="005F2432" w:rsidRDefault="00783D75" w:rsidP="00783D75">
            <w:pPr>
              <w:rPr>
                <w:rFonts w:cstheme="minorHAnsi"/>
              </w:rPr>
            </w:pPr>
            <w:r w:rsidRPr="005F2432">
              <w:rPr>
                <w:rFonts w:cstheme="minorHAnsi"/>
              </w:rPr>
              <w:t>Here, deaths are defined as the number of people who lost their life because the disaster happened, and people affected as those requiring immediate assistance during a period of emergency; hence requiring basic survival needs such as food, water, shelter, sanitation and immediate medical assistance.</w:t>
            </w:r>
          </w:p>
          <w:p w14:paraId="15F1DFDB" w14:textId="77777777" w:rsidR="00783D75" w:rsidRPr="005F2432" w:rsidRDefault="00783D75" w:rsidP="00783D75">
            <w:pPr>
              <w:rPr>
                <w:rFonts w:cstheme="minorHAnsi"/>
              </w:rPr>
            </w:pPr>
          </w:p>
          <w:p w14:paraId="7B258004" w14:textId="1B3EE224" w:rsidR="00783D75" w:rsidRPr="005F2432" w:rsidRDefault="00E94E55" w:rsidP="00783D75">
            <w:pPr>
              <w:rPr>
                <w:rFonts w:cstheme="minorHAnsi"/>
              </w:rPr>
            </w:pPr>
            <w:r w:rsidRPr="005F2432">
              <w:rPr>
                <w:rFonts w:cstheme="minorHAnsi"/>
              </w:rPr>
              <w:t>The</w:t>
            </w:r>
            <w:r w:rsidR="00783D75" w:rsidRPr="005F2432">
              <w:rPr>
                <w:rFonts w:cstheme="minorHAnsi"/>
              </w:rPr>
              <w:t xml:space="preserve"> data has been presented as standardized anomalies, representing the difference between the variable that year and average of the variable from 1990-2009, normalized by the standard deviation of the variable over the same period.</w:t>
            </w:r>
          </w:p>
          <w:p w14:paraId="34A73069" w14:textId="77777777" w:rsidR="00E94E55" w:rsidRPr="005F2432" w:rsidRDefault="00E94E55" w:rsidP="00783D75">
            <w:pPr>
              <w:rPr>
                <w:rFonts w:cstheme="minorHAnsi"/>
              </w:rPr>
            </w:pPr>
          </w:p>
          <w:p w14:paraId="38D796BA" w14:textId="68AD00C7" w:rsidR="00783D75" w:rsidRPr="005F2432" w:rsidRDefault="00783D75" w:rsidP="00783D75">
            <w:pPr>
              <w:rPr>
                <w:rFonts w:cstheme="minorHAnsi"/>
              </w:rPr>
            </w:pPr>
            <w:r w:rsidRPr="005F2432">
              <w:rPr>
                <w:rFonts w:cstheme="minorHAnsi"/>
              </w:rPr>
              <w:t>Only statistically significant (at 0.05 significance level) linear trends over time are shown.</w:t>
            </w:r>
          </w:p>
        </w:tc>
      </w:tr>
      <w:tr w:rsidR="00783D75" w:rsidRPr="005F2432" w14:paraId="67BA52EA" w14:textId="77777777" w:rsidTr="00F20FA9">
        <w:trPr>
          <w:trHeight w:val="287"/>
        </w:trPr>
        <w:tc>
          <w:tcPr>
            <w:tcW w:w="1278" w:type="dxa"/>
          </w:tcPr>
          <w:p w14:paraId="3666CB17" w14:textId="77777777" w:rsidR="00783D75" w:rsidRPr="005F2432" w:rsidRDefault="00783D75" w:rsidP="00783D75">
            <w:pPr>
              <w:rPr>
                <w:rFonts w:cstheme="minorHAnsi"/>
                <w:b/>
              </w:rPr>
            </w:pPr>
            <w:r w:rsidRPr="005F2432">
              <w:rPr>
                <w:rFonts w:cstheme="minorHAnsi"/>
                <w:b/>
              </w:rPr>
              <w:t>Data</w:t>
            </w:r>
          </w:p>
        </w:tc>
        <w:tc>
          <w:tcPr>
            <w:tcW w:w="7738" w:type="dxa"/>
          </w:tcPr>
          <w:p w14:paraId="2089F64B" w14:textId="76C2870A" w:rsidR="00783D75" w:rsidRPr="005F2432" w:rsidRDefault="00783D75" w:rsidP="00783D75">
            <w:pPr>
              <w:autoSpaceDE w:val="0"/>
              <w:autoSpaceDN w:val="0"/>
              <w:adjustRightInd w:val="0"/>
              <w:rPr>
                <w:rFonts w:cstheme="minorHAnsi"/>
              </w:rPr>
            </w:pPr>
            <w:r w:rsidRPr="005F2432">
              <w:rPr>
                <w:rFonts w:cstheme="minorHAnsi"/>
              </w:rPr>
              <w:t>EM-DAT at the Centre for Research on the Epidemiology of Disasters (CRED) at the Université Catholique de Louvain, Belgium</w:t>
            </w:r>
            <w:r w:rsidR="006311A6" w:rsidRPr="005F2432">
              <w:rPr>
                <w:rFonts w:cstheme="minorHAnsi"/>
              </w:rPr>
              <w:fldChar w:fldCharType="begin"/>
            </w:r>
            <w:r w:rsidR="0011445B" w:rsidRPr="005F2432">
              <w:rPr>
                <w:rFonts w:cstheme="minorHAnsi"/>
              </w:rPr>
              <w:instrText xml:space="preserve"> ADDIN EN.CITE &lt;EndNote&gt;&lt;Cite&gt;&lt;Author&gt;Centre for Research on the Epidemiology of Disasters&lt;/Author&gt;&lt;Year&gt;2019&lt;/Year&gt;&lt;RecNum&gt;74&lt;/RecNum&gt;&lt;DisplayText&gt;&lt;style face="superscript"&gt;12&lt;/style&gt;&lt;/DisplayText&gt;&lt;record&gt;&lt;rec-number&gt;74&lt;/rec-number&gt;&lt;foreign-keys&gt;&lt;key app="EN" db-id="e2zepwa56vz2ryev2aoxraf420vzvwft0pzz" timestamp="0"&gt;74&lt;/key&gt;&lt;/foreign-keys&gt;&lt;ref-type name="Generic"&gt;13&lt;/ref-type&gt;&lt;contributors&gt;&lt;authors&gt;&lt;author&gt;Centre for Research on the Epidemiology of Disasters,&lt;/author&gt;&lt;/authors&gt;&lt;/contributors&gt;&lt;titles&gt;&lt;title&gt;EM-DAT The International Disaster Database&lt;/title&gt;&lt;/titles&gt;&lt;dates&gt;&lt;year&gt;2019&lt;/year&gt;&lt;/dates&gt;&lt;urls&gt;&lt;related-urls&gt;&lt;url&gt;https://www.emdat.be/&lt;/url&gt;&lt;/related-urls&gt;&lt;/urls&gt;&lt;/record&gt;&lt;/Cite&gt;&lt;/EndNote&gt;</w:instrText>
            </w:r>
            <w:r w:rsidR="006311A6" w:rsidRPr="005F2432">
              <w:rPr>
                <w:rFonts w:cstheme="minorHAnsi"/>
              </w:rPr>
              <w:fldChar w:fldCharType="separate"/>
            </w:r>
            <w:r w:rsidR="0011445B" w:rsidRPr="005F2432">
              <w:rPr>
                <w:rFonts w:cstheme="minorHAnsi"/>
                <w:noProof/>
                <w:vertAlign w:val="superscript"/>
              </w:rPr>
              <w:t>12</w:t>
            </w:r>
            <w:r w:rsidR="006311A6" w:rsidRPr="005F2432">
              <w:rPr>
                <w:rFonts w:cstheme="minorHAnsi"/>
              </w:rPr>
              <w:fldChar w:fldCharType="end"/>
            </w:r>
            <w:r w:rsidRPr="005F2432">
              <w:rPr>
                <w:rFonts w:cstheme="minorHAnsi"/>
              </w:rPr>
              <w:t xml:space="preserve"> </w:t>
            </w:r>
          </w:p>
        </w:tc>
      </w:tr>
      <w:tr w:rsidR="00783D75" w:rsidRPr="005F2432" w14:paraId="317DD8A5" w14:textId="77777777" w:rsidTr="00F20FA9">
        <w:tc>
          <w:tcPr>
            <w:tcW w:w="1278" w:type="dxa"/>
          </w:tcPr>
          <w:p w14:paraId="720BD9A2" w14:textId="77777777" w:rsidR="00783D75" w:rsidRPr="005F2432" w:rsidRDefault="00783D75" w:rsidP="00783D75">
            <w:pPr>
              <w:rPr>
                <w:rFonts w:cstheme="minorHAnsi"/>
                <w:b/>
              </w:rPr>
            </w:pPr>
            <w:r w:rsidRPr="005F2432">
              <w:rPr>
                <w:rFonts w:cstheme="minorHAnsi"/>
                <w:b/>
              </w:rPr>
              <w:t>Caveats</w:t>
            </w:r>
          </w:p>
        </w:tc>
        <w:tc>
          <w:tcPr>
            <w:tcW w:w="7738" w:type="dxa"/>
          </w:tcPr>
          <w:p w14:paraId="5003BEB7" w14:textId="77777777" w:rsidR="00783D75" w:rsidRPr="005F2432" w:rsidRDefault="00783D75" w:rsidP="00783D75">
            <w:pPr>
              <w:rPr>
                <w:rFonts w:cstheme="minorHAnsi"/>
              </w:rPr>
            </w:pPr>
            <w:r w:rsidRPr="005F2432">
              <w:rPr>
                <w:rFonts w:cstheme="minorHAnsi"/>
              </w:rPr>
              <w:t>One underlying assumption is that the normalised number of people killed by climate related disasters is an accurate proxy for measuring health impacts of the climate.</w:t>
            </w:r>
          </w:p>
          <w:p w14:paraId="3AB845F4" w14:textId="77777777" w:rsidR="00783D75" w:rsidRPr="005F2432" w:rsidRDefault="00783D75" w:rsidP="00783D75">
            <w:pPr>
              <w:rPr>
                <w:rFonts w:cstheme="minorHAnsi"/>
              </w:rPr>
            </w:pPr>
          </w:p>
          <w:p w14:paraId="4A606274" w14:textId="67D026EF" w:rsidR="00783D75" w:rsidRPr="005F2432" w:rsidRDefault="00DA3266" w:rsidP="00783D75">
            <w:pPr>
              <w:rPr>
                <w:rFonts w:cstheme="minorHAnsi"/>
              </w:rPr>
            </w:pPr>
            <w:r w:rsidRPr="005F2432">
              <w:rPr>
                <w:rFonts w:cstheme="minorHAnsi"/>
              </w:rPr>
              <w:t>T</w:t>
            </w:r>
            <w:r w:rsidR="00783D75" w:rsidRPr="005F2432">
              <w:rPr>
                <w:rFonts w:cstheme="minorHAnsi"/>
              </w:rPr>
              <w:t>his measure ignores the longer causal chains involving the interaction of climate and health.</w:t>
            </w:r>
          </w:p>
          <w:p w14:paraId="6EADDA8C" w14:textId="77777777" w:rsidR="00783D75" w:rsidRPr="005F2432" w:rsidRDefault="00783D75" w:rsidP="00783D75">
            <w:pPr>
              <w:rPr>
                <w:rFonts w:cstheme="minorHAnsi"/>
              </w:rPr>
            </w:pPr>
          </w:p>
          <w:p w14:paraId="4BA91B01" w14:textId="1EA627F8" w:rsidR="00783D75" w:rsidRPr="005F2432" w:rsidRDefault="00783D75" w:rsidP="00783D75">
            <w:pPr>
              <w:rPr>
                <w:rFonts w:cstheme="minorHAnsi"/>
              </w:rPr>
            </w:pPr>
            <w:r w:rsidRPr="005F2432">
              <w:rPr>
                <w:rFonts w:cstheme="minorHAnsi"/>
              </w:rPr>
              <w:t>Finally, a further limitation is that this measure ignores the longer causal chains involving the interactions of weather, climate, disasters, health and health services</w:t>
            </w:r>
          </w:p>
        </w:tc>
      </w:tr>
      <w:tr w:rsidR="00783D75" w:rsidRPr="005F2432" w14:paraId="6EEE6129" w14:textId="77777777" w:rsidTr="00F20FA9">
        <w:tc>
          <w:tcPr>
            <w:tcW w:w="1278" w:type="dxa"/>
          </w:tcPr>
          <w:p w14:paraId="43ECFF44" w14:textId="77777777" w:rsidR="00783D75" w:rsidRPr="005F2432" w:rsidRDefault="00783D75" w:rsidP="00783D75">
            <w:pPr>
              <w:rPr>
                <w:rFonts w:cstheme="minorHAnsi"/>
                <w:b/>
              </w:rPr>
            </w:pPr>
            <w:r w:rsidRPr="005F2432">
              <w:rPr>
                <w:rFonts w:cstheme="minorHAnsi"/>
                <w:b/>
              </w:rPr>
              <w:t>Future Form of Indicator</w:t>
            </w:r>
          </w:p>
        </w:tc>
        <w:tc>
          <w:tcPr>
            <w:tcW w:w="7738" w:type="dxa"/>
          </w:tcPr>
          <w:p w14:paraId="6758195A" w14:textId="77777777" w:rsidR="00783D75" w:rsidRPr="005F2432" w:rsidRDefault="00783D75" w:rsidP="00783D75">
            <w:pPr>
              <w:rPr>
                <w:rFonts w:cstheme="minorHAnsi"/>
              </w:rPr>
            </w:pPr>
            <w:r w:rsidRPr="005F2432">
              <w:rPr>
                <w:rFonts w:cstheme="minorHAnsi"/>
              </w:rPr>
              <w:t>Future efforts will include a comparison of estimates of those exposed with those affected. Additionally, the impact of replacing the number of people killed with the number requiring assistance also explored.</w:t>
            </w:r>
          </w:p>
          <w:p w14:paraId="39D17DBE" w14:textId="77777777" w:rsidR="00783D75" w:rsidRPr="005F2432" w:rsidRDefault="00783D75" w:rsidP="00783D75">
            <w:pPr>
              <w:rPr>
                <w:rFonts w:cstheme="minorHAnsi"/>
              </w:rPr>
            </w:pPr>
          </w:p>
          <w:p w14:paraId="7609BEEC" w14:textId="3772901E" w:rsidR="00783D75" w:rsidRPr="005F2432" w:rsidRDefault="00783D75" w:rsidP="00783D75">
            <w:pPr>
              <w:rPr>
                <w:rFonts w:cstheme="minorHAnsi"/>
              </w:rPr>
            </w:pPr>
            <w:r w:rsidRPr="005F2432">
              <w:rPr>
                <w:rFonts w:cstheme="minorHAnsi"/>
              </w:rPr>
              <w:t>A subsidiary indicator will come from the online Sendai Framework Monitor. Here countries will start reporting against the Sendai Framework indicators and the DRR related indicators of the SDGs. The first Sendai Framework and SDG progress report will be released in 2019. This indicator therefore aims to expand to include country specific progress in vulnerability levels of health service systems to climate risks in relation to this monitoring data.</w:t>
            </w:r>
          </w:p>
        </w:tc>
      </w:tr>
      <w:tr w:rsidR="006B546B" w:rsidRPr="005F2432" w14:paraId="23A62569" w14:textId="77777777" w:rsidTr="00F20FA9">
        <w:tc>
          <w:tcPr>
            <w:tcW w:w="1278" w:type="dxa"/>
          </w:tcPr>
          <w:p w14:paraId="4A1264CB" w14:textId="77777777" w:rsidR="006B546B" w:rsidRPr="005F2432" w:rsidRDefault="006B546B" w:rsidP="006B546B">
            <w:pPr>
              <w:rPr>
                <w:rFonts w:cstheme="minorHAnsi"/>
                <w:b/>
              </w:rPr>
            </w:pPr>
            <w:r w:rsidRPr="005F2432">
              <w:rPr>
                <w:rFonts w:cstheme="minorHAnsi"/>
                <w:b/>
              </w:rPr>
              <w:t>Additional information</w:t>
            </w:r>
          </w:p>
          <w:p w14:paraId="3EB1A62C" w14:textId="77777777" w:rsidR="006B546B" w:rsidRPr="005F2432" w:rsidRDefault="006B546B" w:rsidP="006B546B">
            <w:pPr>
              <w:rPr>
                <w:rFonts w:cstheme="minorHAnsi"/>
                <w:b/>
              </w:rPr>
            </w:pPr>
          </w:p>
        </w:tc>
        <w:tc>
          <w:tcPr>
            <w:tcW w:w="7738" w:type="dxa"/>
          </w:tcPr>
          <w:p w14:paraId="7D7D9F85" w14:textId="1161FB79" w:rsidR="00386565" w:rsidRPr="008D09E4" w:rsidRDefault="00386565" w:rsidP="00386565">
            <w:pPr>
              <w:rPr>
                <w:ins w:id="165" w:author="Author"/>
                <w:rFonts w:cstheme="minorHAnsi"/>
              </w:rPr>
            </w:pPr>
            <w:ins w:id="166" w:author="Author">
              <w:r w:rsidRPr="008D09E4">
                <w:t xml:space="preserve">Significant increases in occurrences of </w:t>
              </w:r>
              <w:r>
                <w:t>flood and storm related</w:t>
              </w:r>
              <w:r w:rsidRPr="008D09E4">
                <w:t xml:space="preserve"> disasters against the base period of 1990-1999 have occurred in Asia, Africa and the Americas. </w:t>
              </w:r>
              <w:r w:rsidRPr="008D09E4">
                <w:rPr>
                  <w:noProof/>
                </w:rPr>
                <w:drawing>
                  <wp:inline distT="0" distB="0" distL="0" distR="0" wp14:anchorId="3DACECE1" wp14:editId="2E083E12">
                    <wp:extent cx="4956175" cy="3554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175" cy="3554095"/>
                            </a:xfrm>
                            <a:prstGeom prst="rect">
                              <a:avLst/>
                            </a:prstGeom>
                            <a:noFill/>
                          </pic:spPr>
                        </pic:pic>
                      </a:graphicData>
                    </a:graphic>
                  </wp:inline>
                </w:drawing>
              </w:r>
            </w:ins>
          </w:p>
          <w:p w14:paraId="575D9F16" w14:textId="043AD251" w:rsidR="00386565" w:rsidRPr="008D09E4" w:rsidRDefault="00386565" w:rsidP="00386565">
            <w:pPr>
              <w:pStyle w:val="Caption"/>
              <w:rPr>
                <w:ins w:id="167" w:author="Author"/>
              </w:rPr>
            </w:pPr>
            <w:bookmarkStart w:id="168" w:name="_Ref8214773"/>
            <w:bookmarkStart w:id="169" w:name="_Toc15371235"/>
            <w:ins w:id="170" w:author="Author">
              <w:r w:rsidRPr="008D09E4">
                <w:t xml:space="preserve">Figure </w:t>
              </w:r>
              <w:r>
                <w:fldChar w:fldCharType="begin"/>
              </w:r>
              <w:r>
                <w:instrText xml:space="preserve"> SEQ Figure \* ARABIC </w:instrText>
              </w:r>
              <w:r>
                <w:fldChar w:fldCharType="separate"/>
              </w:r>
              <w:r w:rsidR="00B11AAE">
                <w:rPr>
                  <w:noProof/>
                </w:rPr>
                <w:t>5</w:t>
              </w:r>
              <w:r>
                <w:rPr>
                  <w:noProof/>
                </w:rPr>
                <w:fldChar w:fldCharType="end"/>
              </w:r>
              <w:bookmarkEnd w:id="168"/>
              <w:r w:rsidRPr="008D09E4">
                <w:t>: Time series of occurrences of flood and storm related disasters. Dashed lines and R</w:t>
              </w:r>
              <w:r w:rsidRPr="008D09E4">
                <w:rPr>
                  <w:vertAlign w:val="superscript"/>
                </w:rPr>
                <w:t>2</w:t>
              </w:r>
              <w:r w:rsidRPr="008D09E4">
                <w:t xml:space="preserve"> values present the linear relationship between time and the frequency of event occurrences in Africa, the Americas and Asia</w:t>
              </w:r>
              <w:bookmarkEnd w:id="169"/>
            </w:ins>
          </w:p>
          <w:p w14:paraId="4040CB70" w14:textId="77777777" w:rsidR="006B546B" w:rsidRPr="005F2432" w:rsidRDefault="006B546B" w:rsidP="006B546B">
            <w:pPr>
              <w:rPr>
                <w:rFonts w:cstheme="minorHAnsi"/>
              </w:rPr>
            </w:pPr>
            <w:r w:rsidRPr="005F2432">
              <w:rPr>
                <w:rFonts w:cstheme="minorHAnsi"/>
                <w:noProof/>
              </w:rPr>
              <w:drawing>
                <wp:inline distT="0" distB="0" distL="0" distR="0" wp14:anchorId="54952A4D" wp14:editId="7984B684">
                  <wp:extent cx="4583747" cy="2104073"/>
                  <wp:effectExtent l="0" t="0" r="7620" b="10795"/>
                  <wp:docPr id="239" name="Chart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0C95F48" w14:textId="71035F38" w:rsidR="006B546B" w:rsidRPr="005F2432" w:rsidRDefault="006B546B" w:rsidP="006311A6">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71" w:author="Author">
              <w:r w:rsidR="00B11AAE">
                <w:rPr>
                  <w:rFonts w:cstheme="minorHAnsi"/>
                  <w:noProof/>
                </w:rPr>
                <w:t>6</w:t>
              </w:r>
            </w:ins>
            <w:del w:id="172" w:author="Author">
              <w:r w:rsidR="008E4C54" w:rsidDel="00B11AAE">
                <w:rPr>
                  <w:rFonts w:cstheme="minorHAnsi"/>
                  <w:noProof/>
                </w:rPr>
                <w:delText>3</w:delText>
              </w:r>
            </w:del>
            <w:r w:rsidRPr="005F2432">
              <w:rPr>
                <w:rFonts w:cstheme="minorHAnsi"/>
                <w:noProof/>
              </w:rPr>
              <w:fldChar w:fldCharType="end"/>
            </w:r>
            <w:r w:rsidRPr="005F2432">
              <w:rPr>
                <w:rFonts w:cstheme="minorHAnsi"/>
              </w:rPr>
              <w:t xml:space="preserve">: Time series of standardized anomalies of the deaths, occurrences and number of people affected by flood and storm hazard related disasters in Africa. </w:t>
            </w:r>
            <w:del w:id="173" w:author="Author">
              <w:r w:rsidRPr="005F2432" w:rsidDel="00386565">
                <w:rPr>
                  <w:rFonts w:cstheme="minorHAnsi"/>
                </w:rPr>
                <w:delText>Standardized anomalies are calculated by taking the annual value from the average value from 1990-2018, normalised by the standardized value from 1990-2018.</w:delText>
              </w:r>
            </w:del>
          </w:p>
          <w:p w14:paraId="18590D99" w14:textId="77777777" w:rsidR="006B546B" w:rsidRPr="005F2432" w:rsidRDefault="006B546B" w:rsidP="006B546B">
            <w:pPr>
              <w:rPr>
                <w:rFonts w:cstheme="minorHAnsi"/>
              </w:rPr>
            </w:pPr>
            <w:r w:rsidRPr="005F2432">
              <w:rPr>
                <w:rFonts w:cstheme="minorHAnsi"/>
                <w:noProof/>
              </w:rPr>
              <w:drawing>
                <wp:inline distT="0" distB="0" distL="0" distR="0" wp14:anchorId="735AF164" wp14:editId="02EB8AE2">
                  <wp:extent cx="4907597" cy="2451735"/>
                  <wp:effectExtent l="0" t="0" r="7620" b="5715"/>
                  <wp:docPr id="240" name="Chart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B6B6227" w14:textId="06A50257" w:rsidR="006B546B" w:rsidRPr="005F2432" w:rsidRDefault="006B546B" w:rsidP="006311A6">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74" w:author="Author">
              <w:r w:rsidR="00B11AAE">
                <w:rPr>
                  <w:rFonts w:cstheme="minorHAnsi"/>
                  <w:noProof/>
                </w:rPr>
                <w:t>7</w:t>
              </w:r>
            </w:ins>
            <w:del w:id="175" w:author="Author">
              <w:r w:rsidR="008E4C54" w:rsidDel="00B11AAE">
                <w:rPr>
                  <w:rFonts w:cstheme="minorHAnsi"/>
                  <w:noProof/>
                </w:rPr>
                <w:delText>4</w:delText>
              </w:r>
            </w:del>
            <w:r w:rsidRPr="005F2432">
              <w:rPr>
                <w:rFonts w:cstheme="minorHAnsi"/>
                <w:noProof/>
              </w:rPr>
              <w:fldChar w:fldCharType="end"/>
            </w:r>
            <w:r w:rsidRPr="005F2432">
              <w:rPr>
                <w:rFonts w:cstheme="minorHAnsi"/>
              </w:rPr>
              <w:t xml:space="preserve">: Time series of standardized anomalies of the deaths, occurrences and number of people affected by flood and storm hazard related disasters, in Asia </w:t>
            </w:r>
            <w:del w:id="176" w:author="Author">
              <w:r w:rsidRPr="005F2432" w:rsidDel="00386565">
                <w:rPr>
                  <w:rFonts w:cstheme="minorHAnsi"/>
                </w:rPr>
                <w:delText>Standardized anomalies are calculated by taking the annual value from 1990-2018.</w:delText>
              </w:r>
            </w:del>
          </w:p>
          <w:p w14:paraId="51A13527" w14:textId="77777777" w:rsidR="006B546B" w:rsidRPr="005F2432" w:rsidRDefault="006B546B" w:rsidP="006B546B">
            <w:pPr>
              <w:keepNext/>
              <w:rPr>
                <w:rFonts w:cstheme="minorHAnsi"/>
              </w:rPr>
            </w:pPr>
            <w:r w:rsidRPr="005F2432">
              <w:rPr>
                <w:rFonts w:cstheme="minorHAnsi"/>
                <w:noProof/>
              </w:rPr>
              <w:drawing>
                <wp:inline distT="0" distB="0" distL="0" distR="0" wp14:anchorId="213BB5D4" wp14:editId="74E28E49">
                  <wp:extent cx="4514850" cy="3000375"/>
                  <wp:effectExtent l="0" t="0" r="0" b="9525"/>
                  <wp:docPr id="241" name="Chart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08101D8" w14:textId="5453B052" w:rsidR="006B546B" w:rsidRPr="005F2432" w:rsidRDefault="006B546B" w:rsidP="006311A6">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77" w:author="Author">
              <w:r w:rsidR="00B11AAE">
                <w:rPr>
                  <w:rFonts w:cstheme="minorHAnsi"/>
                  <w:noProof/>
                </w:rPr>
                <w:t>8</w:t>
              </w:r>
            </w:ins>
            <w:del w:id="178" w:author="Author">
              <w:r w:rsidR="008E4C54" w:rsidDel="00B11AAE">
                <w:rPr>
                  <w:rFonts w:cstheme="minorHAnsi"/>
                  <w:noProof/>
                </w:rPr>
                <w:delText>5</w:delText>
              </w:r>
            </w:del>
            <w:r w:rsidRPr="005F2432">
              <w:rPr>
                <w:rFonts w:cstheme="minorHAnsi"/>
                <w:noProof/>
              </w:rPr>
              <w:fldChar w:fldCharType="end"/>
            </w:r>
            <w:r w:rsidRPr="005F2432">
              <w:rPr>
                <w:rFonts w:cstheme="minorHAnsi"/>
              </w:rPr>
              <w:t xml:space="preserve">: Time series of standardized anomalies of the deaths, occurrences and number of people affected by flood and storm hazard related disasters, in the Americas. </w:t>
            </w:r>
            <w:del w:id="179" w:author="Author">
              <w:r w:rsidRPr="005F2432" w:rsidDel="00386565">
                <w:rPr>
                  <w:rFonts w:cstheme="minorHAnsi"/>
                </w:rPr>
                <w:delText>Standardized anomalies are calculated by taking the annual value from the average value from 1990-2018, normalised by the standardized value from 1990-2018.</w:delText>
              </w:r>
            </w:del>
          </w:p>
          <w:p w14:paraId="60308BCA" w14:textId="77777777" w:rsidR="006B546B" w:rsidRPr="005F2432" w:rsidRDefault="006B546B" w:rsidP="006B546B">
            <w:pPr>
              <w:rPr>
                <w:rFonts w:cstheme="minorHAnsi"/>
              </w:rPr>
            </w:pPr>
          </w:p>
          <w:p w14:paraId="416FB9CC" w14:textId="77777777" w:rsidR="006B546B" w:rsidRPr="005F2432" w:rsidRDefault="006B546B" w:rsidP="006B546B">
            <w:pPr>
              <w:keepNext/>
              <w:rPr>
                <w:rFonts w:cstheme="minorHAnsi"/>
              </w:rPr>
            </w:pPr>
            <w:r w:rsidRPr="005F2432">
              <w:rPr>
                <w:rFonts w:cstheme="minorHAnsi"/>
                <w:noProof/>
              </w:rPr>
              <w:drawing>
                <wp:inline distT="0" distB="0" distL="0" distR="0" wp14:anchorId="4CF54FCD" wp14:editId="7A033BDE">
                  <wp:extent cx="4233862" cy="3186112"/>
                  <wp:effectExtent l="0" t="0" r="14605" b="1460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63792C9" w14:textId="122BBD19" w:rsidR="006B546B" w:rsidRPr="005F2432" w:rsidRDefault="006B546B" w:rsidP="006311A6">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80" w:author="Author">
              <w:r w:rsidR="00B11AAE">
                <w:rPr>
                  <w:rFonts w:cstheme="minorHAnsi"/>
                  <w:noProof/>
                </w:rPr>
                <w:t>9</w:t>
              </w:r>
            </w:ins>
            <w:del w:id="181" w:author="Author">
              <w:r w:rsidR="008E4C54" w:rsidDel="00B11AAE">
                <w:rPr>
                  <w:rFonts w:cstheme="minorHAnsi"/>
                  <w:noProof/>
                </w:rPr>
                <w:delText>6</w:delText>
              </w:r>
            </w:del>
            <w:r w:rsidRPr="005F2432">
              <w:rPr>
                <w:rFonts w:cstheme="minorHAnsi"/>
                <w:noProof/>
              </w:rPr>
              <w:fldChar w:fldCharType="end"/>
            </w:r>
            <w:r w:rsidRPr="005F2432">
              <w:rPr>
                <w:rFonts w:cstheme="minorHAnsi"/>
              </w:rPr>
              <w:t xml:space="preserve">: Time series of standardized anomalies of the ratio of deaths to number of people affected by. flood and storm hazard related disasters, in the Americas. </w:t>
            </w:r>
            <w:del w:id="182" w:author="Author">
              <w:r w:rsidRPr="005F2432" w:rsidDel="00386565">
                <w:rPr>
                  <w:rFonts w:cstheme="minorHAnsi"/>
                </w:rPr>
                <w:delText>Standardized anomalies are calculated by taking the annual value from the average value from 1990-2018, normalised by the standardized value from 1990-2018.</w:delText>
              </w:r>
            </w:del>
          </w:p>
          <w:p w14:paraId="4D071464" w14:textId="77777777" w:rsidR="006B546B" w:rsidRPr="005F2432" w:rsidRDefault="006B546B" w:rsidP="006B546B">
            <w:pPr>
              <w:rPr>
                <w:rFonts w:cstheme="minorHAnsi"/>
              </w:rPr>
            </w:pPr>
          </w:p>
        </w:tc>
      </w:tr>
    </w:tbl>
    <w:p w14:paraId="1FBE2CF4" w14:textId="4F897D5A" w:rsidR="006B546B" w:rsidRPr="005F2432" w:rsidRDefault="006B546B">
      <w:pPr>
        <w:rPr>
          <w:rFonts w:cstheme="minorHAnsi"/>
        </w:rPr>
      </w:pPr>
    </w:p>
    <w:tbl>
      <w:tblPr>
        <w:tblStyle w:val="TableGrid"/>
        <w:tblW w:w="0" w:type="auto"/>
        <w:tblInd w:w="-572" w:type="dxa"/>
        <w:tblLook w:val="04A0" w:firstRow="1" w:lastRow="0" w:firstColumn="1" w:lastColumn="0" w:noHBand="0" w:noVBand="1"/>
      </w:tblPr>
      <w:tblGrid>
        <w:gridCol w:w="1701"/>
        <w:gridCol w:w="7887"/>
      </w:tblGrid>
      <w:tr w:rsidR="0099047B" w:rsidRPr="005F2432" w14:paraId="5A651CE3" w14:textId="77777777" w:rsidTr="0099047B">
        <w:tc>
          <w:tcPr>
            <w:tcW w:w="1701" w:type="dxa"/>
          </w:tcPr>
          <w:p w14:paraId="16FFD66C"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Working Group</w:t>
            </w:r>
          </w:p>
        </w:tc>
        <w:tc>
          <w:tcPr>
            <w:tcW w:w="7887" w:type="dxa"/>
          </w:tcPr>
          <w:p w14:paraId="6FD1B04B" w14:textId="6AFE3203" w:rsidR="0099047B" w:rsidRPr="005F2432" w:rsidRDefault="0099047B" w:rsidP="0099047B">
            <w:pPr>
              <w:spacing w:before="100" w:beforeAutospacing="1" w:after="100" w:afterAutospacing="1"/>
              <w:rPr>
                <w:rFonts w:eastAsia="Times New Roman" w:cstheme="minorHAnsi"/>
                <w:lang w:eastAsia="en-GB"/>
              </w:rPr>
            </w:pPr>
            <w:r w:rsidRPr="005F2432">
              <w:rPr>
                <w:rFonts w:cstheme="minorHAnsi"/>
              </w:rPr>
              <w:t>1</w:t>
            </w:r>
            <w:r w:rsidR="004D3DEB" w:rsidRPr="005F2432">
              <w:rPr>
                <w:rFonts w:cstheme="minorHAnsi"/>
              </w:rPr>
              <w:t>:</w:t>
            </w:r>
            <w:r w:rsidRPr="005F2432">
              <w:rPr>
                <w:rFonts w:cstheme="minorHAnsi"/>
              </w:rPr>
              <w:t xml:space="preserve"> Climate Change Impacts, Exposures and Vulnerability</w:t>
            </w:r>
          </w:p>
        </w:tc>
      </w:tr>
      <w:tr w:rsidR="0099047B" w:rsidRPr="005F2432" w14:paraId="031D8DF8" w14:textId="77777777" w:rsidTr="0099047B">
        <w:tc>
          <w:tcPr>
            <w:tcW w:w="1701" w:type="dxa"/>
          </w:tcPr>
          <w:p w14:paraId="7412232D"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Indicator</w:t>
            </w:r>
          </w:p>
        </w:tc>
        <w:tc>
          <w:tcPr>
            <w:tcW w:w="7887" w:type="dxa"/>
          </w:tcPr>
          <w:p w14:paraId="76DC7912" w14:textId="34D18AF0" w:rsidR="0099047B" w:rsidRPr="005F2432" w:rsidRDefault="0099047B" w:rsidP="0099047B">
            <w:pPr>
              <w:spacing w:before="100" w:beforeAutospacing="1" w:after="100" w:afterAutospacing="1"/>
              <w:rPr>
                <w:rFonts w:eastAsia="Times New Roman" w:cstheme="minorHAnsi"/>
                <w:lang w:eastAsia="en-GB"/>
              </w:rPr>
            </w:pPr>
            <w:r w:rsidRPr="005F2432">
              <w:rPr>
                <w:rFonts w:eastAsia="Times New Roman" w:cstheme="minorHAnsi"/>
                <w:lang w:eastAsia="en-GB"/>
              </w:rPr>
              <w:t>1.3</w:t>
            </w:r>
            <w:r w:rsidR="004D3DEB" w:rsidRPr="005F2432">
              <w:rPr>
                <w:rFonts w:eastAsia="Times New Roman" w:cstheme="minorHAnsi"/>
                <w:lang w:eastAsia="en-GB"/>
              </w:rPr>
              <w:t>:</w:t>
            </w:r>
            <w:r w:rsidRPr="005F2432">
              <w:rPr>
                <w:rFonts w:eastAsia="Times New Roman" w:cstheme="minorHAnsi"/>
                <w:lang w:eastAsia="en-GB"/>
              </w:rPr>
              <w:t xml:space="preserve"> Global health trends in climate-sensitive diseases</w:t>
            </w:r>
          </w:p>
        </w:tc>
      </w:tr>
      <w:tr w:rsidR="0099047B" w:rsidRPr="005F2432" w14:paraId="5F651461" w14:textId="77777777" w:rsidTr="0099047B">
        <w:tc>
          <w:tcPr>
            <w:tcW w:w="1701" w:type="dxa"/>
          </w:tcPr>
          <w:p w14:paraId="1FDC2243"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Methods</w:t>
            </w:r>
          </w:p>
        </w:tc>
        <w:tc>
          <w:tcPr>
            <w:tcW w:w="7887" w:type="dxa"/>
          </w:tcPr>
          <w:p w14:paraId="5B1B1C89" w14:textId="37E4DE3B" w:rsidR="0099047B" w:rsidRPr="005F2432" w:rsidRDefault="0099047B" w:rsidP="0099047B">
            <w:pPr>
              <w:spacing w:before="100" w:beforeAutospacing="1" w:after="100" w:afterAutospacing="1"/>
              <w:rPr>
                <w:rFonts w:eastAsia="Times New Roman" w:cstheme="minorHAnsi"/>
                <w:lang w:eastAsia="en-GB"/>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Pr="005F2432">
              <w:rPr>
                <w:rFonts w:eastAsia="Times New Roman" w:cstheme="minorHAnsi"/>
                <w:lang w:eastAsia="en-GB"/>
              </w:rPr>
              <w:t>This indicator displays generally unprocessed descriptive trends for selected diseases retrieved from The Global Burden of Disease (GBD) project database over the period 1990-2017.</w:t>
            </w:r>
            <w:r w:rsidR="006311A6" w:rsidRPr="005F2432">
              <w:rPr>
                <w:rFonts w:eastAsia="Times New Roman" w:cstheme="minorHAnsi"/>
                <w:lang w:eastAsia="en-GB"/>
              </w:rPr>
              <w:fldChar w:fldCharType="begin"/>
            </w:r>
            <w:r w:rsidR="0011445B" w:rsidRPr="005F2432">
              <w:rPr>
                <w:rFonts w:eastAsia="Times New Roman" w:cstheme="minorHAnsi"/>
                <w:lang w:eastAsia="en-GB"/>
              </w:rPr>
              <w:instrText xml:space="preserve"> ADDIN EN.CITE &lt;EndNote&gt;&lt;Cite&gt;&lt;Author&gt;IHME&lt;/Author&gt;&lt;Year&gt;2019&lt;/Year&gt;&lt;RecNum&gt;181&lt;/RecNum&gt;&lt;DisplayText&gt;&lt;style face="superscript"&gt;8&lt;/style&gt;&lt;/DisplayText&gt;&lt;record&gt;&lt;rec-number&gt;181&lt;/rec-number&gt;&lt;foreign-keys&gt;&lt;key app="EN" db-id="e2zepwa56vz2ryev2aoxraf420vzvwft0pzz" timestamp="0"&gt;181&lt;/key&gt;&lt;/foreign-keys&gt;&lt;ref-type name="Generic"&gt;13&lt;/ref-type&gt;&lt;contributors&gt;&lt;authors&gt;&lt;author&gt;IHME&lt;/author&gt;&lt;/authors&gt;&lt;/contributors&gt;&lt;titles&gt;&lt;title&gt;Global Burden of Disease Study (2017) Data Resources&lt;/title&gt;&lt;/titles&gt;&lt;dates&gt;&lt;year&gt;2019&lt;/year&gt;&lt;/dates&gt;&lt;urls&gt;&lt;related-urls&gt;&lt;url&gt;http://ghdx.healthdata.org/gbd-2017&lt;/url&gt;&lt;/related-urls&gt;&lt;/urls&gt;&lt;/record&gt;&lt;/Cite&gt;&lt;/EndNote&gt;</w:instrText>
            </w:r>
            <w:r w:rsidR="006311A6" w:rsidRPr="005F2432">
              <w:rPr>
                <w:rFonts w:eastAsia="Times New Roman" w:cstheme="minorHAnsi"/>
                <w:lang w:eastAsia="en-GB"/>
              </w:rPr>
              <w:fldChar w:fldCharType="separate"/>
            </w:r>
            <w:r w:rsidR="0011445B" w:rsidRPr="005F2432">
              <w:rPr>
                <w:rFonts w:eastAsia="Times New Roman" w:cstheme="minorHAnsi"/>
                <w:noProof/>
                <w:vertAlign w:val="superscript"/>
                <w:lang w:eastAsia="en-GB"/>
              </w:rPr>
              <w:t>8</w:t>
            </w:r>
            <w:r w:rsidR="006311A6" w:rsidRPr="005F2432">
              <w:rPr>
                <w:rFonts w:eastAsia="Times New Roman" w:cstheme="minorHAnsi"/>
                <w:lang w:eastAsia="en-GB"/>
              </w:rPr>
              <w:fldChar w:fldCharType="end"/>
            </w:r>
            <w:r w:rsidRPr="005F2432">
              <w:rPr>
                <w:rFonts w:eastAsia="Times New Roman" w:cstheme="minorHAnsi"/>
                <w:lang w:eastAsia="en-GB"/>
              </w:rPr>
              <w:t xml:space="preserve"> The derivation of estimates within the GBD study relies on modelling, rather than analysing direct observations, and the GBD methodology has already been described.</w:t>
            </w:r>
            <w:r w:rsidR="006311A6" w:rsidRPr="005F2432">
              <w:rPr>
                <w:rFonts w:eastAsia="Times New Roman" w:cstheme="minorHAnsi"/>
                <w:lang w:eastAsia="en-GB"/>
              </w:rPr>
              <w:fldChar w:fldCharType="begin"/>
            </w:r>
            <w:r w:rsidR="0011445B" w:rsidRPr="005F2432">
              <w:rPr>
                <w:rFonts w:eastAsia="Times New Roman" w:cstheme="minorHAnsi"/>
                <w:lang w:eastAsia="en-GB"/>
              </w:rPr>
              <w:instrText xml:space="preserve"> ADDIN EN.CITE &lt;EndNote&gt;&lt;Cite&gt;&lt;Author&gt;Byass&lt;/Author&gt;&lt;Year&gt;2016&lt;/Year&gt;&lt;RecNum&gt;267&lt;/RecNum&gt;&lt;DisplayText&gt;&lt;style face="superscript"&gt;13&lt;/style&gt;&lt;/DisplayText&gt;&lt;record&gt;&lt;rec-number&gt;267&lt;/rec-number&gt;&lt;foreign-keys&gt;&lt;key app="EN" db-id="e2zepwa56vz2ryev2aoxraf420vzvwft0pzz" timestamp="1559922611"&gt;267&lt;/key&gt;&lt;/foreign-keys&gt;&lt;ref-type name="Journal Article"&gt;17&lt;/ref-type&gt;&lt;contributors&gt;&lt;authors&gt;&lt;author&gt;Byass, Peter&lt;/author&gt;&lt;/authors&gt;&lt;/contributors&gt;&lt;titles&gt;&lt;title&gt;Cause-specific mortality findings from the Global Burden of Disease project and the INDEPTH Network&lt;/title&gt;&lt;secondary-title&gt;The Lancet Global Health&lt;/secondary-title&gt;&lt;/titles&gt;&lt;periodical&gt;&lt;full-title&gt;The Lancet Global Health&lt;/full-title&gt;&lt;/periodical&gt;&lt;pages&gt;e785-e786&lt;/pages&gt;&lt;volume&gt;4&lt;/volume&gt;&lt;number&gt;11&lt;/number&gt;&lt;dates&gt;&lt;year&gt;2016&lt;/year&gt;&lt;/dates&gt;&lt;isbn&gt;2214-109X&lt;/isbn&gt;&lt;urls&gt;&lt;/urls&gt;&lt;/record&gt;&lt;/Cite&gt;&lt;/EndNote&gt;</w:instrText>
            </w:r>
            <w:r w:rsidR="006311A6" w:rsidRPr="005F2432">
              <w:rPr>
                <w:rFonts w:eastAsia="Times New Roman" w:cstheme="minorHAnsi"/>
                <w:lang w:eastAsia="en-GB"/>
              </w:rPr>
              <w:fldChar w:fldCharType="separate"/>
            </w:r>
            <w:r w:rsidR="0011445B" w:rsidRPr="005F2432">
              <w:rPr>
                <w:rFonts w:eastAsia="Times New Roman" w:cstheme="minorHAnsi"/>
                <w:noProof/>
                <w:vertAlign w:val="superscript"/>
                <w:lang w:eastAsia="en-GB"/>
              </w:rPr>
              <w:t>13</w:t>
            </w:r>
            <w:r w:rsidR="006311A6" w:rsidRPr="005F2432">
              <w:rPr>
                <w:rFonts w:eastAsia="Times New Roman" w:cstheme="minorHAnsi"/>
                <w:lang w:eastAsia="en-GB"/>
              </w:rPr>
              <w:fldChar w:fldCharType="end"/>
            </w:r>
            <w:r w:rsidRPr="005F2432">
              <w:rPr>
                <w:rFonts w:eastAsia="Times New Roman" w:cstheme="minorHAnsi"/>
                <w:lang w:eastAsia="en-GB"/>
              </w:rPr>
              <w:t xml:space="preserve"> The trends are aggregated and presented by WHO region as mortality rates per 100,000 individuals per year over the period. As far as can</w:t>
            </w:r>
            <w:r w:rsidR="000F477A" w:rsidRPr="005F2432">
              <w:rPr>
                <w:rFonts w:eastAsia="Times New Roman" w:cstheme="minorHAnsi"/>
                <w:lang w:eastAsia="en-GB"/>
              </w:rPr>
              <w:t xml:space="preserve"> be</w:t>
            </w:r>
            <w:r w:rsidRPr="005F2432">
              <w:rPr>
                <w:rFonts w:eastAsia="Times New Roman" w:cstheme="minorHAnsi"/>
                <w:lang w:eastAsia="en-GB"/>
              </w:rPr>
              <w:t xml:space="preserve"> ascertain</w:t>
            </w:r>
            <w:r w:rsidR="000F477A" w:rsidRPr="005F2432">
              <w:rPr>
                <w:rFonts w:eastAsia="Times New Roman" w:cstheme="minorHAnsi"/>
                <w:lang w:eastAsia="en-GB"/>
              </w:rPr>
              <w:t>ed</w:t>
            </w:r>
            <w:r w:rsidRPr="005F2432">
              <w:rPr>
                <w:rFonts w:eastAsia="Times New Roman" w:cstheme="minorHAnsi"/>
                <w:lang w:eastAsia="en-GB"/>
              </w:rPr>
              <w:t xml:space="preserve"> from the GBD documentation, climate change and weather are not part of the covariates included in the estimates, making it valid to examine GBD outputs in the light of climate and weather data to formulate coherent inter-country comparisons. Trends are described for: all causes of death, malaria, dengue, diarrhoeal diseases, protein-energy malnutrition, heat and cold exposure</w:t>
            </w:r>
            <w:ins w:id="183" w:author="Author">
              <w:r w:rsidR="00386565">
                <w:rPr>
                  <w:rFonts w:eastAsia="Times New Roman" w:cstheme="minorHAnsi"/>
                  <w:lang w:eastAsia="en-GB"/>
                </w:rPr>
                <w:t xml:space="preserve">, </w:t>
              </w:r>
            </w:ins>
            <w:del w:id="184" w:author="Author">
              <w:r w:rsidRPr="005F2432" w:rsidDel="00386565">
                <w:rPr>
                  <w:rFonts w:eastAsia="Times New Roman" w:cstheme="minorHAnsi"/>
                  <w:lang w:eastAsia="en-GB"/>
                </w:rPr>
                <w:delText xml:space="preserve">, malignant melanoma </w:delText>
              </w:r>
            </w:del>
            <w:r w:rsidRPr="005F2432">
              <w:rPr>
                <w:rFonts w:eastAsia="Times New Roman" w:cstheme="minorHAnsi"/>
                <w:lang w:eastAsia="en-GB"/>
              </w:rPr>
              <w:t>and forces of nature.</w:t>
            </w:r>
          </w:p>
          <w:p w14:paraId="3A22AD74" w14:textId="77777777" w:rsidR="0099047B" w:rsidRPr="005F2432" w:rsidRDefault="0099047B" w:rsidP="0099047B">
            <w:pPr>
              <w:spacing w:before="100" w:beforeAutospacing="1" w:after="100" w:afterAutospacing="1"/>
              <w:rPr>
                <w:rFonts w:eastAsia="Times New Roman" w:cstheme="minorHAnsi"/>
                <w:lang w:eastAsia="en-GB"/>
              </w:rPr>
            </w:pPr>
            <w:r w:rsidRPr="005F2432">
              <w:rPr>
                <w:rFonts w:eastAsia="Times New Roman" w:cstheme="minorHAnsi"/>
                <w:lang w:eastAsia="en-GB"/>
              </w:rPr>
              <w:t>Deaths directly related to forces of nature have been adjusted for the effects of the most severe seismic events and related tsunamis. Years with events reported to have caused a substantial death toll from 1990 to 2016 where discounted by replacing with the same countries’ force of nature mortality for the previous year.</w:t>
            </w:r>
          </w:p>
        </w:tc>
      </w:tr>
      <w:tr w:rsidR="0099047B" w:rsidRPr="005F2432" w14:paraId="20093AE2" w14:textId="77777777" w:rsidTr="0099047B">
        <w:tc>
          <w:tcPr>
            <w:tcW w:w="1701" w:type="dxa"/>
          </w:tcPr>
          <w:p w14:paraId="43CBB3E4"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Data</w:t>
            </w:r>
          </w:p>
        </w:tc>
        <w:tc>
          <w:tcPr>
            <w:tcW w:w="7887" w:type="dxa"/>
          </w:tcPr>
          <w:p w14:paraId="78C105D2" w14:textId="55763879" w:rsidR="0099047B" w:rsidRPr="005F2432" w:rsidRDefault="0099047B" w:rsidP="0099047B">
            <w:pPr>
              <w:spacing w:before="100" w:beforeAutospacing="1" w:after="100" w:afterAutospacing="1"/>
              <w:rPr>
                <w:rFonts w:eastAsia="Times New Roman" w:cstheme="minorHAnsi"/>
                <w:lang w:eastAsia="en-GB"/>
              </w:rPr>
            </w:pPr>
            <w:r w:rsidRPr="005F2432">
              <w:rPr>
                <w:rFonts w:eastAsia="Times New Roman" w:cstheme="minorHAnsi"/>
                <w:lang w:eastAsia="en-GB"/>
              </w:rPr>
              <w:t>Global Burden of Disease Study 2017</w:t>
            </w:r>
            <w:r w:rsidR="006311A6" w:rsidRPr="005F2432">
              <w:rPr>
                <w:rFonts w:eastAsia="Times New Roman" w:cstheme="minorHAnsi"/>
                <w:lang w:eastAsia="en-GB"/>
              </w:rPr>
              <w:fldChar w:fldCharType="begin"/>
            </w:r>
            <w:r w:rsidR="0011445B" w:rsidRPr="005F2432">
              <w:rPr>
                <w:rFonts w:eastAsia="Times New Roman" w:cstheme="minorHAnsi"/>
                <w:lang w:eastAsia="en-GB"/>
              </w:rPr>
              <w:instrText xml:space="preserve"> ADDIN EN.CITE &lt;EndNote&gt;&lt;Cite&gt;&lt;Author&gt;IHME&lt;/Author&gt;&lt;Year&gt;2019&lt;/Year&gt;&lt;RecNum&gt;181&lt;/RecNum&gt;&lt;DisplayText&gt;&lt;style face="superscript"&gt;8&lt;/style&gt;&lt;/DisplayText&gt;&lt;record&gt;&lt;rec-number&gt;181&lt;/rec-number&gt;&lt;foreign-keys&gt;&lt;key app="EN" db-id="e2zepwa56vz2ryev2aoxraf420vzvwft0pzz" timestamp="0"&gt;181&lt;/key&gt;&lt;/foreign-keys&gt;&lt;ref-type name="Generic"&gt;13&lt;/ref-type&gt;&lt;contributors&gt;&lt;authors&gt;&lt;author&gt;IHME&lt;/author&gt;&lt;/authors&gt;&lt;/contributors&gt;&lt;titles&gt;&lt;title&gt;Global Burden of Disease Study (2017) Data Resources&lt;/title&gt;&lt;/titles&gt;&lt;dates&gt;&lt;year&gt;2019&lt;/year&gt;&lt;/dates&gt;&lt;urls&gt;&lt;related-urls&gt;&lt;url&gt;http://ghdx.healthdata.org/gbd-2017&lt;/url&gt;&lt;/related-urls&gt;&lt;/urls&gt;&lt;/record&gt;&lt;/Cite&gt;&lt;/EndNote&gt;</w:instrText>
            </w:r>
            <w:r w:rsidR="006311A6" w:rsidRPr="005F2432">
              <w:rPr>
                <w:rFonts w:eastAsia="Times New Roman" w:cstheme="minorHAnsi"/>
                <w:lang w:eastAsia="en-GB"/>
              </w:rPr>
              <w:fldChar w:fldCharType="separate"/>
            </w:r>
            <w:r w:rsidR="0011445B" w:rsidRPr="005F2432">
              <w:rPr>
                <w:rFonts w:eastAsia="Times New Roman" w:cstheme="minorHAnsi"/>
                <w:noProof/>
                <w:vertAlign w:val="superscript"/>
                <w:lang w:eastAsia="en-GB"/>
              </w:rPr>
              <w:t>8</w:t>
            </w:r>
            <w:r w:rsidR="006311A6" w:rsidRPr="005F2432">
              <w:rPr>
                <w:rFonts w:eastAsia="Times New Roman" w:cstheme="minorHAnsi"/>
                <w:lang w:eastAsia="en-GB"/>
              </w:rPr>
              <w:fldChar w:fldCharType="end"/>
            </w:r>
          </w:p>
        </w:tc>
      </w:tr>
      <w:tr w:rsidR="0099047B" w:rsidRPr="005F2432" w14:paraId="2F7F0386" w14:textId="77777777" w:rsidTr="0099047B">
        <w:tc>
          <w:tcPr>
            <w:tcW w:w="1701" w:type="dxa"/>
          </w:tcPr>
          <w:p w14:paraId="1D24B1AB"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Caveats</w:t>
            </w:r>
          </w:p>
        </w:tc>
        <w:tc>
          <w:tcPr>
            <w:tcW w:w="7887" w:type="dxa"/>
          </w:tcPr>
          <w:p w14:paraId="23C09E20" w14:textId="77777777" w:rsidR="0099047B" w:rsidRPr="005F2432" w:rsidRDefault="0099047B" w:rsidP="0099047B">
            <w:pPr>
              <w:spacing w:before="100" w:beforeAutospacing="1" w:after="100" w:afterAutospacing="1"/>
              <w:rPr>
                <w:rFonts w:eastAsia="Times New Roman" w:cstheme="minorHAnsi"/>
                <w:lang w:eastAsia="en-GB"/>
              </w:rPr>
            </w:pPr>
            <w:r w:rsidRPr="005F2432">
              <w:rPr>
                <w:rFonts w:eastAsia="Times New Roman" w:cstheme="minorHAnsi"/>
                <w:lang w:eastAsia="en-GB"/>
              </w:rPr>
              <w:t>This is not a direct measure of the impact of climate change on death and disease. Rather, it presents mortality figures for those diseases which are none to be influenced by climate. The trends presented therefore do not show detection and attribution of climate change to death. They do show the impact of climate relevant and climate sensitive diseases on mortality rates globally since 1990.</w:t>
            </w:r>
          </w:p>
        </w:tc>
      </w:tr>
      <w:tr w:rsidR="0099047B" w:rsidRPr="005F2432" w14:paraId="29EF4217" w14:textId="77777777" w:rsidTr="0099047B">
        <w:tc>
          <w:tcPr>
            <w:tcW w:w="1701" w:type="dxa"/>
          </w:tcPr>
          <w:p w14:paraId="36B6F39D" w14:textId="77777777" w:rsidR="0099047B" w:rsidRPr="005F2432" w:rsidRDefault="0099047B" w:rsidP="0099047B">
            <w:pPr>
              <w:spacing w:before="100" w:beforeAutospacing="1" w:after="100" w:afterAutospacing="1"/>
              <w:rPr>
                <w:rFonts w:eastAsia="Times New Roman" w:cstheme="minorHAnsi"/>
                <w:b/>
                <w:lang w:eastAsia="en-GB"/>
              </w:rPr>
            </w:pPr>
            <w:r w:rsidRPr="005F2432">
              <w:rPr>
                <w:rFonts w:eastAsia="Times New Roman" w:cstheme="minorHAnsi"/>
                <w:b/>
                <w:lang w:eastAsia="en-GB"/>
              </w:rPr>
              <w:t>Future Form of Indicator</w:t>
            </w:r>
          </w:p>
        </w:tc>
        <w:tc>
          <w:tcPr>
            <w:tcW w:w="7887" w:type="dxa"/>
          </w:tcPr>
          <w:p w14:paraId="18705EBD" w14:textId="104D8972" w:rsidR="0099047B" w:rsidRPr="005F2432" w:rsidRDefault="0099047B" w:rsidP="00C544A9">
            <w:pPr>
              <w:pStyle w:val="NoSpacing"/>
              <w:rPr>
                <w:rFonts w:cstheme="minorHAnsi"/>
                <w:sz w:val="22"/>
                <w:szCs w:val="22"/>
              </w:rPr>
            </w:pPr>
            <w:r w:rsidRPr="005F2432">
              <w:rPr>
                <w:rFonts w:cstheme="minorHAnsi"/>
                <w:sz w:val="22"/>
                <w:szCs w:val="22"/>
              </w:rPr>
              <w:t>GBD estimates are now revised annually. Future versions of this indicator may include additional health conditions, may include morbidity as well as mortality, and may extend to national and subnational scales. Increased interest in geo-spatial disease analyses is likely to lead to additional information, such as fringe zone trends and outbreaks, and associate patterns of diseases to climate anomalies, such as those driven by the ENSO circulation. Future disease trends in the GBD estimates will be linked to direct measurements in resource poor areas in Africa and Asia, for example using longitudinal mortality registers from the INDEPTH network.</w:t>
            </w:r>
            <w:r w:rsidR="006311A6" w:rsidRPr="005F2432">
              <w:rPr>
                <w:rFonts w:cstheme="minorHAnsi"/>
                <w:sz w:val="22"/>
                <w:szCs w:val="22"/>
              </w:rPr>
              <w:fldChar w:fldCharType="begin"/>
            </w:r>
            <w:r w:rsidR="0011445B" w:rsidRPr="005F2432">
              <w:rPr>
                <w:rFonts w:cstheme="minorHAnsi"/>
                <w:sz w:val="22"/>
                <w:szCs w:val="22"/>
              </w:rPr>
              <w:instrText xml:space="preserve"> ADDIN EN.CITE &lt;EndNote&gt;&lt;Cite&gt;&lt;Author&gt;Byass&lt;/Author&gt;&lt;Year&gt;2016&lt;/Year&gt;&lt;RecNum&gt;267&lt;/RecNum&gt;&lt;DisplayText&gt;&lt;style face="superscript"&gt;13&lt;/style&gt;&lt;/DisplayText&gt;&lt;record&gt;&lt;rec-number&gt;267&lt;/rec-number&gt;&lt;foreign-keys&gt;&lt;key app="EN" db-id="e2zepwa56vz2ryev2aoxraf420vzvwft0pzz" timestamp="1559922611"&gt;267&lt;/key&gt;&lt;/foreign-keys&gt;&lt;ref-type name="Journal Article"&gt;17&lt;/ref-type&gt;&lt;contributors&gt;&lt;authors&gt;&lt;author&gt;Byass, Peter&lt;/author&gt;&lt;/authors&gt;&lt;/contributors&gt;&lt;titles&gt;&lt;title&gt;Cause-specific mortality findings from the Global Burden of Disease project and the INDEPTH Network&lt;/title&gt;&lt;secondary-title&gt;The Lancet Global Health&lt;/secondary-title&gt;&lt;/titles&gt;&lt;periodical&gt;&lt;full-title&gt;The Lancet Global Health&lt;/full-title&gt;&lt;/periodical&gt;&lt;pages&gt;e785-e786&lt;/pages&gt;&lt;volume&gt;4&lt;/volume&gt;&lt;number&gt;11&lt;/number&gt;&lt;dates&gt;&lt;year&gt;2016&lt;/year&gt;&lt;/dates&gt;&lt;isbn&gt;2214-109X&lt;/isbn&gt;&lt;urls&gt;&lt;/urls&gt;&lt;/record&gt;&lt;/Cite&gt;&lt;/EndNote&gt;</w:instrText>
            </w:r>
            <w:r w:rsidR="006311A6" w:rsidRPr="005F2432">
              <w:rPr>
                <w:rFonts w:cstheme="minorHAnsi"/>
                <w:sz w:val="22"/>
                <w:szCs w:val="22"/>
              </w:rPr>
              <w:fldChar w:fldCharType="separate"/>
            </w:r>
            <w:r w:rsidR="0011445B" w:rsidRPr="005F2432">
              <w:rPr>
                <w:rFonts w:cstheme="minorHAnsi"/>
                <w:noProof/>
                <w:sz w:val="22"/>
                <w:szCs w:val="22"/>
                <w:vertAlign w:val="superscript"/>
              </w:rPr>
              <w:t>13</w:t>
            </w:r>
            <w:r w:rsidR="006311A6" w:rsidRPr="005F2432">
              <w:rPr>
                <w:rFonts w:cstheme="minorHAnsi"/>
                <w:sz w:val="22"/>
                <w:szCs w:val="22"/>
              </w:rPr>
              <w:fldChar w:fldCharType="end"/>
            </w:r>
            <w:r w:rsidR="00C544A9" w:rsidRPr="005F2432">
              <w:rPr>
                <w:rFonts w:cstheme="minorHAnsi"/>
                <w:sz w:val="22"/>
                <w:szCs w:val="22"/>
              </w:rPr>
              <w:t xml:space="preserve"> </w:t>
            </w:r>
          </w:p>
        </w:tc>
      </w:tr>
    </w:tbl>
    <w:p w14:paraId="689AD590" w14:textId="77777777" w:rsidR="0099047B" w:rsidRPr="005F2432" w:rsidRDefault="0099047B">
      <w:pPr>
        <w:rPr>
          <w:rFonts w:cstheme="minorHAnsi"/>
        </w:rPr>
      </w:pPr>
    </w:p>
    <w:p w14:paraId="75C12F34" w14:textId="77777777" w:rsidR="006B546B" w:rsidRPr="005F2432" w:rsidRDefault="006B546B">
      <w:pPr>
        <w:rPr>
          <w:rFonts w:cstheme="minorHAnsi"/>
        </w:rPr>
      </w:pPr>
    </w:p>
    <w:p w14:paraId="1EB4A387" w14:textId="5ABFB4D6" w:rsidR="00FC5512" w:rsidRPr="005F2432" w:rsidRDefault="00FC5512">
      <w:pPr>
        <w:rPr>
          <w:rFonts w:cstheme="minorHAnsi"/>
        </w:rPr>
      </w:pPr>
    </w:p>
    <w:tbl>
      <w:tblPr>
        <w:tblStyle w:val="TableGrid"/>
        <w:tblW w:w="0" w:type="auto"/>
        <w:tblInd w:w="-572" w:type="dxa"/>
        <w:tblLook w:val="04A0" w:firstRow="1" w:lastRow="0" w:firstColumn="1" w:lastColumn="0" w:noHBand="0" w:noVBand="1"/>
      </w:tblPr>
      <w:tblGrid>
        <w:gridCol w:w="1590"/>
        <w:gridCol w:w="7998"/>
      </w:tblGrid>
      <w:tr w:rsidR="00913309" w:rsidRPr="005F2432" w14:paraId="19E6A5F3" w14:textId="77777777" w:rsidTr="00F515A7">
        <w:tc>
          <w:tcPr>
            <w:tcW w:w="1590" w:type="dxa"/>
          </w:tcPr>
          <w:p w14:paraId="0799870B" w14:textId="77777777" w:rsidR="00913309" w:rsidRPr="005F2432" w:rsidRDefault="00913309" w:rsidP="00913309">
            <w:pPr>
              <w:rPr>
                <w:rFonts w:cstheme="minorHAnsi"/>
                <w:b/>
              </w:rPr>
            </w:pPr>
            <w:r w:rsidRPr="005F2432">
              <w:rPr>
                <w:rFonts w:cstheme="minorHAnsi"/>
                <w:b/>
              </w:rPr>
              <w:t>Working Group</w:t>
            </w:r>
          </w:p>
        </w:tc>
        <w:tc>
          <w:tcPr>
            <w:tcW w:w="7998" w:type="dxa"/>
          </w:tcPr>
          <w:p w14:paraId="27DE6573" w14:textId="1B4968EF" w:rsidR="00913309" w:rsidRPr="005F2432" w:rsidRDefault="00913309" w:rsidP="00913309">
            <w:pPr>
              <w:rPr>
                <w:rFonts w:cstheme="minorHAnsi"/>
              </w:rPr>
            </w:pPr>
            <w:r w:rsidRPr="005F2432">
              <w:rPr>
                <w:rFonts w:cstheme="minorHAnsi"/>
              </w:rPr>
              <w:t>1</w:t>
            </w:r>
            <w:r w:rsidR="004D3DEB" w:rsidRPr="005F2432">
              <w:rPr>
                <w:rFonts w:cstheme="minorHAnsi"/>
              </w:rPr>
              <w:t>: Climate Change Impacts, Exposures and Vulnerability</w:t>
            </w:r>
          </w:p>
        </w:tc>
      </w:tr>
      <w:tr w:rsidR="00D2334D" w:rsidRPr="005F2432" w14:paraId="6322550E" w14:textId="77777777" w:rsidTr="00F515A7">
        <w:tc>
          <w:tcPr>
            <w:tcW w:w="1590" w:type="dxa"/>
          </w:tcPr>
          <w:p w14:paraId="76790061" w14:textId="3AAD19CE" w:rsidR="00D2334D" w:rsidRPr="005F2432" w:rsidRDefault="00D2334D" w:rsidP="00913309">
            <w:pPr>
              <w:rPr>
                <w:rFonts w:cstheme="minorHAnsi"/>
                <w:b/>
              </w:rPr>
            </w:pPr>
            <w:r w:rsidRPr="005F2432">
              <w:rPr>
                <w:rFonts w:cstheme="minorHAnsi"/>
                <w:b/>
              </w:rPr>
              <w:t>Indicator</w:t>
            </w:r>
          </w:p>
        </w:tc>
        <w:tc>
          <w:tcPr>
            <w:tcW w:w="7998" w:type="dxa"/>
          </w:tcPr>
          <w:p w14:paraId="1B10809A" w14:textId="12215F32" w:rsidR="00D2334D" w:rsidRPr="005F2432" w:rsidRDefault="00D2334D" w:rsidP="00913309">
            <w:pPr>
              <w:rPr>
                <w:rFonts w:cstheme="minorHAnsi"/>
              </w:rPr>
            </w:pPr>
            <w:r w:rsidRPr="005F2432">
              <w:rPr>
                <w:rFonts w:cstheme="minorHAnsi"/>
              </w:rPr>
              <w:t>1.4: Climate-sensitive infectious diseases</w:t>
            </w:r>
          </w:p>
        </w:tc>
      </w:tr>
      <w:tr w:rsidR="00913309" w:rsidRPr="005F2432" w14:paraId="211BF448" w14:textId="77777777" w:rsidTr="00F515A7">
        <w:trPr>
          <w:trHeight w:val="284"/>
        </w:trPr>
        <w:tc>
          <w:tcPr>
            <w:tcW w:w="1590" w:type="dxa"/>
          </w:tcPr>
          <w:p w14:paraId="40792575" w14:textId="53E62F07" w:rsidR="00913309" w:rsidRPr="005F2432" w:rsidRDefault="00D2334D" w:rsidP="00913309">
            <w:pPr>
              <w:rPr>
                <w:rFonts w:cstheme="minorHAnsi"/>
                <w:b/>
              </w:rPr>
            </w:pPr>
            <w:r w:rsidRPr="005F2432">
              <w:rPr>
                <w:rFonts w:cstheme="minorHAnsi"/>
                <w:b/>
              </w:rPr>
              <w:t>Sub-</w:t>
            </w:r>
            <w:r w:rsidR="00913309" w:rsidRPr="005F2432">
              <w:rPr>
                <w:rFonts w:cstheme="minorHAnsi"/>
                <w:b/>
              </w:rPr>
              <w:t>Indicator</w:t>
            </w:r>
          </w:p>
        </w:tc>
        <w:tc>
          <w:tcPr>
            <w:tcW w:w="7998" w:type="dxa"/>
          </w:tcPr>
          <w:p w14:paraId="029ECC9A" w14:textId="6FE110EA" w:rsidR="00913309" w:rsidRPr="005F2432" w:rsidRDefault="00913309" w:rsidP="00913309">
            <w:pPr>
              <w:rPr>
                <w:rFonts w:cstheme="minorHAnsi"/>
              </w:rPr>
            </w:pPr>
            <w:r w:rsidRPr="005F2432">
              <w:rPr>
                <w:rFonts w:cstheme="minorHAnsi"/>
              </w:rPr>
              <w:t xml:space="preserve">1.4.1 Climate-sensitive infectious diseases - </w:t>
            </w:r>
            <w:r w:rsidRPr="005F2432">
              <w:rPr>
                <w:rFonts w:cstheme="minorHAnsi"/>
                <w:b/>
              </w:rPr>
              <w:t>dengue</w:t>
            </w:r>
          </w:p>
        </w:tc>
      </w:tr>
      <w:tr w:rsidR="00913309" w:rsidRPr="005F2432" w14:paraId="12DF2DB5" w14:textId="77777777" w:rsidTr="00F515A7">
        <w:tc>
          <w:tcPr>
            <w:tcW w:w="1590" w:type="dxa"/>
          </w:tcPr>
          <w:p w14:paraId="48773ACF" w14:textId="77777777" w:rsidR="00913309" w:rsidRPr="005F2432" w:rsidRDefault="00913309" w:rsidP="00913309">
            <w:pPr>
              <w:rPr>
                <w:rFonts w:cstheme="minorHAnsi"/>
                <w:b/>
              </w:rPr>
            </w:pPr>
            <w:r w:rsidRPr="005F2432">
              <w:rPr>
                <w:rFonts w:cstheme="minorHAnsi"/>
                <w:b/>
              </w:rPr>
              <w:t>Methods</w:t>
            </w:r>
          </w:p>
        </w:tc>
        <w:tc>
          <w:tcPr>
            <w:tcW w:w="7998" w:type="dxa"/>
          </w:tcPr>
          <w:p w14:paraId="21180113" w14:textId="77777777" w:rsidR="00913309" w:rsidRPr="005F2432" w:rsidRDefault="00913309" w:rsidP="00913309">
            <w:pPr>
              <w:keepNext/>
              <w:keepLines/>
              <w:spacing w:before="40"/>
              <w:outlineLvl w:val="2"/>
              <w:rPr>
                <w:rFonts w:cstheme="minorHAnsi"/>
                <w:i/>
              </w:rPr>
            </w:pPr>
            <w:r w:rsidRPr="005F2432">
              <w:rPr>
                <w:rFonts w:cstheme="minorHAnsi"/>
                <w:i/>
              </w:rPr>
              <w:t>Context:</w:t>
            </w:r>
          </w:p>
          <w:p w14:paraId="30EE02A1" w14:textId="45F62B72" w:rsidR="00913309" w:rsidRPr="005F2432" w:rsidRDefault="00913309" w:rsidP="00913309">
            <w:pPr>
              <w:rPr>
                <w:rFonts w:cstheme="minorHAnsi"/>
              </w:rPr>
            </w:pPr>
            <w:r w:rsidRPr="005F2432">
              <w:rPr>
                <w:rFonts w:cstheme="minorHAnsi"/>
                <w:lang w:val="en-AU"/>
              </w:rPr>
              <w:t>Cases of dengue have doubled every decade since 1990, with 58∙4 million (23∙6 million–121∙9 million) apparent cases in 2013, accounting for over 10,000 deaths and 1∙14 million (0∙73 million–1∙98 million) disability-adjusted life-years.</w:t>
            </w:r>
            <w:r w:rsidRPr="005F2432">
              <w:rPr>
                <w:rFonts w:cstheme="minorHAnsi"/>
              </w:rPr>
              <w:fldChar w:fldCharType="begin"/>
            </w:r>
            <w:r w:rsidR="0011445B" w:rsidRPr="005F2432">
              <w:rPr>
                <w:rFonts w:cstheme="minorHAnsi"/>
              </w:rPr>
              <w:instrText xml:space="preserve"> ADDIN EN.CITE &lt;EndNote&gt;&lt;Cite&gt;&lt;Author&gt;Stanaway&lt;/Author&gt;&lt;Year&gt;2016&lt;/Year&gt;&lt;RecNum&gt;1&lt;/RecNum&gt;&lt;DisplayText&gt;&lt;style face="superscript"&gt;14&lt;/style&gt;&lt;/DisplayText&gt;&lt;record&gt;&lt;rec-number&gt;1&lt;/rec-number&gt;&lt;foreign-keys&gt;&lt;key app="EN" db-id="2r5t25te90es9sedrwrp22avwwwxwvd5ffer" timestamp="1558704226"&gt;1&lt;/key&gt;&lt;/foreign-keys&gt;&lt;ref-type name="Journal Article"&gt;17&lt;/ref-type&gt;&lt;contributors&gt;&lt;authors&gt;&lt;author&gt;J.D. Stanaway&lt;/author&gt;&lt;author&gt;et al,&lt;/author&gt;&lt;/authors&gt;&lt;/contributors&gt;&lt;titles&gt;&lt;title&gt;The global burden of dengue: an analysis from the Global Burden of Disease Study 2013&lt;/title&gt;&lt;secondary-title&gt;The Lancet: Infectious Diseases&lt;/secondary-title&gt;&lt;/titles&gt;&lt;periodical&gt;&lt;full-title&gt;The Lancet: Infectious Diseases&lt;/full-title&gt;&lt;/periodical&gt;&lt;pages&gt;712–723&lt;/pages&gt;&lt;volume&gt;16&lt;/volume&gt;&lt;number&gt;6&lt;/number&gt;&lt;dates&gt;&lt;year&gt;2016&lt;/year&gt;&lt;/dates&gt;&lt;urls&gt;&lt;/urls&gt;&lt;/record&gt;&lt;/Cite&gt;&lt;/EndNote&gt;</w:instrText>
            </w:r>
            <w:r w:rsidRPr="005F2432">
              <w:rPr>
                <w:rFonts w:cstheme="minorHAnsi"/>
              </w:rPr>
              <w:fldChar w:fldCharType="separate"/>
            </w:r>
            <w:r w:rsidR="0011445B" w:rsidRPr="005F2432">
              <w:rPr>
                <w:rFonts w:cstheme="minorHAnsi"/>
                <w:noProof/>
                <w:vertAlign w:val="superscript"/>
              </w:rPr>
              <w:t>14</w:t>
            </w:r>
            <w:r w:rsidRPr="005F2432">
              <w:rPr>
                <w:rFonts w:cstheme="minorHAnsi"/>
              </w:rPr>
              <w:fldChar w:fldCharType="end"/>
            </w:r>
            <w:r w:rsidRPr="005F2432">
              <w:rPr>
                <w:rFonts w:cstheme="minorHAnsi"/>
                <w:lang w:val="en-AU"/>
              </w:rPr>
              <w:t xml:space="preserve"> Beside global mobility, climate change has been suggested as one potential contributor to this increase in burden.</w:t>
            </w:r>
            <w:r w:rsidRPr="005F2432">
              <w:rPr>
                <w:rFonts w:cstheme="minorHAnsi"/>
              </w:rPr>
              <w:fldChar w:fldCharType="begin"/>
            </w:r>
            <w:r w:rsidR="0011445B" w:rsidRPr="005F2432">
              <w:rPr>
                <w:rFonts w:cstheme="minorHAnsi"/>
              </w:rPr>
              <w:instrText xml:space="preserve"> ADDIN EN.CITE &lt;EndNote&gt;&lt;Cite&gt;&lt;Author&gt;Hales&lt;/Author&gt;&lt;Year&gt;2002&lt;/Year&gt;&lt;RecNum&gt;2&lt;/RecNum&gt;&lt;DisplayText&gt;&lt;style face="superscript"&gt;15&lt;/style&gt;&lt;/DisplayText&gt;&lt;record&gt;&lt;rec-number&gt;2&lt;/rec-number&gt;&lt;foreign-keys&gt;&lt;key app="EN" db-id="2r5t25te90es9sedrwrp22avwwwxwvd5ffer" timestamp="1558704226"&gt;2&lt;/key&gt;&lt;/foreign-keys&gt;&lt;ref-type name="Journal Article"&gt;17&lt;/ref-type&gt;&lt;contributors&gt;&lt;authors&gt;&lt;author&gt;Hales, S, de Wet, N, Maindonald, J. and Woodward, A.&lt;/author&gt;&lt;/authors&gt;&lt;/contributors&gt;&lt;titles&gt;&lt;title&gt;Potential effect of population and climate changes on global distribution of dengue fever: an empirical model&lt;/title&gt;&lt;secondary-title&gt;The Lancet&lt;/secondary-title&gt;&lt;/titles&gt;&lt;periodical&gt;&lt;full-title&gt;The Lancet&lt;/full-title&gt;&lt;/periodical&gt;&lt;pages&gt;830-834&lt;/pages&gt;&lt;volume&gt;360&lt;/volume&gt;&lt;number&gt;9336&lt;/number&gt;&lt;dates&gt;&lt;year&gt;2002&lt;/year&gt;&lt;/dates&gt;&lt;urls&gt;&lt;/urls&gt;&lt;/record&gt;&lt;/Cite&gt;&lt;/EndNote&gt;</w:instrText>
            </w:r>
            <w:r w:rsidRPr="005F2432">
              <w:rPr>
                <w:rFonts w:cstheme="minorHAnsi"/>
              </w:rPr>
              <w:fldChar w:fldCharType="separate"/>
            </w:r>
            <w:r w:rsidR="0011445B" w:rsidRPr="005F2432">
              <w:rPr>
                <w:rFonts w:cstheme="minorHAnsi"/>
                <w:noProof/>
                <w:vertAlign w:val="superscript"/>
              </w:rPr>
              <w:t>15</w:t>
            </w:r>
            <w:r w:rsidRPr="005F2432">
              <w:rPr>
                <w:rFonts w:cstheme="minorHAnsi"/>
              </w:rPr>
              <w:fldChar w:fldCharType="end"/>
            </w:r>
            <w:r w:rsidRPr="005F2432">
              <w:rPr>
                <w:rFonts w:cstheme="minorHAnsi"/>
                <w:lang w:val="en-AU"/>
              </w:rPr>
              <w:t xml:space="preserve"> </w:t>
            </w:r>
            <w:r w:rsidRPr="005F2432">
              <w:rPr>
                <w:rFonts w:cstheme="minorHAnsi"/>
                <w:i/>
                <w:lang w:val="en-AU"/>
              </w:rPr>
              <w:t xml:space="preserve">Aedes aegypti </w:t>
            </w:r>
            <w:r w:rsidRPr="005F2432">
              <w:rPr>
                <w:rFonts w:cstheme="minorHAnsi"/>
                <w:lang w:val="en-AU"/>
              </w:rPr>
              <w:t>and</w:t>
            </w:r>
            <w:r w:rsidRPr="005F2432">
              <w:rPr>
                <w:rFonts w:cstheme="minorHAnsi"/>
                <w:i/>
                <w:lang w:val="en-AU"/>
              </w:rPr>
              <w:t xml:space="preserve"> A. albopictus, </w:t>
            </w:r>
            <w:r w:rsidRPr="005F2432">
              <w:rPr>
                <w:rFonts w:cstheme="minorHAnsi"/>
                <w:lang w:val="en-AU"/>
              </w:rPr>
              <w:t>the principal vectors of dengue, also carry other important emerging or re-emerging arboviruses, including Yellow Fever, Chikungunya, Mayaro, and Zika viruses, and are likely to be similarly responsive to climate chang</w:t>
            </w:r>
          </w:p>
          <w:p w14:paraId="35E7B454" w14:textId="77777777" w:rsidR="00913309" w:rsidRPr="005F2432" w:rsidRDefault="00913309" w:rsidP="00913309">
            <w:pPr>
              <w:rPr>
                <w:rFonts w:cstheme="minorHAnsi"/>
              </w:rPr>
            </w:pPr>
          </w:p>
          <w:p w14:paraId="14FDCC31" w14:textId="77777777" w:rsidR="00913309" w:rsidRPr="005F2432" w:rsidRDefault="00913309" w:rsidP="00913309">
            <w:pPr>
              <w:keepNext/>
              <w:keepLines/>
              <w:spacing w:before="40"/>
              <w:outlineLvl w:val="2"/>
              <w:rPr>
                <w:rFonts w:cstheme="minorHAnsi"/>
                <w:i/>
              </w:rPr>
            </w:pPr>
            <w:r w:rsidRPr="005F2432">
              <w:rPr>
                <w:rFonts w:cstheme="minorHAnsi"/>
                <w:i/>
              </w:rPr>
              <w:t>Methods:</w:t>
            </w:r>
          </w:p>
          <w:p w14:paraId="678F26D3" w14:textId="004B3770" w:rsidR="00913309" w:rsidRPr="005F2432" w:rsidRDefault="00913309" w:rsidP="00913309">
            <w:pPr>
              <w:rPr>
                <w:rFonts w:cstheme="minorHAnsi"/>
              </w:rPr>
            </w:pPr>
            <w:r w:rsidRPr="005F2432">
              <w:rPr>
                <w:rFonts w:cstheme="minorHAnsi"/>
              </w:rPr>
              <w:t>Methods for calculating vectorial capacity (VC) follow Rockl</w:t>
            </w:r>
            <w:r w:rsidRPr="005F2432">
              <w:rPr>
                <w:rFonts w:cstheme="minorHAnsi"/>
                <w:lang w:val="en-US"/>
              </w:rPr>
              <w:t>öv</w:t>
            </w:r>
            <w:r w:rsidRPr="005F2432">
              <w:rPr>
                <w:rFonts w:cstheme="minorHAnsi"/>
              </w:rPr>
              <w:t xml:space="preserve"> et al. (2019).</w:t>
            </w:r>
            <w:r w:rsidR="006311A6" w:rsidRPr="005F2432">
              <w:rPr>
                <w:rFonts w:cstheme="minorHAnsi"/>
              </w:rPr>
              <w:fldChar w:fldCharType="begin"/>
            </w:r>
            <w:r w:rsidR="0011445B" w:rsidRPr="005F2432">
              <w:rPr>
                <w:rFonts w:cstheme="minorHAnsi"/>
              </w:rPr>
              <w:instrText xml:space="preserve"> ADDIN EN.CITE &lt;EndNote&gt;&lt;Cite&gt;&lt;Author&gt;Rocklöv&lt;/Author&gt;&lt;Year&gt;2019&lt;/Year&gt;&lt;RecNum&gt;204&lt;/RecNum&gt;&lt;DisplayText&gt;&lt;style face="superscript"&gt;16&lt;/style&gt;&lt;/DisplayText&gt;&lt;record&gt;&lt;rec-number&gt;204&lt;/rec-number&gt;&lt;foreign-keys&gt;&lt;key app="EN" db-id="e2zepwa56vz2ryev2aoxraf420vzvwft0pzz" timestamp="1558716708"&gt;204&lt;/key&gt;&lt;/foreign-keys&gt;&lt;ref-type name="Journal Article"&gt;17&lt;/ref-type&gt;&lt;contributors&gt;&lt;authors&gt;&lt;author&gt;Rocklöv, Joacim&lt;/author&gt;&lt;author&gt;Tozan, Yesim&lt;/author&gt;&lt;/authors&gt;&lt;/contributors&gt;&lt;titles&gt;&lt;title&gt;Climate change and the rising infectiousness of dengue&lt;/title&gt;&lt;secondary-title&gt;Emerging Topics in Life Sciences&lt;/secondary-title&gt;&lt;/titles&gt;&lt;periodical&gt;&lt;full-title&gt;Emerging Topics in Life Sciences&lt;/full-title&gt;&lt;/periodical&gt;&lt;pages&gt;133-142&lt;/pages&gt;&lt;volume&gt;3&lt;/volume&gt;&lt;number&gt;2&lt;/number&gt;&lt;dates&gt;&lt;year&gt;2019&lt;/year&gt;&lt;/dates&gt;&lt;isbn&gt;2397-8554&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16</w:t>
            </w:r>
            <w:r w:rsidR="006311A6" w:rsidRPr="005F2432">
              <w:rPr>
                <w:rFonts w:cstheme="minorHAnsi"/>
              </w:rPr>
              <w:fldChar w:fldCharType="end"/>
            </w:r>
            <w:r w:rsidRPr="005F2432">
              <w:rPr>
                <w:rFonts w:cstheme="minorHAnsi"/>
              </w:rPr>
              <w:t xml:space="preserve"> VC refers to a vector's ability to transmit disease to humans. It incorporates interactions between host, virus, and vector, assuming that all three of these elements are present. Specifically, VC represents the average daily number of secondary cases generated by one primary case introduced into a fully susceptible population, and is expressed as:</w:t>
            </w:r>
          </w:p>
          <w:p w14:paraId="79D1613D" w14:textId="77777777" w:rsidR="00913309" w:rsidRPr="005F2432" w:rsidRDefault="00913309" w:rsidP="00913309">
            <w:pPr>
              <w:rPr>
                <w:rFonts w:cstheme="minorHAnsi"/>
              </w:rPr>
            </w:pPr>
            <w:r w:rsidRPr="005F2432">
              <w:rPr>
                <w:rFonts w:cstheme="minorHAnsi"/>
              </w:rPr>
              <w:t xml:space="preserve">  </w:t>
            </w:r>
          </w:p>
          <w:p w14:paraId="708C5346" w14:textId="752D45F2" w:rsidR="00913309" w:rsidRPr="005F2432" w:rsidRDefault="00913309" w:rsidP="00913309">
            <w:pPr>
              <w:rPr>
                <w:rFonts w:eastAsiaTheme="minorEastAsia" w:cstheme="minorHAnsi"/>
                <w:color w:val="000000" w:themeColor="text1"/>
                <w:lang w:val="sv-SE" w:eastAsia="sv-SE"/>
              </w:rPr>
            </w:pPr>
            <m:oMathPara>
              <m:oMath>
                <m:r>
                  <w:rPr>
                    <w:rFonts w:ascii="Cambria Math" w:eastAsia="Times New Roman" w:hAnsi="Cambria Math" w:cstheme="minorHAnsi"/>
                    <w:color w:val="000000" w:themeColor="text1"/>
                    <w:lang w:val="sv-SE" w:eastAsia="sv-SE"/>
                  </w:rPr>
                  <m:t>VC=</m:t>
                </m:r>
                <m:sSup>
                  <m:sSupPr>
                    <m:ctrlPr>
                      <w:rPr>
                        <w:rFonts w:ascii="Cambria Math" w:eastAsia="Times New Roman" w:hAnsi="Cambria Math" w:cstheme="minorHAnsi"/>
                        <w:i/>
                        <w:color w:val="000000" w:themeColor="text1"/>
                        <w:lang w:val="sv-SE" w:eastAsia="sv-SE"/>
                      </w:rPr>
                    </m:ctrlPr>
                  </m:sSupPr>
                  <m:e>
                    <m:r>
                      <w:rPr>
                        <w:rFonts w:ascii="Cambria Math" w:eastAsia="Times New Roman" w:hAnsi="Cambria Math" w:cstheme="minorHAnsi"/>
                        <w:color w:val="000000" w:themeColor="text1"/>
                        <w:lang w:val="sv-SE" w:eastAsia="sv-SE"/>
                      </w:rPr>
                      <m:t>ma</m:t>
                    </m:r>
                  </m:e>
                  <m:sup>
                    <m:r>
                      <w:rPr>
                        <w:rFonts w:ascii="Cambria Math" w:eastAsia="Times New Roman" w:hAnsi="Cambria Math" w:cstheme="minorHAnsi"/>
                        <w:color w:val="000000" w:themeColor="text1"/>
                        <w:lang w:val="sv-SE" w:eastAsia="sv-SE"/>
                      </w:rPr>
                      <m:t>2</m:t>
                    </m:r>
                  </m:sup>
                </m:sSup>
                <m:sSub>
                  <m:sSubPr>
                    <m:ctrlPr>
                      <w:rPr>
                        <w:rFonts w:ascii="Cambria Math" w:eastAsia="Times New Roman" w:hAnsi="Cambria Math" w:cstheme="minorHAnsi"/>
                        <w:i/>
                        <w:color w:val="000000" w:themeColor="text1"/>
                        <w:lang w:val="sv-SE" w:eastAsia="sv-SE"/>
                      </w:rPr>
                    </m:ctrlPr>
                  </m:sSubPr>
                  <m:e>
                    <m:r>
                      <w:rPr>
                        <w:rFonts w:ascii="Cambria Math" w:eastAsia="Times New Roman" w:hAnsi="Cambria Math" w:cstheme="minorHAnsi"/>
                        <w:color w:val="000000" w:themeColor="text1"/>
                        <w:lang w:val="sv-SE" w:eastAsia="sv-SE"/>
                      </w:rPr>
                      <m:t>b</m:t>
                    </m:r>
                  </m:e>
                  <m:sub>
                    <m:r>
                      <w:rPr>
                        <w:rFonts w:ascii="Cambria Math" w:eastAsia="Times New Roman" w:hAnsi="Cambria Math" w:cstheme="minorHAnsi"/>
                        <w:color w:val="000000" w:themeColor="text1"/>
                        <w:lang w:val="sv-SE" w:eastAsia="sv-SE"/>
                      </w:rPr>
                      <m:t>m</m:t>
                    </m:r>
                  </m:sub>
                </m:sSub>
                <m:sSup>
                  <m:sSupPr>
                    <m:ctrlPr>
                      <w:rPr>
                        <w:rFonts w:ascii="Cambria Math" w:eastAsia="Times New Roman" w:hAnsi="Cambria Math" w:cstheme="minorHAnsi"/>
                        <w:i/>
                        <w:color w:val="000000" w:themeColor="text1"/>
                        <w:lang w:val="sv-SE" w:eastAsia="sv-SE"/>
                      </w:rPr>
                    </m:ctrlPr>
                  </m:sSupPr>
                  <m:e>
                    <m:r>
                      <w:rPr>
                        <w:rFonts w:ascii="Cambria Math" w:eastAsia="Times New Roman" w:hAnsi="Cambria Math" w:cstheme="minorHAnsi"/>
                        <w:color w:val="000000" w:themeColor="text1"/>
                        <w:lang w:val="sv-SE" w:eastAsia="sv-SE"/>
                      </w:rPr>
                      <m:t>p</m:t>
                    </m:r>
                  </m:e>
                  <m:sup>
                    <m:r>
                      <w:rPr>
                        <w:rFonts w:ascii="Cambria Math" w:eastAsia="Times New Roman" w:hAnsi="Cambria Math" w:cstheme="minorHAnsi"/>
                        <w:color w:val="000000" w:themeColor="text1"/>
                        <w:lang w:val="sv-SE" w:eastAsia="sv-SE"/>
                      </w:rPr>
                      <m:t>n</m:t>
                    </m:r>
                  </m:sup>
                </m:sSup>
                <m:r>
                  <w:rPr>
                    <w:rFonts w:ascii="Cambria Math" w:eastAsia="Times New Roman" w:hAnsi="Cambria Math" w:cstheme="minorHAnsi"/>
                    <w:color w:val="000000" w:themeColor="text1"/>
                    <w:lang w:val="sv-SE" w:eastAsia="sv-SE"/>
                  </w:rPr>
                  <m:t>/-lnp</m:t>
                </m:r>
              </m:oMath>
            </m:oMathPara>
          </w:p>
          <w:p w14:paraId="64E145C1" w14:textId="77777777" w:rsidR="00282784" w:rsidRPr="005F2432" w:rsidRDefault="00282784" w:rsidP="00913309">
            <w:pPr>
              <w:rPr>
                <w:rFonts w:cstheme="minorHAnsi"/>
              </w:rPr>
            </w:pPr>
          </w:p>
          <w:p w14:paraId="526396D8" w14:textId="07479EB1" w:rsidR="00913309" w:rsidRPr="005F2432" w:rsidRDefault="00913309" w:rsidP="00913309">
            <w:pPr>
              <w:rPr>
                <w:rFonts w:cstheme="minorHAnsi"/>
              </w:rPr>
            </w:pPr>
            <w:r w:rsidRPr="005F2432">
              <w:rPr>
                <w:rFonts w:cstheme="minorHAnsi"/>
              </w:rPr>
              <w:t xml:space="preserve">where </w:t>
            </w:r>
            <w:r w:rsidRPr="005F2432">
              <w:rPr>
                <w:rFonts w:cstheme="minorHAnsi"/>
                <w:i/>
              </w:rPr>
              <w:t>a</w:t>
            </w:r>
            <w:r w:rsidRPr="005F2432">
              <w:rPr>
                <w:rFonts w:cstheme="minorHAnsi"/>
              </w:rPr>
              <w:t xml:space="preserve"> is the average vector biting rate, </w:t>
            </w:r>
            <m:oMath>
              <m:sSub>
                <m:sSubPr>
                  <m:ctrlPr>
                    <w:rPr>
                      <w:rFonts w:ascii="Cambria Math" w:eastAsia="Times New Roman" w:hAnsi="Cambria Math" w:cstheme="minorHAnsi"/>
                      <w:i/>
                      <w:lang w:val="sv-SE" w:eastAsia="sv-SE"/>
                    </w:rPr>
                  </m:ctrlPr>
                </m:sSubPr>
                <m:e>
                  <m:r>
                    <w:rPr>
                      <w:rFonts w:ascii="Cambria Math" w:eastAsia="Times New Roman" w:hAnsi="Cambria Math" w:cstheme="minorHAnsi"/>
                      <w:lang w:val="sv-SE" w:eastAsia="sv-SE"/>
                    </w:rPr>
                    <m:t>b</m:t>
                  </m:r>
                </m:e>
                <m:sub>
                  <m:r>
                    <w:rPr>
                      <w:rFonts w:ascii="Cambria Math" w:eastAsia="Times New Roman" w:hAnsi="Cambria Math" w:cstheme="minorHAnsi"/>
                      <w:lang w:val="sv-SE" w:eastAsia="sv-SE"/>
                    </w:rPr>
                    <m:t>m</m:t>
                  </m:r>
                </m:sub>
              </m:sSub>
            </m:oMath>
            <w:r w:rsidRPr="005F2432">
              <w:rPr>
                <w:rFonts w:cstheme="minorHAnsi"/>
              </w:rPr>
              <w:t xml:space="preserve"> is the probability o</w:t>
            </w:r>
            <w:r w:rsidRPr="005F2432">
              <w:rPr>
                <w:rFonts w:cstheme="minorHAnsi"/>
                <w:color w:val="000000" w:themeColor="text1"/>
              </w:rPr>
              <w:t xml:space="preserve">f </w:t>
            </w:r>
            <w:r w:rsidRPr="005F2432">
              <w:rPr>
                <w:rFonts w:eastAsiaTheme="minorEastAsia" w:cstheme="minorHAnsi"/>
                <w:color w:val="000000" w:themeColor="text1"/>
              </w:rPr>
              <w:t>vector infection and transmission of virus to its saliva</w:t>
            </w:r>
            <w:r w:rsidRPr="005F2432">
              <w:rPr>
                <w:rFonts w:cstheme="minorHAnsi"/>
                <w:color w:val="000000" w:themeColor="text1"/>
              </w:rPr>
              <w:t xml:space="preserve">, </w:t>
            </w:r>
            <w:r w:rsidRPr="005F2432">
              <w:rPr>
                <w:rFonts w:cstheme="minorHAnsi"/>
                <w:i/>
                <w:color w:val="000000" w:themeColor="text1"/>
              </w:rPr>
              <w:t xml:space="preserve">p </w:t>
            </w:r>
            <w:r w:rsidRPr="005F2432">
              <w:rPr>
                <w:rFonts w:cstheme="minorHAnsi"/>
                <w:color w:val="000000" w:themeColor="text1"/>
              </w:rPr>
              <w:t>is the daily survival pro</w:t>
            </w:r>
            <w:r w:rsidRPr="005F2432">
              <w:rPr>
                <w:rFonts w:cstheme="minorHAnsi"/>
              </w:rPr>
              <w:t xml:space="preserve">bability, </w:t>
            </w:r>
            <w:r w:rsidRPr="005F2432">
              <w:rPr>
                <w:rFonts w:cstheme="minorHAnsi"/>
                <w:i/>
              </w:rPr>
              <w:t>n</w:t>
            </w:r>
            <w:r w:rsidRPr="005F2432">
              <w:rPr>
                <w:rFonts w:cstheme="minorHAnsi"/>
              </w:rPr>
              <w:t xml:space="preserve"> is the duration of the extrinsic incubation period – EIP, and </w:t>
            </w:r>
            <w:r w:rsidRPr="005F2432">
              <w:rPr>
                <w:rFonts w:cstheme="minorHAnsi"/>
                <w:i/>
              </w:rPr>
              <w:t>m</w:t>
            </w:r>
            <w:r w:rsidRPr="005F2432">
              <w:rPr>
                <w:rFonts w:cstheme="minorHAnsi"/>
              </w:rPr>
              <w:t xml:space="preserve"> is the female vector-to-human population ratio. Here </w:t>
            </w:r>
            <w:r w:rsidRPr="005F2432">
              <w:rPr>
                <w:rFonts w:cstheme="minorHAnsi"/>
                <w:i/>
              </w:rPr>
              <w:t>m</w:t>
            </w:r>
            <w:r w:rsidRPr="005F2432">
              <w:rPr>
                <w:rFonts w:cstheme="minorHAnsi"/>
              </w:rPr>
              <w:t xml:space="preserve"> is set to 1 assuming female vector and human population are constant. Detailed model description and explanation can be found in </w:t>
            </w:r>
            <w:r w:rsidR="00282784" w:rsidRPr="005F2432">
              <w:rPr>
                <w:rFonts w:cstheme="minorHAnsi"/>
              </w:rPr>
              <w:t>Rockl</w:t>
            </w:r>
            <w:r w:rsidR="00282784" w:rsidRPr="005F2432">
              <w:rPr>
                <w:rFonts w:cstheme="minorHAnsi"/>
                <w:lang w:val="en-US"/>
              </w:rPr>
              <w:t>öv</w:t>
            </w:r>
            <w:r w:rsidR="00282784" w:rsidRPr="005F2432">
              <w:rPr>
                <w:rFonts w:cstheme="minorHAnsi"/>
              </w:rPr>
              <w:t xml:space="preserve"> et al. (2019).</w:t>
            </w:r>
            <w:r w:rsidR="00282784" w:rsidRPr="005F2432">
              <w:rPr>
                <w:rFonts w:cstheme="minorHAnsi"/>
              </w:rPr>
              <w:fldChar w:fldCharType="begin"/>
            </w:r>
            <w:r w:rsidR="0011445B" w:rsidRPr="005F2432">
              <w:rPr>
                <w:rFonts w:cstheme="minorHAnsi"/>
              </w:rPr>
              <w:instrText xml:space="preserve"> ADDIN EN.CITE &lt;EndNote&gt;&lt;Cite&gt;&lt;Author&gt;Rocklöv&lt;/Author&gt;&lt;Year&gt;2019&lt;/Year&gt;&lt;RecNum&gt;204&lt;/RecNum&gt;&lt;DisplayText&gt;&lt;style face="superscript"&gt;16,17&lt;/style&gt;&lt;/DisplayText&gt;&lt;record&gt;&lt;rec-number&gt;204&lt;/rec-number&gt;&lt;foreign-keys&gt;&lt;key app="EN" db-id="e2zepwa56vz2ryev2aoxraf420vzvwft0pzz" timestamp="1558716708"&gt;204&lt;/key&gt;&lt;/foreign-keys&gt;&lt;ref-type name="Journal Article"&gt;17&lt;/ref-type&gt;&lt;contributors&gt;&lt;authors&gt;&lt;author&gt;Rocklöv, Joacim&lt;/author&gt;&lt;author&gt;Tozan, Yesim&lt;/author&gt;&lt;/authors&gt;&lt;/contributors&gt;&lt;titles&gt;&lt;title&gt;Climate change and the rising infectiousness of dengue&lt;/title&gt;&lt;secondary-title&gt;Emerging Topics in Life Sciences&lt;/secondary-title&gt;&lt;/titles&gt;&lt;periodical&gt;&lt;full-title&gt;Emerging Topics in Life Sciences&lt;/full-title&gt;&lt;/periodical&gt;&lt;pages&gt;133-142&lt;/pages&gt;&lt;volume&gt;3&lt;/volume&gt;&lt;number&gt;2&lt;/number&gt;&lt;dates&gt;&lt;year&gt;2019&lt;/year&gt;&lt;/dates&gt;&lt;isbn&gt;2397-8554&lt;/isbn&gt;&lt;urls&gt;&lt;/urls&gt;&lt;/record&gt;&lt;/Cite&gt;&lt;Cite&gt;&lt;Author&gt;Rocklöv&lt;/Author&gt;&lt;Year&gt;2019&lt;/Year&gt;&lt;RecNum&gt;3&lt;/RecNum&gt;&lt;record&gt;&lt;rec-number&gt;3&lt;/rec-number&gt;&lt;foreign-keys&gt;&lt;key app="EN" db-id="2r5t25te90es9sedrwrp22avwwwxwvd5ffer" timestamp="1558704226"&gt;3&lt;/key&gt;&lt;/foreign-keys&gt;&lt;ref-type name="Journal Article"&gt;17&lt;/ref-type&gt;&lt;contributors&gt;&lt;authors&gt;&lt;author&gt;Rocklöv, J; Tozan, Y; &lt;/author&gt;&lt;/authors&gt;&lt;/contributors&gt;&lt;titles&gt;&lt;title&gt;Climate change and the rising infectiousness of dengue&lt;/title&gt;&lt;secondary-title&gt;Emerging Topics in Life Science&lt;/secondary-title&gt;&lt;/titles&gt;&lt;periodical&gt;&lt;full-title&gt;Emerging Topics in Life Science&lt;/full-title&gt;&lt;/periodical&gt;&lt;volume&gt;ETLS20180123&lt;/volume&gt;&lt;dates&gt;&lt;year&gt;2019&lt;/year&gt;&lt;/dates&gt;&lt;urls&gt;&lt;/urls&gt;&lt;electronic-resource-num&gt;10.1042/ETLS20180123&lt;/electronic-resource-num&gt;&lt;/record&gt;&lt;/Cite&gt;&lt;/EndNote&gt;</w:instrText>
            </w:r>
            <w:r w:rsidR="00282784" w:rsidRPr="005F2432">
              <w:rPr>
                <w:rFonts w:cstheme="minorHAnsi"/>
              </w:rPr>
              <w:fldChar w:fldCharType="separate"/>
            </w:r>
            <w:r w:rsidR="0011445B" w:rsidRPr="005F2432">
              <w:rPr>
                <w:rFonts w:cstheme="minorHAnsi"/>
                <w:noProof/>
                <w:vertAlign w:val="superscript"/>
              </w:rPr>
              <w:t>16,17</w:t>
            </w:r>
            <w:r w:rsidR="00282784" w:rsidRPr="005F2432">
              <w:rPr>
                <w:rFonts w:cstheme="minorHAnsi"/>
              </w:rPr>
              <w:fldChar w:fldCharType="end"/>
            </w:r>
            <w:r w:rsidRPr="005F2432">
              <w:rPr>
                <w:rFonts w:cstheme="minorHAnsi"/>
              </w:rPr>
              <w:t xml:space="preserve">  In this application, the time unit is 1 day and each of the vector parameters depends on temperature, with parameter values derived from the literature, typically from experimental data, as described in Liu-Helmersson et al., (2014).</w:t>
            </w:r>
            <w:r w:rsidR="00F515A7" w:rsidRPr="005F2432">
              <w:rPr>
                <w:rFonts w:cstheme="minorHAnsi"/>
              </w:rPr>
              <w:fldChar w:fldCharType="begin"/>
            </w:r>
            <w:r w:rsidR="0011445B" w:rsidRPr="005F2432">
              <w:rPr>
                <w:rFonts w:cstheme="minorHAnsi"/>
              </w:rPr>
              <w:instrText xml:space="preserve"> ADDIN EN.CITE &lt;EndNote&gt;&lt;Cite&gt;&lt;Author&gt;Liu-Helmersson&lt;/Author&gt;&lt;Year&gt;2016&lt;/Year&gt;&lt;RecNum&gt;273&lt;/RecNum&gt;&lt;DisplayText&gt;&lt;style face="superscript"&gt;18&lt;/style&gt;&lt;/DisplayText&gt;&lt;record&gt;&lt;rec-number&gt;273&lt;/rec-number&gt;&lt;foreign-keys&gt;&lt;key app="EN" db-id="e2zepwa56vz2ryev2aoxraf420vzvwft0pzz" timestamp="1559925230"&gt;273&lt;/key&gt;&lt;/foreign-keys&gt;&lt;ref-type name="Journal Article"&gt;17&lt;/ref-type&gt;&lt;contributors&gt;&lt;authors&gt;&lt;author&gt;Liu-Helmersson, Jing&lt;/author&gt;&lt;author&gt;Quam, Mikkel&lt;/author&gt;&lt;author&gt;Wilder-Smith, Annelies&lt;/author&gt;&lt;author&gt;Stenlund, Hans&lt;/author&gt;&lt;author&gt;Ebi, Kristie&lt;/author&gt;&lt;author&gt;Massad, Eduardo&lt;/author&gt;&lt;author&gt;Rocklöv, Joacim&lt;/author&gt;&lt;/authors&gt;&lt;/contributors&gt;&lt;titles&gt;&lt;title&gt;Climate change and Aedes vectors: 21st century projections for dengue transmission in Europe&lt;/title&gt;&lt;secondary-title&gt;EBioMedicine&lt;/secondary-title&gt;&lt;/titles&gt;&lt;periodical&gt;&lt;full-title&gt;EBioMedicine&lt;/full-title&gt;&lt;/periodical&gt;&lt;pages&gt;267-277&lt;/pages&gt;&lt;volume&gt;7&lt;/volume&gt;&lt;dates&gt;&lt;year&gt;2016&lt;/year&gt;&lt;/dates&gt;&lt;isbn&gt;2352-3964&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18</w:t>
            </w:r>
            <w:r w:rsidR="00F515A7" w:rsidRPr="005F2432">
              <w:rPr>
                <w:rFonts w:cstheme="minorHAnsi"/>
              </w:rPr>
              <w:fldChar w:fldCharType="end"/>
            </w:r>
            <w:r w:rsidRPr="005F2432">
              <w:rPr>
                <w:rFonts w:cstheme="minorHAnsi"/>
              </w:rPr>
              <w:t xml:space="preserve"> Diurnal temperature range (DTR) was reconstructed using a representative daily temperature through a piece-wise sinusoidal function based on the monthly average of daily minimum, maximum, and mean observations. </w:t>
            </w:r>
          </w:p>
          <w:p w14:paraId="519EC465" w14:textId="77777777" w:rsidR="00913309" w:rsidRPr="005F2432" w:rsidRDefault="00913309" w:rsidP="00913309">
            <w:pPr>
              <w:rPr>
                <w:rFonts w:cstheme="minorHAnsi"/>
              </w:rPr>
            </w:pPr>
          </w:p>
          <w:p w14:paraId="52E12E0F" w14:textId="0EBAF670" w:rsidR="00913309" w:rsidRPr="005F2432" w:rsidRDefault="00913309" w:rsidP="00913309">
            <w:pPr>
              <w:rPr>
                <w:rFonts w:cstheme="minorHAnsi"/>
              </w:rPr>
            </w:pPr>
            <w:r w:rsidRPr="005F2432">
              <w:rPr>
                <w:rFonts w:cstheme="minorHAnsi"/>
              </w:rPr>
              <w:t>Historical trends were derived by backcasting the models on data from the Climate Research Unit (CRU) online database, time series (CRU-TS 3.22) of gridded (0.5</w:t>
            </w:r>
            <w:r w:rsidR="00C544A9" w:rsidRPr="005F2432">
              <w:rPr>
                <w:rFonts w:cstheme="minorHAnsi"/>
              </w:rPr>
              <w:t>°</w:t>
            </w:r>
            <w:r w:rsidRPr="005F2432">
              <w:rPr>
                <w:rFonts w:cstheme="minorHAnsi"/>
              </w:rPr>
              <w:t xml:space="preserve">) monthly averages of daily temperature observations (minimums, maximum, and mean) for the time period 1950-2017. </w:t>
            </w:r>
          </w:p>
          <w:p w14:paraId="23B0C759" w14:textId="77777777" w:rsidR="00913309" w:rsidRPr="005F2432" w:rsidRDefault="00913309" w:rsidP="00913309">
            <w:pPr>
              <w:rPr>
                <w:rFonts w:cstheme="minorHAnsi"/>
              </w:rPr>
            </w:pPr>
          </w:p>
          <w:p w14:paraId="4FDC6943" w14:textId="7E30A58A" w:rsidR="00913309" w:rsidRPr="005F2432" w:rsidRDefault="00913309" w:rsidP="00913309">
            <w:pPr>
              <w:rPr>
                <w:rFonts w:cstheme="minorHAnsi"/>
              </w:rPr>
            </w:pPr>
            <w:r w:rsidRPr="005F2432">
              <w:rPr>
                <w:rFonts w:cstheme="minorHAnsi"/>
              </w:rPr>
              <w:t>Future </w:t>
            </w:r>
            <w:r w:rsidRPr="005F2432">
              <w:rPr>
                <w:rFonts w:cstheme="minorHAnsi"/>
                <w:iCs/>
              </w:rPr>
              <w:t>projections</w:t>
            </w:r>
            <w:r w:rsidRPr="005F2432">
              <w:rPr>
                <w:rFonts w:cstheme="minorHAnsi"/>
              </w:rPr>
              <w:t> were derived using climate data under two greenhouse gas emission pathways (RCP2.6 and RCP8.5)</w:t>
            </w:r>
            <w:r w:rsidR="0072581A" w:rsidRPr="005F2432">
              <w:rPr>
                <w:rFonts w:cstheme="minorHAnsi"/>
              </w:rPr>
              <w:t>,</w:t>
            </w:r>
            <w:r w:rsidR="006311A6" w:rsidRPr="005F2432">
              <w:rPr>
                <w:rFonts w:cstheme="minorHAnsi"/>
              </w:rPr>
              <w:fldChar w:fldCharType="begin"/>
            </w:r>
            <w:r w:rsidR="0011445B" w:rsidRPr="005F2432">
              <w:rPr>
                <w:rFonts w:cstheme="minorHAnsi"/>
              </w:rPr>
              <w:instrText xml:space="preserve"> ADDIN EN.CITE &lt;EndNote&gt;&lt;Cite&gt;&lt;Author&gt;Weyant&lt;/Author&gt;&lt;Year&gt;2009&lt;/Year&gt;&lt;RecNum&gt;268&lt;/RecNum&gt;&lt;DisplayText&gt;&lt;style face="superscript"&gt;19&lt;/style&gt;&lt;/DisplayText&gt;&lt;record&gt;&lt;rec-number&gt;268&lt;/rec-number&gt;&lt;foreign-keys&gt;&lt;key app="EN" db-id="e2zepwa56vz2ryev2aoxraf420vzvwft0pzz" timestamp="1559923418"&gt;268&lt;/key&gt;&lt;/foreign-keys&gt;&lt;ref-type name="Journal Article"&gt;17&lt;/ref-type&gt;&lt;contributors&gt;&lt;authors&gt;&lt;author&gt;Weyant, John&lt;/author&gt;&lt;/authors&gt;&lt;/contributors&gt;&lt;titles&gt;&lt;title&gt;Report of 2.6 Versus 2.9 Watts/m2 RCPP Evaluation Panel John Weyant, Christian Azar, Mikiko Kainuma, Jiang Kejun, Nebojsa Nakicenovic, PR Shukla, Emilio La Rovere and Gary Yohe March 31, 2009&lt;/title&gt;&lt;/titles&gt;&lt;dates&gt;&lt;year&gt;2009&lt;/year&gt;&lt;/dates&gt;&lt;urls&gt;&lt;/urls&gt;&lt;/record&gt;&lt;/Cite&gt;&lt;/EndNote&gt;</w:instrText>
            </w:r>
            <w:r w:rsidR="006311A6" w:rsidRPr="005F2432">
              <w:rPr>
                <w:rFonts w:cstheme="minorHAnsi"/>
              </w:rPr>
              <w:fldChar w:fldCharType="separate"/>
            </w:r>
            <w:r w:rsidR="0011445B" w:rsidRPr="005F2432">
              <w:rPr>
                <w:rFonts w:cstheme="minorHAnsi"/>
                <w:noProof/>
                <w:vertAlign w:val="superscript"/>
              </w:rPr>
              <w:t>19</w:t>
            </w:r>
            <w:r w:rsidR="006311A6" w:rsidRPr="005F2432">
              <w:rPr>
                <w:rFonts w:cstheme="minorHAnsi"/>
              </w:rPr>
              <w:fldChar w:fldCharType="end"/>
            </w:r>
            <w:r w:rsidRPr="005F2432">
              <w:rPr>
                <w:rFonts w:cstheme="minorHAnsi"/>
              </w:rPr>
              <w:t xml:space="preserve"> representing the contrast between very strong mitigation action vs. business-as-usual given consequent radiative forcing of greenhouse gases in the year 2100 (+2.6 and +8.5 W m</w:t>
            </w:r>
            <w:r w:rsidRPr="005F2432">
              <w:rPr>
                <w:rFonts w:cstheme="minorHAnsi"/>
                <w:vertAlign w:val="superscript"/>
              </w:rPr>
              <w:t>−2</w:t>
            </w:r>
            <w:r w:rsidRPr="005F2432">
              <w:rPr>
                <w:rFonts w:cstheme="minorHAnsi"/>
              </w:rPr>
              <w:t>, respectively), based on CMIP5 atmosphere-ocean general circulation models.</w:t>
            </w:r>
            <w:r w:rsidR="006311A6" w:rsidRPr="005F2432">
              <w:rPr>
                <w:rFonts w:cstheme="minorHAnsi"/>
              </w:rPr>
              <w:fldChar w:fldCharType="begin"/>
            </w:r>
            <w:r w:rsidR="0011445B" w:rsidRPr="005F2432">
              <w:rPr>
                <w:rFonts w:cstheme="minorHAnsi"/>
              </w:rPr>
              <w:instrText xml:space="preserve"> ADDIN EN.CITE &lt;EndNote&gt;&lt;Cite&gt;&lt;Author&gt;Taylor&lt;/Author&gt;&lt;Year&gt;2011&lt;/Year&gt;&lt;RecNum&gt;269&lt;/RecNum&gt;&lt;DisplayText&gt;&lt;style face="superscript"&gt;20,21&lt;/style&gt;&lt;/DisplayText&gt;&lt;record&gt;&lt;rec-number&gt;269&lt;/rec-number&gt;&lt;foreign-keys&gt;&lt;key app="EN" db-id="e2zepwa56vz2ryev2aoxraf420vzvwft0pzz" timestamp="1559923508"&gt;269&lt;/key&gt;&lt;/foreign-keys&gt;&lt;ref-type name="Conference Proceedings"&gt;10&lt;/ref-type&gt;&lt;contributors&gt;&lt;authors&gt;&lt;author&gt;Taylor, Karl E&lt;/author&gt;&lt;author&gt;Balaji, V&lt;/author&gt;&lt;author&gt;Hankin, Steve&lt;/author&gt;&lt;author&gt;Juckes, Martin&lt;/author&gt;&lt;author&gt;Lawrence, Bryan&lt;/author&gt;&lt;author&gt;Pascoe, Stephen&lt;/author&gt;&lt;/authors&gt;&lt;/contributors&gt;&lt;titles&gt;&lt;title&gt;CMIP5 data reference syntax (DRS) and controlled vocabularies&lt;/title&gt;&lt;secondary-title&gt;PCMDI&lt;/secondary-title&gt;&lt;/titles&gt;&lt;dates&gt;&lt;year&gt;2011&lt;/year&gt;&lt;/dates&gt;&lt;urls&gt;&lt;/urls&gt;&lt;/record&gt;&lt;/Cite&gt;&lt;Cite&gt;&lt;Author&gt;Warszawski&lt;/Author&gt;&lt;Year&gt;2014&lt;/Year&gt;&lt;RecNum&gt;270&lt;/RecNum&gt;&lt;record&gt;&lt;rec-number&gt;270&lt;/rec-number&gt;&lt;foreign-keys&gt;&lt;key app="EN" db-id="e2zepwa56vz2ryev2aoxraf420vzvwft0pzz" timestamp="1559923545"&gt;270&lt;/key&gt;&lt;/foreign-keys&gt;&lt;ref-type name="Journal Article"&gt;17&lt;/ref-type&gt;&lt;contributors&gt;&lt;authors&gt;&lt;author&gt;Warszawski, Lila&lt;/author&gt;&lt;author&gt;Frieler, Katja&lt;/author&gt;&lt;author&gt;Huber, Veronika&lt;/author&gt;&lt;author&gt;Piontek, Franziska&lt;/author&gt;&lt;author&gt;Serdeczny, Olivia&lt;/author&gt;&lt;author&gt;Schewe, Jacob&lt;/author&gt;&lt;/authors&gt;&lt;/contributors&gt;&lt;titles&gt;&lt;title&gt;The inter-sectoral impact model intercomparison project (ISI–MIP): project framework&lt;/title&gt;&lt;secondary-title&gt;Proceedings of the National Academy of Sciences&lt;/secondary-title&gt;&lt;/titles&gt;&lt;periodical&gt;&lt;full-title&gt;Proceedings of the National Academy of Sciences&lt;/full-title&gt;&lt;/periodical&gt;&lt;pages&gt;3228-3232&lt;/pages&gt;&lt;volume&gt;111&lt;/volume&gt;&lt;number&gt;9&lt;/number&gt;&lt;dates&gt;&lt;year&gt;2014&lt;/year&gt;&lt;/dates&gt;&lt;isbn&gt;0027-8424&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20,21</w:t>
            </w:r>
            <w:r w:rsidR="006311A6" w:rsidRPr="005F2432">
              <w:rPr>
                <w:rFonts w:cstheme="minorHAnsi"/>
              </w:rPr>
              <w:fldChar w:fldCharType="end"/>
            </w:r>
            <w:r w:rsidRPr="005F2432">
              <w:rPr>
                <w:rFonts w:cstheme="minorHAnsi"/>
              </w:rPr>
              <w:t xml:space="preserve"> For each emission pathway, CMIP5 temperature datasets (min, max, mean resolution 0.5 × 0.5°) were used. Calculations from each of the five global models (NorESM1-M, MIROC-ESM-CHEM, IPSL-CM5A-LR, HadGEM2-ES, and GFDL-ESM2M) were averaged to derive a multi-model ensemble. </w:t>
            </w:r>
          </w:p>
          <w:p w14:paraId="55BF1790" w14:textId="77777777" w:rsidR="00913309" w:rsidRPr="005F2432" w:rsidRDefault="00913309" w:rsidP="00913309">
            <w:pPr>
              <w:rPr>
                <w:rFonts w:cstheme="minorHAnsi"/>
              </w:rPr>
            </w:pPr>
          </w:p>
          <w:p w14:paraId="1EF7E28E" w14:textId="06BFE330" w:rsidR="00913309" w:rsidRPr="005F2432" w:rsidRDefault="000F477A" w:rsidP="00913309">
            <w:pPr>
              <w:rPr>
                <w:rFonts w:cstheme="minorHAnsi"/>
              </w:rPr>
            </w:pPr>
            <w:r w:rsidRPr="005F2432">
              <w:rPr>
                <w:rFonts w:cstheme="minorHAnsi"/>
              </w:rPr>
              <w:t>T</w:t>
            </w:r>
            <w:r w:rsidR="00913309" w:rsidRPr="005F2432">
              <w:rPr>
                <w:rFonts w:cstheme="minorHAnsi"/>
              </w:rPr>
              <w:t xml:space="preserve">he annual average VC </w:t>
            </w:r>
            <w:r w:rsidRPr="005F2432">
              <w:rPr>
                <w:rFonts w:cstheme="minorHAnsi"/>
              </w:rPr>
              <w:t xml:space="preserve">were extracted </w:t>
            </w:r>
            <w:r w:rsidR="00913309" w:rsidRPr="005F2432">
              <w:rPr>
                <w:rFonts w:cstheme="minorHAnsi"/>
              </w:rPr>
              <w:t xml:space="preserve">values per grid cell to </w:t>
            </w:r>
            <w:r w:rsidR="00913309" w:rsidRPr="005F2432">
              <w:rPr>
                <w:rFonts w:cstheme="minorHAnsi"/>
                <w:i/>
              </w:rPr>
              <w:t>Aedes aegypti</w:t>
            </w:r>
            <w:r w:rsidR="00913309" w:rsidRPr="005F2432">
              <w:rPr>
                <w:rFonts w:cstheme="minorHAnsi"/>
              </w:rPr>
              <w:t xml:space="preserve"> and </w:t>
            </w:r>
            <w:r w:rsidR="00913309" w:rsidRPr="005F2432">
              <w:rPr>
                <w:rFonts w:cstheme="minorHAnsi"/>
                <w:i/>
              </w:rPr>
              <w:t>Aedes albopictus</w:t>
            </w:r>
            <w:r w:rsidR="00913309" w:rsidRPr="005F2432">
              <w:rPr>
                <w:rFonts w:cstheme="minorHAnsi"/>
              </w:rPr>
              <w:t xml:space="preserve"> presence locations provided in Kraemer et al. (2015)</w:t>
            </w:r>
            <w:r w:rsidR="006311A6" w:rsidRPr="005F2432">
              <w:rPr>
                <w:rFonts w:cstheme="minorHAnsi"/>
              </w:rPr>
              <w:fldChar w:fldCharType="begin"/>
            </w:r>
            <w:r w:rsidR="0011445B" w:rsidRPr="005F2432">
              <w:rPr>
                <w:rFonts w:cstheme="minorHAnsi"/>
              </w:rPr>
              <w:instrText xml:space="preserve"> ADDIN EN.CITE &lt;EndNote&gt;&lt;Cite&gt;&lt;Author&gt;Kraemer&lt;/Author&gt;&lt;Year&gt;2015&lt;/Year&gt;&lt;RecNum&gt;271&lt;/RecNum&gt;&lt;DisplayText&gt;&lt;style face="superscript"&gt;22&lt;/style&gt;&lt;/DisplayText&gt;&lt;record&gt;&lt;rec-number&gt;271&lt;/rec-number&gt;&lt;foreign-keys&gt;&lt;key app="EN" db-id="e2zepwa56vz2ryev2aoxraf420vzvwft0pzz" timestamp="1559924645"&gt;271&lt;/key&gt;&lt;/foreign-keys&gt;&lt;ref-type name="Journal Article"&gt;17&lt;/ref-type&gt;&lt;contributors&gt;&lt;authors&gt;&lt;author&gt;Kraemer, Moritz UG&lt;/author&gt;&lt;author&gt;Sinka, Marianne E&lt;/author&gt;&lt;author&gt;Duda, Kirsten A&lt;/author&gt;&lt;author&gt;Mylne, Adrian QN&lt;/author&gt;&lt;author&gt;Shearer, Freya M&lt;/author&gt;&lt;author&gt;Barker, Christopher M&lt;/author&gt;&lt;author&gt;Moore, Chester G&lt;/author&gt;&lt;author&gt;Carvalho, Roberta G&lt;/author&gt;&lt;author&gt;Coelho, Giovanini E&lt;/author&gt;&lt;author&gt;Van Bortel, Wim&lt;/author&gt;&lt;/authors&gt;&lt;/contributors&gt;&lt;titles&gt;&lt;title&gt;The global distribution of the arbovirus vectors Aedes aegypti and Ae. albopictus&lt;/title&gt;&lt;secondary-title&gt;elife&lt;/secondary-title&gt;&lt;/titles&gt;&lt;periodical&gt;&lt;full-title&gt;elife&lt;/full-title&gt;&lt;/periodical&gt;&lt;pages&gt;e08347&lt;/pages&gt;&lt;volume&gt;4&lt;/volume&gt;&lt;dates&gt;&lt;year&gt;2015&lt;/year&gt;&lt;/dates&gt;&lt;isbn&gt;2050-084X&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22</w:t>
            </w:r>
            <w:r w:rsidR="006311A6" w:rsidRPr="005F2432">
              <w:rPr>
                <w:rFonts w:cstheme="minorHAnsi"/>
              </w:rPr>
              <w:fldChar w:fldCharType="end"/>
            </w:r>
            <w:r w:rsidR="00913309" w:rsidRPr="005F2432">
              <w:rPr>
                <w:rFonts w:cstheme="minorHAnsi"/>
              </w:rPr>
              <w:t xml:space="preserve"> and averaged these values by country to get country-specific trends in VC at monthly (seasonality analysis) or yearly time steps from 1950-2017 for each species. ‘Global vectorial capacity’ indicates globally averaged values across all countries.</w:t>
            </w:r>
          </w:p>
          <w:p w14:paraId="26BB2300" w14:textId="77777777" w:rsidR="00913309" w:rsidRPr="005F2432" w:rsidRDefault="00913309" w:rsidP="00913309">
            <w:pPr>
              <w:rPr>
                <w:rFonts w:cstheme="minorHAnsi"/>
              </w:rPr>
            </w:pPr>
          </w:p>
          <w:p w14:paraId="743A806D" w14:textId="77777777" w:rsidR="00913309" w:rsidRPr="005F2432" w:rsidRDefault="00913309" w:rsidP="00913309">
            <w:pPr>
              <w:rPr>
                <w:rFonts w:cstheme="minorHAnsi"/>
                <w:lang w:val="en-US"/>
              </w:rPr>
            </w:pPr>
            <w:r w:rsidRPr="005F2432">
              <w:rPr>
                <w:rFonts w:cstheme="minorHAnsi"/>
                <w:lang w:val="en-US"/>
              </w:rPr>
              <w:t>Historical percentage change figures reported in the main text were calculated relative to a 1950s baseline (5 year average, 1950-54), either an average for the 2010s (5 year average, 2013-2017) to illustrate the overall trend accounting for interannual variability or for the most recent year for which data were available (2017). Projected percentage changes in VC for each vector in 2030 (taken from 5yr average 2028-2032) was calculated relative to a present baseline (5 yr average 2013-2017).</w:t>
            </w:r>
          </w:p>
          <w:p w14:paraId="035DD61B" w14:textId="77777777" w:rsidR="00913309" w:rsidRPr="005F2432" w:rsidRDefault="00913309" w:rsidP="00913309">
            <w:pPr>
              <w:rPr>
                <w:rFonts w:cstheme="minorHAnsi"/>
                <w:lang w:val="en-US"/>
              </w:rPr>
            </w:pPr>
          </w:p>
          <w:p w14:paraId="234264AE" w14:textId="77777777" w:rsidR="00DC722C" w:rsidRPr="005F2432" w:rsidRDefault="00913309" w:rsidP="00F515A7">
            <w:pPr>
              <w:keepNext/>
              <w:rPr>
                <w:rFonts w:cstheme="minorHAnsi"/>
              </w:rPr>
            </w:pPr>
            <w:r w:rsidRPr="005F2432">
              <w:rPr>
                <w:rFonts w:cstheme="minorHAnsi"/>
                <w:noProof/>
                <w:lang w:val="en-US"/>
              </w:rPr>
              <w:drawing>
                <wp:inline distT="0" distB="0" distL="0" distR="0" wp14:anchorId="55AF13A5" wp14:editId="38918AE4">
                  <wp:extent cx="4376578" cy="2702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15 at 22.48.10.png"/>
                          <pic:cNvPicPr/>
                        </pic:nvPicPr>
                        <pic:blipFill rotWithShape="1">
                          <a:blip r:embed="rId19" cstate="print">
                            <a:extLst>
                              <a:ext uri="{28A0092B-C50C-407E-A947-70E740481C1C}">
                                <a14:useLocalDpi xmlns:a14="http://schemas.microsoft.com/office/drawing/2010/main" val="0"/>
                              </a:ext>
                            </a:extLst>
                          </a:blip>
                          <a:srcRect t="3997" b="-3997"/>
                          <a:stretch/>
                        </pic:blipFill>
                        <pic:spPr>
                          <a:xfrm>
                            <a:off x="0" y="0"/>
                            <a:ext cx="4376578" cy="2702316"/>
                          </a:xfrm>
                          <a:prstGeom prst="rect">
                            <a:avLst/>
                          </a:prstGeom>
                        </pic:spPr>
                      </pic:pic>
                    </a:graphicData>
                  </a:graphic>
                </wp:inline>
              </w:drawing>
            </w:r>
          </w:p>
          <w:p w14:paraId="41EB6AB4" w14:textId="4B581B3C" w:rsidR="00913309" w:rsidRPr="005F2432" w:rsidRDefault="00DC722C" w:rsidP="00F515A7">
            <w:pPr>
              <w:pStyle w:val="Caption"/>
              <w:rPr>
                <w:rFonts w:cstheme="minorHAnsi"/>
                <w:lang w:val="en-US"/>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85" w:author="Author">
              <w:r w:rsidR="00B11AAE">
                <w:rPr>
                  <w:rFonts w:cstheme="minorHAnsi"/>
                  <w:noProof/>
                </w:rPr>
                <w:t>10</w:t>
              </w:r>
            </w:ins>
            <w:del w:id="186" w:author="Author">
              <w:r w:rsidR="008E4C54" w:rsidDel="00B11AAE">
                <w:rPr>
                  <w:rFonts w:cstheme="minorHAnsi"/>
                  <w:noProof/>
                </w:rPr>
                <w:delText>7</w:delText>
              </w:r>
            </w:del>
            <w:r w:rsidRPr="005F2432">
              <w:rPr>
                <w:rFonts w:cstheme="minorHAnsi"/>
              </w:rPr>
              <w:fldChar w:fldCharType="end"/>
            </w:r>
            <w:r w:rsidRPr="005F2432">
              <w:rPr>
                <w:rFonts w:cstheme="minorHAnsi"/>
              </w:rPr>
              <w:t>: Change in seasonality of global vectorial capacity for the dengue vectors Aedes aegypti (left) and A. albopictus (right) in the period 1950-2017.</w:t>
            </w:r>
          </w:p>
          <w:p w14:paraId="7F694B43" w14:textId="77777777" w:rsidR="00913309" w:rsidRPr="005F2432" w:rsidRDefault="00913309" w:rsidP="00913309">
            <w:pPr>
              <w:rPr>
                <w:rFonts w:cstheme="minorHAnsi"/>
                <w:lang w:val="en-US"/>
              </w:rPr>
            </w:pPr>
          </w:p>
          <w:p w14:paraId="0FD0F965" w14:textId="7E951A61" w:rsidR="00DC722C" w:rsidRPr="005F2432" w:rsidRDefault="00DC722C" w:rsidP="00913309">
            <w:pPr>
              <w:rPr>
                <w:rFonts w:cstheme="minorHAnsi"/>
                <w:lang w:val="en-US"/>
              </w:rPr>
            </w:pPr>
          </w:p>
          <w:p w14:paraId="05793B4F" w14:textId="1A2B726A" w:rsidR="00913309" w:rsidRPr="005F2432" w:rsidRDefault="00913309" w:rsidP="00913309">
            <w:pPr>
              <w:rPr>
                <w:rFonts w:cstheme="minorHAnsi"/>
                <w:lang w:val="en-US"/>
              </w:rPr>
            </w:pPr>
            <w:r w:rsidRPr="005F2432">
              <w:rPr>
                <w:rFonts w:cstheme="minorHAnsi"/>
                <w:lang w:val="en-US"/>
              </w:rPr>
              <w:t xml:space="preserve">To produce this plot, all countries in the analysis have been centred around their ‘peak month’ as per a 1950 baseline. The plot illustrates that VC is increasing on average in all months of the year, reflecting higher maximum values and broader seasons. </w:t>
            </w:r>
          </w:p>
          <w:p w14:paraId="16E503D1" w14:textId="77777777" w:rsidR="00913309" w:rsidRPr="005F2432" w:rsidRDefault="00913309" w:rsidP="00913309">
            <w:pPr>
              <w:rPr>
                <w:rFonts w:cstheme="minorHAnsi"/>
                <w:lang w:val="en-US"/>
              </w:rPr>
            </w:pPr>
          </w:p>
          <w:p w14:paraId="6AD032A7" w14:textId="77777777" w:rsidR="00913309" w:rsidRPr="005F2432" w:rsidRDefault="00913309" w:rsidP="00913309">
            <w:pPr>
              <w:rPr>
                <w:rFonts w:cstheme="minorHAnsi"/>
                <w:lang w:val="en-US"/>
              </w:rPr>
            </w:pPr>
          </w:p>
          <w:p w14:paraId="41C5B3ED" w14:textId="77777777" w:rsidR="00DC722C" w:rsidRPr="005F2432" w:rsidRDefault="00913309" w:rsidP="00F515A7">
            <w:pPr>
              <w:keepNext/>
              <w:rPr>
                <w:rFonts w:cstheme="minorHAnsi"/>
              </w:rPr>
            </w:pPr>
            <w:r w:rsidRPr="005F2432">
              <w:rPr>
                <w:rFonts w:cstheme="minorHAnsi"/>
                <w:noProof/>
                <w:lang w:val="en-US"/>
              </w:rPr>
              <w:drawing>
                <wp:inline distT="0" distB="0" distL="0" distR="0" wp14:anchorId="428A2086" wp14:editId="480E8A66">
                  <wp:extent cx="3806081" cy="4440428"/>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des_VCpercent_trends.pdf"/>
                          <pic:cNvPicPr/>
                        </pic:nvPicPr>
                        <pic:blipFill>
                          <a:blip r:embed="rId20">
                            <a:extLst>
                              <a:ext uri="{28A0092B-C50C-407E-A947-70E740481C1C}">
                                <a14:useLocalDpi xmlns:a14="http://schemas.microsoft.com/office/drawing/2010/main" val="0"/>
                              </a:ext>
                            </a:extLst>
                          </a:blip>
                          <a:stretch>
                            <a:fillRect/>
                          </a:stretch>
                        </pic:blipFill>
                        <pic:spPr>
                          <a:xfrm>
                            <a:off x="0" y="0"/>
                            <a:ext cx="3806081" cy="4440428"/>
                          </a:xfrm>
                          <a:prstGeom prst="rect">
                            <a:avLst/>
                          </a:prstGeom>
                        </pic:spPr>
                      </pic:pic>
                    </a:graphicData>
                  </a:graphic>
                </wp:inline>
              </w:drawing>
            </w:r>
          </w:p>
          <w:p w14:paraId="503426AE" w14:textId="1D37D5BD" w:rsidR="00913309" w:rsidRPr="005F2432" w:rsidRDefault="00DC722C" w:rsidP="00F515A7">
            <w:pPr>
              <w:pStyle w:val="Caption"/>
              <w:rPr>
                <w:rFonts w:cstheme="minorHAnsi"/>
                <w:lang w:val="en-US"/>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87" w:author="Author">
              <w:r w:rsidR="00B11AAE">
                <w:rPr>
                  <w:rFonts w:cstheme="minorHAnsi"/>
                  <w:noProof/>
                </w:rPr>
                <w:t>11</w:t>
              </w:r>
            </w:ins>
            <w:del w:id="188" w:author="Author">
              <w:r w:rsidR="008E4C54" w:rsidDel="00B11AAE">
                <w:rPr>
                  <w:rFonts w:cstheme="minorHAnsi"/>
                  <w:noProof/>
                </w:rPr>
                <w:delText>8</w:delText>
              </w:r>
            </w:del>
            <w:r w:rsidRPr="005F2432">
              <w:rPr>
                <w:rFonts w:cstheme="minorHAnsi"/>
              </w:rPr>
              <w:fldChar w:fldCharType="end"/>
            </w:r>
            <w:r w:rsidRPr="005F2432">
              <w:rPr>
                <w:rFonts w:cstheme="minorHAnsi"/>
              </w:rPr>
              <w:t>: Changes in global vectorial capacity for the dengue virus vectors Aedes aegypti and A. albopictus since 1950. Projections to 2050 are also shown for two RCP scenarios (8.5 is equivalent to a ‘business-as-usual’ high emissions pathway while 2.6 is a strong mitigation pathway, such that the difference illustrates the effect of GHG emissions on disease risk).</w:t>
            </w:r>
          </w:p>
          <w:p w14:paraId="7BBCBE58" w14:textId="4B3A2B11" w:rsidR="00913309" w:rsidRPr="005F2432" w:rsidRDefault="00913309" w:rsidP="00913309">
            <w:pPr>
              <w:rPr>
                <w:rFonts w:cstheme="minorHAnsi"/>
              </w:rPr>
            </w:pPr>
          </w:p>
        </w:tc>
      </w:tr>
      <w:tr w:rsidR="00913309" w:rsidRPr="005F2432" w14:paraId="5122C6FA" w14:textId="77777777" w:rsidTr="00F515A7">
        <w:tc>
          <w:tcPr>
            <w:tcW w:w="1590" w:type="dxa"/>
          </w:tcPr>
          <w:p w14:paraId="6C74CC54" w14:textId="77777777" w:rsidR="00913309" w:rsidRPr="005F2432" w:rsidRDefault="00913309" w:rsidP="00913309">
            <w:pPr>
              <w:rPr>
                <w:rFonts w:cstheme="minorHAnsi"/>
                <w:b/>
              </w:rPr>
            </w:pPr>
            <w:r w:rsidRPr="005F2432">
              <w:rPr>
                <w:rFonts w:cstheme="minorHAnsi"/>
                <w:b/>
              </w:rPr>
              <w:t>Caveats</w:t>
            </w:r>
          </w:p>
        </w:tc>
        <w:tc>
          <w:tcPr>
            <w:tcW w:w="7998" w:type="dxa"/>
          </w:tcPr>
          <w:p w14:paraId="57CF920C" w14:textId="234A11F6" w:rsidR="00913309" w:rsidRPr="005F2432" w:rsidRDefault="00913309" w:rsidP="00913309">
            <w:pPr>
              <w:keepNext/>
              <w:keepLines/>
              <w:spacing w:before="40"/>
              <w:outlineLvl w:val="2"/>
              <w:rPr>
                <w:rFonts w:cstheme="minorHAnsi"/>
                <w:lang w:val="en-US"/>
              </w:rPr>
            </w:pPr>
            <w:r w:rsidRPr="005F2432">
              <w:rPr>
                <w:rFonts w:cstheme="minorHAnsi"/>
              </w:rPr>
              <w:t>Key caveats and limitations of the VC model and its parameterisation are fully described in Liu-Helmersson et al. (2014, 2016)</w:t>
            </w:r>
            <w:r w:rsidR="006311A6" w:rsidRPr="005F2432">
              <w:rPr>
                <w:rFonts w:cstheme="minorHAnsi"/>
              </w:rPr>
              <w:fldChar w:fldCharType="begin"/>
            </w:r>
            <w:r w:rsidR="0011445B" w:rsidRPr="005F2432">
              <w:rPr>
                <w:rFonts w:cstheme="minorHAnsi"/>
              </w:rPr>
              <w:instrText xml:space="preserve"> ADDIN EN.CITE &lt;EndNote&gt;&lt;Cite&gt;&lt;Author&gt;Liu-Helmersson&lt;/Author&gt;&lt;Year&gt;2016&lt;/Year&gt;&lt;RecNum&gt;273&lt;/RecNum&gt;&lt;DisplayText&gt;&lt;style face="superscript"&gt;18,23&lt;/style&gt;&lt;/DisplayText&gt;&lt;record&gt;&lt;rec-number&gt;273&lt;/rec-number&gt;&lt;foreign-keys&gt;&lt;key app="EN" db-id="e2zepwa56vz2ryev2aoxraf420vzvwft0pzz" timestamp="1559925230"&gt;273&lt;/key&gt;&lt;/foreign-keys&gt;&lt;ref-type name="Journal Article"&gt;17&lt;/ref-type&gt;&lt;contributors&gt;&lt;authors&gt;&lt;author&gt;Liu-Helmersson, Jing&lt;/author&gt;&lt;author&gt;Quam, Mikkel&lt;/author&gt;&lt;author&gt;Wilder-Smith, Annelies&lt;/author&gt;&lt;author&gt;Stenlund, Hans&lt;/author&gt;&lt;author&gt;Ebi, Kristie&lt;/author&gt;&lt;author&gt;Massad, Eduardo&lt;/author&gt;&lt;author&gt;Rocklöv, Joacim&lt;/author&gt;&lt;/authors&gt;&lt;/contributors&gt;&lt;titles&gt;&lt;title&gt;Climate change and Aedes vectors: 21st century projections for dengue transmission in Europe&lt;/title&gt;&lt;secondary-title&gt;EBioMedicine&lt;/secondary-title&gt;&lt;/titles&gt;&lt;periodical&gt;&lt;full-title&gt;EBioMedicine&lt;/full-title&gt;&lt;/periodical&gt;&lt;pages&gt;267-277&lt;/pages&gt;&lt;volume&gt;7&lt;/volume&gt;&lt;dates&gt;&lt;year&gt;2016&lt;/year&gt;&lt;/dates&gt;&lt;isbn&gt;2352-3964&lt;/isbn&gt;&lt;urls&gt;&lt;/urls&gt;&lt;/record&gt;&lt;/Cite&gt;&lt;Cite&gt;&lt;Author&gt;Liu-Helmersson&lt;/Author&gt;&lt;Year&gt;2014&lt;/Year&gt;&lt;RecNum&gt;272&lt;/RecNum&gt;&lt;record&gt;&lt;rec-number&gt;272&lt;/rec-number&gt;&lt;foreign-keys&gt;&lt;key app="EN" db-id="e2zepwa56vz2ryev2aoxraf420vzvwft0pzz" timestamp="1559925173"&gt;272&lt;/key&gt;&lt;/foreign-keys&gt;&lt;ref-type name="Journal Article"&gt;17&lt;/ref-type&gt;&lt;contributors&gt;&lt;authors&gt;&lt;author&gt;Liu-Helmersson, Jing&lt;/author&gt;&lt;author&gt;Stenlund, Hans&lt;/author&gt;&lt;author&gt;Wilder-Smith, Annelies&lt;/author&gt;&lt;author&gt;Rocklöv, Joacim&lt;/author&gt;&lt;/authors&gt;&lt;/contributors&gt;&lt;titles&gt;&lt;title&gt;Vectorial capacity of Aedes aegypti: effects of temperature and implications for global dengue epidemic potential&lt;/title&gt;&lt;secondary-title&gt;PloS one&lt;/secondary-title&gt;&lt;/titles&gt;&lt;periodical&gt;&lt;full-title&gt;PloS one&lt;/full-title&gt;&lt;/periodical&gt;&lt;pages&gt;e89783&lt;/pages&gt;&lt;volume&gt;9&lt;/volume&gt;&lt;number&gt;3&lt;/number&gt;&lt;dates&gt;&lt;year&gt;2014&lt;/year&gt;&lt;/dates&gt;&lt;isbn&gt;1932-6203&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18,23</w:t>
            </w:r>
            <w:r w:rsidR="006311A6" w:rsidRPr="005F2432">
              <w:rPr>
                <w:rFonts w:cstheme="minorHAnsi"/>
              </w:rPr>
              <w:fldChar w:fldCharType="end"/>
            </w:r>
            <w:r w:rsidRPr="005F2432">
              <w:rPr>
                <w:rFonts w:cstheme="minorHAnsi"/>
              </w:rPr>
              <w:t xml:space="preserve"> and </w:t>
            </w:r>
            <w:r w:rsidRPr="005F2432">
              <w:rPr>
                <w:rFonts w:cstheme="minorHAnsi"/>
                <w:lang w:val="en-US"/>
              </w:rPr>
              <w:t>Rocklöv et al., (2019)</w:t>
            </w:r>
            <w:r w:rsidRPr="005F2432">
              <w:rPr>
                <w:rFonts w:cstheme="minorHAnsi"/>
              </w:rPr>
              <w:t>.</w:t>
            </w:r>
            <w:r w:rsidR="006311A6" w:rsidRPr="005F2432">
              <w:rPr>
                <w:rFonts w:cstheme="minorHAnsi"/>
              </w:rPr>
              <w:fldChar w:fldCharType="begin"/>
            </w:r>
            <w:r w:rsidR="0011445B" w:rsidRPr="005F2432">
              <w:rPr>
                <w:rFonts w:cstheme="minorHAnsi"/>
              </w:rPr>
              <w:instrText xml:space="preserve"> ADDIN EN.CITE &lt;EndNote&gt;&lt;Cite&gt;&lt;Author&gt;Rocklöv&lt;/Author&gt;&lt;Year&gt;2019&lt;/Year&gt;&lt;RecNum&gt;204&lt;/RecNum&gt;&lt;DisplayText&gt;&lt;style face="superscript"&gt;16&lt;/style&gt;&lt;/DisplayText&gt;&lt;record&gt;&lt;rec-number&gt;204&lt;/rec-number&gt;&lt;foreign-keys&gt;&lt;key app="EN" db-id="e2zepwa56vz2ryev2aoxraf420vzvwft0pzz" timestamp="1558716708"&gt;204&lt;/key&gt;&lt;/foreign-keys&gt;&lt;ref-type name="Journal Article"&gt;17&lt;/ref-type&gt;&lt;contributors&gt;&lt;authors&gt;&lt;author&gt;Rocklöv, Joacim&lt;/author&gt;&lt;author&gt;Tozan, Yesim&lt;/author&gt;&lt;/authors&gt;&lt;/contributors&gt;&lt;titles&gt;&lt;title&gt;Climate change and the rising infectiousness of dengue&lt;/title&gt;&lt;secondary-title&gt;Emerging Topics in Life Sciences&lt;/secondary-title&gt;&lt;/titles&gt;&lt;periodical&gt;&lt;full-title&gt;Emerging Topics in Life Sciences&lt;/full-title&gt;&lt;/periodical&gt;&lt;pages&gt;133-142&lt;/pages&gt;&lt;volume&gt;3&lt;/volume&gt;&lt;number&gt;2&lt;/number&gt;&lt;dates&gt;&lt;year&gt;2019&lt;/year&gt;&lt;/dates&gt;&lt;isbn&gt;2397-8554&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16</w:t>
            </w:r>
            <w:r w:rsidR="006311A6" w:rsidRPr="005F2432">
              <w:rPr>
                <w:rFonts w:cstheme="minorHAnsi"/>
              </w:rPr>
              <w:fldChar w:fldCharType="end"/>
            </w:r>
            <w:r w:rsidRPr="005F2432">
              <w:rPr>
                <w:rFonts w:cstheme="minorHAnsi"/>
              </w:rPr>
              <w:t xml:space="preserve"> VC should not be confused with actual dengue cases, although it is an indicator of the risk of infection.</w:t>
            </w:r>
          </w:p>
        </w:tc>
      </w:tr>
      <w:tr w:rsidR="00913309" w:rsidRPr="005F2432" w14:paraId="0E2AC23E" w14:textId="77777777" w:rsidTr="00F515A7">
        <w:tc>
          <w:tcPr>
            <w:tcW w:w="1590" w:type="dxa"/>
          </w:tcPr>
          <w:p w14:paraId="3E383EE2" w14:textId="77777777" w:rsidR="00913309" w:rsidRPr="005F2432" w:rsidRDefault="00913309" w:rsidP="00913309">
            <w:pPr>
              <w:rPr>
                <w:rFonts w:cstheme="minorHAnsi"/>
                <w:b/>
              </w:rPr>
            </w:pPr>
            <w:r w:rsidRPr="005F2432">
              <w:rPr>
                <w:rFonts w:cstheme="minorHAnsi"/>
                <w:b/>
              </w:rPr>
              <w:t>Future Form of Indicator</w:t>
            </w:r>
          </w:p>
        </w:tc>
        <w:tc>
          <w:tcPr>
            <w:tcW w:w="7998" w:type="dxa"/>
          </w:tcPr>
          <w:p w14:paraId="0ED14AAF" w14:textId="48C5D0FF" w:rsidR="00913309" w:rsidRPr="005F2432" w:rsidRDefault="00913309" w:rsidP="00913309">
            <w:pPr>
              <w:rPr>
                <w:rFonts w:cstheme="minorHAnsi"/>
                <w:lang w:val="en-US"/>
              </w:rPr>
            </w:pPr>
            <w:r w:rsidRPr="005F2432">
              <w:rPr>
                <w:rFonts w:cstheme="minorHAnsi"/>
              </w:rPr>
              <w:t xml:space="preserve">The disease indicators will be reported upon annually and assessed against the baseline data and trends presented here. Other climate-sensitive infectious diseases in addition to malaria, </w:t>
            </w:r>
            <w:r w:rsidRPr="005F2432">
              <w:rPr>
                <w:rFonts w:cstheme="minorHAnsi"/>
                <w:i/>
              </w:rPr>
              <w:t>Vibrio</w:t>
            </w:r>
            <w:r w:rsidRPr="005F2432">
              <w:rPr>
                <w:rFonts w:cstheme="minorHAnsi"/>
              </w:rPr>
              <w:t xml:space="preserve">, and dengue will be added through time and the current indicators refined. In future, it is intended to expand efforts to project trends (as for dengue) using available models (e.g., RCPs from AR5). In addition, efforts will expand to link environmental suitability information to disease outcomes e.g., via disease case or surveillance data. Numerous jurisdictions currently already undertake indicator (e.g., </w:t>
            </w:r>
            <w:r w:rsidRPr="005F2432">
              <w:rPr>
                <w:rFonts w:cstheme="minorHAnsi"/>
                <w:lang w:val="en-US"/>
              </w:rPr>
              <w:t>annual country- or regional-level reporting of confirmed human cases</w:t>
            </w:r>
            <w:r w:rsidRPr="005F2432">
              <w:rPr>
                <w:rFonts w:cstheme="minorHAnsi"/>
              </w:rPr>
              <w:t xml:space="preserve">), event-based (e.g., outbreak investigation and ‘epidemic intelligence’), and biosecurity (e.g., sentinel site) surveillance for infectious diseases, vectors, or key zoonotic hosts. Many of these datasets and methods of analysis could be made available and leveraged in future for the Lancet Countdown. For example, </w:t>
            </w:r>
            <w:r w:rsidRPr="005F2432">
              <w:rPr>
                <w:rFonts w:cstheme="minorHAnsi"/>
                <w:lang w:val="en-US"/>
              </w:rPr>
              <w:t>EU member states already report cases of notifiable diseases, zoonotic diseases, and outbreaks of food-borne and zoonotic disease, while vector surveillance remains voluntary</w:t>
            </w:r>
            <w:r w:rsidR="005622F8"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&lt;EndNote&gt;&lt;Cite&gt;&lt;Author&gt;Lindgren&lt;/Author&gt;&lt;Year&gt;2012&lt;/Year&gt;&lt;RecNum&gt;274&lt;/RecNum&gt;&lt;DisplayText&gt;&lt;style face="superscript"&gt;24&lt;/style&gt;&lt;/DisplayText&gt;&lt;record&gt;&lt;rec-number&gt;274&lt;/rec-number&gt;&lt;foreign-keys&gt;&lt;key app="EN" db-id="e2zepwa56vz2ryev2aoxraf420vzvwft0pzz" timestamp="1559925398"&gt;274&lt;/key&gt;&lt;/foreign-keys&gt;&lt;ref-type name="Journal Article"&gt;17&lt;/ref-type&gt;&lt;contributors&gt;&lt;authors&gt;&lt;author&gt;Lindgren, Elisabet&lt;/author&gt;&lt;author&gt;Andersson, Yvonne&lt;/author&gt;&lt;author&gt;Suk, Jonathan E&lt;/author&gt;&lt;author&gt;Sudre, Bertrand&lt;/author&gt;&lt;author&gt;Semenza, Jan C&lt;/author&gt;&lt;/authors&gt;&lt;/contributors&gt;&lt;titles&gt;&lt;title&gt;Monitoring EU emerging infectious disease risk due to climate change&lt;/title&gt;&lt;secondary-title&gt;Science&lt;/secondary-title&gt;&lt;/titles&gt;&lt;periodical&gt;&lt;full-title&gt;Science&lt;/full-title&gt;&lt;/periodical&gt;&lt;pages&gt;418-419&lt;/pages&gt;&lt;volume&gt;336&lt;/volume&gt;&lt;number&gt;6080&lt;/number&gt;&lt;dates&gt;&lt;year&gt;2012&lt;/year&gt;&lt;/dates&gt;&lt;isbn&gt;0036-8075&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24</w:t>
            </w:r>
            <w:r w:rsidR="006311A6" w:rsidRPr="005F2432">
              <w:rPr>
                <w:rFonts w:cstheme="minorHAnsi"/>
                <w:lang w:val="en-US"/>
              </w:rPr>
              <w:fldChar w:fldCharType="end"/>
            </w:r>
            <w:r w:rsidRPr="005F2432">
              <w:rPr>
                <w:rFonts w:cstheme="minorHAnsi"/>
                <w:lang w:val="en-US"/>
              </w:rPr>
              <w:t xml:space="preserve"> </w:t>
            </w:r>
          </w:p>
        </w:tc>
      </w:tr>
    </w:tbl>
    <w:p w14:paraId="196A6D83" w14:textId="77777777" w:rsidR="00913309" w:rsidRPr="005F2432" w:rsidRDefault="00913309" w:rsidP="00913309">
      <w:pPr>
        <w:rPr>
          <w:rFonts w:cstheme="minorHAnsi"/>
        </w:rPr>
      </w:pPr>
    </w:p>
    <w:tbl>
      <w:tblPr>
        <w:tblStyle w:val="TableGrid"/>
        <w:tblW w:w="0" w:type="auto"/>
        <w:tblInd w:w="-572" w:type="dxa"/>
        <w:tblLayout w:type="fixed"/>
        <w:tblLook w:val="04A0" w:firstRow="1" w:lastRow="0" w:firstColumn="1" w:lastColumn="0" w:noHBand="0" w:noVBand="1"/>
      </w:tblPr>
      <w:tblGrid>
        <w:gridCol w:w="1134"/>
        <w:gridCol w:w="8454"/>
      </w:tblGrid>
      <w:tr w:rsidR="00913309" w:rsidRPr="005F2432" w14:paraId="1D45B737" w14:textId="77777777" w:rsidTr="007E0494">
        <w:tc>
          <w:tcPr>
            <w:tcW w:w="1134" w:type="dxa"/>
          </w:tcPr>
          <w:p w14:paraId="22F7FBC8" w14:textId="77777777" w:rsidR="00913309" w:rsidRPr="005F2432" w:rsidRDefault="00913309" w:rsidP="005622F8">
            <w:pPr>
              <w:rPr>
                <w:rFonts w:cstheme="minorHAnsi"/>
                <w:b/>
              </w:rPr>
            </w:pPr>
            <w:r w:rsidRPr="005F2432">
              <w:rPr>
                <w:rFonts w:cstheme="minorHAnsi"/>
                <w:b/>
              </w:rPr>
              <w:t>Working Group</w:t>
            </w:r>
          </w:p>
        </w:tc>
        <w:tc>
          <w:tcPr>
            <w:tcW w:w="8454" w:type="dxa"/>
          </w:tcPr>
          <w:p w14:paraId="1E82DC2F" w14:textId="0BE065F9" w:rsidR="00913309" w:rsidRPr="005F2432" w:rsidRDefault="00913309" w:rsidP="009F0BC7">
            <w:pPr>
              <w:rPr>
                <w:rFonts w:cstheme="minorHAnsi"/>
              </w:rPr>
            </w:pPr>
            <w:r w:rsidRPr="005F2432">
              <w:rPr>
                <w:rFonts w:cstheme="minorHAnsi"/>
              </w:rPr>
              <w:t>1</w:t>
            </w:r>
            <w:r w:rsidR="004D3DEB" w:rsidRPr="005F2432">
              <w:rPr>
                <w:rFonts w:cstheme="minorHAnsi"/>
              </w:rPr>
              <w:t>: Climate Change Impacts, Exposures and Vulnerability</w:t>
            </w:r>
          </w:p>
        </w:tc>
      </w:tr>
      <w:tr w:rsidR="00D2334D" w:rsidRPr="005F2432" w14:paraId="24652EC6" w14:textId="77777777" w:rsidTr="007E0494">
        <w:trPr>
          <w:trHeight w:val="284"/>
        </w:trPr>
        <w:tc>
          <w:tcPr>
            <w:tcW w:w="1134" w:type="dxa"/>
          </w:tcPr>
          <w:p w14:paraId="0DF8B6C6" w14:textId="3003F793" w:rsidR="00D2334D" w:rsidRPr="005F2432" w:rsidRDefault="00D2334D" w:rsidP="005622F8">
            <w:pPr>
              <w:rPr>
                <w:rFonts w:cstheme="minorHAnsi"/>
                <w:b/>
              </w:rPr>
            </w:pPr>
            <w:r w:rsidRPr="005F2432">
              <w:rPr>
                <w:rFonts w:cstheme="minorHAnsi"/>
                <w:b/>
              </w:rPr>
              <w:t>Indicator</w:t>
            </w:r>
          </w:p>
        </w:tc>
        <w:tc>
          <w:tcPr>
            <w:tcW w:w="8454" w:type="dxa"/>
          </w:tcPr>
          <w:p w14:paraId="19887E62" w14:textId="3B5946A4" w:rsidR="00D2334D" w:rsidRPr="005F2432" w:rsidRDefault="00D2334D" w:rsidP="009F0BC7">
            <w:pPr>
              <w:rPr>
                <w:rFonts w:cstheme="minorHAnsi"/>
              </w:rPr>
            </w:pPr>
            <w:r w:rsidRPr="005F2432">
              <w:rPr>
                <w:rFonts w:cstheme="minorHAnsi"/>
              </w:rPr>
              <w:t>1.4: Climate-sensitive infectious diseases</w:t>
            </w:r>
          </w:p>
        </w:tc>
      </w:tr>
      <w:tr w:rsidR="00913309" w:rsidRPr="005F2432" w14:paraId="315FAA9F" w14:textId="77777777" w:rsidTr="007E0494">
        <w:trPr>
          <w:trHeight w:val="284"/>
        </w:trPr>
        <w:tc>
          <w:tcPr>
            <w:tcW w:w="1134" w:type="dxa"/>
          </w:tcPr>
          <w:p w14:paraId="16927F0B" w14:textId="7991EDAF" w:rsidR="00913309" w:rsidRPr="005F2432" w:rsidRDefault="00D2334D" w:rsidP="005622F8">
            <w:pPr>
              <w:rPr>
                <w:rFonts w:cstheme="minorHAnsi"/>
                <w:b/>
              </w:rPr>
            </w:pPr>
            <w:r w:rsidRPr="005F2432">
              <w:rPr>
                <w:rFonts w:cstheme="minorHAnsi"/>
                <w:b/>
              </w:rPr>
              <w:t>Sub-</w:t>
            </w:r>
            <w:r w:rsidR="00913309" w:rsidRPr="005F2432">
              <w:rPr>
                <w:rFonts w:cstheme="minorHAnsi"/>
                <w:b/>
              </w:rPr>
              <w:t>Indicator</w:t>
            </w:r>
          </w:p>
        </w:tc>
        <w:tc>
          <w:tcPr>
            <w:tcW w:w="8454" w:type="dxa"/>
          </w:tcPr>
          <w:p w14:paraId="0D20761B" w14:textId="0E79E7A9" w:rsidR="00913309" w:rsidRPr="005F2432" w:rsidRDefault="00913309" w:rsidP="009F0BC7">
            <w:pPr>
              <w:rPr>
                <w:rFonts w:cstheme="minorHAnsi"/>
              </w:rPr>
            </w:pPr>
            <w:r w:rsidRPr="005F2432">
              <w:rPr>
                <w:rFonts w:cstheme="minorHAnsi"/>
              </w:rPr>
              <w:t xml:space="preserve">1.4.1 Climate-sensitive infectious diseases - </w:t>
            </w:r>
            <w:r w:rsidRPr="005F2432">
              <w:rPr>
                <w:rFonts w:cstheme="minorHAnsi"/>
                <w:b/>
              </w:rPr>
              <w:t>malaria</w:t>
            </w:r>
          </w:p>
        </w:tc>
      </w:tr>
      <w:tr w:rsidR="00913309" w:rsidRPr="005F2432" w14:paraId="0A9A903C" w14:textId="77777777" w:rsidTr="007E0494">
        <w:tc>
          <w:tcPr>
            <w:tcW w:w="1134" w:type="dxa"/>
          </w:tcPr>
          <w:p w14:paraId="3E21742C" w14:textId="77777777" w:rsidR="00913309" w:rsidRPr="005F2432" w:rsidRDefault="00913309" w:rsidP="005622F8">
            <w:pPr>
              <w:rPr>
                <w:rFonts w:cstheme="minorHAnsi"/>
                <w:b/>
              </w:rPr>
            </w:pPr>
            <w:r w:rsidRPr="005F2432">
              <w:rPr>
                <w:rFonts w:cstheme="minorHAnsi"/>
                <w:b/>
              </w:rPr>
              <w:t>Methods</w:t>
            </w:r>
          </w:p>
        </w:tc>
        <w:tc>
          <w:tcPr>
            <w:tcW w:w="8454" w:type="dxa"/>
          </w:tcPr>
          <w:p w14:paraId="247290BB" w14:textId="77777777" w:rsidR="00913309" w:rsidRPr="005F2432" w:rsidRDefault="00913309" w:rsidP="00F515A7">
            <w:pPr>
              <w:keepNext/>
              <w:keepLines/>
              <w:spacing w:before="40"/>
              <w:outlineLvl w:val="2"/>
              <w:rPr>
                <w:rFonts w:cstheme="minorHAnsi"/>
                <w:i/>
                <w:lang w:val="en-US"/>
              </w:rPr>
            </w:pPr>
            <w:r w:rsidRPr="005F2432">
              <w:rPr>
                <w:rFonts w:cstheme="minorHAnsi"/>
                <w:i/>
                <w:lang w:val="en-US"/>
              </w:rPr>
              <w:t>Context</w:t>
            </w:r>
          </w:p>
          <w:p w14:paraId="5A271A1E" w14:textId="776E235D" w:rsidR="00913309" w:rsidRPr="005F2432" w:rsidRDefault="00913309" w:rsidP="00F515A7">
            <w:pPr>
              <w:rPr>
                <w:rFonts w:cstheme="minorHAnsi"/>
                <w:lang w:val="en-US"/>
              </w:rPr>
            </w:pPr>
            <w:r w:rsidRPr="005F2432">
              <w:rPr>
                <w:rFonts w:cstheme="minorHAnsi"/>
                <w:lang w:val="en-US"/>
              </w:rPr>
              <w:t xml:space="preserve">Temperature, precipitation and relative humidity are climatic factors that impact the abundance and feeding cycle rate of </w:t>
            </w:r>
            <w:r w:rsidRPr="005F2432">
              <w:rPr>
                <w:rFonts w:cstheme="minorHAnsi"/>
                <w:i/>
                <w:lang w:val="en-US"/>
              </w:rPr>
              <w:t>Anopheles</w:t>
            </w:r>
            <w:r w:rsidRPr="005F2432">
              <w:rPr>
                <w:rFonts w:cstheme="minorHAnsi"/>
                <w:lang w:val="en-US"/>
              </w:rPr>
              <w:t xml:space="preserve"> mosquitoes, which transmit the </w:t>
            </w:r>
            <w:r w:rsidRPr="005F2432">
              <w:rPr>
                <w:rFonts w:cstheme="minorHAnsi"/>
                <w:i/>
                <w:lang w:val="en-US"/>
              </w:rPr>
              <w:t>Plasmodium</w:t>
            </w:r>
            <w:r w:rsidRPr="005F2432">
              <w:rPr>
                <w:rFonts w:cstheme="minorHAnsi"/>
                <w:lang w:val="en-US"/>
              </w:rPr>
              <w:t xml:space="preserve"> parasites that cause malaria. Temperature also drives the development rate of </w:t>
            </w:r>
            <w:r w:rsidRPr="005F2432">
              <w:rPr>
                <w:rFonts w:cstheme="minorHAnsi"/>
                <w:i/>
                <w:lang w:val="en-US"/>
              </w:rPr>
              <w:t>Plasmodium</w:t>
            </w:r>
            <w:r w:rsidRPr="005F2432">
              <w:rPr>
                <w:rFonts w:cstheme="minorHAnsi"/>
                <w:lang w:val="en-US"/>
              </w:rPr>
              <w:t xml:space="preserve"> parasites within the mosquito vectors</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&lt;EndNote&gt;&lt;Cite&gt;&lt;Author&gt;Grover-Kopec&lt;/Author&gt;&lt;Year&gt;2006&lt;/Year&gt;&lt;RecNum&gt;275&lt;/RecNum&gt;&lt;DisplayText&gt;&lt;style face="superscript"&gt;25&lt;/style&gt;&lt;/DisplayText&gt;&lt;record&gt;&lt;rec-number&gt;275&lt;/rec-number&gt;&lt;foreign-keys&gt;&lt;key app="EN" db-id="e2zepwa56vz2ryev2aoxraf420vzvwft0pzz" timestamp="1559925600"&gt;275&lt;/key&gt;&lt;/foreign-keys&gt;&lt;ref-type name="Journal Article"&gt;17&lt;/ref-type&gt;&lt;contributors&gt;&lt;authors&gt;&lt;author&gt;Grover-Kopec, Emily K&lt;/author&gt;&lt;author&gt;Blumenthal, M Benno&lt;/author&gt;&lt;author&gt;Ceccato, Pietro&lt;/author&gt;&lt;author&gt;Dinku, Tufa&lt;/author&gt;&lt;author&gt;Omumbo, Judy A&lt;/author&gt;&lt;author&gt;Connor, Stephen J&lt;/author&gt;&lt;/authors&gt;&lt;/contributors&gt;&lt;titles&gt;&lt;title&gt;Web-based climate information resources for malaria control in Africa&lt;/title&gt;&lt;secondary-title&gt;Malaria journal&lt;/secondary-title&gt;&lt;/titles&gt;&lt;periodical&gt;&lt;full-title&gt;Malaria journal&lt;/full-title&gt;&lt;/periodical&gt;&lt;pages&gt;38&lt;/pages&gt;&lt;volume&gt;5&lt;/volume&gt;&lt;number&gt;1&lt;/number&gt;&lt;dates&gt;&lt;year&gt;2006&lt;/year&gt;&lt;/dates&gt;&lt;isbn&gt;1475-2875&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25</w:t>
            </w:r>
            <w:r w:rsidR="006311A6" w:rsidRPr="005F2432">
              <w:rPr>
                <w:rFonts w:cstheme="minorHAnsi"/>
                <w:lang w:val="en-US"/>
              </w:rPr>
              <w:fldChar w:fldCharType="end"/>
            </w:r>
            <w:r w:rsidRPr="005F2432">
              <w:rPr>
                <w:rFonts w:cstheme="minorHAnsi"/>
                <w:lang w:val="en-US"/>
              </w:rPr>
              <w:t xml:space="preserve">Temperatures within the range 18°C to 32°C are considered most suitable for </w:t>
            </w:r>
            <w:r w:rsidRPr="005F2432">
              <w:rPr>
                <w:rFonts w:cstheme="minorHAnsi"/>
                <w:i/>
                <w:lang w:val="en-US"/>
              </w:rPr>
              <w:t xml:space="preserve">P. falciparum, </w:t>
            </w:r>
            <w:r w:rsidRPr="005F2432">
              <w:rPr>
                <w:rFonts w:cstheme="minorHAnsi"/>
                <w:lang w:val="en-US"/>
              </w:rPr>
              <w:t xml:space="preserve">while a lower temperature limit of 15°C has been reported for </w:t>
            </w:r>
            <w:r w:rsidRPr="005F2432">
              <w:rPr>
                <w:rFonts w:cstheme="minorHAnsi"/>
                <w:i/>
                <w:lang w:val="en-US"/>
              </w:rPr>
              <w:t>P. vivax</w:t>
            </w:r>
            <w:r w:rsidR="005622F8" w:rsidRPr="005F2432">
              <w:rPr>
                <w:rFonts w:cstheme="minorHAnsi"/>
                <w:iCs/>
                <w:lang w:val="en-US"/>
              </w:rPr>
              <w:t>.</w:t>
            </w:r>
            <w:r w:rsidR="006311A6" w:rsidRPr="005F2432">
              <w:rPr>
                <w:rFonts w:cstheme="minorHAnsi"/>
                <w:iCs/>
                <w:lang w:val="en-US"/>
              </w:rPr>
              <w:fldChar w:fldCharType="begin"/>
            </w:r>
            <w:r w:rsidR="0011445B" w:rsidRPr="005F2432">
              <w:rPr>
                <w:rFonts w:cstheme="minorHAnsi"/>
                <w:iCs/>
                <w:lang w:val="en-US"/>
              </w:rPr>
              <w:instrText xml:space="preserve"> ADDIN EN.CITE &lt;EndNote&gt;&lt;Cite&gt;&lt;Author&gt;Gilles&lt;/Author&gt;&lt;Year&gt;1999&lt;/Year&gt;&lt;RecNum&gt;276&lt;/RecNum&gt;&lt;DisplayText&gt;&lt;style face="superscript"&gt;26&lt;/style&gt;&lt;/DisplayText&gt;&lt;record&gt;&lt;rec-number&gt;276&lt;/rec-number&gt;&lt;foreign-keys&gt;&lt;key app="EN" db-id="e2zepwa56vz2ryev2aoxraf420vzvwft0pzz" timestamp="1559925691"&gt;276&lt;/key&gt;&lt;/foreign-keys&gt;&lt;ref-type name="Book"&gt;6&lt;/ref-type&gt;&lt;contributors&gt;&lt;authors&gt;&lt;author&gt;Gilles, Herbert Michael&lt;/author&gt;&lt;/authors&gt;&lt;/contributors&gt;&lt;titles&gt;&lt;title&gt;Protozoal diseases&lt;/title&gt;&lt;/titles&gt;&lt;dates&gt;&lt;year&gt;1999&lt;/year&gt;&lt;/dates&gt;&lt;publisher&gt;Arnold&lt;/publisher&gt;&lt;isbn&gt;0340740906&lt;/isbn&gt;&lt;urls&gt;&lt;/urls&gt;&lt;/record&gt;&lt;/Cite&gt;&lt;/EndNote&gt;</w:instrText>
            </w:r>
            <w:r w:rsidR="006311A6" w:rsidRPr="005F2432">
              <w:rPr>
                <w:rFonts w:cstheme="minorHAnsi"/>
                <w:iCs/>
                <w:lang w:val="en-US"/>
              </w:rPr>
              <w:fldChar w:fldCharType="separate"/>
            </w:r>
            <w:r w:rsidR="0011445B" w:rsidRPr="005F2432">
              <w:rPr>
                <w:rFonts w:cstheme="minorHAnsi"/>
                <w:iCs/>
                <w:noProof/>
                <w:vertAlign w:val="superscript"/>
                <w:lang w:val="en-US"/>
              </w:rPr>
              <w:t>26</w:t>
            </w:r>
            <w:r w:rsidR="006311A6" w:rsidRPr="005F2432">
              <w:rPr>
                <w:rFonts w:cstheme="minorHAnsi"/>
                <w:iCs/>
                <w:lang w:val="en-US"/>
              </w:rPr>
              <w:fldChar w:fldCharType="end"/>
            </w:r>
            <w:r w:rsidRPr="005F2432">
              <w:rPr>
                <w:rFonts w:cstheme="minorHAnsi"/>
                <w:lang w:val="en-US"/>
              </w:rPr>
              <w:t xml:space="preserve"> Below these lower limits the development of the parasite ceases while above 32°C the survival of the mosquito is compromised. Relative humidity greater than 60% is also considered as a requirement for the mosquito to survive long enough for the parasite to develop sufficiently to be transmitted to the human host stage. Rainfall and surface water are needed for the egg laying and larval stages of the mosquito life cycle, with monthly rainfall accumulation of at least 80mm considered more suitable for transmission</w:t>
            </w:r>
            <w:r w:rsidR="005622F8"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&lt;EndNote&gt;&lt;Cite&gt;&lt;Author&gt;Grover-Kopec&lt;/Author&gt;&lt;Year&gt;2006&lt;/Year&gt;&lt;RecNum&gt;275&lt;/RecNum&gt;&lt;DisplayText&gt;&lt;style face="superscript"&gt;25&lt;/style&gt;&lt;/DisplayText&gt;&lt;record&gt;&lt;rec-number&gt;275&lt;/rec-number&gt;&lt;foreign-keys&gt;&lt;key app="EN" db-id="e2zepwa56vz2ryev2aoxraf420vzvwft0pzz" timestamp="1559925600"&gt;275&lt;/key&gt;&lt;/foreign-keys&gt;&lt;ref-type name="Journal Article"&gt;17&lt;/ref-type&gt;&lt;contributors&gt;&lt;authors&gt;&lt;author&gt;Grover-Kopec, Emily K&lt;/author&gt;&lt;author&gt;Blumenthal, M Benno&lt;/author&gt;&lt;author&gt;Ceccato, Pietro&lt;/author&gt;&lt;author&gt;Dinku, Tufa&lt;/author&gt;&lt;author&gt;Omumbo, Judy A&lt;/author&gt;&lt;author&gt;Connor, Stephen J&lt;/author&gt;&lt;/authors&gt;&lt;/contributors&gt;&lt;titles&gt;&lt;title&gt;Web-based climate information resources for malaria control in Africa&lt;/title&gt;&lt;secondary-title&gt;Malaria journal&lt;/secondary-title&gt;&lt;/titles&gt;&lt;periodical&gt;&lt;full-title&gt;Malaria journal&lt;/full-title&gt;&lt;/periodical&gt;&lt;pages&gt;38&lt;/pages&gt;&lt;volume&gt;5&lt;/volume&gt;&lt;number&gt;1&lt;/number&gt;&lt;dates&gt;&lt;year&gt;2006&lt;/year&gt;&lt;/dates&gt;&lt;isbn&gt;1475-2875&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25</w:t>
            </w:r>
            <w:r w:rsidR="006311A6" w:rsidRPr="005F2432">
              <w:rPr>
                <w:rFonts w:cstheme="minorHAnsi"/>
                <w:lang w:val="en-US"/>
              </w:rPr>
              <w:fldChar w:fldCharType="end"/>
            </w:r>
            <w:r w:rsidRPr="005F2432">
              <w:rPr>
                <w:rFonts w:cstheme="minorHAnsi"/>
                <w:lang w:val="en-US"/>
              </w:rPr>
              <w:t xml:space="preserve"> </w:t>
            </w:r>
          </w:p>
          <w:p w14:paraId="2921D5FA" w14:textId="77777777" w:rsidR="00913309" w:rsidRPr="005F2432" w:rsidRDefault="00913309" w:rsidP="00F515A7">
            <w:pPr>
              <w:rPr>
                <w:rFonts w:cstheme="minorHAnsi"/>
                <w:lang w:val="en-US"/>
              </w:rPr>
            </w:pPr>
          </w:p>
          <w:p w14:paraId="121AB2F0" w14:textId="1E597964" w:rsidR="00913309" w:rsidRPr="005F2432" w:rsidRDefault="00913309" w:rsidP="00F515A7">
            <w:pPr>
              <w:rPr>
                <w:rFonts w:cstheme="minorHAnsi"/>
                <w:lang w:val="en-US"/>
              </w:rPr>
            </w:pPr>
            <w:r w:rsidRPr="005F2432">
              <w:rPr>
                <w:rFonts w:cstheme="minorHAnsi"/>
                <w:lang w:val="en-US"/>
              </w:rPr>
              <w:t>A recent study found a significant increase in elevation of the lower temperature limits for the development of malaria parasites in Ethiopia</w:t>
            </w:r>
            <w:r w:rsidR="005622F8"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&lt;EndNote&gt;&lt;Cite&gt;&lt;Author&gt;Lyon&lt;/Author&gt;&lt;Year&gt;2017&lt;/Year&gt;&lt;RecNum&gt;277&lt;/RecNum&gt;&lt;DisplayText&gt;&lt;style face="superscript"&gt;27&lt;/style&gt;&lt;/DisplayText&gt;&lt;record&gt;&lt;rec-number&gt;277&lt;/rec-number&gt;&lt;foreign-keys&gt;&lt;key app="EN" db-id="e2zepwa56vz2ryev2aoxraf420vzvwft0pzz" timestamp="1559925888"&gt;277&lt;/key&gt;&lt;/foreign-keys&gt;&lt;ref-type name="Journal Article"&gt;17&lt;/ref-type&gt;&lt;contributors&gt;&lt;authors&gt;&lt;author&gt;Lyon, Bradfield&lt;/author&gt;&lt;author&gt;Dinku, Tufa&lt;/author&gt;&lt;author&gt;Raman, Anita&lt;/author&gt;&lt;author&gt;Thomson, Madeleine C&lt;/author&gt;&lt;/authors&gt;&lt;/contributors&gt;&lt;titles&gt;&lt;title&gt;Temperature suitability for malaria climbing the Ethiopian Highlands&lt;/title&gt;&lt;secondary-title&gt;Environmental Research Letters&lt;/secondary-title&gt;&lt;/titles&gt;&lt;periodical&gt;&lt;full-title&gt;Environmental Research Letters&lt;/full-title&gt;&lt;/periodical&gt;&lt;pages&gt;064015&lt;/pages&gt;&lt;volume&gt;12&lt;/volume&gt;&lt;number&gt;6&lt;/number&gt;&lt;dates&gt;&lt;year&gt;2017&lt;/year&gt;&lt;/dates&gt;&lt;isbn&gt;1748-9326&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27</w:t>
            </w:r>
            <w:r w:rsidR="006311A6" w:rsidRPr="005F2432">
              <w:rPr>
                <w:rFonts w:cstheme="minorHAnsi"/>
                <w:lang w:val="en-US"/>
              </w:rPr>
              <w:fldChar w:fldCharType="end"/>
            </w:r>
            <w:r w:rsidRPr="005F2432">
              <w:rPr>
                <w:rFonts w:cstheme="minorHAnsi"/>
                <w:lang w:val="en-US"/>
              </w:rPr>
              <w:t xml:space="preserve"> Increasing temperatures in the region are eroding the perceived barrier to malaria transmission, allowing more favourable conditions to begin climbing into densely populated highland areas. Highland areas are the most densely populated agro-climatic zone in sub-Saharan Africa, occupying just 4.4% of the land area but 19.4% (44 million) of the population. </w:t>
            </w:r>
          </w:p>
          <w:p w14:paraId="254F4FDF" w14:textId="77777777" w:rsidR="00913309" w:rsidRPr="005F2432" w:rsidRDefault="00913309" w:rsidP="00F515A7">
            <w:pPr>
              <w:rPr>
                <w:rFonts w:cstheme="minorHAnsi"/>
                <w:lang w:val="en-US"/>
              </w:rPr>
            </w:pPr>
          </w:p>
          <w:p w14:paraId="6EB7D7B4" w14:textId="77777777" w:rsidR="00913309" w:rsidRPr="005F2432" w:rsidRDefault="00913309" w:rsidP="00F515A7">
            <w:pPr>
              <w:keepNext/>
              <w:keepLines/>
              <w:spacing w:before="40"/>
              <w:outlineLvl w:val="2"/>
              <w:rPr>
                <w:rFonts w:cstheme="minorHAnsi"/>
                <w:lang w:val="en-US"/>
              </w:rPr>
            </w:pPr>
            <w:r w:rsidRPr="005F2432">
              <w:rPr>
                <w:rFonts w:cstheme="minorHAnsi"/>
                <w:lang w:val="en-US"/>
              </w:rPr>
              <w:t xml:space="preserve">The malaria indicator focuses on determining global changes in climate suitability over time between highland and lowland areas in regions that have not yet achieved elimination. </w:t>
            </w:r>
          </w:p>
          <w:p w14:paraId="1DDB0F5A" w14:textId="77777777" w:rsidR="00913309" w:rsidRPr="005F2432" w:rsidRDefault="00913309" w:rsidP="00F515A7">
            <w:pPr>
              <w:rPr>
                <w:rFonts w:cstheme="minorHAnsi"/>
                <w:i/>
                <w:lang w:val="en-US"/>
              </w:rPr>
            </w:pPr>
          </w:p>
          <w:p w14:paraId="77E8A604" w14:textId="77777777" w:rsidR="00913309" w:rsidRPr="005F2432" w:rsidRDefault="00913309" w:rsidP="00F515A7">
            <w:pPr>
              <w:rPr>
                <w:rFonts w:cstheme="minorHAnsi"/>
                <w:i/>
                <w:lang w:val="en-US"/>
              </w:rPr>
            </w:pPr>
            <w:r w:rsidRPr="005F2432">
              <w:rPr>
                <w:rFonts w:cstheme="minorHAnsi"/>
                <w:i/>
                <w:lang w:val="en-US"/>
              </w:rPr>
              <w:t>Methods</w:t>
            </w:r>
          </w:p>
          <w:p w14:paraId="3335DBBE" w14:textId="77777777" w:rsidR="00913309" w:rsidRPr="005F2432" w:rsidRDefault="00913309" w:rsidP="00F515A7">
            <w:pPr>
              <w:rPr>
                <w:rFonts w:eastAsiaTheme="minorEastAsia" w:cstheme="minorHAnsi"/>
                <w:lang w:val="en-US"/>
              </w:rPr>
            </w:pPr>
            <w:r w:rsidRPr="005F2432">
              <w:rPr>
                <w:rFonts w:cstheme="minorHAnsi"/>
                <w:lang w:val="en-US"/>
              </w:rPr>
              <w:t>The number of months suitable for malaria transmission per year from 1950 – 2017 was calculated globally</w:t>
            </w:r>
            <w:r w:rsidRPr="005F2432">
              <w:rPr>
                <w:rFonts w:eastAsiaTheme="minorEastAsia" w:cstheme="minorHAnsi"/>
                <w:lang w:val="en-US"/>
              </w:rPr>
              <w:t>. Suitability is based on empirically-derived thresholds of precipitation, temperature and relative humidity for two primary parasites causing malaria (</w:t>
            </w:r>
            <w:r w:rsidRPr="005F2432">
              <w:rPr>
                <w:rFonts w:eastAsiaTheme="minorEastAsia" w:cstheme="minorHAnsi"/>
                <w:i/>
                <w:lang w:val="en-US"/>
              </w:rPr>
              <w:t>Plasmodium falciparum</w:t>
            </w:r>
            <w:r w:rsidRPr="005F2432">
              <w:rPr>
                <w:rFonts w:eastAsiaTheme="minorEastAsia" w:cstheme="minorHAnsi"/>
                <w:lang w:val="en-US"/>
              </w:rPr>
              <w:t xml:space="preserve">, </w:t>
            </w:r>
            <w:r w:rsidRPr="005F2432">
              <w:rPr>
                <w:rFonts w:eastAsiaTheme="minorEastAsia" w:cstheme="minorHAnsi"/>
                <w:i/>
                <w:lang w:val="en-US"/>
              </w:rPr>
              <w:t>P. vivax</w:t>
            </w:r>
            <w:r w:rsidRPr="005F2432">
              <w:rPr>
                <w:rFonts w:eastAsiaTheme="minorEastAsia" w:cstheme="minorHAnsi"/>
                <w:lang w:val="en-US"/>
              </w:rPr>
              <w:t xml:space="preserve">). </w:t>
            </w:r>
          </w:p>
          <w:p w14:paraId="343BDE44" w14:textId="77777777" w:rsidR="00913309" w:rsidRPr="005F2432" w:rsidRDefault="00913309" w:rsidP="00F515A7">
            <w:pPr>
              <w:rPr>
                <w:rFonts w:eastAsiaTheme="minorEastAsia" w:cstheme="minorHAnsi"/>
                <w:lang w:val="en-US"/>
              </w:rPr>
            </w:pPr>
          </w:p>
          <w:p w14:paraId="77CAB329" w14:textId="68963294" w:rsidR="00913309" w:rsidRPr="005F2432" w:rsidRDefault="00913309" w:rsidP="00F515A7">
            <w:pPr>
              <w:rPr>
                <w:rFonts w:cstheme="minorHAnsi"/>
                <w:lang w:val="en-US"/>
              </w:rPr>
            </w:pPr>
            <w:r w:rsidRPr="005F2432">
              <w:rPr>
                <w:rFonts w:cstheme="minorHAnsi"/>
                <w:lang w:val="en-US"/>
              </w:rPr>
              <w:t>Monthly observations of temperature, precipitation and vapour pressure data from the Climate Research Unit (CRU TS4.01)</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&lt;EndNote&gt;&lt;Cite&gt;&lt;Author&gt;Harris&lt;/Author&gt;&lt;Year&gt;2018&lt;/Year&gt;&lt;RecNum&gt;10&lt;/RecNum&gt;&lt;DisplayText&gt;&lt;style face="superscript"&gt;11&lt;/style&gt;&lt;/DisplayText&gt;&lt;record&gt;&lt;rec-number&gt;10&lt;/rec-number&gt;&lt;foreign-keys&gt;&lt;key app="EN" db-id="svrvevtd002e06ezdr45rsdvver0evt5v2xr" timestamp="1559917635"&gt;10&lt;/key&gt;&lt;/foreign-keys&gt;&lt;ref-type name="Dataset"&gt;59&lt;/ref-type&gt;&lt;contributors&gt;&lt;authors&gt;&lt;author&gt;Harris, I.C.; Jones, P.D. &lt;/author&gt;&lt;/authors&gt;&lt;secondary-authors&gt;&lt;author&gt;Centre for Environmental Data Analysis&lt;/author&gt;&lt;/secondary-authors&gt;&lt;/contributors&gt;&lt;titles&gt;&lt;title&gt;CRU TS4.02: Climatic Research Unit (CRU) Time-Series (TS) version 4.02 of high-resolution gridded data of month-by-month variation in climate (Jan. 1901- Dec. 2017)&lt;/title&gt;&lt;/titles&gt;&lt;dates&gt;&lt;year&gt;2018&lt;/year&gt;&lt;/dates&gt;&lt;pub-location&gt;University of East Anglia Climatic Research Unit&lt;/pub-location&gt;&lt;urls&gt;&lt;related-urls&gt;&lt;url&gt;http://dx.doi.org/10.5285/58a8802721c94c66ae45c3baa4d814d0&lt;/url&gt;&lt;/related-urls&gt;&lt;/urls&gt;&lt;/record&gt;&lt;/Cite&gt;&lt;/EndNote&gt;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11</w:t>
            </w:r>
            <w:r w:rsidR="006311A6" w:rsidRPr="005F2432">
              <w:rPr>
                <w:rFonts w:cstheme="minorHAnsi"/>
                <w:lang w:val="en-US"/>
              </w:rPr>
              <w:fldChar w:fldCharType="end"/>
            </w:r>
            <w:r w:rsidRPr="005F2432">
              <w:rPr>
                <w:rFonts w:cstheme="minorHAnsi"/>
                <w:lang w:val="en-US"/>
              </w:rPr>
              <w:t xml:space="preserve"> were downloaded using the KNMI Climate Explore</w:t>
            </w:r>
            <w:r w:rsidR="00F30F6A" w:rsidRPr="005F2432">
              <w:rPr>
                <w:rFonts w:cstheme="minorHAnsi"/>
                <w:lang w:val="en-US"/>
              </w:rPr>
              <w:t>r.</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&lt;EndNote&gt;&lt;Cite&gt;&lt;Author&gt;KNMI&lt;/Author&gt;&lt;Year&gt;2019&lt;/Year&gt;&lt;RecNum&gt;278&lt;/RecNum&gt;&lt;DisplayText&gt;&lt;style face="superscript"&gt;28&lt;/style&gt;&lt;/DisplayText&gt;&lt;record&gt;&lt;rec-number&gt;278&lt;/rec-number&gt;&lt;foreign-keys&gt;&lt;key app="EN" db-id="e2zepwa56vz2ryev2aoxraf420vzvwft0pzz" timestamp="1559926169"&gt;278&lt;/key&gt;&lt;/foreign-keys&gt;&lt;ref-type name="Online Database"&gt;45&lt;/ref-type&gt;&lt;contributors&gt;&lt;authors&gt;&lt;author&gt;KNMI&lt;/author&gt;&lt;/authors&gt;&lt;/contributors&gt;&lt;titles&gt;&lt;title&gt;KNMI Climate Explorer&lt;/title&gt;&lt;/titles&gt;&lt;dates&gt;&lt;year&gt;2019&lt;/year&gt;&lt;/dates&gt;&lt;urls&gt;&lt;related-urls&gt;&lt;url&gt;https://climexp.knmi.nl/start.cgi&lt;/url&gt;&lt;/related-urls&gt;&lt;/urls&gt;&lt;/record&gt;&lt;/Cite&gt;&lt;/EndNote&gt;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28</w:t>
            </w:r>
            <w:r w:rsidR="006311A6" w:rsidRPr="005F2432">
              <w:rPr>
                <w:rFonts w:cstheme="minorHAnsi"/>
                <w:lang w:val="en-US"/>
              </w:rPr>
              <w:fldChar w:fldCharType="end"/>
            </w:r>
            <w:r w:rsidRPr="005F2432">
              <w:rPr>
                <w:rFonts w:cstheme="minorHAnsi"/>
                <w:lang w:val="en-US"/>
              </w:rPr>
              <w:t xml:space="preserve"> The variables were extracted at a 0.5</w:t>
            </w:r>
            <w:r w:rsidRPr="005F2432">
              <w:rPr>
                <w:rFonts w:eastAsiaTheme="minorEastAsia" w:cstheme="minorHAnsi"/>
                <w:lang w:val="en-US"/>
              </w:rPr>
              <w:t>°</w:t>
            </w:r>
            <w:r w:rsidRPr="005F2432">
              <w:rPr>
                <w:rFonts w:cstheme="minorHAnsi"/>
                <w:lang w:val="en-US"/>
              </w:rPr>
              <w:t xml:space="preserve"> spatial resolution over land. Elevation data at a 0.5</w:t>
            </w:r>
            <w:r w:rsidRPr="005F2432">
              <w:rPr>
                <w:rFonts w:eastAsiaTheme="minorEastAsia" w:cstheme="minorHAnsi"/>
                <w:lang w:val="en-US"/>
              </w:rPr>
              <w:t xml:space="preserve">° </w:t>
            </w:r>
            <w:r w:rsidRPr="005F2432">
              <w:rPr>
                <w:rFonts w:cstheme="minorHAnsi"/>
                <w:lang w:val="en-US"/>
              </w:rPr>
              <w:t>spatial resolution was obtained from JISAO, University of Washington</w:t>
            </w:r>
            <w:r w:rsidR="00F30F6A"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&lt;EndNote&gt;&lt;Cite&gt;&lt;Author&gt;JISAO&lt;/Author&gt;&lt;Year&gt;2014&lt;/Year&gt;&lt;RecNum&gt;279&lt;/RecNum&gt;&lt;DisplayText&gt;&lt;style face="superscript"&gt;29&lt;/style&gt;&lt;/DisplayText&gt;&lt;record&gt;&lt;rec-number&gt;279&lt;/rec-number&gt;&lt;foreign-keys&gt;&lt;key app="EN" db-id="e2zepwa56vz2ryev2aoxraf420vzvwft0pzz" timestamp="1559926278"&gt;279&lt;/key&gt;&lt;/foreign-keys&gt;&lt;ref-type name="Online Database"&gt;45&lt;/ref-type&gt;&lt;contributors&gt;&lt;authors&gt;&lt;author&gt;JISAO&lt;/author&gt;&lt;/authors&gt;&lt;/contributors&gt;&lt;titles&gt;&lt;title&gt;Elevation data in netCDF&lt;/title&gt;&lt;/titles&gt;&lt;dates&gt;&lt;year&gt;2014&lt;/year&gt;&lt;/dates&gt;&lt;publisher&gt;University of Washington&lt;/publisher&gt;&lt;urls&gt;&lt;related-urls&gt;&lt;url&gt;http://research.jisao.washington.edu/data_sets/elevation/&lt;/url&gt;&lt;/related-urls&gt;&lt;/urls&gt;&lt;/record&gt;&lt;/Cite&gt;&lt;/EndNote&gt;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29</w:t>
            </w:r>
            <w:r w:rsidR="006311A6" w:rsidRPr="005F2432">
              <w:rPr>
                <w:rFonts w:cstheme="minorHAnsi"/>
                <w:lang w:val="en-US"/>
              </w:rPr>
              <w:fldChar w:fldCharType="end"/>
            </w:r>
            <w:r w:rsidRPr="005F2432">
              <w:rPr>
                <w:rFonts w:cstheme="minorHAnsi"/>
                <w:lang w:val="en-US"/>
              </w:rPr>
              <w:t xml:space="preserve"> </w:t>
            </w:r>
          </w:p>
          <w:p w14:paraId="364831A4" w14:textId="77777777" w:rsidR="00913309" w:rsidRPr="005F2432" w:rsidRDefault="00913309" w:rsidP="00F515A7">
            <w:pPr>
              <w:rPr>
                <w:rFonts w:cstheme="minorHAnsi"/>
                <w:lang w:val="en-US"/>
              </w:rPr>
            </w:pPr>
          </w:p>
          <w:p w14:paraId="0AA54343" w14:textId="77777777" w:rsidR="00913309" w:rsidRPr="005F2432" w:rsidRDefault="00913309" w:rsidP="00F515A7">
            <w:pPr>
              <w:rPr>
                <w:rFonts w:cstheme="minorHAnsi"/>
                <w:lang w:val="en-US"/>
              </w:rPr>
            </w:pPr>
            <w:r w:rsidRPr="005F2432">
              <w:rPr>
                <w:rFonts w:cstheme="minorHAnsi"/>
                <w:lang w:val="en-US"/>
              </w:rPr>
              <w:t>Following New et al., (2002), relative humidity (RH) was estimated using the formula:</w:t>
            </w:r>
          </w:p>
          <w:p w14:paraId="01121D49" w14:textId="77777777" w:rsidR="00913309" w:rsidRPr="005F2432" w:rsidRDefault="00913309" w:rsidP="00F515A7">
            <w:pPr>
              <w:rPr>
                <w:rFonts w:cstheme="minorHAnsi"/>
                <w:lang w:val="en-US"/>
              </w:rPr>
            </w:pPr>
          </w:p>
          <w:p w14:paraId="2EFA38FC" w14:textId="77777777" w:rsidR="00913309" w:rsidRPr="005F2432" w:rsidRDefault="00913309" w:rsidP="005622F8">
            <w:pPr>
              <w:jc w:val="center"/>
              <w:rPr>
                <w:rFonts w:eastAsiaTheme="minorEastAsia" w:cstheme="minorHAnsi"/>
                <w:lang w:val="en-US"/>
              </w:rPr>
            </w:pPr>
            <m:oMath>
              <m:r>
                <w:rPr>
                  <w:rFonts w:ascii="Cambria Math" w:hAnsi="Cambria Math" w:cstheme="minorHAnsi"/>
                  <w:lang w:val="en-US"/>
                </w:rPr>
                <m:t xml:space="preserve">RH= </m:t>
              </m:r>
              <m:f>
                <m:fPr>
                  <m:ctrlPr>
                    <w:rPr>
                      <w:rFonts w:ascii="Cambria Math" w:hAnsi="Cambria Math" w:cstheme="minorHAnsi"/>
                      <w:i/>
                      <w:lang w:val="en-US"/>
                    </w:rPr>
                  </m:ctrlPr>
                </m:fPr>
                <m:num>
                  <m:r>
                    <w:rPr>
                      <w:rFonts w:ascii="Cambria Math" w:hAnsi="Cambria Math" w:cstheme="minorHAnsi"/>
                      <w:lang w:val="en-US"/>
                    </w:rPr>
                    <m:t>e</m:t>
                  </m:r>
                </m:num>
                <m:den>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sat</m:t>
                      </m:r>
                    </m:sub>
                  </m:sSub>
                </m:den>
              </m:f>
              <m:r>
                <w:rPr>
                  <w:rFonts w:ascii="Cambria Math" w:hAnsi="Cambria Math" w:cstheme="minorHAnsi"/>
                  <w:lang w:val="en-US"/>
                </w:rPr>
                <m:t>×100</m:t>
              </m:r>
            </m:oMath>
            <w:r w:rsidRPr="005F2432">
              <w:rPr>
                <w:rFonts w:eastAsiaTheme="minorEastAsia" w:cstheme="minorHAnsi"/>
                <w:lang w:val="en-US"/>
              </w:rPr>
              <w:t>,</w:t>
            </w:r>
          </w:p>
          <w:p w14:paraId="5068EF9E" w14:textId="77777777" w:rsidR="00913309" w:rsidRPr="005F2432" w:rsidRDefault="00913309" w:rsidP="00F515A7">
            <w:pPr>
              <w:rPr>
                <w:rFonts w:eastAsiaTheme="minorEastAsia" w:cstheme="minorHAnsi"/>
                <w:lang w:val="en-US"/>
              </w:rPr>
            </w:pPr>
          </w:p>
          <w:p w14:paraId="64BD5E18" w14:textId="77777777" w:rsidR="00913309" w:rsidRPr="005F2432" w:rsidRDefault="00913309" w:rsidP="00F515A7">
            <w:pPr>
              <w:rPr>
                <w:rFonts w:eastAsiaTheme="minorEastAsia" w:cstheme="minorHAnsi"/>
                <w:lang w:val="en-US"/>
              </w:rPr>
            </w:pPr>
            <w:r w:rsidRPr="005F2432">
              <w:rPr>
                <w:rFonts w:cstheme="minorHAnsi"/>
                <w:lang w:val="en-US"/>
              </w:rPr>
              <w:t xml:space="preserve">where </w:t>
            </w:r>
            <m:oMath>
              <m:r>
                <w:rPr>
                  <w:rFonts w:ascii="Cambria Math" w:hAnsi="Cambria Math" w:cstheme="minorHAnsi"/>
                  <w:lang w:val="en-US"/>
                </w:rPr>
                <m:t>e</m:t>
              </m:r>
            </m:oMath>
            <w:r w:rsidRPr="005F2432">
              <w:rPr>
                <w:rFonts w:cstheme="minorHAnsi"/>
                <w:i/>
                <w:lang w:val="en-US"/>
              </w:rPr>
              <w:t xml:space="preserve"> </w:t>
            </w:r>
            <w:r w:rsidRPr="005F2432">
              <w:rPr>
                <w:rFonts w:cstheme="minorHAnsi"/>
                <w:lang w:val="en-US"/>
              </w:rPr>
              <w:t xml:space="preserve">is vapour pressure and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sat</m:t>
                  </m:r>
                </m:sub>
              </m:sSub>
            </m:oMath>
            <w:r w:rsidRPr="005F2432">
              <w:rPr>
                <w:rFonts w:eastAsiaTheme="minorEastAsia" w:cstheme="minorHAnsi"/>
                <w:lang w:val="en-US"/>
              </w:rPr>
              <w:t xml:space="preserve"> is saturated vapour pressure (in hPa) at mean air temperature </w:t>
            </w:r>
            <w:r w:rsidRPr="005F2432">
              <w:rPr>
                <w:rFonts w:eastAsiaTheme="minorEastAsia" w:cstheme="minorHAnsi"/>
                <w:i/>
                <w:lang w:val="en-US"/>
              </w:rPr>
              <w:t xml:space="preserve">T </w:t>
            </w:r>
            <w:r w:rsidRPr="005F2432">
              <w:rPr>
                <w:rFonts w:eastAsiaTheme="minorEastAsia" w:cstheme="minorHAnsi"/>
                <w:lang w:val="en-US"/>
              </w:rPr>
              <w:t>in °C, given by:</w:t>
            </w:r>
          </w:p>
          <w:p w14:paraId="4FCFB135" w14:textId="77777777" w:rsidR="00913309" w:rsidRPr="005F2432" w:rsidRDefault="00913309" w:rsidP="00F515A7">
            <w:pPr>
              <w:rPr>
                <w:rFonts w:eastAsiaTheme="minorEastAsia" w:cstheme="minorHAnsi"/>
                <w:lang w:val="en-US"/>
              </w:rPr>
            </w:pPr>
            <w:r w:rsidRPr="005F2432">
              <w:rPr>
                <w:rFonts w:eastAsiaTheme="minorEastAsia" w:cstheme="minorHAnsi"/>
                <w:lang w:val="en-US"/>
              </w:rPr>
              <w:t xml:space="preserve"> </w:t>
            </w:r>
          </w:p>
          <w:p w14:paraId="6DCE2D12" w14:textId="77777777" w:rsidR="00913309" w:rsidRPr="005F2432" w:rsidRDefault="0060167A" w:rsidP="005622F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sat</m:t>
                  </m:r>
                </m:sub>
              </m:sSub>
              <m:r>
                <w:rPr>
                  <w:rFonts w:ascii="Cambria Math" w:hAnsi="Cambria Math" w:cstheme="minorHAnsi"/>
                  <w:lang w:val="en-US"/>
                </w:rPr>
                <m:t xml:space="preserve">=6.108 </m:t>
              </m:r>
              <m:r>
                <m:rPr>
                  <m:sty m:val="p"/>
                </m:rPr>
                <w:rPr>
                  <w:rFonts w:ascii="Cambria Math" w:hAnsi="Cambria Math" w:cstheme="minorHAnsi"/>
                  <w:lang w:val="en-US"/>
                </w:rPr>
                <m:t>exp⁡</m:t>
              </m:r>
              <m:r>
                <w:rPr>
                  <w:rFonts w:ascii="Cambria Math" w:hAnsi="Cambria Math" w:cstheme="minorHAnsi"/>
                  <w:lang w:val="en-US"/>
                </w:rPr>
                <m:t xml:space="preserve">[17.27 T /(237.3+T)] </m:t>
              </m:r>
            </m:oMath>
            <w:r w:rsidR="00913309" w:rsidRPr="005F2432">
              <w:rPr>
                <w:rFonts w:eastAsiaTheme="minorEastAsia" w:cstheme="minorHAnsi"/>
                <w:lang w:val="en-US"/>
              </w:rPr>
              <w:t>.</w:t>
            </w:r>
          </w:p>
          <w:p w14:paraId="19A3FE2F" w14:textId="77777777" w:rsidR="00913309" w:rsidRPr="005F2432" w:rsidRDefault="00913309" w:rsidP="00F515A7">
            <w:pPr>
              <w:rPr>
                <w:rFonts w:eastAsiaTheme="minorEastAsia" w:cstheme="minorHAnsi"/>
                <w:lang w:val="en-US"/>
              </w:rPr>
            </w:pPr>
          </w:p>
          <w:p w14:paraId="435B0141" w14:textId="2F04E032" w:rsidR="00913309" w:rsidRPr="005F2432" w:rsidRDefault="00913309" w:rsidP="00F515A7">
            <w:pPr>
              <w:rPr>
                <w:rFonts w:cstheme="minorHAnsi"/>
                <w:lang w:val="en-US"/>
              </w:rPr>
            </w:pPr>
            <w:r w:rsidRPr="005F2432">
              <w:rPr>
                <w:rFonts w:eastAsiaTheme="minorEastAsia" w:cstheme="minorHAnsi"/>
                <w:lang w:val="en-US"/>
              </w:rPr>
              <w:t xml:space="preserve">Climatic suitability was defined as the coincidence of precipitation accumulation greater than 80 mm, average temperature between 18°C and 32°C, and relative humidity greater than 60% for </w:t>
            </w:r>
            <w:r w:rsidRPr="005F2432">
              <w:rPr>
                <w:rFonts w:eastAsiaTheme="minorEastAsia" w:cstheme="minorHAnsi"/>
                <w:i/>
                <w:lang w:val="en-US"/>
              </w:rPr>
              <w:t>P. falciparum</w:t>
            </w:r>
            <w:r w:rsidR="009F0BC7" w:rsidRPr="005F2432">
              <w:rPr>
                <w:rFonts w:eastAsiaTheme="minorEastAsia" w:cstheme="minorHAnsi"/>
                <w:iCs/>
                <w:lang w:val="en-US"/>
              </w:rPr>
              <w:t>.</w:t>
            </w:r>
            <w:r w:rsidR="006311A6" w:rsidRPr="005F2432">
              <w:rPr>
                <w:rFonts w:eastAsiaTheme="minorEastAsia" w:cstheme="minorHAnsi"/>
                <w:iCs/>
                <w:lang w:val="en-US"/>
              </w:rPr>
              <w:fldChar w:fldCharType="begin"/>
            </w:r>
            <w:r w:rsidR="0011445B" w:rsidRPr="005F2432">
              <w:rPr>
                <w:rFonts w:eastAsiaTheme="minorEastAsia" w:cstheme="minorHAnsi"/>
                <w:iCs/>
                <w:lang w:val="en-US"/>
              </w:rPr>
              <w:instrText xml:space="preserve"> ADDIN EN.CITE &lt;EndNote&gt;&lt;Cite&gt;&lt;Author&gt;Grover-Kopec&lt;/Author&gt;&lt;Year&gt;2006&lt;/Year&gt;&lt;RecNum&gt;275&lt;/RecNum&gt;&lt;DisplayText&gt;&lt;style face="superscript"&gt;25&lt;/style&gt;&lt;/DisplayText&gt;&lt;record&gt;&lt;rec-number&gt;275&lt;/rec-number&gt;&lt;foreign-keys&gt;&lt;key app="EN" db-id="e2zepwa56vz2ryev2aoxraf420vzvwft0pzz" timestamp="1559925600"&gt;275&lt;/key&gt;&lt;/foreign-keys&gt;&lt;ref-type name="Journal Article"&gt;17&lt;/ref-type&gt;&lt;contributors&gt;&lt;authors&gt;&lt;author&gt;Grover-Kopec, Emily K&lt;/author&gt;&lt;author&gt;Blumenthal, M Benno&lt;/author&gt;&lt;author&gt;Ceccato, Pietro&lt;/author&gt;&lt;author&gt;Dinku, Tufa&lt;/author&gt;&lt;author&gt;Omumbo, Judy A&lt;/author&gt;&lt;author&gt;Connor, Stephen J&lt;/author&gt;&lt;/authors&gt;&lt;/contributors&gt;&lt;titles&gt;&lt;title&gt;Web-based climate information resources for malaria control in Africa&lt;/title&gt;&lt;secondary-title&gt;Malaria journal&lt;/secondary-title&gt;&lt;/titles&gt;&lt;periodical&gt;&lt;full-title&gt;Malaria journal&lt;/full-title&gt;&lt;/periodical&gt;&lt;pages&gt;38&lt;/pages&gt;&lt;volume&gt;5&lt;/volume&gt;&lt;number&gt;1&lt;/number&gt;&lt;dates&gt;&lt;year&gt;2006&lt;/year&gt;&lt;/dates&gt;&lt;isbn&gt;1475-2875&lt;/isbn&gt;&lt;urls&gt;&lt;/urls&gt;&lt;/record&gt;&lt;/Cite&gt;&lt;/EndNote&gt;</w:instrText>
            </w:r>
            <w:r w:rsidR="006311A6" w:rsidRPr="005F2432">
              <w:rPr>
                <w:rFonts w:eastAsiaTheme="minorEastAsia" w:cstheme="minorHAnsi"/>
                <w:iCs/>
                <w:lang w:val="en-US"/>
              </w:rPr>
              <w:fldChar w:fldCharType="separate"/>
            </w:r>
            <w:r w:rsidR="0011445B" w:rsidRPr="005F2432">
              <w:rPr>
                <w:rFonts w:eastAsiaTheme="minorEastAsia" w:cstheme="minorHAnsi"/>
                <w:iCs/>
                <w:noProof/>
                <w:vertAlign w:val="superscript"/>
                <w:lang w:val="en-US"/>
              </w:rPr>
              <w:t>25</w:t>
            </w:r>
            <w:r w:rsidR="006311A6" w:rsidRPr="005F2432">
              <w:rPr>
                <w:rFonts w:eastAsiaTheme="minorEastAsia" w:cstheme="minorHAnsi"/>
                <w:iCs/>
                <w:lang w:val="en-US"/>
              </w:rPr>
              <w:fldChar w:fldCharType="end"/>
            </w:r>
            <w:r w:rsidRPr="005F2432">
              <w:rPr>
                <w:rFonts w:eastAsiaTheme="minorEastAsia" w:cstheme="minorHAnsi"/>
                <w:lang w:val="en-US"/>
              </w:rPr>
              <w:t xml:space="preserve"> Suitability for </w:t>
            </w:r>
            <w:r w:rsidRPr="005F2432">
              <w:rPr>
                <w:rFonts w:eastAsiaTheme="minorEastAsia" w:cstheme="minorHAnsi"/>
                <w:i/>
                <w:lang w:val="en-US"/>
              </w:rPr>
              <w:t>P. vivax</w:t>
            </w:r>
            <w:r w:rsidRPr="005F2432">
              <w:rPr>
                <w:rFonts w:eastAsiaTheme="minorEastAsia" w:cstheme="minorHAnsi"/>
                <w:lang w:val="en-US"/>
              </w:rPr>
              <w:t xml:space="preserve"> was calculated using the same thresholds with the exception of a lower average temperature limit of 15°C</w:t>
            </w:r>
            <w:r w:rsidR="009F0BC7" w:rsidRPr="005F2432">
              <w:rPr>
                <w:rFonts w:eastAsiaTheme="minorEastAsia" w:cstheme="minorHAnsi"/>
                <w:lang w:val="en-US"/>
              </w:rPr>
              <w:t>.</w:t>
            </w:r>
            <w:r w:rsidR="006311A6" w:rsidRPr="005F2432">
              <w:rPr>
                <w:rFonts w:eastAsiaTheme="minorEastAsia" w:cstheme="minorHAnsi"/>
                <w:lang w:val="en-US"/>
              </w:rPr>
              <w:fldChar w:fldCharType="begin"/>
            </w:r>
            <w:r w:rsidR="0011445B" w:rsidRPr="005F2432">
              <w:rPr>
                <w:rFonts w:eastAsiaTheme="minorEastAsia" w:cstheme="minorHAnsi"/>
                <w:lang w:val="en-US"/>
              </w:rPr>
              <w:instrText xml:space="preserve"> ADDIN EN.CITE &lt;EndNote&gt;&lt;Cite&gt;&lt;Author&gt;Grover-Kopec&lt;/Author&gt;&lt;Year&gt;2006&lt;/Year&gt;&lt;RecNum&gt;275&lt;/RecNum&gt;&lt;DisplayText&gt;&lt;style face="superscript"&gt;25,30&lt;/style&gt;&lt;/DisplayText&gt;&lt;record&gt;&lt;rec-number&gt;275&lt;/rec-number&gt;&lt;foreign-keys&gt;&lt;key app="EN" db-id="e2zepwa56vz2ryev2aoxraf420vzvwft0pzz" timestamp="1559925600"&gt;275&lt;/key&gt;&lt;/foreign-keys&gt;&lt;ref-type name="Journal Article"&gt;17&lt;/ref-type&gt;&lt;contributors&gt;&lt;authors&gt;&lt;author&gt;Grover-Kopec, Emily K&lt;/author&gt;&lt;author&gt;Blumenthal, M Benno&lt;/author&gt;&lt;author&gt;Ceccato, Pietro&lt;/author&gt;&lt;author&gt;Dinku, Tufa&lt;/author&gt;&lt;author&gt;Omumbo, Judy A&lt;/author&gt;&lt;author&gt;Connor, Stephen J&lt;/author&gt;&lt;/authors&gt;&lt;/contributors&gt;&lt;titles&gt;&lt;title&gt;Web-based climate information resources for malaria control in Africa&lt;/title&gt;&lt;secondary-title&gt;Malaria journal&lt;/secondary-title&gt;&lt;/titles&gt;&lt;periodical&gt;&lt;full-title&gt;Malaria journal&lt;/full-title&gt;&lt;/periodical&gt;&lt;pages&gt;38&lt;/pages&gt;&lt;volume&gt;5&lt;/volume&gt;&lt;number&gt;1&lt;/number&gt;&lt;dates&gt;&lt;year&gt;2006&lt;/year&gt;&lt;/dates&gt;&lt;isbn&gt;1475-2875&lt;/isbn&gt;&lt;urls&gt;&lt;/urls&gt;&lt;/record&gt;&lt;/Cite&gt;&lt;Cite&gt;&lt;Author&gt;Patz&lt;/Author&gt;&lt;Year&gt;2006&lt;/Year&gt;&lt;RecNum&gt;281&lt;/RecNum&gt;&lt;record&gt;&lt;rec-number&gt;281&lt;/rec-number&gt;&lt;foreign-keys&gt;&lt;key app="EN" db-id="e2zepwa56vz2ryev2aoxraf420vzvwft0pzz" timestamp="1559926712"&gt;281&lt;/key&gt;&lt;/foreign-keys&gt;&lt;ref-type name="Journal Article"&gt;17&lt;/ref-type&gt;&lt;contributors&gt;&lt;authors&gt;&lt;author&gt;Patz, Jonathan A&lt;/author&gt;&lt;author&gt;Olson, Sarah H&lt;/author&gt;&lt;/authors&gt;&lt;/contributors&gt;&lt;titles&gt;&lt;title&gt;Malaria risk and temperature: influences from global climate change and local land use practices&lt;/title&gt;&lt;secondary-title&gt;Proceedings of the National Academy of Sciences&lt;/secondary-title&gt;&lt;/titles&gt;&lt;periodical&gt;&lt;full-title&gt;Proceedings of the National Academy of Sciences&lt;/full-title&gt;&lt;/periodical&gt;&lt;pages&gt;5635-5636&lt;/pages&gt;&lt;volume&gt;103&lt;/volume&gt;&lt;number&gt;15&lt;/number&gt;&lt;dates&gt;&lt;year&gt;2006&lt;/year&gt;&lt;/dates&gt;&lt;isbn&gt;0027-8424&lt;/isbn&gt;&lt;urls&gt;&lt;/urls&gt;&lt;/record&gt;&lt;/Cite&gt;&lt;/EndNote&gt;</w:instrText>
            </w:r>
            <w:r w:rsidR="006311A6" w:rsidRPr="005F2432">
              <w:rPr>
                <w:rFonts w:eastAsiaTheme="minorEastAsia" w:cstheme="minorHAnsi"/>
                <w:lang w:val="en-US"/>
              </w:rPr>
              <w:fldChar w:fldCharType="separate"/>
            </w:r>
            <w:r w:rsidR="0011445B" w:rsidRPr="005F2432">
              <w:rPr>
                <w:rFonts w:eastAsiaTheme="minorEastAsia" w:cstheme="minorHAnsi"/>
                <w:noProof/>
                <w:vertAlign w:val="superscript"/>
                <w:lang w:val="en-US"/>
              </w:rPr>
              <w:t>25,30</w:t>
            </w:r>
            <w:r w:rsidR="006311A6" w:rsidRPr="005F2432">
              <w:rPr>
                <w:rFonts w:eastAsiaTheme="minorEastAsia" w:cstheme="minorHAnsi"/>
                <w:lang w:val="en-US"/>
              </w:rPr>
              <w:fldChar w:fldCharType="end"/>
            </w:r>
            <w:r w:rsidRPr="005F2432">
              <w:rPr>
                <w:rFonts w:eastAsiaTheme="minorEastAsia" w:cstheme="minorHAnsi"/>
                <w:lang w:val="en-US"/>
              </w:rPr>
              <w:t xml:space="preserve"> </w:t>
            </w:r>
            <w:r w:rsidRPr="005F2432">
              <w:rPr>
                <w:rFonts w:cstheme="minorHAnsi"/>
                <w:lang w:val="en-US"/>
              </w:rPr>
              <w:t xml:space="preserve">The combined values are an indication of the lower limit for potential malaria transmission for each species. </w:t>
            </w:r>
          </w:p>
          <w:p w14:paraId="154BEC96" w14:textId="77777777" w:rsidR="00913309" w:rsidRPr="005F2432" w:rsidRDefault="00913309" w:rsidP="00F515A7">
            <w:pPr>
              <w:rPr>
                <w:rFonts w:cstheme="minorHAnsi"/>
                <w:lang w:val="en-US"/>
              </w:rPr>
            </w:pPr>
          </w:p>
          <w:p w14:paraId="1CC00565" w14:textId="324029A3" w:rsidR="00913309" w:rsidRPr="005F2432" w:rsidRDefault="00913309" w:rsidP="00F515A7">
            <w:pPr>
              <w:rPr>
                <w:rFonts w:eastAsiaTheme="minorEastAsia" w:cstheme="minorHAnsi"/>
                <w:lang w:val="en-US"/>
              </w:rPr>
            </w:pPr>
            <w:r w:rsidRPr="005F2432">
              <w:rPr>
                <w:rFonts w:eastAsiaTheme="minorEastAsia" w:cstheme="minorHAnsi"/>
                <w:lang w:val="en-US"/>
              </w:rPr>
              <w:t xml:space="preserve">The mean number of months per year with suitable climate conditions for malaria transmission was then calculated across 3 continents (Africa, Asia, and the Americas) according to the dominant parasite present (Africa = </w:t>
            </w:r>
            <w:r w:rsidRPr="005F2432">
              <w:rPr>
                <w:rFonts w:eastAsiaTheme="minorEastAsia" w:cstheme="minorHAnsi"/>
                <w:i/>
                <w:lang w:val="en-US"/>
              </w:rPr>
              <w:t>P falciparum</w:t>
            </w:r>
            <w:r w:rsidRPr="005F2432">
              <w:rPr>
                <w:rFonts w:eastAsiaTheme="minorEastAsia" w:cstheme="minorHAnsi"/>
                <w:lang w:val="en-US"/>
              </w:rPr>
              <w:t xml:space="preserve">, other regions = </w:t>
            </w:r>
            <w:r w:rsidRPr="005F2432">
              <w:rPr>
                <w:rFonts w:eastAsiaTheme="minorEastAsia" w:cstheme="minorHAnsi"/>
                <w:i/>
                <w:lang w:val="en-US"/>
              </w:rPr>
              <w:t>P. vivax</w:t>
            </w:r>
            <w:r w:rsidRPr="005F2432">
              <w:rPr>
                <w:rFonts w:eastAsiaTheme="minorEastAsia" w:cstheme="minorHAnsi"/>
                <w:lang w:val="en-US"/>
              </w:rPr>
              <w:t>)</w:t>
            </w:r>
            <w:r w:rsidR="00F30F6A" w:rsidRPr="005F2432">
              <w:rPr>
                <w:rFonts w:eastAsiaTheme="minorEastAsia" w:cstheme="minorHAnsi"/>
                <w:lang w:val="en-US"/>
              </w:rPr>
              <w:t>.</w:t>
            </w:r>
            <w:r w:rsidR="006311A6" w:rsidRPr="005F2432">
              <w:rPr>
                <w:rFonts w:eastAsiaTheme="minorEastAsia" w:cstheme="minorHAnsi"/>
                <w:lang w:val="en-US"/>
              </w:rPr>
              <w:fldChar w:fldCharType="begin"/>
            </w:r>
            <w:r w:rsidR="0011445B" w:rsidRPr="005F2432">
              <w:rPr>
                <w:rFonts w:eastAsiaTheme="minorEastAsia" w:cstheme="minorHAnsi"/>
                <w:lang w:val="en-US"/>
              </w:rPr>
              <w:instrText xml:space="preserve"> ADDIN EN.CITE &lt;EndNote&gt;&lt;Cite&gt;&lt;Author&gt;CDC&lt;/Author&gt;&lt;Year&gt;2019&lt;/Year&gt;&lt;RecNum&gt;280&lt;/RecNum&gt;&lt;DisplayText&gt;&lt;style face="superscript"&gt;31&lt;/style&gt;&lt;/DisplayText&gt;&lt;record&gt;&lt;rec-number&gt;280&lt;/rec-number&gt;&lt;foreign-keys&gt;&lt;key app="EN" db-id="e2zepwa56vz2ryev2aoxraf420vzvwft0pzz" timestamp="1559926454"&gt;280&lt;/key&gt;&lt;/foreign-keys&gt;&lt;ref-type name="Online Database"&gt;45&lt;/ref-type&gt;&lt;contributors&gt;&lt;authors&gt;&lt;author&gt;CDC&lt;/author&gt;&lt;/authors&gt;&lt;/contributors&gt;&lt;titles&gt;&lt;title&gt;Malaria&lt;/title&gt;&lt;/titles&gt;&lt;dates&gt;&lt;year&gt;2019&lt;/year&gt;&lt;/dates&gt;&lt;urls&gt;&lt;related-urls&gt;&lt;url&gt;https://www.cdc.gov/parasites/malaria/index.html&lt;/url&gt;&lt;/related-urls&gt;&lt;/urls&gt;&lt;/record&gt;&lt;/Cite&gt;&lt;/EndNote&gt;</w:instrText>
            </w:r>
            <w:r w:rsidR="006311A6" w:rsidRPr="005F2432">
              <w:rPr>
                <w:rFonts w:eastAsiaTheme="minorEastAsia" w:cstheme="minorHAnsi"/>
                <w:lang w:val="en-US"/>
              </w:rPr>
              <w:fldChar w:fldCharType="separate"/>
            </w:r>
            <w:r w:rsidR="0011445B" w:rsidRPr="005F2432">
              <w:rPr>
                <w:rFonts w:eastAsiaTheme="minorEastAsia" w:cstheme="minorHAnsi"/>
                <w:noProof/>
                <w:vertAlign w:val="superscript"/>
                <w:lang w:val="en-US"/>
              </w:rPr>
              <w:t>31</w:t>
            </w:r>
            <w:r w:rsidR="006311A6" w:rsidRPr="005F2432">
              <w:rPr>
                <w:rFonts w:eastAsiaTheme="minorEastAsia" w:cstheme="minorHAnsi"/>
                <w:lang w:val="en-US"/>
              </w:rPr>
              <w:fldChar w:fldCharType="end"/>
            </w:r>
            <w:r w:rsidRPr="005F2432">
              <w:rPr>
                <w:rFonts w:eastAsiaTheme="minorEastAsia" w:cstheme="minorHAnsi"/>
                <w:lang w:val="en-US"/>
              </w:rPr>
              <w:t>The analysis by malaria management status was further subdivided following country classifications from Newby et al. (2016)</w:t>
            </w:r>
            <w:r w:rsidR="006311A6" w:rsidRPr="005F2432">
              <w:rPr>
                <w:rFonts w:eastAsiaTheme="minorEastAsia" w:cstheme="minorHAnsi"/>
                <w:lang w:val="en-US"/>
              </w:rPr>
              <w:fldChar w:fldCharType="begin"/>
            </w:r>
            <w:r w:rsidR="0011445B" w:rsidRPr="005F2432">
              <w:rPr>
                <w:rFonts w:eastAsiaTheme="minorEastAsia" w:cstheme="minorHAnsi"/>
                <w:lang w:val="en-US"/>
              </w:rPr>
              <w:instrText xml:space="preserve"> ADDIN EN.CITE &lt;EndNote&gt;&lt;Cite&gt;&lt;Author&gt;Newby&lt;/Author&gt;&lt;Year&gt;2016&lt;/Year&gt;&lt;RecNum&gt;282&lt;/RecNum&gt;&lt;DisplayText&gt;&lt;style face="superscript"&gt;32&lt;/style&gt;&lt;/DisplayText&gt;&lt;record&gt;&lt;rec-number&gt;282&lt;/rec-number&gt;&lt;foreign-keys&gt;&lt;key app="EN" db-id="e2zepwa56vz2ryev2aoxraf420vzvwft0pzz" timestamp="1559926811"&gt;282&lt;/key&gt;&lt;/foreign-keys&gt;&lt;ref-type name="Journal Article"&gt;17&lt;/ref-type&gt;&lt;contributors&gt;&lt;authors&gt;&lt;author&gt;Newby, Gretchen&lt;/author&gt;&lt;author&gt;Bennett, Adam&lt;/author&gt;&lt;author&gt;Larson, Erika&lt;/author&gt;&lt;author&gt;Cotter, Chris&lt;/author&gt;&lt;author&gt;Shretta, Rima&lt;/author&gt;&lt;author&gt;Phillips, Allison A&lt;/author&gt;&lt;author&gt;Feachem, Richard GA&lt;/author&gt;&lt;/authors&gt;&lt;/contributors&gt;&lt;titles&gt;&lt;title&gt;The path to eradication: a progress report on the malaria-eliminating countries&lt;/title&gt;&lt;secondary-title&gt;The Lancet&lt;/secondary-title&gt;&lt;/titles&gt;&lt;periodical&gt;&lt;full-title&gt;The Lancet&lt;/full-title&gt;&lt;/periodical&gt;&lt;pages&gt;1775-1784&lt;/pages&gt;&lt;volume&gt;387&lt;/volume&gt;&lt;number&gt;10029&lt;/number&gt;&lt;dates&gt;&lt;year&gt;2016&lt;/year&gt;&lt;/dates&gt;&lt;isbn&gt;0140-6736&lt;/isbn&gt;&lt;urls&gt;&lt;/urls&gt;&lt;/record&gt;&lt;/Cite&gt;&lt;/EndNote&gt;</w:instrText>
            </w:r>
            <w:r w:rsidR="006311A6" w:rsidRPr="005F2432">
              <w:rPr>
                <w:rFonts w:eastAsiaTheme="minorEastAsia" w:cstheme="minorHAnsi"/>
                <w:lang w:val="en-US"/>
              </w:rPr>
              <w:fldChar w:fldCharType="separate"/>
            </w:r>
            <w:r w:rsidR="0011445B" w:rsidRPr="005F2432">
              <w:rPr>
                <w:rFonts w:eastAsiaTheme="minorEastAsia" w:cstheme="minorHAnsi"/>
                <w:noProof/>
                <w:vertAlign w:val="superscript"/>
                <w:lang w:val="en-US"/>
              </w:rPr>
              <w:t>32</w:t>
            </w:r>
            <w:r w:rsidR="006311A6" w:rsidRPr="005F2432">
              <w:rPr>
                <w:rFonts w:eastAsiaTheme="minorEastAsia" w:cstheme="minorHAnsi"/>
                <w:lang w:val="en-US"/>
              </w:rPr>
              <w:fldChar w:fldCharType="end"/>
            </w:r>
            <w:r w:rsidRPr="005F2432">
              <w:rPr>
                <w:rFonts w:eastAsiaTheme="minorEastAsia" w:cstheme="minorHAnsi"/>
                <w:lang w:val="en-US"/>
              </w:rPr>
              <w:t xml:space="preserve"> who classified countries in the following categories: malaria controlling, malaria eliminating, or malaria free </w:t>
            </w:r>
            <w:r w:rsidR="009F0BC7" w:rsidRPr="005F2432">
              <w:rPr>
                <w:rFonts w:eastAsiaTheme="minorEastAsia" w:cstheme="minorHAnsi"/>
                <w:lang w:val="en-US"/>
              </w:rPr>
              <w:t>(</w:t>
            </w:r>
            <w:r w:rsidR="009F0BC7" w:rsidRPr="005F2432">
              <w:rPr>
                <w:rFonts w:eastAsiaTheme="minorEastAsia" w:cstheme="minorHAnsi"/>
                <w:lang w:val="en-US"/>
              </w:rPr>
              <w:fldChar w:fldCharType="begin"/>
            </w:r>
            <w:r w:rsidR="009F0BC7" w:rsidRPr="005F2432">
              <w:rPr>
                <w:rFonts w:eastAsiaTheme="minorEastAsia" w:cstheme="minorHAnsi"/>
                <w:lang w:val="en-US"/>
              </w:rPr>
              <w:instrText xml:space="preserve"> REF _Ref10822891 \h </w:instrText>
            </w:r>
            <w:r w:rsidR="007E0494" w:rsidRPr="005F2432">
              <w:rPr>
                <w:rFonts w:eastAsiaTheme="minorEastAsia" w:cstheme="minorHAnsi"/>
                <w:lang w:val="en-US"/>
              </w:rPr>
              <w:instrText xml:space="preserve"> \* MERGEFORMAT </w:instrText>
            </w:r>
            <w:r w:rsidR="009F0BC7" w:rsidRPr="005F2432">
              <w:rPr>
                <w:rFonts w:eastAsiaTheme="minorEastAsia" w:cstheme="minorHAnsi"/>
                <w:lang w:val="en-US"/>
              </w:rPr>
            </w:r>
            <w:r w:rsidR="009F0BC7" w:rsidRPr="005F2432">
              <w:rPr>
                <w:rFonts w:eastAsiaTheme="minorEastAsia" w:cstheme="minorHAnsi"/>
                <w:lang w:val="en-US"/>
              </w:rPr>
              <w:fldChar w:fldCharType="separate"/>
            </w:r>
            <w:r w:rsidR="008E4C54" w:rsidRPr="005F2432">
              <w:rPr>
                <w:rFonts w:cstheme="minorHAnsi"/>
              </w:rPr>
              <w:t xml:space="preserve">Figure </w:t>
            </w:r>
            <w:r w:rsidR="008E4C54">
              <w:rPr>
                <w:rFonts w:cstheme="minorHAnsi"/>
                <w:noProof/>
              </w:rPr>
              <w:t>9</w:t>
            </w:r>
            <w:r w:rsidR="009F0BC7" w:rsidRPr="005F2432">
              <w:rPr>
                <w:rFonts w:eastAsiaTheme="minorEastAsia" w:cstheme="minorHAnsi"/>
                <w:lang w:val="en-US"/>
              </w:rPr>
              <w:fldChar w:fldCharType="end"/>
            </w:r>
            <w:r w:rsidR="009F0BC7" w:rsidRPr="005F2432">
              <w:rPr>
                <w:rFonts w:eastAsiaTheme="minorEastAsia" w:cstheme="minorHAnsi"/>
                <w:lang w:val="en-US"/>
              </w:rPr>
              <w:t>)</w:t>
            </w:r>
            <w:r w:rsidRPr="005F2432">
              <w:rPr>
                <w:rFonts w:eastAsiaTheme="minorEastAsia" w:cstheme="minorHAnsi"/>
                <w:lang w:val="en-US"/>
              </w:rPr>
              <w:t xml:space="preserve"> A time series was included for the category malaria controlling countries in Latin America, Africa and Asia (see main text). </w:t>
            </w:r>
          </w:p>
          <w:p w14:paraId="0D9BB170" w14:textId="77777777" w:rsidR="00913309" w:rsidRPr="005F2432" w:rsidRDefault="00913309" w:rsidP="00F515A7">
            <w:pPr>
              <w:rPr>
                <w:rFonts w:eastAsiaTheme="minorEastAsia" w:cstheme="minorHAnsi"/>
                <w:lang w:val="en-US"/>
              </w:rPr>
            </w:pPr>
          </w:p>
          <w:p w14:paraId="48D27DCA" w14:textId="77777777" w:rsidR="009F0BC7" w:rsidRPr="005F2432" w:rsidRDefault="00913309" w:rsidP="00F515A7">
            <w:pPr>
              <w:keepNext/>
              <w:rPr>
                <w:rFonts w:cstheme="minorHAnsi"/>
              </w:rPr>
            </w:pPr>
            <w:r w:rsidRPr="005F2432">
              <w:rPr>
                <w:rFonts w:eastAsiaTheme="minorEastAsia" w:cstheme="minorHAnsi"/>
                <w:noProof/>
                <w:lang w:val="en-US"/>
              </w:rPr>
              <w:drawing>
                <wp:inline distT="0" distB="0" distL="0" distR="0" wp14:anchorId="70E03D19" wp14:editId="6594E450">
                  <wp:extent cx="53975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08"/>
                          <a:stretch/>
                        </pic:blipFill>
                        <pic:spPr bwMode="auto">
                          <a:xfrm>
                            <a:off x="0" y="0"/>
                            <a:ext cx="5397500" cy="2514600"/>
                          </a:xfrm>
                          <a:prstGeom prst="rect">
                            <a:avLst/>
                          </a:prstGeom>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F2BC94" w14:textId="70C504B1" w:rsidR="00913309" w:rsidRPr="005F2432" w:rsidRDefault="009F0BC7" w:rsidP="00F515A7">
            <w:pPr>
              <w:pStyle w:val="Caption"/>
              <w:rPr>
                <w:rFonts w:eastAsiaTheme="minorEastAsia" w:cstheme="minorHAnsi"/>
                <w:lang w:val="en-US"/>
              </w:rPr>
            </w:pPr>
            <w:bookmarkStart w:id="189" w:name="_Ref10822891"/>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90" w:author="Author">
              <w:r w:rsidR="00B11AAE">
                <w:rPr>
                  <w:rFonts w:cstheme="minorHAnsi"/>
                  <w:noProof/>
                </w:rPr>
                <w:t>12</w:t>
              </w:r>
            </w:ins>
            <w:del w:id="191" w:author="Author">
              <w:r w:rsidR="008E4C54" w:rsidDel="00B11AAE">
                <w:rPr>
                  <w:rFonts w:cstheme="minorHAnsi"/>
                  <w:noProof/>
                </w:rPr>
                <w:delText>9</w:delText>
              </w:r>
            </w:del>
            <w:r w:rsidRPr="005F2432">
              <w:rPr>
                <w:rFonts w:cstheme="minorHAnsi"/>
              </w:rPr>
              <w:fldChar w:fldCharType="end"/>
            </w:r>
            <w:bookmarkEnd w:id="189"/>
            <w:r w:rsidRPr="005F2432">
              <w:rPr>
                <w:rFonts w:cstheme="minorHAnsi"/>
              </w:rPr>
              <w:t>: Categorisation of countries as malaria-free, eliminating malaria, or controlling malaria, 2015.</w:t>
            </w:r>
            <w:r w:rsidR="006311A6" w:rsidRPr="005F2432">
              <w:rPr>
                <w:rFonts w:cstheme="minorHAnsi"/>
              </w:rPr>
              <w:fldChar w:fldCharType="begin"/>
            </w:r>
            <w:r w:rsidR="0011445B" w:rsidRPr="005F2432">
              <w:rPr>
                <w:rFonts w:cstheme="minorHAnsi"/>
              </w:rPr>
              <w:instrText xml:space="preserve"> ADDIN EN.CITE &lt;EndNote&gt;&lt;Cite&gt;&lt;Author&gt;Newby&lt;/Author&gt;&lt;Year&gt;2016&lt;/Year&gt;&lt;RecNum&gt;282&lt;/RecNum&gt;&lt;DisplayText&gt;&lt;style face="superscript"&gt;32&lt;/style&gt;&lt;/DisplayText&gt;&lt;record&gt;&lt;rec-number&gt;282&lt;/rec-number&gt;&lt;foreign-keys&gt;&lt;key app="EN" db-id="e2zepwa56vz2ryev2aoxraf420vzvwft0pzz" timestamp="1559926811"&gt;282&lt;/key&gt;&lt;/foreign-keys&gt;&lt;ref-type name="Journal Article"&gt;17&lt;/ref-type&gt;&lt;contributors&gt;&lt;authors&gt;&lt;author&gt;Newby, Gretchen&lt;/author&gt;&lt;author&gt;Bennett, Adam&lt;/author&gt;&lt;author&gt;Larson, Erika&lt;/author&gt;&lt;author&gt;Cotter, Chris&lt;/author&gt;&lt;author&gt;Shretta, Rima&lt;/author&gt;&lt;author&gt;Phillips, Allison A&lt;/author&gt;&lt;author&gt;Feachem, Richard GA&lt;/author&gt;&lt;/authors&gt;&lt;/contributors&gt;&lt;titles&gt;&lt;title&gt;The path to eradication: a progress report on the malaria-eliminating countries&lt;/title&gt;&lt;secondary-title&gt;The Lancet&lt;/secondary-title&gt;&lt;/titles&gt;&lt;periodical&gt;&lt;full-title&gt;The Lancet&lt;/full-title&gt;&lt;/periodical&gt;&lt;pages&gt;1775-1784&lt;/pages&gt;&lt;volume&gt;387&lt;/volume&gt;&lt;number&gt;10029&lt;/number&gt;&lt;dates&gt;&lt;year&gt;2016&lt;/year&gt;&lt;/dates&gt;&lt;isbn&gt;0140-6736&lt;/isbn&gt;&lt;urls&gt;&lt;/urls&gt;&lt;/record&gt;&lt;/Cite&gt;&lt;/EndNote&gt;</w:instrText>
            </w:r>
            <w:r w:rsidR="006311A6" w:rsidRPr="005F2432">
              <w:rPr>
                <w:rFonts w:cstheme="minorHAnsi"/>
              </w:rPr>
              <w:fldChar w:fldCharType="separate"/>
            </w:r>
            <w:r w:rsidR="0011445B" w:rsidRPr="005F2432">
              <w:rPr>
                <w:rFonts w:cstheme="minorHAnsi"/>
                <w:noProof/>
                <w:vertAlign w:val="superscript"/>
              </w:rPr>
              <w:t>32</w:t>
            </w:r>
            <w:r w:rsidR="006311A6" w:rsidRPr="005F2432">
              <w:rPr>
                <w:rFonts w:cstheme="minorHAnsi"/>
              </w:rPr>
              <w:fldChar w:fldCharType="end"/>
            </w:r>
          </w:p>
          <w:p w14:paraId="45190338" w14:textId="77777777" w:rsidR="00913309" w:rsidRPr="005F2432" w:rsidRDefault="00913309" w:rsidP="00F515A7">
            <w:pPr>
              <w:rPr>
                <w:rFonts w:eastAsiaTheme="minorEastAsia" w:cstheme="minorHAnsi"/>
                <w:lang w:val="en-US"/>
              </w:rPr>
            </w:pPr>
          </w:p>
          <w:p w14:paraId="6B9D575B" w14:textId="77777777" w:rsidR="00913309" w:rsidRPr="005F2432" w:rsidRDefault="00913309" w:rsidP="00F515A7">
            <w:pPr>
              <w:rPr>
                <w:rFonts w:cstheme="minorHAnsi"/>
                <w:lang w:val="en-US"/>
              </w:rPr>
            </w:pPr>
            <w:r w:rsidRPr="005F2432">
              <w:rPr>
                <w:rFonts w:eastAsiaTheme="minorEastAsia" w:cstheme="minorHAnsi"/>
                <w:lang w:val="en-US"/>
              </w:rPr>
              <w:t>In addition to management status, the analysis was stratified by elevation to contrast trends in highland areas (&gt;=1500m)</w:t>
            </w:r>
            <w:r w:rsidRPr="005F2432">
              <w:rPr>
                <w:rFonts w:cstheme="minorHAnsi"/>
                <w:lang w:val="en-US"/>
              </w:rPr>
              <w:t xml:space="preserve"> and lowland areas (&lt;1500m). The percentage change figures reported in the main text were calculated relative to a 1950s baseline (5 year average, 1950-54 compared to 5 year average, 2013-2017) to illustrate the overall trend accounting for interannual variability. </w:t>
            </w:r>
          </w:p>
          <w:p w14:paraId="0E2D3101" w14:textId="77777777" w:rsidR="00913309" w:rsidRPr="005F2432" w:rsidRDefault="00913309" w:rsidP="00F515A7">
            <w:pPr>
              <w:rPr>
                <w:rFonts w:cstheme="minorHAnsi"/>
                <w:lang w:val="en-US"/>
              </w:rPr>
            </w:pPr>
          </w:p>
          <w:p w14:paraId="76BD990D" w14:textId="77777777" w:rsidR="00913309" w:rsidRPr="005F2432" w:rsidRDefault="00913309" w:rsidP="005622F8">
            <w:pPr>
              <w:keepNext/>
              <w:autoSpaceDE w:val="0"/>
              <w:autoSpaceDN w:val="0"/>
              <w:adjustRightInd w:val="0"/>
              <w:rPr>
                <w:rFonts w:cstheme="minorHAnsi"/>
              </w:rPr>
            </w:pPr>
            <w:r w:rsidRPr="005F2432">
              <w:rPr>
                <w:rFonts w:cstheme="minorHAnsi"/>
                <w:noProof/>
                <w:lang w:val="en-US"/>
              </w:rPr>
              <w:drawing>
                <wp:inline distT="0" distB="0" distL="0" distR="0" wp14:anchorId="1C07B133" wp14:editId="6E25A6B9">
                  <wp:extent cx="5270500" cy="22630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bined2.pdf"/>
                          <pic:cNvPicPr/>
                        </pic:nvPicPr>
                        <pic:blipFill>
                          <a:blip r:embed="rId22">
                            <a:extLst>
                              <a:ext uri="{28A0092B-C50C-407E-A947-70E740481C1C}">
                                <a14:useLocalDpi xmlns:a14="http://schemas.microsoft.com/office/drawing/2010/main" val="0"/>
                              </a:ext>
                            </a:extLst>
                          </a:blip>
                          <a:stretch>
                            <a:fillRect/>
                          </a:stretch>
                        </pic:blipFill>
                        <pic:spPr>
                          <a:xfrm>
                            <a:off x="0" y="0"/>
                            <a:ext cx="5270500" cy="2263043"/>
                          </a:xfrm>
                          <a:prstGeom prst="rect">
                            <a:avLst/>
                          </a:prstGeom>
                        </pic:spPr>
                      </pic:pic>
                    </a:graphicData>
                  </a:graphic>
                </wp:inline>
              </w:drawing>
            </w:r>
          </w:p>
          <w:p w14:paraId="62A56F92" w14:textId="5DA7402B" w:rsidR="00913309" w:rsidRPr="005F2432" w:rsidRDefault="00913309" w:rsidP="006311A6">
            <w:pPr>
              <w:pStyle w:val="Caption"/>
              <w:rPr>
                <w:rFonts w:cstheme="minorHAnsi"/>
              </w:rPr>
            </w:pPr>
            <w:bookmarkStart w:id="192" w:name="_Ref8221962"/>
            <w:bookmarkStart w:id="193" w:name="_Toc9862440"/>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94" w:author="Author">
              <w:r w:rsidR="00B11AAE">
                <w:rPr>
                  <w:rFonts w:cstheme="minorHAnsi"/>
                  <w:noProof/>
                </w:rPr>
                <w:t>13</w:t>
              </w:r>
            </w:ins>
            <w:del w:id="195" w:author="Author">
              <w:r w:rsidR="008E4C54" w:rsidDel="00B11AAE">
                <w:rPr>
                  <w:rFonts w:cstheme="minorHAnsi"/>
                  <w:noProof/>
                </w:rPr>
                <w:delText>10</w:delText>
              </w:r>
            </w:del>
            <w:r w:rsidRPr="005F2432">
              <w:rPr>
                <w:rFonts w:cstheme="minorHAnsi"/>
              </w:rPr>
              <w:fldChar w:fldCharType="end"/>
            </w:r>
            <w:bookmarkEnd w:id="192"/>
            <w:r w:rsidRPr="005F2432">
              <w:rPr>
                <w:rFonts w:cstheme="minorHAnsi"/>
              </w:rPr>
              <w:t>: Environmental suitability for malaria 1950 to 2017, grouped by continent and elevation (high &gt;=1500m, low &lt;1500m). Results are for the dominant malarial parasite in each region (P. falciparum in Africa; P vivax in other regions).</w:t>
            </w:r>
            <w:bookmarkEnd w:id="193"/>
          </w:p>
          <w:p w14:paraId="7FB62AF2" w14:textId="77777777" w:rsidR="00913309" w:rsidRPr="005F2432" w:rsidRDefault="00913309" w:rsidP="00F515A7">
            <w:pPr>
              <w:rPr>
                <w:rFonts w:cstheme="minorHAnsi"/>
              </w:rPr>
            </w:pPr>
          </w:p>
        </w:tc>
      </w:tr>
      <w:tr w:rsidR="00913309" w:rsidRPr="005F2432" w14:paraId="50365BD7" w14:textId="77777777" w:rsidTr="007E0494">
        <w:tc>
          <w:tcPr>
            <w:tcW w:w="1134" w:type="dxa"/>
          </w:tcPr>
          <w:p w14:paraId="1C9C126A" w14:textId="77777777" w:rsidR="00913309" w:rsidRPr="005F2432" w:rsidRDefault="00913309" w:rsidP="005622F8">
            <w:pPr>
              <w:rPr>
                <w:rFonts w:cstheme="minorHAnsi"/>
                <w:b/>
              </w:rPr>
            </w:pPr>
            <w:r w:rsidRPr="005F2432">
              <w:rPr>
                <w:rFonts w:cstheme="minorHAnsi"/>
                <w:b/>
              </w:rPr>
              <w:t>Caveats</w:t>
            </w:r>
          </w:p>
        </w:tc>
        <w:tc>
          <w:tcPr>
            <w:tcW w:w="8454" w:type="dxa"/>
          </w:tcPr>
          <w:p w14:paraId="2A7B1DE3" w14:textId="690DFEF4" w:rsidR="00913309" w:rsidRPr="005F2432" w:rsidRDefault="00913309" w:rsidP="009F0BC7">
            <w:pPr>
              <w:rPr>
                <w:rFonts w:cstheme="minorHAnsi"/>
                <w:lang w:val="en-US"/>
              </w:rPr>
            </w:pPr>
            <w:r w:rsidRPr="005F2432">
              <w:rPr>
                <w:rFonts w:cstheme="minorHAnsi"/>
                <w:lang w:val="en-US"/>
              </w:rPr>
              <w:t>These results are based on climatic data, not malaria case data. The malaria suitability climate thresholds used are based on a consensus of the literature. In practice, the optimal and limiting conditions for transmission are dependent on the particular species of the parasite and vector</w:t>
            </w:r>
            <w:r w:rsidR="009F0BC7"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&lt;EndNote&gt;&lt;Cite&gt;&lt;Author&gt;Grover-Kopec&lt;/Author&gt;&lt;Year&gt;2006&lt;/Year&gt;&lt;RecNum&gt;275&lt;/RecNum&gt;&lt;DisplayText&gt;&lt;style face="superscript"&gt;25&lt;/style&gt;&lt;/DisplayText&gt;&lt;record&gt;&lt;rec-number&gt;275&lt;/rec-number&gt;&lt;foreign-keys&gt;&lt;key app="EN" db-id="e2zepwa56vz2ryev2aoxraf420vzvwft0pzz" timestamp="1559925600"&gt;275&lt;/key&gt;&lt;/foreign-keys&gt;&lt;ref-type name="Journal Article"&gt;17&lt;/ref-type&gt;&lt;contributors&gt;&lt;authors&gt;&lt;author&gt;Grover-Kopec, Emily K&lt;/author&gt;&lt;author&gt;Blumenthal, M Benno&lt;/author&gt;&lt;author&gt;Ceccato, Pietro&lt;/author&gt;&lt;author&gt;Dinku, Tufa&lt;/author&gt;&lt;author&gt;Omumbo, Judy A&lt;/author&gt;&lt;author&gt;Connor, Stephen J&lt;/author&gt;&lt;/authors&gt;&lt;/contributors&gt;&lt;titles&gt;&lt;title&gt;Web-based climate information resources for malaria control in Africa&lt;/title&gt;&lt;secondary-title&gt;Malaria journal&lt;/secondary-title&gt;&lt;/titles&gt;&lt;periodical&gt;&lt;full-title&gt;Malaria journal&lt;/full-title&gt;&lt;/periodical&gt;&lt;pages&gt;38&lt;/pages&gt;&lt;volume&gt;5&lt;/volume&gt;&lt;number&gt;1&lt;/number&gt;&lt;dates&gt;&lt;year&gt;2006&lt;/year&gt;&lt;/dates&gt;&lt;isbn&gt;1475-2875&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25</w:t>
            </w:r>
            <w:r w:rsidR="006311A6" w:rsidRPr="005F2432">
              <w:rPr>
                <w:rFonts w:cstheme="minorHAnsi"/>
                <w:lang w:val="en-US"/>
              </w:rPr>
              <w:fldChar w:fldCharType="end"/>
            </w:r>
            <w:r w:rsidRPr="005F2432">
              <w:rPr>
                <w:rFonts w:cstheme="minorHAnsi"/>
                <w:lang w:val="en-US"/>
              </w:rPr>
              <w:t>Control efforts might limit the impact of these climate changes on malaria or conversely, the climate suitability may either enhance or hamper control efforts</w:t>
            </w:r>
            <w:r w:rsidR="009F0BC7" w:rsidRPr="005F2432">
              <w:rPr>
                <w:rFonts w:cstheme="minorHAnsi"/>
                <w:lang w:val="en-US"/>
              </w:rPr>
              <w:t>.</w:t>
            </w:r>
            <w:r w:rsidR="006311A6" w:rsidRPr="005F2432">
              <w:rPr>
                <w:rFonts w:cstheme="minorHAnsi"/>
                <w:lang w:val="en-US"/>
              </w:rPr>
              <w:fldChar w:fldCharType="begin"/>
            </w:r>
            <w:r w:rsidR="0011445B" w:rsidRPr="005F2432">
              <w:rPr>
                <w:rFonts w:cstheme="minorHAnsi"/>
                <w:lang w:val="en-US"/>
              </w:rPr>
              <w:instrText xml:space="preserve"> ADDIN EN.CITE &lt;EndNote&gt;&lt;Cite&gt;&lt;Author&gt;Snow&lt;/Author&gt;&lt;Year&gt;2017&lt;/Year&gt;&lt;RecNum&gt;283&lt;/RecNum&gt;&lt;DisplayText&gt;&lt;style face="superscript"&gt;33&lt;/style&gt;&lt;/DisplayText&gt;&lt;record&gt;&lt;rec-number&gt;283&lt;/rec-number&gt;&lt;foreign-keys&gt;&lt;key app="EN" db-id="e2zepwa56vz2ryev2aoxraf420vzvwft0pzz" timestamp="1559927141"&gt;283&lt;/key&gt;&lt;/foreign-keys&gt;&lt;ref-type name="Journal Article"&gt;17&lt;/ref-type&gt;&lt;contributors&gt;&lt;authors&gt;&lt;author&gt;Snow, Robert W&lt;/author&gt;&lt;author&gt;Sartorius, Benn&lt;/author&gt;&lt;author&gt;Kyalo, David&lt;/author&gt;&lt;author&gt;Maina, Joseph&lt;/author&gt;&lt;author&gt;Amratia, Punam&lt;/author&gt;&lt;author&gt;Mundia, Clara W&lt;/author&gt;&lt;author&gt;Bejon, Philip&lt;/author&gt;&lt;author&gt;Noor, Abdisalan M&lt;/author&gt;&lt;/authors&gt;&lt;/contributors&gt;&lt;titles&gt;&lt;title&gt;The prevalence of Plasmodium falciparum in sub-Saharan Africa since 1900&lt;/title&gt;&lt;secondary-title&gt;Nature&lt;/secondary-title&gt;&lt;/titles&gt;&lt;periodical&gt;&lt;full-title&gt;Nature&lt;/full-title&gt;&lt;/periodical&gt;&lt;pages&gt;515&lt;/pages&gt;&lt;volume&gt;550&lt;/volume&gt;&lt;number&gt;7677&lt;/number&gt;&lt;dates&gt;&lt;year&gt;2017&lt;/year&gt;&lt;/dates&gt;&lt;isbn&gt;1476-4687&lt;/isbn&gt;&lt;urls&gt;&lt;/urls&gt;&lt;/record&gt;&lt;/Cite&gt;&lt;/EndNote&gt;</w:instrText>
            </w:r>
            <w:r w:rsidR="006311A6" w:rsidRPr="005F2432">
              <w:rPr>
                <w:rFonts w:cstheme="minorHAnsi"/>
                <w:lang w:val="en-US"/>
              </w:rPr>
              <w:fldChar w:fldCharType="separate"/>
            </w:r>
            <w:r w:rsidR="0011445B" w:rsidRPr="005F2432">
              <w:rPr>
                <w:rFonts w:cstheme="minorHAnsi"/>
                <w:noProof/>
                <w:vertAlign w:val="superscript"/>
                <w:lang w:val="en-US"/>
              </w:rPr>
              <w:t>33</w:t>
            </w:r>
            <w:r w:rsidR="006311A6" w:rsidRPr="005F2432">
              <w:rPr>
                <w:rFonts w:cstheme="minorHAnsi"/>
                <w:lang w:val="en-US"/>
              </w:rPr>
              <w:fldChar w:fldCharType="end"/>
            </w:r>
            <w:r w:rsidRPr="005F2432">
              <w:rPr>
                <w:rFonts w:cstheme="minorHAnsi"/>
                <w:lang w:val="en-US"/>
              </w:rPr>
              <w:t xml:space="preserve"> </w:t>
            </w:r>
          </w:p>
        </w:tc>
      </w:tr>
    </w:tbl>
    <w:p w14:paraId="506E20CB" w14:textId="77777777" w:rsidR="00913309" w:rsidRPr="005F2432" w:rsidRDefault="00913309" w:rsidP="00913309">
      <w:pPr>
        <w:rPr>
          <w:rFonts w:cstheme="minorHAnsi"/>
        </w:rPr>
      </w:pPr>
    </w:p>
    <w:tbl>
      <w:tblPr>
        <w:tblStyle w:val="TableGrid"/>
        <w:tblW w:w="0" w:type="auto"/>
        <w:tblInd w:w="-572" w:type="dxa"/>
        <w:tblLayout w:type="fixed"/>
        <w:tblLook w:val="04A0" w:firstRow="1" w:lastRow="0" w:firstColumn="1" w:lastColumn="0" w:noHBand="0" w:noVBand="1"/>
      </w:tblPr>
      <w:tblGrid>
        <w:gridCol w:w="1134"/>
        <w:gridCol w:w="8454"/>
      </w:tblGrid>
      <w:tr w:rsidR="00913309" w:rsidRPr="005F2432" w14:paraId="6AEE4FEB" w14:textId="77777777" w:rsidTr="007E0494">
        <w:tc>
          <w:tcPr>
            <w:tcW w:w="1134" w:type="dxa"/>
          </w:tcPr>
          <w:p w14:paraId="2BECF5D9" w14:textId="77777777" w:rsidR="00913309" w:rsidRPr="005F2432" w:rsidRDefault="00913309" w:rsidP="00913309">
            <w:pPr>
              <w:rPr>
                <w:rFonts w:cstheme="minorHAnsi"/>
                <w:b/>
              </w:rPr>
            </w:pPr>
            <w:r w:rsidRPr="005F2432">
              <w:rPr>
                <w:rFonts w:cstheme="minorHAnsi"/>
                <w:b/>
              </w:rPr>
              <w:t>Working Group</w:t>
            </w:r>
          </w:p>
        </w:tc>
        <w:tc>
          <w:tcPr>
            <w:tcW w:w="8454" w:type="dxa"/>
          </w:tcPr>
          <w:p w14:paraId="3CA0411A" w14:textId="53A168E0" w:rsidR="00913309" w:rsidRPr="005F2432" w:rsidRDefault="00913309" w:rsidP="00913309">
            <w:pPr>
              <w:rPr>
                <w:rFonts w:cstheme="minorHAnsi"/>
              </w:rPr>
            </w:pPr>
            <w:r w:rsidRPr="005F2432">
              <w:rPr>
                <w:rFonts w:cstheme="minorHAnsi"/>
              </w:rPr>
              <w:t>1</w:t>
            </w:r>
            <w:r w:rsidR="004D3DEB" w:rsidRPr="005F2432">
              <w:rPr>
                <w:rFonts w:cstheme="minorHAnsi"/>
              </w:rPr>
              <w:t>: Climate Change Impacts, Exposures and Vulnerability</w:t>
            </w:r>
          </w:p>
        </w:tc>
      </w:tr>
      <w:tr w:rsidR="00D2334D" w:rsidRPr="005F2432" w14:paraId="78F957C5" w14:textId="77777777" w:rsidTr="007E0494">
        <w:trPr>
          <w:trHeight w:val="284"/>
        </w:trPr>
        <w:tc>
          <w:tcPr>
            <w:tcW w:w="1134" w:type="dxa"/>
          </w:tcPr>
          <w:p w14:paraId="2EE8BA36" w14:textId="7D3ABAE0" w:rsidR="00D2334D" w:rsidRPr="005F2432" w:rsidRDefault="00D2334D" w:rsidP="00913309">
            <w:pPr>
              <w:rPr>
                <w:rFonts w:cstheme="minorHAnsi"/>
                <w:b/>
              </w:rPr>
            </w:pPr>
            <w:r w:rsidRPr="005F2432">
              <w:rPr>
                <w:rFonts w:cstheme="minorHAnsi"/>
                <w:b/>
              </w:rPr>
              <w:t>Indicator</w:t>
            </w:r>
          </w:p>
        </w:tc>
        <w:tc>
          <w:tcPr>
            <w:tcW w:w="8454" w:type="dxa"/>
          </w:tcPr>
          <w:p w14:paraId="313C7FA3" w14:textId="4B87A6B1" w:rsidR="00D2334D" w:rsidRPr="005F2432" w:rsidRDefault="00D2334D" w:rsidP="00913309">
            <w:pPr>
              <w:rPr>
                <w:rFonts w:cstheme="minorHAnsi"/>
              </w:rPr>
            </w:pPr>
            <w:r w:rsidRPr="005F2432">
              <w:rPr>
                <w:rFonts w:cstheme="minorHAnsi"/>
              </w:rPr>
              <w:t>1.4: Climate-sensitive infectious diseases</w:t>
            </w:r>
          </w:p>
        </w:tc>
      </w:tr>
      <w:tr w:rsidR="00913309" w:rsidRPr="005F2432" w14:paraId="00EC3F72" w14:textId="77777777" w:rsidTr="007E0494">
        <w:trPr>
          <w:trHeight w:val="284"/>
        </w:trPr>
        <w:tc>
          <w:tcPr>
            <w:tcW w:w="1134" w:type="dxa"/>
          </w:tcPr>
          <w:p w14:paraId="537CE387" w14:textId="77777777" w:rsidR="00913309" w:rsidRPr="005F2432" w:rsidRDefault="00913309" w:rsidP="00913309">
            <w:pPr>
              <w:rPr>
                <w:rFonts w:cstheme="minorHAnsi"/>
                <w:b/>
              </w:rPr>
            </w:pPr>
            <w:r w:rsidRPr="005F2432">
              <w:rPr>
                <w:rFonts w:cstheme="minorHAnsi"/>
                <w:b/>
              </w:rPr>
              <w:t>Indicator</w:t>
            </w:r>
          </w:p>
        </w:tc>
        <w:tc>
          <w:tcPr>
            <w:tcW w:w="8454" w:type="dxa"/>
          </w:tcPr>
          <w:p w14:paraId="7931A74D" w14:textId="548B1984" w:rsidR="00913309" w:rsidRPr="005F2432" w:rsidRDefault="00913309" w:rsidP="00913309">
            <w:pPr>
              <w:rPr>
                <w:rFonts w:cstheme="minorHAnsi"/>
              </w:rPr>
            </w:pPr>
            <w:r w:rsidRPr="005F2432">
              <w:rPr>
                <w:rFonts w:cstheme="minorHAnsi"/>
              </w:rPr>
              <w:t xml:space="preserve">1.4.1 Climate-sensitive infectious diseases - </w:t>
            </w:r>
            <w:r w:rsidRPr="005F2432">
              <w:rPr>
                <w:rFonts w:cstheme="minorHAnsi"/>
                <w:b/>
                <w:i/>
              </w:rPr>
              <w:t>Vibrio</w:t>
            </w:r>
          </w:p>
        </w:tc>
      </w:tr>
      <w:tr w:rsidR="00913309" w:rsidRPr="005F2432" w14:paraId="24D9EB7B" w14:textId="77777777" w:rsidTr="007E0494">
        <w:tc>
          <w:tcPr>
            <w:tcW w:w="1134" w:type="dxa"/>
          </w:tcPr>
          <w:p w14:paraId="024A9F4E" w14:textId="77777777" w:rsidR="00913309" w:rsidRPr="005F2432" w:rsidRDefault="00913309" w:rsidP="00913309">
            <w:pPr>
              <w:rPr>
                <w:rFonts w:cstheme="minorHAnsi"/>
                <w:b/>
              </w:rPr>
            </w:pPr>
            <w:r w:rsidRPr="005F2432">
              <w:rPr>
                <w:rFonts w:cstheme="minorHAnsi"/>
                <w:b/>
              </w:rPr>
              <w:t>Methods</w:t>
            </w:r>
          </w:p>
        </w:tc>
        <w:tc>
          <w:tcPr>
            <w:tcW w:w="8454" w:type="dxa"/>
          </w:tcPr>
          <w:p w14:paraId="03CE313B" w14:textId="77777777" w:rsidR="00913309" w:rsidRPr="005F2432" w:rsidRDefault="00913309" w:rsidP="00913309">
            <w:pPr>
              <w:keepNext/>
              <w:keepLines/>
              <w:spacing w:before="40"/>
              <w:outlineLvl w:val="2"/>
              <w:rPr>
                <w:rFonts w:cstheme="minorHAnsi"/>
                <w:i/>
              </w:rPr>
            </w:pPr>
            <w:r w:rsidRPr="005F2432">
              <w:rPr>
                <w:rFonts w:cstheme="minorHAnsi"/>
                <w:i/>
              </w:rPr>
              <w:t>Context</w:t>
            </w:r>
          </w:p>
          <w:p w14:paraId="184364C3" w14:textId="77777777" w:rsidR="00913309" w:rsidRPr="005F2432" w:rsidRDefault="00913309" w:rsidP="00913309">
            <w:pPr>
              <w:rPr>
                <w:rFonts w:cstheme="minorHAnsi"/>
                <w:iCs/>
              </w:rPr>
            </w:pPr>
            <w:r w:rsidRPr="005F2432">
              <w:rPr>
                <w:rFonts w:cstheme="minorHAnsi"/>
                <w:i/>
                <w:iCs/>
              </w:rPr>
              <w:t>Vibrio</w:t>
            </w:r>
            <w:r w:rsidRPr="005F2432">
              <w:rPr>
                <w:rFonts w:cstheme="minorHAnsi"/>
                <w:iCs/>
              </w:rPr>
              <w:t xml:space="preserve"> spp. are globally distributed aquatic bacteria that are ubiquitous in warm estuarine and coastal waters with low to moderate salinity</w:t>
            </w:r>
            <w:r w:rsidRPr="005F2432">
              <w:rPr>
                <w:rFonts w:cstheme="minorHAnsi"/>
                <w:lang w:val="en-US"/>
              </w:rPr>
              <w:t>.</w:t>
            </w:r>
            <w:r w:rsidRPr="005F2432">
              <w:rPr>
                <w:rFonts w:cstheme="minorHAnsi"/>
                <w:i/>
                <w:iCs/>
              </w:rPr>
              <w:t xml:space="preserve"> V. parahaemolyticus, V. vulnificus</w:t>
            </w:r>
            <w:r w:rsidRPr="005F2432">
              <w:rPr>
                <w:rFonts w:cstheme="minorHAnsi"/>
                <w:iCs/>
              </w:rPr>
              <w:t xml:space="preserve">, and non-toxigenic </w:t>
            </w:r>
            <w:r w:rsidRPr="005F2432">
              <w:rPr>
                <w:rFonts w:cstheme="minorHAnsi"/>
                <w:i/>
                <w:iCs/>
              </w:rPr>
              <w:t>V. cholerae</w:t>
            </w:r>
            <w:r w:rsidRPr="005F2432">
              <w:rPr>
                <w:rFonts w:cstheme="minorHAnsi"/>
                <w:iCs/>
              </w:rPr>
              <w:t xml:space="preserve"> (non-O1/non-O139) are pathogenic in humans. These </w:t>
            </w:r>
            <w:r w:rsidRPr="005F2432">
              <w:rPr>
                <w:rFonts w:cstheme="minorHAnsi"/>
                <w:i/>
                <w:iCs/>
              </w:rPr>
              <w:t xml:space="preserve">Vibrio </w:t>
            </w:r>
            <w:r w:rsidRPr="005F2432">
              <w:rPr>
                <w:rFonts w:cstheme="minorHAnsi"/>
                <w:iCs/>
              </w:rPr>
              <w:t xml:space="preserve">species are associated with sporadic cases of gastroenteritis, wound infections, ear infections, or septicaemia in circumscribed localities. </w:t>
            </w:r>
          </w:p>
          <w:p w14:paraId="6C7D3A24" w14:textId="77777777" w:rsidR="00913309" w:rsidRPr="005F2432" w:rsidRDefault="00913309" w:rsidP="00913309">
            <w:pPr>
              <w:rPr>
                <w:rFonts w:cstheme="minorHAnsi"/>
                <w:iCs/>
              </w:rPr>
            </w:pPr>
          </w:p>
          <w:p w14:paraId="1B2C6BBE" w14:textId="6660276C" w:rsidR="00913309" w:rsidRPr="005F2432" w:rsidRDefault="00913309" w:rsidP="00913309">
            <w:pPr>
              <w:rPr>
                <w:rFonts w:cstheme="minorHAnsi"/>
              </w:rPr>
            </w:pPr>
            <w:r w:rsidRPr="005F2432">
              <w:rPr>
                <w:rFonts w:cstheme="minorHAnsi"/>
                <w:i/>
                <w:iCs/>
              </w:rPr>
              <w:t>Vibrio</w:t>
            </w:r>
            <w:r w:rsidRPr="005F2432">
              <w:rPr>
                <w:rFonts w:cstheme="minorHAnsi"/>
                <w:iCs/>
              </w:rPr>
              <w:t xml:space="preserve"> ecology, abundances, distributions, and patterns of infection are often strongly mediated by environmental conditions. Water temperature, salinity, and turbidity predict the distribution and abundance of </w:t>
            </w:r>
            <w:r w:rsidRPr="005F2432">
              <w:rPr>
                <w:rFonts w:cstheme="minorHAnsi"/>
                <w:i/>
                <w:iCs/>
              </w:rPr>
              <w:t xml:space="preserve">V. vulnificus </w:t>
            </w:r>
            <w:r w:rsidRPr="005F2432">
              <w:rPr>
                <w:rFonts w:cstheme="minorHAnsi"/>
                <w:iCs/>
              </w:rPr>
              <w:t>in Chesapeake Bay, with the number of infections increasing as a result of recent local warming and changes in rainfall</w:t>
            </w:r>
            <w:r w:rsidR="009F0BC7" w:rsidRPr="005F2432">
              <w:rPr>
                <w:rFonts w:cstheme="minorHAnsi"/>
                <w:iCs/>
              </w:rPr>
              <w:t>.</w:t>
            </w:r>
            <w:r w:rsidRPr="005F2432">
              <w:rPr>
                <w:rFonts w:cstheme="minorHAnsi"/>
                <w:iCs/>
              </w:rPr>
              <w:fldChar w:fldCharType="begin"/>
            </w:r>
            <w:r w:rsidR="0011445B" w:rsidRPr="005F2432">
              <w:rPr>
                <w:rFonts w:cstheme="minorHAnsi"/>
                <w:iCs/>
              </w:rPr>
              <w:instrText xml:space="preserve"> ADDIN EN.CITE &lt;EndNote&gt;&lt;Cite&gt;&lt;Author&gt;Jacobs&lt;/Author&gt;&lt;Year&gt;2014&lt;/Year&gt;&lt;RecNum&gt;4&lt;/RecNum&gt;&lt;DisplayText&gt;&lt;style face="superscript"&gt;34&lt;/style&gt;&lt;/DisplayText&gt;&lt;record&gt;&lt;rec-number&gt;4&lt;/rec-number&gt;&lt;foreign-keys&gt;&lt;key app="EN" db-id="2r5t25te90es9sedrwrp22avwwwxwvd5ffer" timestamp="1558704226"&gt;4&lt;/key&gt;&lt;/foreign-keys&gt;&lt;ref-type name="Journal Article"&gt;17&lt;/ref-type&gt;&lt;contributors&gt;&lt;authors&gt;&lt;author&gt;Jacobs, J. M.&lt;/author&gt;&lt;author&gt;Rhodes, M.&lt;/author&gt;&lt;author&gt;Brown, C. W.&lt;/author&gt;&lt;author&gt;Hood, R. R.&lt;/author&gt;&lt;author&gt;Leight, A.&lt;/author&gt;&lt;author&gt;Long, W.&lt;/author&gt;&lt;author&gt;Wood, R.&lt;/author&gt;&lt;/authors&gt;&lt;/contributors&gt;&lt;titles&gt;&lt;title&gt;Modeling and forecasting the distribution of Vibrio vulnificus in Chesapeake Bay&lt;/title&gt;&lt;secondary-title&gt;Journal of Applied Microbiology&lt;/secondary-title&gt;&lt;/titles&gt;&lt;periodical&gt;&lt;full-title&gt;Journal of Applied Microbiology&lt;/full-title&gt;&lt;/periodical&gt;&lt;pages&gt;1312-1327&lt;/pages&gt;&lt;volume&gt;117&lt;/volume&gt;&lt;number&gt;5&lt;/number&gt;&lt;keywords&gt;&lt;keyword&gt;Chesapeake Bay&lt;/keyword&gt;&lt;keyword&gt;forecasting&lt;/keyword&gt;&lt;keyword&gt;modeling&lt;/keyword&gt;&lt;keyword&gt;pathogen&lt;/keyword&gt;&lt;keyword&gt;Vibrio&lt;/keyword&gt;&lt;/keywords&gt;&lt;dates&gt;&lt;year&gt;2014&lt;/year&gt;&lt;/dates&gt;&lt;isbn&gt;1365-2672&lt;/isbn&gt;&lt;urls&gt;&lt;related-urls&gt;&lt;url&gt;http://dx.doi.org/10.1111/jam.12624&lt;/url&gt;&lt;/related-urls&gt;&lt;/urls&gt;&lt;electronic-resource-num&gt;10.1111/jam.12624&lt;/electronic-resource-num&gt;&lt;/record&gt;&lt;/Cite&gt;&lt;/EndNote&gt;</w:instrText>
            </w:r>
            <w:r w:rsidRPr="005F2432">
              <w:rPr>
                <w:rFonts w:cstheme="minorHAnsi"/>
                <w:iCs/>
              </w:rPr>
              <w:fldChar w:fldCharType="separate"/>
            </w:r>
            <w:r w:rsidR="0011445B" w:rsidRPr="005F2432">
              <w:rPr>
                <w:rFonts w:cstheme="minorHAnsi"/>
                <w:iCs/>
                <w:noProof/>
                <w:vertAlign w:val="superscript"/>
              </w:rPr>
              <w:t>34</w:t>
            </w:r>
            <w:r w:rsidRPr="005F2432">
              <w:rPr>
                <w:rFonts w:cstheme="minorHAnsi"/>
              </w:rPr>
              <w:fldChar w:fldCharType="end"/>
            </w:r>
            <w:r w:rsidRPr="005F2432">
              <w:rPr>
                <w:rFonts w:cstheme="minorHAnsi"/>
                <w:iCs/>
              </w:rPr>
              <w:t xml:space="preserve"> Increased water temperatures also explain outbreaks of </w:t>
            </w:r>
            <w:r w:rsidRPr="005F2432">
              <w:rPr>
                <w:rFonts w:cstheme="minorHAnsi"/>
                <w:i/>
                <w:iCs/>
              </w:rPr>
              <w:t>Vibrio</w:t>
            </w:r>
            <w:r w:rsidRPr="005F2432">
              <w:rPr>
                <w:rFonts w:cstheme="minorHAnsi"/>
                <w:iCs/>
              </w:rPr>
              <w:t xml:space="preserve"> infections in countries bordering the Baltic Sea</w:t>
            </w:r>
            <w:r w:rsidR="009F0BC7" w:rsidRPr="005F2432">
              <w:rPr>
                <w:rFonts w:cstheme="minorHAnsi"/>
                <w:iCs/>
              </w:rPr>
              <w:t>,</w:t>
            </w:r>
            <w:r w:rsidRPr="005F2432">
              <w:rPr>
                <w:rFonts w:cstheme="minorHAnsi"/>
                <w:iCs/>
              </w:rPr>
              <w:fldChar w:fldCharType="begin"/>
            </w:r>
            <w:r w:rsidR="0011445B" w:rsidRPr="005F2432">
              <w:rPr>
                <w:rFonts w:cstheme="minorHAnsi"/>
                <w:iCs/>
              </w:rPr>
              <w:instrText xml:space="preserve"> ADDIN EN.CITE &lt;EndNote&gt;&lt;Cite&gt;&lt;Author&gt;Baker-Austin&lt;/Author&gt;&lt;Year&gt;2013&lt;/Year&gt;&lt;RecNum&gt;5&lt;/RecNum&gt;&lt;DisplayText&gt;&lt;style face="superscript"&gt;35&lt;/style&gt;&lt;/DisplayText&gt;&lt;record&gt;&lt;rec-number&gt;5&lt;/rec-number&gt;&lt;foreign-keys&gt;&lt;key app="EN" db-id="2r5t25te90es9sedrwrp22avwwwxwvd5ffer" timestamp="1558704226"&gt;5&lt;/key&gt;&lt;/foreign-keys&gt;&lt;ref-type name="Journal Article"&gt;17&lt;/ref-type&gt;&lt;contributors&gt;&lt;authors&gt;&lt;author&gt;Baker-Austin, Craig&lt;/author&gt;&lt;author&gt;Trinanes, Joaquin A&lt;/author&gt;&lt;author&gt;Taylor, Nick GH&lt;/author&gt;&lt;author&gt;Hartnell, Rachel&lt;/author&gt;&lt;author&gt;Siitonen, Anja&lt;/author&gt;&lt;author&gt;Martinez-Urtaza, Jaime&lt;/author&gt;&lt;/authors&gt;&lt;/contributors&gt;&lt;titles&gt;&lt;title&gt;Emerging Vibrio risk at high latitudes in response to ocean warming&lt;/title&gt;&lt;secondary-title&gt;Nature Climate Change&lt;/secondary-title&gt;&lt;/titles&gt;&lt;periodical&gt;&lt;full-title&gt;Nature Climate Change&lt;/full-title&gt;&lt;/periodical&gt;&lt;pages&gt;73-77&lt;/pages&gt;&lt;volume&gt;3&lt;/volume&gt;&lt;number&gt;1&lt;/number&gt;&lt;dates&gt;&lt;year&gt;2013&lt;/year&gt;&lt;/dates&gt;&lt;isbn&gt;1758-678X&lt;/isbn&gt;&lt;urls&gt;&lt;/urls&gt;&lt;/record&gt;&lt;/Cite&gt;&lt;/EndNote&gt;</w:instrText>
            </w:r>
            <w:r w:rsidRPr="005F2432">
              <w:rPr>
                <w:rFonts w:cstheme="minorHAnsi"/>
                <w:iCs/>
              </w:rPr>
              <w:fldChar w:fldCharType="separate"/>
            </w:r>
            <w:r w:rsidR="0011445B" w:rsidRPr="005F2432">
              <w:rPr>
                <w:rFonts w:cstheme="minorHAnsi"/>
                <w:iCs/>
                <w:noProof/>
                <w:vertAlign w:val="superscript"/>
              </w:rPr>
              <w:t>35</w:t>
            </w:r>
            <w:r w:rsidRPr="005F2432">
              <w:rPr>
                <w:rFonts w:cstheme="minorHAnsi"/>
              </w:rPr>
              <w:fldChar w:fldCharType="end"/>
            </w:r>
            <w:r w:rsidRPr="005F2432">
              <w:rPr>
                <w:rFonts w:cstheme="minorHAnsi"/>
                <w:iCs/>
              </w:rPr>
              <w:t xml:space="preserve"> and range expansions in Alaska</w:t>
            </w:r>
            <w:r w:rsidR="009F0BC7" w:rsidRPr="005F2432">
              <w:rPr>
                <w:rFonts w:cstheme="minorHAnsi"/>
                <w:iCs/>
              </w:rPr>
              <w:t>.</w:t>
            </w:r>
            <w:r w:rsidRPr="005F2432">
              <w:rPr>
                <w:rFonts w:cstheme="minorHAnsi"/>
                <w:iCs/>
              </w:rPr>
              <w:fldChar w:fldCharType="begin"/>
            </w:r>
            <w:r w:rsidR="0011445B" w:rsidRPr="005F2432">
              <w:rPr>
                <w:rFonts w:cstheme="minorHAnsi"/>
                <w:iCs/>
              </w:rPr>
              <w:instrText xml:space="preserve"> ADDIN EN.CITE &lt;EndNote&gt;&lt;Cite&gt;&lt;Author&gt;McLaughlin&lt;/Author&gt;&lt;Year&gt;2005&lt;/Year&gt;&lt;RecNum&gt;6&lt;/RecNum&gt;&lt;DisplayText&gt;&lt;style face="superscript"&gt;36&lt;/style&gt;&lt;/DisplayText&gt;&lt;record&gt;&lt;rec-number&gt;6&lt;/rec-number&gt;&lt;foreign-keys&gt;&lt;key app="EN" db-id="2r5t25te90es9sedrwrp22avwwwxwvd5ffer" timestamp="1558704226"&gt;6&lt;/key&gt;&lt;/foreign-keys&gt;&lt;ref-type name="Journal Article"&gt;17&lt;/ref-type&gt;&lt;contributors&gt;&lt;authors&gt;&lt;author&gt;McLaughlin, Joseph B.&lt;/author&gt;&lt;author&gt;DePaola, Angelo&lt;/author&gt;&lt;author&gt;Bopp, Cheryl A.&lt;/author&gt;&lt;author&gt;Martinek, Karen A.&lt;/author&gt;&lt;author&gt;Napolilli, Nancy P.&lt;/author&gt;&lt;author&gt;Allison, Christine G.&lt;/author&gt;&lt;author&gt;Murray, Shelley L.&lt;/author&gt;&lt;author&gt;Thompson, Eric C.&lt;/author&gt;&lt;author&gt;Bird, Michele M.&lt;/author&gt;&lt;author&gt;Middaugh, John P.&lt;/author&gt;&lt;/authors&gt;&lt;/contributors&gt;&lt;titles&gt;&lt;title&gt;Outbreak of Vibrio parahaemolyticus Gastroenteritis Associated with Alaskan Oysters&lt;/title&gt;&lt;secondary-title&gt;New England Journal of Medicine&lt;/secondary-title&gt;&lt;/titles&gt;&lt;periodical&gt;&lt;full-title&gt;New England Journal of Medicine&lt;/full-title&gt;&lt;/periodical&gt;&lt;pages&gt;1463-1470&lt;/pages&gt;&lt;volume&gt;353&lt;/volume&gt;&lt;number&gt;14&lt;/number&gt;&lt;dates&gt;&lt;year&gt;2005&lt;/year&gt;&lt;/dates&gt;&lt;accession-num&gt;16207848&lt;/accession-num&gt;&lt;urls&gt;&lt;related-urls&gt;&lt;url&gt;http://www.nejm.org/doi/full/10.1056/NEJMoa051594&lt;/url&gt;&lt;/related-urls&gt;&lt;/urls&gt;&lt;electronic-resource-num&gt;doi:10.1056/NEJMoa051594&lt;/electronic-resource-num&gt;&lt;/record&gt;&lt;/Cite&gt;&lt;/EndNote&gt;</w:instrText>
            </w:r>
            <w:r w:rsidRPr="005F2432">
              <w:rPr>
                <w:rFonts w:cstheme="minorHAnsi"/>
                <w:iCs/>
              </w:rPr>
              <w:fldChar w:fldCharType="separate"/>
            </w:r>
            <w:r w:rsidR="0011445B" w:rsidRPr="005F2432">
              <w:rPr>
                <w:rFonts w:cstheme="minorHAnsi"/>
                <w:iCs/>
                <w:noProof/>
                <w:vertAlign w:val="superscript"/>
              </w:rPr>
              <w:t>36</w:t>
            </w:r>
            <w:r w:rsidRPr="005F2432">
              <w:rPr>
                <w:rFonts w:cstheme="minorHAnsi"/>
              </w:rPr>
              <w:fldChar w:fldCharType="end"/>
            </w:r>
          </w:p>
          <w:p w14:paraId="122E2AD3" w14:textId="77777777" w:rsidR="00913309" w:rsidRPr="005F2432" w:rsidRDefault="00913309" w:rsidP="00913309">
            <w:pPr>
              <w:rPr>
                <w:rFonts w:cstheme="minorHAnsi"/>
              </w:rPr>
            </w:pPr>
          </w:p>
          <w:p w14:paraId="102D891E" w14:textId="77777777" w:rsidR="00913309" w:rsidRPr="005F2432" w:rsidRDefault="00913309" w:rsidP="00913309">
            <w:pPr>
              <w:rPr>
                <w:rFonts w:cstheme="minorHAnsi"/>
                <w:iCs/>
              </w:rPr>
            </w:pPr>
            <w:r w:rsidRPr="005F2432">
              <w:rPr>
                <w:rFonts w:cstheme="minorHAnsi"/>
                <w:iCs/>
              </w:rPr>
              <w:t xml:space="preserve">This indicator focuses on mapping environmental suitability for pathogenic </w:t>
            </w:r>
            <w:r w:rsidRPr="005F2432">
              <w:rPr>
                <w:rFonts w:cstheme="minorHAnsi"/>
                <w:i/>
                <w:iCs/>
              </w:rPr>
              <w:t>Vibrio</w:t>
            </w:r>
            <w:r w:rsidRPr="005F2432">
              <w:rPr>
                <w:rFonts w:cstheme="minorHAnsi"/>
                <w:iCs/>
              </w:rPr>
              <w:t xml:space="preserve"> spp. in coastal zones globally (&lt;30km from coast). </w:t>
            </w:r>
          </w:p>
          <w:p w14:paraId="3DF1FAAC" w14:textId="77777777" w:rsidR="00913309" w:rsidRPr="005F2432" w:rsidRDefault="00913309" w:rsidP="00913309">
            <w:pPr>
              <w:rPr>
                <w:rFonts w:cstheme="minorHAnsi"/>
                <w:iCs/>
              </w:rPr>
            </w:pPr>
          </w:p>
          <w:p w14:paraId="072A69DC" w14:textId="77777777" w:rsidR="00913309" w:rsidRPr="005F2432" w:rsidRDefault="00913309" w:rsidP="00913309">
            <w:pPr>
              <w:rPr>
                <w:rFonts w:cstheme="minorHAnsi"/>
                <w:iCs/>
              </w:rPr>
            </w:pPr>
            <w:r w:rsidRPr="005F2432">
              <w:rPr>
                <w:rFonts w:cstheme="minorHAnsi"/>
                <w:i/>
                <w:iCs/>
              </w:rPr>
              <w:t>Methods</w:t>
            </w:r>
            <w:r w:rsidRPr="005F2432">
              <w:rPr>
                <w:rFonts w:cstheme="minorHAnsi"/>
                <w:iCs/>
              </w:rPr>
              <w:t>:</w:t>
            </w:r>
          </w:p>
          <w:p w14:paraId="012BDA71" w14:textId="4BBC4BB1" w:rsidR="00913309" w:rsidRPr="005F2432" w:rsidRDefault="00913309" w:rsidP="00913309">
            <w:pPr>
              <w:rPr>
                <w:rFonts w:cstheme="minorHAnsi"/>
                <w:iCs/>
              </w:rPr>
            </w:pPr>
            <w:r w:rsidRPr="005F2432">
              <w:rPr>
                <w:rFonts w:cstheme="minorHAnsi"/>
                <w:iCs/>
              </w:rPr>
              <w:t>The indicator uses thresholds of &gt;18</w:t>
            </w:r>
            <w:r w:rsidRPr="005F2432">
              <w:rPr>
                <w:rFonts w:eastAsiaTheme="minorEastAsia" w:cstheme="minorHAnsi"/>
                <w:lang w:val="en-US"/>
              </w:rPr>
              <w:t>°</w:t>
            </w:r>
            <w:r w:rsidRPr="005F2432">
              <w:rPr>
                <w:rFonts w:cstheme="minorHAnsi"/>
                <w:iCs/>
              </w:rPr>
              <w:t>C for Sea Surface Temperature (SST) and &lt;30 PSU for Sea Surface Salinity (SSS). These values were derived on the basis of a consensus in the literature</w:t>
            </w:r>
            <w:r w:rsidR="002A5A7A" w:rsidRPr="005F2432">
              <w:rPr>
                <w:rFonts w:cstheme="minorHAnsi"/>
                <w:iCs/>
              </w:rPr>
              <w:t>.</w:t>
            </w:r>
            <w:r w:rsidR="006311A6" w:rsidRPr="005F2432">
              <w:rPr>
                <w:rFonts w:cstheme="minorHAnsi"/>
                <w:iCs/>
              </w:rPr>
              <w:fldChar w:fldCharType="begin">
                <w:fldData xml:space="preserve">PEVuZE5vdGU+PENpdGU+PEF1dGhvcj5NYXJ0aW5lei1VcnRhemE8L0F1dGhvcj48WWVhcj4yMDA4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</w:fldData>
              </w:fldChar>
            </w:r>
            <w:r w:rsidR="0011445B" w:rsidRPr="005F2432">
              <w:rPr>
                <w:rFonts w:cstheme="minorHAnsi"/>
                <w:iCs/>
              </w:rPr>
              <w:instrText xml:space="preserve"> ADDIN EN.CITE </w:instrText>
            </w:r>
            <w:r w:rsidR="0011445B" w:rsidRPr="005F2432">
              <w:rPr>
                <w:rFonts w:cstheme="minorHAnsi"/>
                <w:iCs/>
              </w:rPr>
              <w:fldChar w:fldCharType="begin">
                <w:fldData xml:space="preserve">PEVuZE5vdGU+PENpdGU+PEF1dGhvcj5NYXJ0aW5lei1VcnRhemE8L0F1dGhvcj48WWVhcj4yMDA4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</w:fldData>
              </w:fldChar>
            </w:r>
            <w:r w:rsidR="0011445B" w:rsidRPr="005F2432">
              <w:rPr>
                <w:rFonts w:cstheme="minorHAnsi"/>
                <w:iCs/>
              </w:rPr>
              <w:instrText xml:space="preserve"> ADDIN EN.CITE.DATA </w:instrText>
            </w:r>
            <w:r w:rsidR="0011445B" w:rsidRPr="005F2432">
              <w:rPr>
                <w:rFonts w:cstheme="minorHAnsi"/>
                <w:iCs/>
              </w:rPr>
            </w:r>
            <w:r w:rsidR="0011445B" w:rsidRPr="005F2432">
              <w:rPr>
                <w:rFonts w:cstheme="minorHAnsi"/>
                <w:iCs/>
              </w:rPr>
              <w:fldChar w:fldCharType="end"/>
            </w:r>
            <w:r w:rsidR="006311A6" w:rsidRPr="005F2432">
              <w:rPr>
                <w:rFonts w:cstheme="minorHAnsi"/>
                <w:iCs/>
              </w:rPr>
            </w:r>
            <w:r w:rsidR="006311A6" w:rsidRPr="005F2432">
              <w:rPr>
                <w:rFonts w:cstheme="minorHAnsi"/>
                <w:iCs/>
              </w:rPr>
              <w:fldChar w:fldCharType="separate"/>
            </w:r>
            <w:r w:rsidR="0011445B" w:rsidRPr="005F2432">
              <w:rPr>
                <w:rFonts w:cstheme="minorHAnsi"/>
                <w:iCs/>
                <w:noProof/>
                <w:vertAlign w:val="superscript"/>
              </w:rPr>
              <w:t>37-39</w:t>
            </w:r>
            <w:r w:rsidR="006311A6" w:rsidRPr="005F2432">
              <w:rPr>
                <w:rFonts w:cstheme="minorHAnsi"/>
                <w:iCs/>
              </w:rPr>
              <w:fldChar w:fldCharType="end"/>
            </w:r>
            <w:r w:rsidRPr="005F2432">
              <w:rPr>
                <w:rFonts w:cstheme="minorHAnsi"/>
                <w:iCs/>
              </w:rPr>
              <w:t xml:space="preserve"> </w:t>
            </w:r>
            <w:r w:rsidRPr="005F2432">
              <w:rPr>
                <w:rFonts w:cstheme="minorHAnsi"/>
                <w:iCs/>
                <w:lang w:val="en-US"/>
              </w:rPr>
              <w:t xml:space="preserve"> </w:t>
            </w:r>
            <w:r w:rsidRPr="005F2432">
              <w:rPr>
                <w:rFonts w:cstheme="minorHAnsi"/>
                <w:iCs/>
              </w:rPr>
              <w:t>Estimates for SST were obtained from NOAA Optimum Interpolation 1/4 Degree Daily Sea Surface Temperature (OISST) Analysis version 2 for the period 1982-2017. This dataset is provided by the NOAA/OAR/ESRL PSD</w:t>
            </w:r>
            <w:r w:rsidR="00521375" w:rsidRPr="005F2432">
              <w:rPr>
                <w:rFonts w:cstheme="minorHAnsi"/>
                <w:iCs/>
              </w:rPr>
              <w:t>.</w:t>
            </w:r>
            <w:r w:rsidR="006311A6" w:rsidRPr="005F2432">
              <w:rPr>
                <w:rFonts w:cstheme="minorHAnsi"/>
                <w:iCs/>
              </w:rPr>
              <w:fldChar w:fldCharType="begin"/>
            </w:r>
            <w:r w:rsidR="0011445B" w:rsidRPr="005F2432">
              <w:rPr>
                <w:rFonts w:cstheme="minorHAnsi"/>
                <w:iCs/>
              </w:rPr>
              <w:instrText xml:space="preserve"> ADDIN EN.CITE &lt;EndNote&gt;&lt;Cite&gt;&lt;Author&gt;NOAA Earth System Research Laboratory&lt;/Author&gt;&lt;Year&gt;2019&lt;/Year&gt;&lt;RecNum&gt;288&lt;/RecNum&gt;&lt;DisplayText&gt;&lt;style face="superscript"&gt;40&lt;/style&gt;&lt;/DisplayText&gt;&lt;record&gt;&lt;rec-number&gt;288&lt;/rec-number&gt;&lt;foreign-keys&gt;&lt;key app="EN" db-id="e2zepwa56vz2ryev2aoxraf420vzvwft0pzz" timestamp="1559927846"&gt;288&lt;/key&gt;&lt;/foreign-keys&gt;&lt;ref-type name="Online Database"&gt;45&lt;/ref-type&gt;&lt;contributors&gt;&lt;authors&gt;&lt;author&gt;NOAA Earth System Research Laboratory,&lt;/author&gt;&lt;/authors&gt;&lt;/contributors&gt;&lt;titles&gt;&lt;title&gt;Physical Sciences Division &lt;/title&gt;&lt;/titles&gt;&lt;dates&gt;&lt;year&gt;2019&lt;/year&gt;&lt;/dates&gt;&lt;urls&gt;&lt;related-urls&gt;&lt;url&gt;https://www.esrl.noaa.gov/psd/&lt;/url&gt;&lt;/related-urls&gt;&lt;/urls&gt;&lt;/record&gt;&lt;/Cite&gt;&lt;/EndNote&gt;</w:instrText>
            </w:r>
            <w:r w:rsidR="006311A6" w:rsidRPr="005F2432">
              <w:rPr>
                <w:rFonts w:cstheme="minorHAnsi"/>
                <w:iCs/>
              </w:rPr>
              <w:fldChar w:fldCharType="separate"/>
            </w:r>
            <w:r w:rsidR="0011445B" w:rsidRPr="005F2432">
              <w:rPr>
                <w:rFonts w:cstheme="minorHAnsi"/>
                <w:iCs/>
                <w:noProof/>
                <w:vertAlign w:val="superscript"/>
              </w:rPr>
              <w:t>40</w:t>
            </w:r>
            <w:r w:rsidR="006311A6" w:rsidRPr="005F2432">
              <w:rPr>
                <w:rFonts w:cstheme="minorHAnsi"/>
                <w:iCs/>
              </w:rPr>
              <w:fldChar w:fldCharType="end"/>
            </w:r>
            <w:r w:rsidRPr="005F2432">
              <w:rPr>
                <w:rFonts w:cstheme="minorHAnsi"/>
                <w:iCs/>
              </w:rPr>
              <w:t xml:space="preserve"> The salinity fields were created from daily data obtained from Mercator Ocean Reanalysis</w:t>
            </w:r>
            <w:r w:rsidR="00951146" w:rsidRPr="005F2432">
              <w:rPr>
                <w:rFonts w:cstheme="minorHAnsi"/>
                <w:iCs/>
              </w:rPr>
              <w:t>.</w:t>
            </w:r>
            <w:r w:rsidR="006311A6" w:rsidRPr="005F2432">
              <w:rPr>
                <w:rFonts w:cstheme="minorHAnsi"/>
                <w:iCs/>
              </w:rPr>
              <w:fldChar w:fldCharType="begin"/>
            </w:r>
            <w:r w:rsidR="0011445B" w:rsidRPr="005F2432">
              <w:rPr>
                <w:rFonts w:cstheme="minorHAnsi"/>
                <w:iCs/>
              </w:rPr>
              <w:instrText xml:space="preserve"> ADDIN EN.CITE &lt;EndNote&gt;&lt;Cite&gt;&lt;Author&gt;Copernicus&lt;/Author&gt;&lt;Year&gt;2019&lt;/Year&gt;&lt;RecNum&gt;289&lt;/RecNum&gt;&lt;DisplayText&gt;&lt;style face="superscript"&gt;41&lt;/style&gt;&lt;/DisplayText&gt;&lt;record&gt;&lt;rec-number&gt;289&lt;/rec-number&gt;&lt;foreign-keys&gt;&lt;key app="EN" db-id="e2zepwa56vz2ryev2aoxraf420vzvwft0pzz" timestamp="1559928464"&gt;289&lt;/key&gt;&lt;/foreign-keys&gt;&lt;ref-type name="Online Database"&gt;45&lt;/ref-type&gt;&lt;contributors&gt;&lt;authors&gt;&lt;author&gt;Copernicus&lt;/author&gt;&lt;/authors&gt;&lt;/contributors&gt;&lt;titles&gt;&lt;title&gt;Marine Environment Monitoring Service&lt;/title&gt;&lt;/titles&gt;&lt;dates&gt;&lt;year&gt;2019&lt;/year&gt;&lt;/dates&gt;&lt;urls&gt;&lt;related-urls&gt;&lt;url&gt;http://marine.copernicus.eu/tutorials/global-ocean-week-2016-mercator-ocean-reanalysis-1993-2015glorysv4/&lt;/url&gt;&lt;/related-urls&gt;&lt;/urls&gt;&lt;/record&gt;&lt;/Cite&gt;&lt;/EndNote&gt;</w:instrText>
            </w:r>
            <w:r w:rsidR="006311A6" w:rsidRPr="005F2432">
              <w:rPr>
                <w:rFonts w:cstheme="minorHAnsi"/>
                <w:iCs/>
              </w:rPr>
              <w:fldChar w:fldCharType="separate"/>
            </w:r>
            <w:r w:rsidR="0011445B" w:rsidRPr="005F2432">
              <w:rPr>
                <w:rFonts w:cstheme="minorHAnsi"/>
                <w:iCs/>
                <w:noProof/>
                <w:vertAlign w:val="superscript"/>
              </w:rPr>
              <w:t>41</w:t>
            </w:r>
            <w:r w:rsidR="006311A6" w:rsidRPr="005F2432">
              <w:rPr>
                <w:rFonts w:cstheme="minorHAnsi"/>
                <w:iCs/>
              </w:rPr>
              <w:fldChar w:fldCharType="end"/>
            </w:r>
          </w:p>
          <w:p w14:paraId="0A67D967" w14:textId="77777777" w:rsidR="00913309" w:rsidRPr="005F2432" w:rsidRDefault="00913309" w:rsidP="00913309">
            <w:pPr>
              <w:rPr>
                <w:rFonts w:cstheme="minorHAnsi"/>
                <w:iCs/>
              </w:rPr>
            </w:pPr>
          </w:p>
          <w:p w14:paraId="4D0BE84F" w14:textId="5EF72F90" w:rsidR="00913309" w:rsidRPr="005F2432" w:rsidRDefault="00913309" w:rsidP="00913309">
            <w:pPr>
              <w:rPr>
                <w:rFonts w:cstheme="minorHAnsi"/>
                <w:iCs/>
              </w:rPr>
            </w:pPr>
            <w:r w:rsidRPr="005F2432">
              <w:rPr>
                <w:rFonts w:cstheme="minorHAnsi"/>
                <w:iCs/>
              </w:rPr>
              <w:t xml:space="preserve">Here suitability is reported at two levels. First, it was calculated </w:t>
            </w:r>
            <w:r w:rsidRPr="005F2432">
              <w:rPr>
                <w:rFonts w:cstheme="minorHAnsi"/>
                <w:iCs/>
                <w:lang w:val="en-US"/>
              </w:rPr>
              <w:t xml:space="preserve">the percentage of coastline globally that experienced suitable conditions for </w:t>
            </w:r>
            <w:r w:rsidRPr="005F2432">
              <w:rPr>
                <w:rFonts w:cstheme="minorHAnsi"/>
                <w:i/>
                <w:iCs/>
                <w:lang w:val="en-US"/>
              </w:rPr>
              <w:t xml:space="preserve">Vibrio </w:t>
            </w:r>
            <w:r w:rsidRPr="005F2432">
              <w:rPr>
                <w:rFonts w:cstheme="minorHAnsi"/>
                <w:iCs/>
                <w:lang w:val="en-US"/>
              </w:rPr>
              <w:t xml:space="preserve">infections </w:t>
            </w:r>
            <w:r w:rsidRPr="005F2432">
              <w:rPr>
                <w:rFonts w:cstheme="minorHAnsi"/>
                <w:iCs/>
              </w:rPr>
              <w:t>and summarised the results across three latitudinal bands (</w:t>
            </w:r>
            <w:r w:rsidRPr="005F2432">
              <w:rPr>
                <w:rFonts w:cstheme="minorHAnsi"/>
                <w:iCs/>
                <w:lang w:val="en-US"/>
              </w:rPr>
              <w:t>northern latitudes = 40-70</w:t>
            </w:r>
            <w:r w:rsidRPr="005F2432">
              <w:rPr>
                <w:rFonts w:cstheme="minorHAnsi"/>
                <w:iCs/>
              </w:rPr>
              <w:t>°</w:t>
            </w:r>
            <w:r w:rsidRPr="005F2432">
              <w:rPr>
                <w:rFonts w:cstheme="minorHAnsi"/>
                <w:iCs/>
                <w:lang w:val="en-US"/>
              </w:rPr>
              <w:t>N; tropical latitudes = 25</w:t>
            </w:r>
            <w:r w:rsidRPr="005F2432">
              <w:rPr>
                <w:rFonts w:cstheme="minorHAnsi"/>
                <w:iCs/>
              </w:rPr>
              <w:t>°</w:t>
            </w:r>
            <w:r w:rsidRPr="005F2432">
              <w:rPr>
                <w:rFonts w:cstheme="minorHAnsi"/>
                <w:iCs/>
                <w:lang w:val="en-US"/>
              </w:rPr>
              <w:t>S-40</w:t>
            </w:r>
            <w:r w:rsidRPr="005F2432">
              <w:rPr>
                <w:rFonts w:cstheme="minorHAnsi"/>
                <w:iCs/>
              </w:rPr>
              <w:t>°</w:t>
            </w:r>
            <w:r w:rsidRPr="005F2432">
              <w:rPr>
                <w:rFonts w:cstheme="minorHAnsi"/>
                <w:iCs/>
                <w:lang w:val="en-US"/>
              </w:rPr>
              <w:t>N; and southern latitudes = 25-40</w:t>
            </w:r>
            <w:r w:rsidRPr="005F2432">
              <w:rPr>
                <w:rFonts w:cstheme="minorHAnsi"/>
                <w:iCs/>
              </w:rPr>
              <w:t>°</w:t>
            </w:r>
            <w:r w:rsidRPr="005F2432">
              <w:rPr>
                <w:rFonts w:cstheme="minorHAnsi"/>
                <w:iCs/>
                <w:lang w:val="en-US"/>
              </w:rPr>
              <w:t xml:space="preserve">S). Second, suitability in two focal regions in which human </w:t>
            </w:r>
            <w:r w:rsidRPr="005F2432">
              <w:rPr>
                <w:rFonts w:cstheme="minorHAnsi"/>
                <w:i/>
                <w:iCs/>
                <w:lang w:val="en-US"/>
              </w:rPr>
              <w:t>Vibrio</w:t>
            </w:r>
            <w:r w:rsidRPr="005F2432">
              <w:rPr>
                <w:rFonts w:cstheme="minorHAnsi"/>
                <w:iCs/>
                <w:lang w:val="en-US"/>
              </w:rPr>
              <w:t xml:space="preserve"> infection is frequently observed, the Baltic Sea and the northeastern coast of the United States </w:t>
            </w:r>
            <w:r w:rsidRPr="005F2432">
              <w:rPr>
                <w:rFonts w:cstheme="minorHAnsi"/>
                <w:iCs/>
              </w:rPr>
              <w:t>(36-50°N)</w:t>
            </w:r>
            <w:r w:rsidR="000F477A" w:rsidRPr="005F2432">
              <w:rPr>
                <w:rFonts w:cstheme="minorHAnsi"/>
                <w:iCs/>
              </w:rPr>
              <w:t xml:space="preserve"> were calculated</w:t>
            </w:r>
            <w:r w:rsidRPr="005F2432">
              <w:rPr>
                <w:rFonts w:cstheme="minorHAnsi"/>
                <w:iCs/>
                <w:lang w:val="en-US"/>
              </w:rPr>
              <w:t xml:space="preserve">. For the Baltic (main text) and northeastern coast of the United States coast the percentage of coastline suitable for </w:t>
            </w:r>
            <w:r w:rsidRPr="005F2432">
              <w:rPr>
                <w:rFonts w:cstheme="minorHAnsi"/>
                <w:i/>
                <w:iCs/>
                <w:lang w:val="en-US"/>
              </w:rPr>
              <w:t>Vibrio</w:t>
            </w:r>
            <w:r w:rsidRPr="005F2432">
              <w:rPr>
                <w:rFonts w:cstheme="minorHAnsi"/>
                <w:iCs/>
                <w:lang w:val="en-US"/>
              </w:rPr>
              <w:t xml:space="preserve"> infections are presented. In addition, the number of days per year suitable for outbreaks is presented for the Baltic (main text). </w:t>
            </w:r>
            <w:r w:rsidRPr="005F2432">
              <w:rPr>
                <w:rFonts w:cstheme="minorHAnsi"/>
                <w:lang w:val="en-US"/>
              </w:rPr>
              <w:t xml:space="preserve">The percentage change figures reported in the main text were calculated relative to a 1980s baseline (5 year average, 1982-86), either an average for the 2010s (5 year average, 2014-2018) to illustrate the overall trend accounting for interannual variability or for the most recent year for which data were available (2018). </w:t>
            </w:r>
          </w:p>
          <w:p w14:paraId="5CDC0443" w14:textId="77777777" w:rsidR="00913309" w:rsidRPr="005F2432" w:rsidRDefault="00913309" w:rsidP="00913309">
            <w:pPr>
              <w:rPr>
                <w:rFonts w:cstheme="minorHAnsi"/>
                <w:iCs/>
              </w:rPr>
            </w:pPr>
          </w:p>
          <w:p w14:paraId="7DEB7CD4" w14:textId="77777777" w:rsidR="006311A6" w:rsidRPr="005F2432" w:rsidRDefault="00913309" w:rsidP="00F515A7">
            <w:pPr>
              <w:keepNext/>
              <w:jc w:val="center"/>
              <w:rPr>
                <w:rFonts w:cstheme="minorHAnsi"/>
              </w:rPr>
            </w:pPr>
            <w:r w:rsidRPr="005F2432">
              <w:rPr>
                <w:rFonts w:cstheme="minorHAnsi"/>
                <w:iCs/>
                <w:noProof/>
                <w:lang w:val="en-US"/>
              </w:rPr>
              <w:drawing>
                <wp:inline distT="0" distB="0" distL="0" distR="0" wp14:anchorId="357A0610" wp14:editId="25475B39">
                  <wp:extent cx="4707840" cy="3646269"/>
                  <wp:effectExtent l="0" t="0" r="0"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NE_SERIES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7840" cy="3646269"/>
                          </a:xfrm>
                          <a:prstGeom prst="rect">
                            <a:avLst/>
                          </a:prstGeom>
                        </pic:spPr>
                      </pic:pic>
                    </a:graphicData>
                  </a:graphic>
                </wp:inline>
              </w:drawing>
            </w:r>
          </w:p>
          <w:p w14:paraId="7F9C7386" w14:textId="375C8091" w:rsidR="00913309" w:rsidRPr="005F2432" w:rsidRDefault="006311A6" w:rsidP="00F515A7">
            <w:pPr>
              <w:pStyle w:val="Caption"/>
              <w:rPr>
                <w:rFonts w:cstheme="minorHAnsi"/>
              </w:rPr>
            </w:pPr>
            <w:bookmarkStart w:id="196" w:name="_Ref10901808"/>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97" w:author="Author">
              <w:r w:rsidR="00B11AAE">
                <w:rPr>
                  <w:rFonts w:cstheme="minorHAnsi"/>
                  <w:noProof/>
                </w:rPr>
                <w:t>14</w:t>
              </w:r>
            </w:ins>
            <w:del w:id="198" w:author="Author">
              <w:r w:rsidR="008E4C54" w:rsidDel="00B11AAE">
                <w:rPr>
                  <w:rFonts w:cstheme="minorHAnsi"/>
                  <w:noProof/>
                </w:rPr>
                <w:delText>11</w:delText>
              </w:r>
            </w:del>
            <w:r w:rsidRPr="005F2432">
              <w:rPr>
                <w:rFonts w:cstheme="minorHAnsi"/>
              </w:rPr>
              <w:fldChar w:fldCharType="end"/>
            </w:r>
            <w:bookmarkEnd w:id="196"/>
            <w:r w:rsidRPr="005F2432">
              <w:rPr>
                <w:rFonts w:cstheme="minorHAnsi"/>
              </w:rPr>
              <w:t>: Percentage coastline suitable for Vibrio spp., V. parahaemolyticus, V. vulnificus, and non-toxigenic V. cholerae (non-O1/non-O139), by latitude along the United States northeast coastal region (36N-50N).</w:t>
            </w:r>
          </w:p>
          <w:p w14:paraId="0BF98F2E" w14:textId="528A5826" w:rsidR="006311A6" w:rsidRPr="005F2432" w:rsidRDefault="006311A6" w:rsidP="00913309">
            <w:pPr>
              <w:rPr>
                <w:rFonts w:cstheme="minorHAnsi"/>
                <w:iCs/>
              </w:rPr>
            </w:pPr>
          </w:p>
          <w:p w14:paraId="5F66B928" w14:textId="455CC30C" w:rsidR="00913309" w:rsidRPr="005F2432" w:rsidRDefault="00913309" w:rsidP="00913309">
            <w:pPr>
              <w:rPr>
                <w:rFonts w:cstheme="minorHAnsi"/>
                <w:iCs/>
              </w:rPr>
            </w:pPr>
            <w:r w:rsidRPr="005F2432">
              <w:rPr>
                <w:rFonts w:cstheme="minorHAnsi"/>
                <w:iCs/>
              </w:rPr>
              <w:t>This Latitude-time plot (Hovmoller diagram</w:t>
            </w:r>
            <w:r w:rsidR="006311A6" w:rsidRPr="005F2432">
              <w:rPr>
                <w:rFonts w:cstheme="minorHAnsi"/>
                <w:iCs/>
              </w:rPr>
              <w:t xml:space="preserve">, </w:t>
            </w:r>
            <w:r w:rsidR="006311A6" w:rsidRPr="005F2432">
              <w:rPr>
                <w:rFonts w:cstheme="minorHAnsi"/>
                <w:iCs/>
              </w:rPr>
              <w:fldChar w:fldCharType="begin"/>
            </w:r>
            <w:r w:rsidR="006311A6" w:rsidRPr="005F2432">
              <w:rPr>
                <w:rFonts w:cstheme="minorHAnsi"/>
                <w:iCs/>
              </w:rPr>
              <w:instrText xml:space="preserve"> REF _Ref10901808 \h </w:instrText>
            </w:r>
            <w:r w:rsidR="007E0494" w:rsidRPr="005F2432">
              <w:rPr>
                <w:rFonts w:cstheme="minorHAnsi"/>
                <w:iCs/>
              </w:rPr>
              <w:instrText xml:space="preserve"> \* MERGEFORMAT </w:instrText>
            </w:r>
            <w:r w:rsidR="006311A6" w:rsidRPr="005F2432">
              <w:rPr>
                <w:rFonts w:cstheme="minorHAnsi"/>
                <w:iCs/>
              </w:rPr>
            </w:r>
            <w:r w:rsidR="006311A6" w:rsidRPr="005F2432">
              <w:rPr>
                <w:rFonts w:cstheme="minorHAnsi"/>
                <w:iCs/>
              </w:rPr>
              <w:fldChar w:fldCharType="separate"/>
            </w:r>
            <w:r w:rsidR="008E4C54" w:rsidRPr="005F2432">
              <w:rPr>
                <w:rFonts w:cstheme="minorHAnsi"/>
              </w:rPr>
              <w:t xml:space="preserve">Figure </w:t>
            </w:r>
            <w:r w:rsidR="008E4C54">
              <w:rPr>
                <w:rFonts w:cstheme="minorHAnsi"/>
                <w:noProof/>
              </w:rPr>
              <w:t>11</w:t>
            </w:r>
            <w:r w:rsidR="006311A6" w:rsidRPr="005F2432">
              <w:rPr>
                <w:rFonts w:cstheme="minorHAnsi"/>
                <w:iCs/>
              </w:rPr>
              <w:fldChar w:fldCharType="end"/>
            </w:r>
            <w:r w:rsidRPr="005F2432">
              <w:rPr>
                <w:rFonts w:cstheme="minorHAnsi"/>
                <w:iCs/>
              </w:rPr>
              <w:t xml:space="preserve">) indicates poleward expansion of suitable environments for </w:t>
            </w:r>
            <w:r w:rsidRPr="005F2432">
              <w:rPr>
                <w:rFonts w:cstheme="minorHAnsi"/>
                <w:i/>
                <w:iCs/>
              </w:rPr>
              <w:t>Vibrio</w:t>
            </w:r>
            <w:r w:rsidRPr="005F2432">
              <w:rPr>
                <w:rFonts w:cstheme="minorHAnsi"/>
                <w:iCs/>
              </w:rPr>
              <w:t xml:space="preserve"> spp. in this region. For latitudes &gt;39 and similarly to the Baltic Sea, there is a general widening of the </w:t>
            </w:r>
            <w:r w:rsidRPr="005F2432">
              <w:rPr>
                <w:rFonts w:cstheme="minorHAnsi"/>
                <w:i/>
                <w:iCs/>
              </w:rPr>
              <w:t>Vibrio</w:t>
            </w:r>
            <w:r w:rsidRPr="005F2432">
              <w:rPr>
                <w:rFonts w:cstheme="minorHAnsi"/>
                <w:iCs/>
              </w:rPr>
              <w:t xml:space="preserve"> spp. season as well as an increase in the amount of shoreline affected.</w:t>
            </w:r>
          </w:p>
          <w:p w14:paraId="02DA1E62" w14:textId="77777777" w:rsidR="00913309" w:rsidRPr="005F2432" w:rsidRDefault="00913309" w:rsidP="00913309">
            <w:pPr>
              <w:rPr>
                <w:rFonts w:cstheme="minorHAnsi"/>
                <w:iCs/>
              </w:rPr>
            </w:pPr>
          </w:p>
          <w:p w14:paraId="2EBD4A51" w14:textId="77777777" w:rsidR="006311A6" w:rsidRPr="005F2432" w:rsidRDefault="00913309" w:rsidP="00F515A7">
            <w:pPr>
              <w:keepNext/>
              <w:rPr>
                <w:rFonts w:cstheme="minorHAnsi"/>
              </w:rPr>
            </w:pPr>
            <w:r w:rsidRPr="005F2432">
              <w:rPr>
                <w:rFonts w:cstheme="minorHAnsi"/>
                <w:iCs/>
                <w:noProof/>
                <w:lang w:val="en-US"/>
              </w:rPr>
              <w:drawing>
                <wp:inline distT="0" distB="0" distL="0" distR="0" wp14:anchorId="3D835128" wp14:editId="71CD2EE4">
                  <wp:extent cx="5499100" cy="2199640"/>
                  <wp:effectExtent l="0" t="0" r="1270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b2.pdf"/>
                          <pic:cNvPicPr/>
                        </pic:nvPicPr>
                        <pic:blipFill>
                          <a:blip r:embed="rId24">
                            <a:extLst>
                              <a:ext uri="{28A0092B-C50C-407E-A947-70E740481C1C}">
                                <a14:useLocalDpi xmlns:a14="http://schemas.microsoft.com/office/drawing/2010/main" val="0"/>
                              </a:ext>
                            </a:extLst>
                          </a:blip>
                          <a:stretch>
                            <a:fillRect/>
                          </a:stretch>
                        </pic:blipFill>
                        <pic:spPr>
                          <a:xfrm>
                            <a:off x="0" y="0"/>
                            <a:ext cx="5499100" cy="2199640"/>
                          </a:xfrm>
                          <a:prstGeom prst="rect">
                            <a:avLst/>
                          </a:prstGeom>
                        </pic:spPr>
                      </pic:pic>
                    </a:graphicData>
                  </a:graphic>
                </wp:inline>
              </w:drawing>
            </w:r>
          </w:p>
          <w:p w14:paraId="04CC49D5" w14:textId="20A055B0" w:rsidR="00913309" w:rsidRPr="005F2432" w:rsidRDefault="006311A6" w:rsidP="00F515A7">
            <w:pPr>
              <w:pStyle w:val="Caption"/>
              <w:rPr>
                <w:rFonts w:cstheme="minorHAnsi"/>
                <w:iCs w:val="0"/>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199" w:author="Author">
              <w:r w:rsidR="00B11AAE">
                <w:rPr>
                  <w:rFonts w:cstheme="minorHAnsi"/>
                  <w:noProof/>
                </w:rPr>
                <w:t>15</w:t>
              </w:r>
            </w:ins>
            <w:del w:id="200" w:author="Author">
              <w:r w:rsidR="008E4C54" w:rsidDel="00B11AAE">
                <w:rPr>
                  <w:rFonts w:cstheme="minorHAnsi"/>
                  <w:noProof/>
                </w:rPr>
                <w:delText>12</w:delText>
              </w:r>
            </w:del>
            <w:r w:rsidRPr="005F2432">
              <w:rPr>
                <w:rFonts w:cstheme="minorHAnsi"/>
              </w:rPr>
              <w:fldChar w:fldCharType="end"/>
            </w:r>
            <w:r w:rsidRPr="005F2432">
              <w:rPr>
                <w:rFonts w:cstheme="minorHAnsi"/>
              </w:rPr>
              <w:t>: Change in suitability for pathogenic Vibrio outbreaks as a result of changing sea surface temperatures a) globally, divided into three latitudinal bands (northern latitudes = 40-70°N; tropical latitudes = 25°S-40°N; and southern latitudes = 25-40°S); b) the Baltic and c) United States North East coast.</w:t>
            </w:r>
          </w:p>
          <w:p w14:paraId="2C3914A6" w14:textId="12CDBB30" w:rsidR="00913309" w:rsidRPr="005F2432" w:rsidRDefault="00913309" w:rsidP="00913309">
            <w:pPr>
              <w:rPr>
                <w:rFonts w:cstheme="minorHAnsi"/>
              </w:rPr>
            </w:pPr>
          </w:p>
        </w:tc>
      </w:tr>
      <w:tr w:rsidR="00913309" w:rsidRPr="005F2432" w14:paraId="279DC861" w14:textId="77777777" w:rsidTr="007E0494">
        <w:tc>
          <w:tcPr>
            <w:tcW w:w="1134" w:type="dxa"/>
          </w:tcPr>
          <w:p w14:paraId="37D31211" w14:textId="77777777" w:rsidR="00913309" w:rsidRPr="005F2432" w:rsidRDefault="00913309" w:rsidP="00913309">
            <w:pPr>
              <w:rPr>
                <w:rFonts w:cstheme="minorHAnsi"/>
                <w:b/>
              </w:rPr>
            </w:pPr>
            <w:r w:rsidRPr="005F2432">
              <w:rPr>
                <w:rFonts w:cstheme="minorHAnsi"/>
                <w:b/>
              </w:rPr>
              <w:t>Caveats</w:t>
            </w:r>
          </w:p>
        </w:tc>
        <w:tc>
          <w:tcPr>
            <w:tcW w:w="8454" w:type="dxa"/>
          </w:tcPr>
          <w:p w14:paraId="3768DD0F" w14:textId="77777777" w:rsidR="00913309" w:rsidRPr="005F2432" w:rsidRDefault="00913309" w:rsidP="00913309">
            <w:pPr>
              <w:rPr>
                <w:rFonts w:cstheme="minorHAnsi"/>
              </w:rPr>
            </w:pPr>
            <w:r w:rsidRPr="005F2432">
              <w:rPr>
                <w:rFonts w:cstheme="minorHAnsi"/>
              </w:rPr>
              <w:t xml:space="preserve">The results are derived on the basis of suitable SST and SSS conditions only, and do not include other potentially important drivers (e.g. globalisation), environmental predictors of pathogenic </w:t>
            </w:r>
            <w:r w:rsidRPr="005F2432">
              <w:rPr>
                <w:rFonts w:cstheme="minorHAnsi"/>
                <w:i/>
              </w:rPr>
              <w:t>Vibrio</w:t>
            </w:r>
            <w:r w:rsidRPr="005F2432">
              <w:rPr>
                <w:rFonts w:cstheme="minorHAnsi"/>
              </w:rPr>
              <w:t xml:space="preserve"> infections (e.g., cholorphyll-</w:t>
            </w:r>
            <w:r w:rsidRPr="005F2432">
              <w:rPr>
                <w:rFonts w:cstheme="minorHAnsi"/>
                <w:i/>
              </w:rPr>
              <w:t>a</w:t>
            </w:r>
            <w:r w:rsidRPr="005F2432">
              <w:rPr>
                <w:rFonts w:cstheme="minorHAnsi"/>
              </w:rPr>
              <w:t xml:space="preserve">, turbidity) nor disease case data. Nevertheless, these associations have been explored and are reported in the supporting references included above. </w:t>
            </w:r>
          </w:p>
          <w:p w14:paraId="4CF55BD8" w14:textId="77777777" w:rsidR="00913309" w:rsidRPr="005F2432" w:rsidRDefault="00913309" w:rsidP="00913309">
            <w:pPr>
              <w:rPr>
                <w:rFonts w:cstheme="minorHAnsi"/>
                <w:iCs/>
              </w:rPr>
            </w:pPr>
          </w:p>
          <w:p w14:paraId="7BD14DAC" w14:textId="77777777" w:rsidR="00913309" w:rsidRPr="005F2432" w:rsidRDefault="00913309" w:rsidP="00913309">
            <w:pPr>
              <w:rPr>
                <w:rFonts w:cstheme="minorHAnsi"/>
                <w:lang w:val="en-US"/>
              </w:rPr>
            </w:pPr>
            <w:r w:rsidRPr="005F2432">
              <w:rPr>
                <w:rFonts w:cstheme="minorHAnsi"/>
                <w:iCs/>
              </w:rPr>
              <w:t xml:space="preserve">In the global analysis, the slope of the trendlines over the time series is mostly flat for the tropical/subtropical region and the southern Hemisphere. However, the SST-only suitability shows a strong upward trend in the southern hemisphere, indicating that on average temperature conditions are also improving growth conditions for </w:t>
            </w:r>
            <w:r w:rsidRPr="005F2432">
              <w:rPr>
                <w:rFonts w:cstheme="minorHAnsi"/>
                <w:i/>
                <w:iCs/>
              </w:rPr>
              <w:t>Vibrio</w:t>
            </w:r>
            <w:r w:rsidRPr="005F2432">
              <w:rPr>
                <w:rFonts w:cstheme="minorHAnsi"/>
                <w:iCs/>
              </w:rPr>
              <w:t xml:space="preserve"> in these areas, while SSS is generally limiting. However, locally suitable SSS conditions will also occur in these regions on the basis of, for example, variation in local rainfall and river runoff, which can make these regions sporadically suitable for </w:t>
            </w:r>
            <w:r w:rsidRPr="005F2432">
              <w:rPr>
                <w:rFonts w:cstheme="minorHAnsi"/>
                <w:i/>
                <w:iCs/>
              </w:rPr>
              <w:t>Vibrio</w:t>
            </w:r>
            <w:r w:rsidRPr="005F2432">
              <w:rPr>
                <w:rFonts w:cstheme="minorHAnsi"/>
                <w:iCs/>
              </w:rPr>
              <w:t xml:space="preserve"> infections. </w:t>
            </w:r>
          </w:p>
        </w:tc>
      </w:tr>
    </w:tbl>
    <w:p w14:paraId="42714422" w14:textId="77777777" w:rsidR="00913309" w:rsidRPr="005F2432" w:rsidRDefault="00913309" w:rsidP="00913309">
      <w:pPr>
        <w:rPr>
          <w:rFonts w:cstheme="minorHAnsi"/>
        </w:rPr>
      </w:pPr>
    </w:p>
    <w:p w14:paraId="0E4FA73E" w14:textId="77777777" w:rsidR="00913309" w:rsidRPr="005F2432" w:rsidRDefault="00913309" w:rsidP="00913309">
      <w:pPr>
        <w:rPr>
          <w:rFonts w:cstheme="minorHAnsi"/>
        </w:rPr>
      </w:pPr>
    </w:p>
    <w:tbl>
      <w:tblPr>
        <w:tblStyle w:val="TableGrid"/>
        <w:tblW w:w="0" w:type="auto"/>
        <w:tblInd w:w="-572" w:type="dxa"/>
        <w:tblLook w:val="04A0" w:firstRow="1" w:lastRow="0" w:firstColumn="1" w:lastColumn="0" w:noHBand="0" w:noVBand="1"/>
      </w:tblPr>
      <w:tblGrid>
        <w:gridCol w:w="1419"/>
        <w:gridCol w:w="8169"/>
      </w:tblGrid>
      <w:tr w:rsidR="00913309" w:rsidRPr="005F2432" w14:paraId="4C212565" w14:textId="77777777" w:rsidTr="00F515A7">
        <w:tc>
          <w:tcPr>
            <w:tcW w:w="1419" w:type="dxa"/>
          </w:tcPr>
          <w:p w14:paraId="20CFB5AA" w14:textId="77777777" w:rsidR="00913309" w:rsidRPr="005F2432" w:rsidRDefault="00913309" w:rsidP="00913309">
            <w:pPr>
              <w:rPr>
                <w:rFonts w:cstheme="minorHAnsi"/>
              </w:rPr>
            </w:pPr>
            <w:r w:rsidRPr="005F2432">
              <w:rPr>
                <w:rFonts w:cstheme="minorHAnsi"/>
                <w:b/>
                <w:bCs/>
              </w:rPr>
              <w:t>Working Group</w:t>
            </w:r>
          </w:p>
        </w:tc>
        <w:tc>
          <w:tcPr>
            <w:tcW w:w="8169" w:type="dxa"/>
          </w:tcPr>
          <w:p w14:paraId="5B7900D0" w14:textId="77777777" w:rsidR="00913309" w:rsidRPr="005F2432" w:rsidRDefault="00913309" w:rsidP="00913309">
            <w:pPr>
              <w:rPr>
                <w:rFonts w:cstheme="minorHAnsi"/>
              </w:rPr>
            </w:pPr>
            <w:r w:rsidRPr="005F2432">
              <w:rPr>
                <w:rFonts w:cstheme="minorHAnsi"/>
              </w:rPr>
              <w:t>1. Climate Change Impacts, Exposures and Vulnerability</w:t>
            </w:r>
          </w:p>
        </w:tc>
      </w:tr>
      <w:tr w:rsidR="00D2334D" w:rsidRPr="005F2432" w14:paraId="28BED2AF" w14:textId="77777777" w:rsidTr="00F515A7">
        <w:tc>
          <w:tcPr>
            <w:tcW w:w="1419" w:type="dxa"/>
          </w:tcPr>
          <w:p w14:paraId="5D9CB4AA" w14:textId="203D0B41" w:rsidR="00D2334D" w:rsidRPr="005F2432" w:rsidRDefault="00D2334D" w:rsidP="00913309">
            <w:pPr>
              <w:rPr>
                <w:rFonts w:cstheme="minorHAnsi"/>
                <w:b/>
                <w:bCs/>
              </w:rPr>
            </w:pPr>
            <w:r w:rsidRPr="005F2432">
              <w:rPr>
                <w:rFonts w:cstheme="minorHAnsi"/>
                <w:b/>
                <w:bCs/>
              </w:rPr>
              <w:t>Indicator</w:t>
            </w:r>
          </w:p>
        </w:tc>
        <w:tc>
          <w:tcPr>
            <w:tcW w:w="8169" w:type="dxa"/>
          </w:tcPr>
          <w:p w14:paraId="5FCBCE86" w14:textId="23CA1711" w:rsidR="00D2334D" w:rsidRPr="005F2432" w:rsidRDefault="00D2334D" w:rsidP="00913309">
            <w:pPr>
              <w:rPr>
                <w:rFonts w:cstheme="minorHAnsi"/>
              </w:rPr>
            </w:pPr>
            <w:r w:rsidRPr="005F2432">
              <w:rPr>
                <w:rFonts w:cstheme="minorHAnsi"/>
              </w:rPr>
              <w:t>1.4: Climate-sensitive infectious diseases</w:t>
            </w:r>
          </w:p>
        </w:tc>
      </w:tr>
      <w:tr w:rsidR="00913309" w:rsidRPr="005F2432" w14:paraId="67399531" w14:textId="77777777" w:rsidTr="00F515A7">
        <w:tc>
          <w:tcPr>
            <w:tcW w:w="1419" w:type="dxa"/>
          </w:tcPr>
          <w:p w14:paraId="2EA47ADE" w14:textId="414F2BFF" w:rsidR="00913309" w:rsidRPr="005F2432" w:rsidRDefault="00D2334D" w:rsidP="00913309">
            <w:pPr>
              <w:rPr>
                <w:rFonts w:cstheme="minorHAnsi"/>
              </w:rPr>
            </w:pPr>
            <w:r w:rsidRPr="005F2432">
              <w:rPr>
                <w:rFonts w:cstheme="minorHAnsi"/>
                <w:b/>
                <w:bCs/>
              </w:rPr>
              <w:t>Sub-</w:t>
            </w:r>
            <w:r w:rsidR="00913309" w:rsidRPr="005F2432">
              <w:rPr>
                <w:rFonts w:cstheme="minorHAnsi"/>
                <w:b/>
                <w:bCs/>
              </w:rPr>
              <w:t>Indicator</w:t>
            </w:r>
          </w:p>
        </w:tc>
        <w:tc>
          <w:tcPr>
            <w:tcW w:w="8169" w:type="dxa"/>
          </w:tcPr>
          <w:p w14:paraId="770A750E" w14:textId="4892557B" w:rsidR="00913309" w:rsidRPr="005F2432" w:rsidRDefault="00913309" w:rsidP="00913309">
            <w:pPr>
              <w:rPr>
                <w:rFonts w:cstheme="minorHAnsi"/>
              </w:rPr>
            </w:pPr>
            <w:r w:rsidRPr="005F2432">
              <w:rPr>
                <w:rFonts w:cstheme="minorHAnsi"/>
              </w:rPr>
              <w:t xml:space="preserve">1.4.1 Climate-sensitive infectious diseases – </w:t>
            </w:r>
            <w:r w:rsidRPr="005F2432">
              <w:rPr>
                <w:rFonts w:cstheme="minorHAnsi"/>
                <w:b/>
              </w:rPr>
              <w:t>cholera (</w:t>
            </w:r>
            <w:r w:rsidRPr="005F2432">
              <w:rPr>
                <w:rFonts w:cstheme="minorHAnsi"/>
                <w:b/>
                <w:i/>
              </w:rPr>
              <w:t>Vibrio cholerae</w:t>
            </w:r>
            <w:r w:rsidRPr="005F2432">
              <w:rPr>
                <w:rFonts w:cstheme="minorHAnsi"/>
                <w:b/>
              </w:rPr>
              <w:t>)</w:t>
            </w:r>
          </w:p>
        </w:tc>
      </w:tr>
      <w:tr w:rsidR="00913309" w:rsidRPr="005F2432" w14:paraId="07346E7C" w14:textId="77777777" w:rsidTr="00F515A7">
        <w:tc>
          <w:tcPr>
            <w:tcW w:w="1419" w:type="dxa"/>
          </w:tcPr>
          <w:p w14:paraId="271D636D" w14:textId="77777777" w:rsidR="00913309" w:rsidRPr="005F2432" w:rsidRDefault="00913309" w:rsidP="00913309">
            <w:pPr>
              <w:rPr>
                <w:rFonts w:cstheme="minorHAnsi"/>
              </w:rPr>
            </w:pPr>
            <w:r w:rsidRPr="005F2432">
              <w:rPr>
                <w:rFonts w:cstheme="minorHAnsi"/>
                <w:b/>
                <w:bCs/>
              </w:rPr>
              <w:t>Methods</w:t>
            </w:r>
          </w:p>
        </w:tc>
        <w:tc>
          <w:tcPr>
            <w:tcW w:w="8169" w:type="dxa"/>
          </w:tcPr>
          <w:p w14:paraId="2D7C1248" w14:textId="77777777" w:rsidR="00913309" w:rsidRPr="005F2432" w:rsidRDefault="00913309" w:rsidP="00913309">
            <w:pPr>
              <w:rPr>
                <w:rFonts w:cstheme="minorHAnsi"/>
                <w:i/>
              </w:rPr>
            </w:pPr>
            <w:r w:rsidRPr="005F2432">
              <w:rPr>
                <w:rFonts w:cstheme="minorHAnsi"/>
                <w:i/>
              </w:rPr>
              <w:t>Context:</w:t>
            </w:r>
          </w:p>
          <w:p w14:paraId="0BD62B27" w14:textId="78C82E35" w:rsidR="00913309" w:rsidRPr="005F2432" w:rsidRDefault="00913309" w:rsidP="00913309">
            <w:pPr>
              <w:rPr>
                <w:rFonts w:cstheme="minorHAnsi"/>
              </w:rPr>
            </w:pPr>
            <w:r w:rsidRPr="005F2432">
              <w:rPr>
                <w:rFonts w:cstheme="minorHAnsi"/>
              </w:rPr>
              <w:t xml:space="preserve">Cholera is a water-borne disease caused by the bacterium </w:t>
            </w:r>
            <w:r w:rsidRPr="005F2432">
              <w:rPr>
                <w:rFonts w:cstheme="minorHAnsi"/>
                <w:i/>
              </w:rPr>
              <w:t>Vibrio cholerae</w:t>
            </w:r>
            <w:r w:rsidRPr="005F2432">
              <w:rPr>
                <w:rFonts w:cstheme="minorHAnsi"/>
              </w:rPr>
              <w:t xml:space="preserve">, which generally occurs in brackish riverine, estuarine, and coastal waters </w:t>
            </w:r>
            <w:r w:rsidRPr="005F2432">
              <w:rPr>
                <w:rFonts w:cstheme="minorHAnsi"/>
              </w:rPr>
              <w:fldChar w:fldCharType="begin" w:fldLock="1"/>
            </w:r>
            <w:r w:rsidRPr="005F2432">
              <w:rPr>
                <w:rFonts w:cstheme="minorHAnsi"/>
              </w:rPr>
              <w:instrText>ADDIN CSL_CITATION {"citationItems":[{"id":"ITEM-1","itemData":{"DOI":"10.1023/A:1013111016642","ISSN":"00188158","abstract":"Historically, most of the major epidemics or outbreaks of cholera around the world have originated in coastal regions. The most dramatic of recent outbreaks of cholera occurred in India and Bangladesh in 1991, followed by an outbreak of cholera after almost a century without cholera in South America in 1991. Both of these recent epidemics were reported first in the coastal regions of India and Peru, respectively. Cholera epidemics are seasonal, occurring during the spring and fall months. Outbreaks of cholera in noncholera epidemic areas have been ascribed to travel and shipping activities, but there is compelling evidence that V. cholerae always is present in the aquatic environment and proliferates under nonepidemic conditions while attached to, or associated with, eucaryotic organisms. It is hypothesized that climate directly influences the incidence and geographic distribution of the cholera bacterium.","author":[{"dropping-particle":"","family":"Colwell","given":"Rita","non-dropping-particle":"","parse-names":false,"suffix":""},{"dropping-particle":"","family":"Huq","given":"Anwar","non-dropping-particle":"","parse-names":false,"suffix":""}],"container-title":"Hydrobiologia","id":"ITEM-1","issued":{"date-parts":[["2001"]]},"page":"141-145","title":"Marine ecosystems and cholera","type":"article-journal","volume":"460"},"uris":["http://www.mendeley.com/documents/?uuid=9de132ed-143e-4dd2-82f3-f02a41c0ec6e"]}],"mendeley":{"formattedCitation":"(Colwell and Huq 2001)","plainTextFormattedCitation":"(Colwell and Huq 2001)","previouslyFormattedCitation":"(Colwell and Huq 2001)"},"properties":{"noteIndex":0},"schema":"https://github.com/citation-style-language/schema/raw/master/csl-citation.json"}</w:instrText>
            </w:r>
            <w:r w:rsidRPr="005F2432">
              <w:rPr>
                <w:rFonts w:cstheme="minorHAnsi"/>
              </w:rPr>
              <w:fldChar w:fldCharType="separate"/>
            </w:r>
            <w:r w:rsidRPr="005F2432">
              <w:rPr>
                <w:rFonts w:cstheme="minorHAnsi"/>
                <w:noProof/>
              </w:rPr>
              <w:t>(Colwell and Huq 2001)</w:t>
            </w:r>
            <w:r w:rsidRPr="005F2432">
              <w:rPr>
                <w:rFonts w:cstheme="minorHAnsi"/>
              </w:rPr>
              <w:fldChar w:fldCharType="end"/>
            </w:r>
            <w:r w:rsidRPr="005F2432">
              <w:rPr>
                <w:rFonts w:cstheme="minorHAnsi"/>
              </w:rPr>
              <w:t>. Improvements in water sanitation and health care services have facilitated the control of cholera worldwide</w:t>
            </w:r>
            <w:r w:rsidR="006311A6"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&lt;EndNote&gt;&lt;Cite&gt;&lt;Author&gt;Clemens&lt;/Author&gt;&lt;Year&gt;2017&lt;/Year&gt;&lt;RecNum&gt;291&lt;/RecNum&gt;&lt;DisplayText&gt;&lt;style face="superscript"&gt;42&lt;/style&gt;&lt;/DisplayText&gt;&lt;record&gt;&lt;rec-number&gt;291&lt;/rec-number&gt;&lt;foreign-keys&gt;&lt;key app="EN" db-id="e2zepwa56vz2ryev2aoxraf420vzvwft0pzz" timestamp="1560006390"&gt;291&lt;/key&gt;&lt;/foreign-keys&gt;&lt;ref-type name="Journal Article"&gt;17&lt;/ref-type&gt;&lt;contributors&gt;&lt;authors&gt;&lt;author&gt;Clemens, JD&lt;/author&gt;&lt;author&gt;Nair, GB&lt;/author&gt;&lt;author&gt;Ahmed, T&lt;/author&gt;&lt;author&gt;Qadri, F&lt;/author&gt;&lt;author&gt;Holmgren, J&lt;/author&gt;&lt;/authors&gt;&lt;/contributors&gt;&lt;titles&gt;&lt;title&gt;Cholera. The Lancet&lt;/title&gt;&lt;secondary-title&gt;Cholera. The Lancet&lt;/secondary-title&gt;&lt;/titles&gt;&lt;periodical&gt;&lt;full-title&gt;Cholera. The Lancet&lt;/full-title&gt;&lt;/periodical&gt;&lt;volume&gt;390&lt;/volume&gt;&lt;number&gt;10101&lt;/number&gt;&lt;dates&gt;&lt;year&gt;2017&lt;/year&gt;&lt;/dates&gt;&lt;urls&gt;&lt;/urls&gt;&lt;/record&gt;&lt;/Cite&gt;&lt;/EndNote&gt;</w:instrText>
            </w:r>
            <w:r w:rsidR="00F515A7" w:rsidRPr="005F2432">
              <w:rPr>
                <w:rFonts w:cstheme="minorHAnsi"/>
              </w:rPr>
              <w:fldChar w:fldCharType="separate"/>
            </w:r>
            <w:r w:rsidR="0011445B" w:rsidRPr="005F2432">
              <w:rPr>
                <w:rFonts w:cstheme="minorHAnsi"/>
                <w:noProof/>
                <w:vertAlign w:val="superscript"/>
              </w:rPr>
              <w:t>42</w:t>
            </w:r>
            <w:r w:rsidR="00F515A7" w:rsidRPr="005F2432">
              <w:rPr>
                <w:rFonts w:cstheme="minorHAnsi"/>
              </w:rPr>
              <w:fldChar w:fldCharType="end"/>
            </w:r>
            <w:r w:rsidRPr="005F2432">
              <w:rPr>
                <w:rFonts w:cstheme="minorHAnsi"/>
              </w:rPr>
              <w:t xml:space="preserve">  However, the ongoing, 7</w:t>
            </w:r>
            <w:r w:rsidRPr="005F2432">
              <w:rPr>
                <w:rFonts w:cstheme="minorHAnsi"/>
                <w:vertAlign w:val="superscript"/>
              </w:rPr>
              <w:t>th</w:t>
            </w:r>
            <w:r w:rsidRPr="005F2432">
              <w:rPr>
                <w:rFonts w:cstheme="minorHAnsi"/>
              </w:rPr>
              <w:t xml:space="preserve"> cholera pandemic has an estimated burden of ~2.8 million cases annually that result in ~95,000 deaths per year, mainly in Africa</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&lt;EndNote&gt;&lt;Cite&gt;&lt;Author&gt;Ali&lt;/Author&gt;&lt;Year&gt;2015&lt;/Year&gt;&lt;RecNum&gt;290&lt;/RecNum&gt;&lt;DisplayText&gt;&lt;style face="superscript"&gt;43&lt;/style&gt;&lt;/DisplayText&gt;&lt;record&gt;&lt;rec-number&gt;290&lt;/rec-number&gt;&lt;foreign-keys&gt;&lt;key app="EN" db-id="e2zepwa56vz2ryev2aoxraf420vzvwft0pzz" timestamp="1560006299"&gt;290&lt;/key&gt;&lt;/foreign-keys&gt;&lt;ref-type name="Journal Article"&gt;17&lt;/ref-type&gt;&lt;contributors&gt;&lt;authors&gt;&lt;author&gt;Ali, Mohammad&lt;/author&gt;&lt;author&gt;Nelson, Allyson R&lt;/author&gt;&lt;author&gt;Lopez, Anna Lena&lt;/author&gt;&lt;author&gt;Sack, David A&lt;/author&gt;&lt;/authors&gt;&lt;/contributors&gt;&lt;titles&gt;&lt;title&gt;Updated global burden of cholera in endemic countries&lt;/title&gt;&lt;secondary-title&gt;PLoS neglected tropical diseases&lt;/secondary-title&gt;&lt;/titles&gt;&lt;periodical&gt;&lt;full-title&gt;PLoS neglected tropical diseases&lt;/full-title&gt;&lt;/periodical&gt;&lt;pages&gt;e0003832&lt;/pages&gt;&lt;volume&gt;9&lt;/volume&gt;&lt;number&gt;6&lt;/number&gt;&lt;dates&gt;&lt;year&gt;2015&lt;/year&gt;&lt;/dates&gt;&lt;isbn&gt;1935-2735&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43</w:t>
            </w:r>
            <w:r w:rsidR="00F515A7" w:rsidRPr="005F2432">
              <w:rPr>
                <w:rFonts w:cstheme="minorHAnsi"/>
              </w:rPr>
              <w:fldChar w:fldCharType="end"/>
            </w:r>
            <w:r w:rsidRPr="005F2432">
              <w:rPr>
                <w:rFonts w:cstheme="minorHAnsi"/>
              </w:rPr>
              <w:t xml:space="preserve"> </w:t>
            </w:r>
          </w:p>
          <w:p w14:paraId="32422639" w14:textId="77777777" w:rsidR="00913309" w:rsidRPr="005F2432" w:rsidRDefault="00913309" w:rsidP="00913309">
            <w:pPr>
              <w:rPr>
                <w:rFonts w:cstheme="minorHAnsi"/>
              </w:rPr>
            </w:pPr>
          </w:p>
          <w:p w14:paraId="2EC1353F" w14:textId="169CED3A" w:rsidR="00913309" w:rsidRPr="005F2432" w:rsidRDefault="00913309" w:rsidP="00913309">
            <w:pPr>
              <w:rPr>
                <w:rFonts w:cstheme="minorHAnsi"/>
              </w:rPr>
            </w:pPr>
            <w:r w:rsidRPr="005F2432">
              <w:rPr>
                <w:rFonts w:cstheme="minorHAnsi"/>
              </w:rPr>
              <w:t xml:space="preserve">Cholera control is achievable via safe drinking water, vaccines, and effective outbreak response. Hence, epidemics emerge under scenarios of political instability, war, and extreme water events in already fragile countries. Cholera prevention requires the understanding of the distribution and availability of its pathogen, </w:t>
            </w:r>
            <w:r w:rsidRPr="005F2432">
              <w:rPr>
                <w:rFonts w:cstheme="minorHAnsi"/>
                <w:i/>
              </w:rPr>
              <w:t>Vibrio cholerae</w:t>
            </w:r>
            <w:r w:rsidRPr="005F2432">
              <w:rPr>
                <w:rFonts w:cstheme="minorHAnsi"/>
              </w:rPr>
              <w:t xml:space="preserve">, and the role of the environmental condition that facilitate or limit </w:t>
            </w:r>
            <w:r w:rsidRPr="005F2432">
              <w:rPr>
                <w:rFonts w:cstheme="minorHAnsi"/>
                <w:i/>
              </w:rPr>
              <w:t>V. cholerae</w:t>
            </w:r>
            <w:r w:rsidRPr="005F2432">
              <w:rPr>
                <w:rFonts w:cstheme="minorHAnsi"/>
              </w:rPr>
              <w:t xml:space="preserve"> emergence and persistence. The abundance of </w:t>
            </w:r>
            <w:r w:rsidRPr="005F2432">
              <w:rPr>
                <w:rFonts w:cstheme="minorHAnsi"/>
                <w:i/>
              </w:rPr>
              <w:t xml:space="preserve">V. cholerae </w:t>
            </w:r>
            <w:r w:rsidRPr="005F2432">
              <w:rPr>
                <w:rFonts w:cstheme="minorHAnsi"/>
              </w:rPr>
              <w:t>is associated to increments in sea surface temperatures and phytoplankton in coastal waters</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&lt;EndNote&gt;&lt;Cite&gt;&lt;Author&gt;Jutla&lt;/Author&gt;&lt;Year&gt;2011&lt;/Year&gt;&lt;RecNum&gt;297&lt;/RecNum&gt;&lt;DisplayText&gt;&lt;style face="superscript"&gt;44&lt;/style&gt;&lt;/DisplayText&gt;&lt;record&gt;&lt;rec-number&gt;297&lt;/rec-number&gt;&lt;foreign-keys&gt;&lt;key app="EN" db-id="e2zepwa56vz2ryev2aoxraf420vzvwft0pzz" timestamp="1560006912"&gt;297&lt;/key&gt;&lt;/foreign-keys&gt;&lt;ref-type name="Journal Article"&gt;17&lt;/ref-type&gt;&lt;contributors&gt;&lt;authors&gt;&lt;author&gt;Jutla, Antarpreet S&lt;/author&gt;&lt;author&gt;Akanda, Ali S&lt;/author&gt;&lt;author&gt;Griffiths, Jeffrey K&lt;/author&gt;&lt;author&gt;Colwell, Rita&lt;/author&gt;&lt;author&gt;Islam, Shafiqul&lt;/author&gt;&lt;/authors&gt;&lt;/contributors&gt;&lt;titles&gt;&lt;title&gt;Warming oceans, phytoplankton, and river discharge: implications for cholera outbreaks&lt;/title&gt;&lt;secondary-title&gt;The American journal of tropical medicine and hygiene&lt;/secondary-title&gt;&lt;/titles&gt;&lt;periodical&gt;&lt;full-title&gt;The American journal of tropical medicine and hygiene&lt;/full-title&gt;&lt;/periodical&gt;&lt;pages&gt;303-308&lt;/pages&gt;&lt;volume&gt;85&lt;/volume&gt;&lt;number&gt;2&lt;/number&gt;&lt;dates&gt;&lt;year&gt;2011&lt;/year&gt;&lt;/dates&gt;&lt;isbn&gt;0002-9637&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44</w:t>
            </w:r>
            <w:r w:rsidR="00F515A7" w:rsidRPr="005F2432">
              <w:rPr>
                <w:rFonts w:cstheme="minorHAnsi"/>
              </w:rPr>
              <w:fldChar w:fldCharType="end"/>
            </w:r>
            <w:r w:rsidRPr="005F2432">
              <w:rPr>
                <w:rFonts w:cstheme="minorHAnsi"/>
              </w:rPr>
              <w:t xml:space="preserve">  Thus, the distribution</w:t>
            </w:r>
            <w:r w:rsidRPr="005F2432">
              <w:rPr>
                <w:rFonts w:cstheme="minorHAnsi"/>
                <w:i/>
              </w:rPr>
              <w:t xml:space="preserve"> V. cholerae </w:t>
            </w:r>
            <w:r w:rsidRPr="005F2432">
              <w:rPr>
                <w:rFonts w:cstheme="minorHAnsi"/>
              </w:rPr>
              <w:t xml:space="preserve">was reconstructed using an ecological niche modelling approach linking </w:t>
            </w:r>
            <w:r w:rsidRPr="005F2432">
              <w:rPr>
                <w:rFonts w:cstheme="minorHAnsi"/>
                <w:i/>
              </w:rPr>
              <w:t xml:space="preserve">V. cholerae </w:t>
            </w:r>
            <w:r w:rsidRPr="005F2432">
              <w:rPr>
                <w:rFonts w:cstheme="minorHAnsi"/>
              </w:rPr>
              <w:t xml:space="preserve">reports and fine-scale sea surface temperature and phytoplankton in coastal waters during the last 15 years. </w:t>
            </w:r>
          </w:p>
          <w:p w14:paraId="452471E0" w14:textId="77777777" w:rsidR="00913309" w:rsidRPr="005F2432" w:rsidRDefault="00913309" w:rsidP="00913309">
            <w:pPr>
              <w:rPr>
                <w:rFonts w:cstheme="minorHAnsi"/>
              </w:rPr>
            </w:pPr>
          </w:p>
          <w:p w14:paraId="22317CDD" w14:textId="77777777" w:rsidR="00913309" w:rsidRPr="005F2432" w:rsidRDefault="00913309" w:rsidP="00913309">
            <w:pPr>
              <w:rPr>
                <w:rFonts w:cstheme="minorHAnsi"/>
                <w:i/>
              </w:rPr>
            </w:pPr>
            <w:r w:rsidRPr="005F2432">
              <w:rPr>
                <w:rFonts w:cstheme="minorHAnsi"/>
                <w:i/>
              </w:rPr>
              <w:t>Methods:</w:t>
            </w:r>
          </w:p>
          <w:p w14:paraId="5F8FDFA2" w14:textId="04772E37" w:rsidR="00913309" w:rsidRPr="005F2432" w:rsidRDefault="00913309" w:rsidP="00913309">
            <w:pPr>
              <w:rPr>
                <w:rFonts w:cstheme="minorHAnsi"/>
              </w:rPr>
            </w:pPr>
            <w:r w:rsidRPr="005F2432">
              <w:rPr>
                <w:rFonts w:cstheme="minorHAnsi"/>
              </w:rPr>
              <w:t xml:space="preserve">Analyses were performed following the protocols described by </w:t>
            </w:r>
            <w:r w:rsidRPr="005F2432">
              <w:rPr>
                <w:rFonts w:cstheme="minorHAnsi"/>
              </w:rPr>
              <w:fldChar w:fldCharType="begin" w:fldLock="1"/>
            </w:r>
            <w:r w:rsidRPr="005F2432">
              <w:rPr>
                <w:rFonts w:cstheme="minorHAnsi"/>
              </w:rPr>
              <w:instrText>ADDIN CSL_CITATION {"citationItems":[{"id":"ITEM-1","itemData":{"DOI":"10.1016/j.actatropica.2015.05.028","ISSN":"0001706X","PMID":"26048558","abstract":"Vibrio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identified specific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control.","author":[{"dropping-particle":"","family":"Escobar","given":"Luis E.","non-dropping-particle":"","parse-names":false,"suffix":""},{"dropping-particle":"","family":"Ryan","given":"Sadie J.","non-dropping-particle":"","parse-names":false,"suffix":""},{"dropping-particle":"","family":"Stewart-Ibarra","given":"Anna M.","non-dropping-particle":"","parse-names":false,"suffix":""},{"dropping-particle":"","family":"Finkelstein","given":"Julia L.","non-dropping-particle":"","parse-names":false,"suffix":""},{"dropping-particle":"","family":"King","given":"Christine A.","non-dropping-particle":"","parse-names":false,"suffix":""},{"dropping-particle":"","family":"Qiao","given":"Huijie","non-dropping-particle":"","parse-names":false,"suffix":""},{"dropping-particle":"","family":"Polhemus","given":"Mark E.","non-dropping-particle":"","parse-names":false,"suffix":""}],"container-title":"Acta Tropica","id":"ITEM-1","issued":{"date-parts":[["2015","9"]]},"page":"202-211","publisher":"Elsevier B.V.","title":"A global map of suitability for coastal &lt;i&gt;Vibrio cholerae&lt;/i&gt; under current and future climate conditions","type":"article-journal","volume":"149"},"uris":["http://www.mendeley.com/documents/?uuid=66c7fad8-bcd7-4dab-b683-e937ff706f72"]}],"mendeley":{"formattedCitation":"(Escobar &lt;i&gt;et al.&lt;/i&gt; 2015)","manualFormatting":"Escobar et al. (2015)","plainTextFormattedCitation":"(Escobar et al. 2015)","previouslyFormattedCitation":"(Escobar &lt;i&gt;et al.&lt;/i&gt; 2015)"},"properties":{"noteIndex":0},"schema":"https://github.com/citation-style-language/schema/raw/master/csl-citation.json"}</w:instrText>
            </w:r>
            <w:r w:rsidRPr="005F2432">
              <w:rPr>
                <w:rFonts w:cstheme="minorHAnsi"/>
              </w:rPr>
              <w:fldChar w:fldCharType="separate"/>
            </w:r>
            <w:r w:rsidRPr="005F2432">
              <w:rPr>
                <w:rFonts w:cstheme="minorHAnsi"/>
                <w:noProof/>
              </w:rPr>
              <w:t>Escobar et al. (2015)</w:t>
            </w:r>
            <w:r w:rsidRPr="005F2432">
              <w:rPr>
                <w:rFonts w:cstheme="minorHAnsi"/>
              </w:rPr>
              <w:fldChar w:fldCharType="end"/>
            </w:r>
            <w:r w:rsidR="00F515A7" w:rsidRPr="005F2432">
              <w:rPr>
                <w:rFonts w:cstheme="minorHAnsi"/>
              </w:rPr>
              <w:fldChar w:fldCharType="begin"/>
            </w:r>
            <w:r w:rsidR="0011445B" w:rsidRPr="005F2432">
              <w:rPr>
                <w:rFonts w:cstheme="minorHAnsi"/>
              </w:rPr>
              <w:instrText xml:space="preserve"> ADDIN EN.CITE &lt;EndNote&gt;&lt;Cite&gt;&lt;Author&gt;Escobar&lt;/Author&gt;&lt;Year&gt;2015&lt;/Year&gt;&lt;RecNum&gt;293&lt;/RecNum&gt;&lt;DisplayText&gt;&lt;style face="superscript"&gt;45&lt;/style&gt;&lt;/DisplayText&gt;&lt;record&gt;&lt;rec-number&gt;293&lt;/rec-number&gt;&lt;foreign-keys&gt;&lt;key app="EN" db-id="e2zepwa56vz2ryev2aoxraf420vzvwft0pzz" timestamp="1560006534"&gt;293&lt;/key&gt;&lt;/foreign-keys&gt;&lt;ref-type name="Journal Article"&gt;17&lt;/ref-type&gt;&lt;contributors&gt;&lt;authors&gt;&lt;author&gt;Escobar, Luis E&lt;/author&gt;&lt;author&gt;Ryan, Sadie J&lt;/author&gt;&lt;author&gt;Stewart-Ibarra, Anna M&lt;/author&gt;&lt;author&gt;Finkelstein, Julia L&lt;/author&gt;&lt;author&gt;King, Christine A&lt;/author&gt;&lt;author&gt;Qiao, Huijie&lt;/author&gt;&lt;author&gt;Polhemus, Mark E&lt;/author&gt;&lt;/authors&gt;&lt;/contributors&gt;&lt;titles&gt;&lt;title&gt;A global map of suitability for coastal Vibrio cholerae under current and future climate conditions&lt;/title&gt;&lt;secondary-title&gt;Acta tropica&lt;/secondary-title&gt;&lt;/titles&gt;&lt;periodical&gt;&lt;full-title&gt;Acta tropica&lt;/full-title&gt;&lt;/periodical&gt;&lt;pages&gt;202-211&lt;/pages&gt;&lt;volume&gt;149&lt;/volume&gt;&lt;dates&gt;&lt;year&gt;2015&lt;/year&gt;&lt;/dates&gt;&lt;isbn&gt;0001-706X&lt;/isbn&gt;&lt;urls&gt;&lt;/urls&gt;&lt;/record&gt;&lt;/Cite&gt;&lt;/EndNote&gt;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45</w:t>
            </w:r>
            <w:r w:rsidR="00F515A7" w:rsidRPr="005F2432">
              <w:rPr>
                <w:rFonts w:cstheme="minorHAnsi"/>
              </w:rPr>
              <w:fldChar w:fldCharType="end"/>
            </w:r>
            <w:r w:rsidRPr="005F2432">
              <w:rPr>
                <w:rFonts w:cstheme="minorHAnsi"/>
              </w:rPr>
              <w:t xml:space="preserve"> to estimate suitable sea waters for </w:t>
            </w:r>
            <w:r w:rsidRPr="005F2432">
              <w:rPr>
                <w:rFonts w:cstheme="minorHAnsi"/>
                <w:i/>
              </w:rPr>
              <w:t>V. cholerae</w:t>
            </w:r>
            <w:r w:rsidRPr="005F2432">
              <w:rPr>
                <w:rFonts w:cstheme="minorHAnsi"/>
              </w:rPr>
              <w:t xml:space="preserve"> under climate change conditions. The environmental tolerances of </w:t>
            </w:r>
            <w:r w:rsidRPr="005F2432">
              <w:rPr>
                <w:rFonts w:cstheme="minorHAnsi"/>
                <w:i/>
              </w:rPr>
              <w:t xml:space="preserve">V. cholerae </w:t>
            </w:r>
            <w:r w:rsidRPr="005F2432">
              <w:rPr>
                <w:rFonts w:cstheme="minorHAnsi"/>
              </w:rPr>
              <w:t xml:space="preserve">were determined based on </w:t>
            </w:r>
            <w:r w:rsidRPr="005F2432">
              <w:rPr>
                <w:rFonts w:cstheme="minorHAnsi"/>
              </w:rPr>
              <w:fldChar w:fldCharType="begin" w:fldLock="1"/>
            </w:r>
            <w:r w:rsidRPr="005F2432">
              <w:rPr>
                <w:rFonts w:cstheme="minorHAnsi"/>
              </w:rPr>
              <w:instrText>ADDIN CSL_CITATION {"citationItems":[{"id":"ITEM-1","itemData":{"DOI":"10.1016/j.actatropica.2015.05.028","ISSN":"0001706X","PMID":"26048558","abstract":"Vibrio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identified specific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control.","author":[{"dropping-particle":"","family":"Escobar","given":"Luis E.","non-dropping-particle":"","parse-names":false,"suffix":""},{"dropping-particle":"","family":"Ryan","given":"Sadie J.","non-dropping-particle":"","parse-names":false,"suffix":""},{"dropping-particle":"","family":"Stewart-Ibarra","given":"Anna M.","non-dropping-particle":"","parse-names":false,"suffix":""},{"dropping-particle":"","family":"Finkelstein","given":"Julia L.","non-dropping-particle":"","parse-names":false,"suffix":""},{"dropping-particle":"","family":"King","given":"Christine A.","non-dropping-particle":"","parse-names":false,"suffix":""},{"dropping-particle":"","family":"Qiao","given":"Huijie","non-dropping-particle":"","parse-names":false,"suffix":""},{"dropping-particle":"","family":"Polhemus","given":"Mark E.","non-dropping-particle":"","parse-names":false,"suffix":""}],"container-title":"Acta Tropica","id":"ITEM-1","issued":{"date-parts":[["2015","9"]]},"page":"202-211","publisher":"Elsevier B.V.","title":"A global map of suitability for coastal &lt;i&gt;Vibrio cholerae&lt;/i&gt; under current and future climate conditions","type":"article-journal","volume":"149"},"uris":["http://www.mendeley.com/documents/?uuid=66c7fad8-bcd7-4dab-b683-e937ff706f72"]}],"mendeley":{"formattedCitation":"(Escobar &lt;i&gt;et al.&lt;/i&gt; 2015)","manualFormatting":"Escobar et al. (2015)","plainTextFormattedCitation":"(Escobar et al. 2015)","previouslyFormattedCitation":"(Escobar &lt;i&gt;et al.&lt;/i&gt; 2015)"},"properties":{"noteIndex":0},"schema":"https://github.com/citation-style-language/schema/raw/master/csl-citation.json"}</w:instrText>
            </w:r>
            <w:r w:rsidRPr="005F2432">
              <w:rPr>
                <w:rFonts w:cstheme="minorHAnsi"/>
              </w:rPr>
              <w:fldChar w:fldCharType="separate"/>
            </w:r>
            <w:r w:rsidRPr="005F2432">
              <w:rPr>
                <w:rFonts w:cstheme="minorHAnsi"/>
                <w:noProof/>
              </w:rPr>
              <w:t xml:space="preserve">Escobar </w:t>
            </w:r>
            <w:r w:rsidRPr="005F2432">
              <w:rPr>
                <w:rFonts w:cstheme="minorHAnsi"/>
                <w:i/>
                <w:noProof/>
              </w:rPr>
              <w:t>et al.</w:t>
            </w:r>
            <w:r w:rsidRPr="005F2432">
              <w:rPr>
                <w:rFonts w:cstheme="minorHAnsi"/>
                <w:noProof/>
              </w:rPr>
              <w:t xml:space="preserve"> (2015)</w:t>
            </w:r>
            <w:r w:rsidRPr="005F2432">
              <w:rPr>
                <w:rFonts w:cstheme="minorHAnsi"/>
              </w:rPr>
              <w:fldChar w:fldCharType="end"/>
            </w:r>
            <w:r w:rsidRPr="005F2432">
              <w:rPr>
                <w:rFonts w:cstheme="minorHAnsi"/>
              </w:rPr>
              <w:t xml:space="preserve"> reports of </w:t>
            </w:r>
            <w:r w:rsidRPr="005F2432">
              <w:rPr>
                <w:rFonts w:cstheme="minorHAnsi"/>
                <w:i/>
              </w:rPr>
              <w:t xml:space="preserve">V. cholerae </w:t>
            </w:r>
            <w:r w:rsidRPr="005F2432">
              <w:rPr>
                <w:rFonts w:cstheme="minorHAnsi"/>
              </w:rPr>
              <w:t>in coastal waters and an ecological niche model based on sea surface temperature and chlorophyll-</w:t>
            </w:r>
            <w:r w:rsidRPr="005F2432">
              <w:rPr>
                <w:rFonts w:cstheme="minorHAnsi"/>
                <w:i/>
              </w:rPr>
              <w:t>a</w:t>
            </w:r>
            <w:r w:rsidRPr="005F2432">
              <w:rPr>
                <w:rFonts w:cstheme="minorHAnsi"/>
              </w:rPr>
              <w:t xml:space="preserve">, which have been found to be main drivers of </w:t>
            </w:r>
            <w:r w:rsidRPr="005F2432">
              <w:rPr>
                <w:rFonts w:cstheme="minorHAnsi"/>
                <w:i/>
              </w:rPr>
              <w:t>V. cholerae</w:t>
            </w:r>
            <w:r w:rsidRPr="005F2432">
              <w:rPr>
                <w:rFonts w:cstheme="minorHAnsi"/>
              </w:rPr>
              <w:t xml:space="preserve"> occurrence</w:t>
            </w:r>
            <w:r w:rsidR="007560D9" w:rsidRPr="005F2432">
              <w:rPr>
                <w:rFonts w:cstheme="minorHAnsi"/>
              </w:rPr>
              <w:t>.</w:t>
            </w:r>
            <w:r w:rsidR="00F515A7" w:rsidRPr="005F2432">
              <w:rPr>
                <w:rFonts w:cstheme="minorHAnsi"/>
              </w:rPr>
              <w:fldChar w:fldCharType="begin">
                <w:fldData xml:space="preserve">PEVuZE5vdGU+PENpdGU+PEF1dGhvcj5Fc2NvYmFyPC9BdXRob3I+PFllYXI+MjAxNTwvWWVhcj48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PEVuZE5vdGU+PENpdGU+PEF1dGhvcj5Fc2NvYmFyPC9BdXRob3I+PFllYXI+MjAxNTwvWWVhcj48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00F515A7" w:rsidRPr="005F2432">
              <w:rPr>
                <w:rFonts w:cstheme="minorHAnsi"/>
              </w:rPr>
            </w:r>
            <w:r w:rsidR="00F515A7" w:rsidRPr="005F2432">
              <w:rPr>
                <w:rFonts w:cstheme="minorHAnsi"/>
              </w:rPr>
              <w:fldChar w:fldCharType="separate"/>
            </w:r>
            <w:r w:rsidR="0011445B" w:rsidRPr="005F2432">
              <w:rPr>
                <w:rFonts w:cstheme="minorHAnsi"/>
                <w:noProof/>
                <w:vertAlign w:val="superscript"/>
              </w:rPr>
              <w:t>44-46</w:t>
            </w:r>
            <w:r w:rsidR="00F515A7" w:rsidRPr="005F2432">
              <w:rPr>
                <w:rFonts w:cstheme="minorHAnsi"/>
              </w:rPr>
              <w:fldChar w:fldCharType="end"/>
            </w:r>
            <w:r w:rsidRPr="005F2432">
              <w:rPr>
                <w:rFonts w:cstheme="minorHAnsi"/>
              </w:rPr>
              <w:t xml:space="preserve">  Annual mean, range, maximum, and minimum values of these oceanographic variables were estimated between 2003 and 2018 to compile 15 years of seawater conditions at 4 km</w:t>
            </w:r>
            <w:r w:rsidRPr="005F2432">
              <w:rPr>
                <w:rFonts w:cstheme="minorHAnsi"/>
                <w:vertAlign w:val="superscript"/>
              </w:rPr>
              <w:t>2</w:t>
            </w:r>
            <w:r w:rsidRPr="005F2432">
              <w:rPr>
                <w:rFonts w:cstheme="minorHAnsi"/>
              </w:rPr>
              <w:t xml:space="preserve"> cell size in the exclusive economic zone of each country around the world (</w:t>
            </w:r>
            <w:r w:rsidR="007560D9" w:rsidRPr="005F2432">
              <w:rPr>
                <w:rFonts w:cstheme="minorHAnsi"/>
              </w:rPr>
              <w:fldChar w:fldCharType="begin"/>
            </w:r>
            <w:r w:rsidR="007560D9" w:rsidRPr="005F2432">
              <w:rPr>
                <w:rFonts w:cstheme="minorHAnsi"/>
              </w:rPr>
              <w:instrText xml:space="preserve"> REF _Ref10903376 \h </w:instrText>
            </w:r>
            <w:r w:rsidR="007E0494" w:rsidRPr="005F2432">
              <w:rPr>
                <w:rFonts w:cstheme="minorHAnsi"/>
              </w:rPr>
              <w:instrText xml:space="preserve"> \* MERGEFORMAT </w:instrText>
            </w:r>
            <w:r w:rsidR="007560D9" w:rsidRPr="005F2432">
              <w:rPr>
                <w:rFonts w:cstheme="minorHAnsi"/>
              </w:rPr>
            </w:r>
            <w:r w:rsidR="007560D9" w:rsidRPr="005F2432">
              <w:rPr>
                <w:rFonts w:cstheme="minorHAnsi"/>
              </w:rPr>
              <w:fldChar w:fldCharType="separate"/>
            </w:r>
            <w:r w:rsidR="008E4C54">
              <w:rPr>
                <w:rFonts w:cstheme="minorHAnsi"/>
                <w:b/>
                <w:bCs/>
                <w:lang w:val="en-US"/>
              </w:rPr>
              <w:t>Error! Reference source not found.</w:t>
            </w:r>
            <w:r w:rsidR="007560D9" w:rsidRPr="005F2432">
              <w:rPr>
                <w:rFonts w:cstheme="minorHAnsi"/>
              </w:rPr>
              <w:fldChar w:fldCharType="end"/>
            </w:r>
            <w:r w:rsidRPr="005F2432">
              <w:rPr>
                <w:rFonts w:cstheme="minorHAnsi"/>
              </w:rPr>
              <w:t>).</w:t>
            </w:r>
          </w:p>
          <w:p w14:paraId="1B06C997" w14:textId="77777777" w:rsidR="007E0494" w:rsidRPr="005F2432" w:rsidRDefault="00913309" w:rsidP="007E0494">
            <w:pPr>
              <w:keepNext/>
            </w:pPr>
            <w:r w:rsidRPr="005F2432">
              <w:rPr>
                <w:rFonts w:cstheme="minorHAnsi"/>
                <w:noProof/>
                <w:lang w:val="en-US"/>
              </w:rPr>
              <w:drawing>
                <wp:inline distT="0" distB="0" distL="0" distR="0" wp14:anchorId="678CC5FB" wp14:editId="1E94106B">
                  <wp:extent cx="4547335" cy="2340085"/>
                  <wp:effectExtent l="0" t="0" r="5715" b="3175"/>
                  <wp:docPr id="2" name="Picture 2" descr="C:\Users\escobar1\Downloads\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cobar1\Downloads\image (1)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3473" cy="2353536"/>
                          </a:xfrm>
                          <a:prstGeom prst="rect">
                            <a:avLst/>
                          </a:prstGeom>
                          <a:noFill/>
                          <a:ln>
                            <a:noFill/>
                          </a:ln>
                        </pic:spPr>
                      </pic:pic>
                    </a:graphicData>
                  </a:graphic>
                </wp:inline>
              </w:drawing>
            </w:r>
          </w:p>
          <w:p w14:paraId="20F4BB28" w14:textId="22434E72" w:rsidR="007560D9" w:rsidRPr="005F2432" w:rsidRDefault="007E0494" w:rsidP="007E0494">
            <w:pPr>
              <w:pStyle w:val="Caption"/>
              <w:rPr>
                <w:rFonts w:cstheme="minorHAnsi"/>
              </w:rPr>
            </w:pPr>
            <w:bookmarkStart w:id="201" w:name="_Ref10906101"/>
            <w:r w:rsidRPr="005F2432">
              <w:t xml:space="preserve">Figure </w:t>
            </w:r>
            <w:r w:rsidRPr="005F2432">
              <w:fldChar w:fldCharType="begin"/>
            </w:r>
            <w:r w:rsidRPr="005F2432">
              <w:instrText xml:space="preserve"> SEQ Figure \* ARABIC </w:instrText>
            </w:r>
            <w:r w:rsidRPr="005F2432">
              <w:fldChar w:fldCharType="separate"/>
            </w:r>
            <w:ins w:id="202" w:author="Author">
              <w:r w:rsidR="00B11AAE">
                <w:rPr>
                  <w:noProof/>
                </w:rPr>
                <w:t>16</w:t>
              </w:r>
            </w:ins>
            <w:del w:id="203" w:author="Author">
              <w:r w:rsidR="008E4C54" w:rsidDel="00B11AAE">
                <w:rPr>
                  <w:noProof/>
                </w:rPr>
                <w:delText>13</w:delText>
              </w:r>
            </w:del>
            <w:r w:rsidRPr="005F2432">
              <w:fldChar w:fldCharType="end"/>
            </w:r>
            <w:bookmarkEnd w:id="201"/>
            <w:r w:rsidRPr="005F2432">
              <w:t>: Exclusive economic zone of each country around the world.</w:t>
            </w:r>
          </w:p>
          <w:p w14:paraId="51039E97" w14:textId="77777777" w:rsidR="007E0494" w:rsidRPr="005F2432" w:rsidRDefault="007E0494" w:rsidP="00913309">
            <w:pPr>
              <w:rPr>
                <w:rFonts w:cstheme="minorHAnsi"/>
              </w:rPr>
            </w:pPr>
          </w:p>
          <w:p w14:paraId="5769BD7A" w14:textId="2B53B367" w:rsidR="00913309" w:rsidRPr="005F2432" w:rsidRDefault="007560D9" w:rsidP="00913309">
            <w:pPr>
              <w:rPr>
                <w:rFonts w:cstheme="minorHAnsi"/>
              </w:rPr>
            </w:pPr>
            <w:r w:rsidRPr="005F2432">
              <w:rPr>
                <w:rFonts w:cstheme="minorHAnsi"/>
              </w:rPr>
              <w:t>A distance of ~200 miles was calculated off the coast of each country to resemble the exclusive economic zone defined by the United Nations with country borders defined elsewhere</w:t>
            </w:r>
            <w:r w:rsidR="007E0494" w:rsidRPr="005F2432">
              <w:rPr>
                <w:rFonts w:cstheme="minorHAnsi"/>
              </w:rPr>
              <w:t xml:space="preserve"> (</w:t>
            </w:r>
            <w:r w:rsidR="007E0494" w:rsidRPr="005F2432">
              <w:rPr>
                <w:rFonts w:cstheme="minorHAnsi"/>
              </w:rPr>
              <w:fldChar w:fldCharType="begin"/>
            </w:r>
            <w:r w:rsidR="007E0494" w:rsidRPr="005F2432">
              <w:rPr>
                <w:rFonts w:cstheme="minorHAnsi"/>
              </w:rPr>
              <w:instrText xml:space="preserve"> REF _Ref10906101 \h </w:instrText>
            </w:r>
            <w:r w:rsidR="005F2432">
              <w:rPr>
                <w:rFonts w:cstheme="minorHAnsi"/>
              </w:rPr>
              <w:instrText xml:space="preserve"> \* MERGEFORMAT </w:instrText>
            </w:r>
            <w:r w:rsidR="007E0494" w:rsidRPr="005F2432">
              <w:rPr>
                <w:rFonts w:cstheme="minorHAnsi"/>
              </w:rPr>
            </w:r>
            <w:r w:rsidR="007E0494" w:rsidRPr="005F2432">
              <w:rPr>
                <w:rFonts w:cstheme="minorHAnsi"/>
              </w:rPr>
              <w:fldChar w:fldCharType="separate"/>
            </w:r>
            <w:r w:rsidR="008E4C54" w:rsidRPr="005F2432">
              <w:t xml:space="preserve">Figure </w:t>
            </w:r>
            <w:r w:rsidR="008E4C54">
              <w:rPr>
                <w:noProof/>
              </w:rPr>
              <w:t>13</w:t>
            </w:r>
            <w:r w:rsidR="007E0494" w:rsidRPr="005F2432">
              <w:rPr>
                <w:rFonts w:cstheme="minorHAnsi"/>
              </w:rPr>
              <w:fldChar w:fldCharType="end"/>
            </w:r>
            <w:r w:rsidR="007E0494" w:rsidRPr="005F2432">
              <w:rPr>
                <w:rFonts w:cstheme="minorHAnsi"/>
              </w:rPr>
              <w:t>)</w:t>
            </w:r>
            <w:r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&lt;EndNote&gt;&lt;Cite&gt;&lt;Author&gt;Flanders Marine Institute&lt;/Author&gt;&lt;Year&gt;2018&lt;/Year&gt;&lt;RecNum&gt;295&lt;/RecNum&gt;&lt;DisplayText&gt;&lt;style face="superscript"&gt;47&lt;/style&gt;&lt;/DisplayText&gt;&lt;record&gt;&lt;rec-number&gt;295&lt;/rec-number&gt;&lt;foreign-keys&gt;&lt;key app="EN" db-id="e2zepwa56vz2ryev2aoxraf420vzvwft0pzz" timestamp="1560006784"&gt;295&lt;/key&gt;&lt;/foreign-keys&gt;&lt;ref-type name="Web Page"&gt;12&lt;/ref-type&gt;&lt;contributors&gt;&lt;authors&gt;&lt;author&gt;Flanders Marine Institute,&lt;/author&gt;&lt;/authors&gt;&lt;/contributors&gt;&lt;titles&gt;&lt;title&gt;The intersect of the Exclusive Economic Zones and IHO sea areas, version 3&lt;/title&gt;&lt;/titles&gt;&lt;volume&gt;2019&lt;/volume&gt;&lt;number&gt;10 April&lt;/number&gt;&lt;dates&gt;&lt;year&gt;2018&lt;/year&gt;&lt;/dates&gt;&lt;urls&gt;&lt;related-urls&gt;&lt;url&gt;http://www.marineregions.org/&lt;/url&gt;&lt;/related-urls&gt;&lt;/urls&gt;&lt;/record&gt;&lt;/Cite&gt;&lt;/EndNote&gt;</w:instrText>
            </w:r>
            <w:r w:rsidR="00F515A7" w:rsidRPr="005F2432">
              <w:rPr>
                <w:rFonts w:cstheme="minorHAnsi"/>
              </w:rPr>
              <w:fldChar w:fldCharType="separate"/>
            </w:r>
            <w:r w:rsidR="0011445B" w:rsidRPr="005F2432">
              <w:rPr>
                <w:rFonts w:cstheme="minorHAnsi"/>
                <w:noProof/>
                <w:vertAlign w:val="superscript"/>
              </w:rPr>
              <w:t>47</w:t>
            </w:r>
            <w:r w:rsidR="00F515A7" w:rsidRPr="005F2432">
              <w:rPr>
                <w:rFonts w:cstheme="minorHAnsi"/>
              </w:rPr>
              <w:fldChar w:fldCharType="end"/>
            </w:r>
          </w:p>
          <w:p w14:paraId="64DD5BBF" w14:textId="77777777" w:rsidR="007E0494" w:rsidRPr="005F2432" w:rsidRDefault="007E0494" w:rsidP="00913309">
            <w:pPr>
              <w:rPr>
                <w:rFonts w:cstheme="minorHAnsi"/>
              </w:rPr>
            </w:pPr>
          </w:p>
          <w:p w14:paraId="0E96D820" w14:textId="18B7C5A9" w:rsidR="00913309" w:rsidRPr="005F2432" w:rsidRDefault="00913309" w:rsidP="00913309">
            <w:pPr>
              <w:rPr>
                <w:rFonts w:cstheme="minorHAnsi"/>
              </w:rPr>
            </w:pPr>
            <w:r w:rsidRPr="005F2432">
              <w:rPr>
                <w:rFonts w:cstheme="minorHAnsi"/>
              </w:rPr>
              <w:t xml:space="preserve">Suitable seawater conditions for </w:t>
            </w:r>
            <w:r w:rsidRPr="005F2432">
              <w:rPr>
                <w:rFonts w:cstheme="minorHAnsi"/>
                <w:i/>
              </w:rPr>
              <w:t>V. cholerae</w:t>
            </w:r>
            <w:r w:rsidRPr="005F2432">
              <w:rPr>
                <w:rFonts w:cstheme="minorHAnsi"/>
              </w:rPr>
              <w:t xml:space="preserve"> were determined by estimating the realized ecological niche of the bacterium. The realized ecological niche was reconstructed by linking </w:t>
            </w:r>
            <w:r w:rsidRPr="005F2432">
              <w:rPr>
                <w:rFonts w:cstheme="minorHAnsi"/>
                <w:i/>
              </w:rPr>
              <w:t>V. cholerae</w:t>
            </w:r>
            <w:r w:rsidRPr="005F2432">
              <w:rPr>
                <w:rFonts w:cstheme="minorHAnsi"/>
              </w:rPr>
              <w:t xml:space="preserve"> reports with sea surface temperature and chlorophyll-</w:t>
            </w:r>
            <w:r w:rsidRPr="005F2432">
              <w:rPr>
                <w:rFonts w:cstheme="minorHAnsi"/>
                <w:i/>
              </w:rPr>
              <w:t>a</w:t>
            </w:r>
            <w:r w:rsidRPr="005F2432">
              <w:rPr>
                <w:rFonts w:cstheme="minorHAnsi"/>
              </w:rPr>
              <w:t xml:space="preserve"> values from year 2003 as proxies of abiotic and biotic factors respectively</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&lt;EndNote&gt;&lt;Cite&gt;&lt;Author&gt;Johnson&lt;/Author&gt;&lt;Year&gt;2019&lt;/Year&gt;&lt;RecNum&gt;296&lt;/RecNum&gt;&lt;DisplayText&gt;&lt;style face="superscript"&gt;48&lt;/style&gt;&lt;/DisplayText&gt;&lt;record&gt;&lt;rec-number&gt;296&lt;/rec-number&gt;&lt;foreign-keys&gt;&lt;key app="EN" db-id="e2zepwa56vz2ryev2aoxraf420vzvwft0pzz" timestamp="1560006856"&gt;296&lt;/key&gt;&lt;/foreign-keys&gt;&lt;ref-type name="Journal Article"&gt;17&lt;/ref-type&gt;&lt;contributors&gt;&lt;authors&gt;&lt;author&gt;Johnson, E.E.&lt;/author&gt;&lt;author&gt;Escobar, L.E. &lt;/author&gt;&lt;author&gt;Zambrana-Torrelio, C.&lt;/author&gt;&lt;/authors&gt;&lt;/contributors&gt;&lt;titles&gt;&lt;title&gt;An ecological framework for modeling the geography of disease transmission&lt;/title&gt;&lt;secondary-title&gt;Trends in Ecology &amp;amp; Evolution &lt;/secondary-title&gt;&lt;/titles&gt;&lt;periodical&gt;&lt;full-title&gt;Trends in Ecology &amp;amp; Evolution&lt;/full-title&gt;&lt;/periodical&gt;&lt;volume&gt;In Press&lt;/volume&gt;&lt;dates&gt;&lt;year&gt;2019&lt;/year&gt;&lt;/dates&gt;&lt;urls&gt;&lt;/urls&gt;&lt;/record&gt;&lt;/Cite&gt;&lt;/EndNote&gt;</w:instrText>
            </w:r>
            <w:r w:rsidR="00F515A7" w:rsidRPr="005F2432">
              <w:rPr>
                <w:rFonts w:cstheme="minorHAnsi"/>
              </w:rPr>
              <w:fldChar w:fldCharType="separate"/>
            </w:r>
            <w:r w:rsidR="0011445B" w:rsidRPr="005F2432">
              <w:rPr>
                <w:rFonts w:cstheme="minorHAnsi"/>
                <w:noProof/>
                <w:vertAlign w:val="superscript"/>
              </w:rPr>
              <w:t>48</w:t>
            </w:r>
            <w:r w:rsidR="00F515A7" w:rsidRPr="005F2432">
              <w:rPr>
                <w:rFonts w:cstheme="minorHAnsi"/>
              </w:rPr>
              <w:fldChar w:fldCharType="end"/>
            </w:r>
            <w:r w:rsidRPr="005F2432">
              <w:rPr>
                <w:rFonts w:cstheme="minorHAnsi"/>
              </w:rPr>
              <w:t xml:space="preserve"> Niche models were developed in a calibration of 100 km around each </w:t>
            </w:r>
            <w:r w:rsidRPr="005F2432">
              <w:rPr>
                <w:rFonts w:cstheme="minorHAnsi"/>
                <w:i/>
              </w:rPr>
              <w:t>V. cholerae</w:t>
            </w:r>
            <w:r w:rsidRPr="005F2432">
              <w:rPr>
                <w:rFonts w:cstheme="minorHAnsi"/>
              </w:rPr>
              <w:t xml:space="preserve"> report as a proxy of the pathogen’s potential dispersal</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&lt;EndNote&gt;&lt;Cite&gt;&lt;Author&gt;Escobar&lt;/Author&gt;&lt;Year&gt;2015&lt;/Year&gt;&lt;RecNum&gt;293&lt;/RecNum&gt;&lt;DisplayText&gt;&lt;style face="superscript"&gt;45&lt;/style&gt;&lt;/DisplayText&gt;&lt;record&gt;&lt;rec-number&gt;293&lt;/rec-number&gt;&lt;foreign-keys&gt;&lt;key app="EN" db-id="e2zepwa56vz2ryev2aoxraf420vzvwft0pzz" timestamp="1560006534"&gt;293&lt;/key&gt;&lt;/foreign-keys&gt;&lt;ref-type name="Journal Article"&gt;17&lt;/ref-type&gt;&lt;contributors&gt;&lt;authors&gt;&lt;author&gt;Escobar, Luis E&lt;/author&gt;&lt;author&gt;Ryan, Sadie J&lt;/author&gt;&lt;author&gt;Stewart-Ibarra, Anna M&lt;/author&gt;&lt;author&gt;Finkelstein, Julia L&lt;/author&gt;&lt;author&gt;King, Christine A&lt;/author&gt;&lt;author&gt;Qiao, Huijie&lt;/author&gt;&lt;author&gt;Polhemus, Mark E&lt;/author&gt;&lt;/authors&gt;&lt;/contributors&gt;&lt;titles&gt;&lt;title&gt;A global map of suitability for coastal Vibrio cholerae under current and future climate conditions&lt;/title&gt;&lt;secondary-title&gt;Acta tropica&lt;/secondary-title&gt;&lt;/titles&gt;&lt;periodical&gt;&lt;full-title&gt;Acta tropica&lt;/full-title&gt;&lt;/periodical&gt;&lt;pages&gt;202-211&lt;/pages&gt;&lt;volume&gt;149&lt;/volume&gt;&lt;dates&gt;&lt;year&gt;2015&lt;/year&gt;&lt;/dates&gt;&lt;isbn&gt;0001-706X&lt;/isbn&gt;&lt;urls&gt;&lt;/urls&gt;&lt;/record&gt;&lt;/Cite&gt;&lt;/EndNote&gt;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45</w:t>
            </w:r>
            <w:r w:rsidR="00F515A7" w:rsidRPr="005F2432">
              <w:rPr>
                <w:rFonts w:cstheme="minorHAnsi"/>
              </w:rPr>
              <w:fldChar w:fldCharType="end"/>
            </w:r>
            <w:r w:rsidR="007560D9" w:rsidRPr="005F2432">
              <w:rPr>
                <w:rFonts w:cstheme="minorHAnsi"/>
              </w:rPr>
              <w:t xml:space="preserve"> </w:t>
            </w:r>
            <w:r w:rsidRPr="005F2432">
              <w:rPr>
                <w:rFonts w:cstheme="minorHAnsi"/>
              </w:rPr>
              <w:t>Models were done using Maxent, a machine learning algorithm</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&lt;EndNote&gt;&lt;Cite&gt;&lt;Author&gt;Phillips&lt;/Author&gt;&lt;Year&gt;2017&lt;/Year&gt;&lt;RecNum&gt;300&lt;/RecNum&gt;&lt;DisplayText&gt;&lt;style face="superscript"&gt;49&lt;/style&gt;&lt;/DisplayText&gt;&lt;record&gt;&lt;rec-number&gt;300&lt;/rec-number&gt;&lt;foreign-keys&gt;&lt;key app="EN" db-id="e2zepwa56vz2ryev2aoxraf420vzvwft0pzz" timestamp="1560007019"&gt;300&lt;/key&gt;&lt;/foreign-keys&gt;&lt;ref-type name="Journal Article"&gt;17&lt;/ref-type&gt;&lt;contributors&gt;&lt;authors&gt;&lt;author&gt;Phillips, Steven J&lt;/author&gt;&lt;author&gt;Anderson, Robert P&lt;/author&gt;&lt;author&gt;Dudík, Miroslav&lt;/author&gt;&lt;author&gt;Schapire, Robert E&lt;/author&gt;&lt;author&gt;Blair, Mary E&lt;/author&gt;&lt;/authors&gt;&lt;/contributors&gt;&lt;titles&gt;&lt;title&gt;Opening the black box: an open‐source release of Maxent&lt;/title&gt;&lt;secondary-title&gt;Ecography&lt;/secondary-title&gt;&lt;/titles&gt;&lt;periodical&gt;&lt;full-title&gt;Ecography&lt;/full-title&gt;&lt;/periodical&gt;&lt;pages&gt;887-893&lt;/pages&gt;&lt;volume&gt;40&lt;/volume&gt;&lt;number&gt;7&lt;/number&gt;&lt;dates&gt;&lt;year&gt;2017&lt;/year&gt;&lt;/dates&gt;&lt;isbn&gt;0906-7590&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49</w:t>
            </w:r>
            <w:r w:rsidR="00F515A7" w:rsidRPr="005F2432">
              <w:rPr>
                <w:rFonts w:cstheme="minorHAnsi"/>
              </w:rPr>
              <w:fldChar w:fldCharType="end"/>
            </w:r>
            <w:r w:rsidRPr="005F2432">
              <w:rPr>
                <w:rFonts w:cstheme="minorHAnsi"/>
              </w:rPr>
              <w:t xml:space="preserve"> </w:t>
            </w:r>
            <w:r w:rsidR="000F477A" w:rsidRPr="005F2432">
              <w:rPr>
                <w:rFonts w:cstheme="minorHAnsi"/>
              </w:rPr>
              <w:t>Th</w:t>
            </w:r>
            <w:r w:rsidRPr="005F2432">
              <w:rPr>
                <w:rFonts w:cstheme="minorHAnsi"/>
              </w:rPr>
              <w:t xml:space="preserve">e Maxent version integrated in the </w:t>
            </w:r>
            <w:r w:rsidRPr="005F2432">
              <w:rPr>
                <w:rFonts w:cstheme="minorHAnsi"/>
                <w:i/>
              </w:rPr>
              <w:t>kuenm</w:t>
            </w:r>
            <w:r w:rsidRPr="005F2432">
              <w:rPr>
                <w:rFonts w:cstheme="minorHAnsi"/>
              </w:rPr>
              <w:t xml:space="preserve"> package in R </w:t>
            </w:r>
            <w:r w:rsidR="000F477A" w:rsidRPr="005F2432">
              <w:rPr>
                <w:rFonts w:cstheme="minorHAnsi"/>
              </w:rPr>
              <w:t xml:space="preserve">was used </w:t>
            </w:r>
            <w:r w:rsidRPr="005F2432">
              <w:rPr>
                <w:rFonts w:cstheme="minorHAnsi"/>
              </w:rPr>
              <w:t>to develop a large population of candidate models from which to select the best model. Candidate Maxent models included different regularization multipliers (i.e., 0.1, 0.5, 1, 1.5, 2) and diverse combinations of model features (i.e., linear, quadratic, threshold, product, hinge). The most parsimonious and significant model was selected as best model</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&lt;EndNote&gt;&lt;Cite&gt;&lt;Author&gt;Cobos&lt;/Author&gt;&lt;Year&gt;2019&lt;/Year&gt;&lt;RecNum&gt;294&lt;/RecNum&gt;&lt;DisplayText&gt;&lt;style face="superscript"&gt;50&lt;/style&gt;&lt;/DisplayText&gt;&lt;record&gt;&lt;rec-number&gt;294&lt;/rec-number&gt;&lt;foreign-keys&gt;&lt;key app="EN" db-id="e2zepwa56vz2ryev2aoxraf420vzvwft0pzz" timestamp="1560006691"&gt;294&lt;/key&gt;&lt;/foreign-keys&gt;&lt;ref-type name="Journal Article"&gt;17&lt;/ref-type&gt;&lt;contributors&gt;&lt;authors&gt;&lt;author&gt;Cobos, M.E. &lt;/author&gt;&lt;author&gt;Peterson, A.T.&lt;/author&gt;&lt;author&gt;Barve, N. &lt;/author&gt;&lt;author&gt;Osorio-olvera, L.&lt;/author&gt;&lt;/authors&gt;&lt;/contributors&gt;&lt;titles&gt;&lt;title&gt;kuenm: A dynamic R package for detailed development of ecological niche models using Maxent.&lt;/title&gt;&lt;secondary-title&gt;PeerJ&lt;/secondary-title&gt;&lt;/titles&gt;&lt;periodical&gt;&lt;full-title&gt;PeerJ&lt;/full-title&gt;&lt;/periodical&gt;&lt;volume&gt;In Press&lt;/volume&gt;&lt;dates&gt;&lt;year&gt;2019&lt;/year&gt;&lt;/dates&gt;&lt;urls&gt;&lt;/urls&gt;&lt;/record&gt;&lt;/Cite&gt;&lt;/EndNote&gt;</w:instrText>
            </w:r>
            <w:r w:rsidR="00F515A7" w:rsidRPr="005F2432">
              <w:rPr>
                <w:rFonts w:cstheme="minorHAnsi"/>
              </w:rPr>
              <w:fldChar w:fldCharType="separate"/>
            </w:r>
            <w:r w:rsidR="0011445B" w:rsidRPr="005F2432">
              <w:rPr>
                <w:rFonts w:cstheme="minorHAnsi"/>
                <w:noProof/>
                <w:vertAlign w:val="superscript"/>
              </w:rPr>
              <w:t>50</w:t>
            </w:r>
            <w:r w:rsidR="00F515A7" w:rsidRPr="005F2432">
              <w:rPr>
                <w:rFonts w:cstheme="minorHAnsi"/>
              </w:rPr>
              <w:fldChar w:fldCharType="end"/>
            </w:r>
            <w:r w:rsidRPr="005F2432">
              <w:rPr>
                <w:rFonts w:cstheme="minorHAnsi"/>
              </w:rPr>
              <w:t xml:space="preserve">  Specifically, the best model was selected based on Akaike information criterion, p-value, and omission rates</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&lt;EndNote&gt;&lt;Cite&gt;&lt;Author&gt;Cobos&lt;/Author&gt;&lt;Year&gt;2019&lt;/Year&gt;&lt;RecNum&gt;294&lt;/RecNum&gt;&lt;DisplayText&gt;&lt;style face="superscript"&gt;50,51&lt;/style&gt;&lt;/DisplayText&gt;&lt;record&gt;&lt;rec-number&gt;294&lt;/rec-number&gt;&lt;foreign-keys&gt;&lt;key app="EN" db-id="e2zepwa56vz2ryev2aoxraf420vzvwft0pzz" timestamp="1560006691"&gt;294&lt;/key&gt;&lt;/foreign-keys&gt;&lt;ref-type name="Journal Article"&gt;17&lt;/ref-type&gt;&lt;contributors&gt;&lt;authors&gt;&lt;author&gt;Cobos, M.E. &lt;/author&gt;&lt;author&gt;Peterson, A.T.&lt;/author&gt;&lt;author&gt;Barve, N. &lt;/author&gt;&lt;author&gt;Osorio-olvera, L.&lt;/author&gt;&lt;/authors&gt;&lt;/contributors&gt;&lt;titles&gt;&lt;title&gt;kuenm: A dynamic R package for detailed development of ecological niche models using Maxent.&lt;/title&gt;&lt;secondary-title&gt;PeerJ&lt;/secondary-title&gt;&lt;/titles&gt;&lt;periodical&gt;&lt;full-title&gt;PeerJ&lt;/full-title&gt;&lt;/periodical&gt;&lt;volume&gt;In Press&lt;/volume&gt;&lt;dates&gt;&lt;year&gt;2019&lt;/year&gt;&lt;/dates&gt;&lt;urls&gt;&lt;/urls&gt;&lt;/record&gt;&lt;/Cite&gt;&lt;Cite&gt;&lt;Author&gt;Muscarella&lt;/Author&gt;&lt;Year&gt;2014&lt;/Year&gt;&lt;RecNum&gt;298&lt;/RecNum&gt;&lt;record&gt;&lt;rec-number&gt;298&lt;/rec-number&gt;&lt;foreign-keys&gt;&lt;key app="EN" db-id="e2zepwa56vz2ryev2aoxraf420vzvwft0pzz" timestamp="1560006951"&gt;298&lt;/key&gt;&lt;/foreign-keys&gt;&lt;ref-type name="Journal Article"&gt;17&lt;/ref-type&gt;&lt;contributors&gt;&lt;authors&gt;&lt;author&gt;Muscarella, Robert&lt;/author&gt;&lt;author&gt;Galante, Peter J&lt;/author&gt;&lt;author&gt;Soley‐Guardia, Mariano&lt;/author&gt;&lt;author&gt;Boria, Robert A&lt;/author&gt;&lt;author&gt;Kass, Jamie M&lt;/author&gt;&lt;author&gt;Uriarte, María&lt;/author&gt;&lt;author&gt;Anderson, Robert P&lt;/author&gt;&lt;/authors&gt;&lt;/contributors&gt;&lt;titles&gt;&lt;title&gt;ENM eval: An R package for conducting spatially independent evaluations and estimating optimal model complexity for Maxent ecological niche models&lt;/title&gt;&lt;secondary-title&gt;Methods in Ecology and Evolution&lt;/secondary-title&gt;&lt;/titles&gt;&lt;periodical&gt;&lt;full-title&gt;Methods in Ecology and Evolution&lt;/full-title&gt;&lt;/periodical&gt;&lt;pages&gt;1198-1205&lt;/pages&gt;&lt;volume&gt;5&lt;/volume&gt;&lt;number&gt;11&lt;/number&gt;&lt;dates&gt;&lt;year&gt;2014&lt;/year&gt;&lt;/dates&gt;&lt;isbn&gt;2041-210X&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50,51</w:t>
            </w:r>
            <w:r w:rsidR="00F515A7" w:rsidRPr="005F2432">
              <w:rPr>
                <w:rFonts w:cstheme="minorHAnsi"/>
              </w:rPr>
              <w:fldChar w:fldCharType="end"/>
            </w:r>
            <w:r w:rsidRPr="005F2432">
              <w:rPr>
                <w:rFonts w:cstheme="minorHAnsi"/>
              </w:rPr>
              <w:t xml:space="preserve"> </w:t>
            </w:r>
          </w:p>
          <w:p w14:paraId="4BEDFF31" w14:textId="77777777" w:rsidR="00913309" w:rsidRPr="005F2432" w:rsidRDefault="00913309" w:rsidP="00913309">
            <w:pPr>
              <w:rPr>
                <w:rFonts w:cstheme="minorHAnsi"/>
              </w:rPr>
            </w:pPr>
          </w:p>
          <w:p w14:paraId="0463E427" w14:textId="56ADE0DD" w:rsidR="00913309" w:rsidRPr="005F2432" w:rsidRDefault="00913309" w:rsidP="00913309">
            <w:pPr>
              <w:rPr>
                <w:rFonts w:cstheme="minorHAnsi"/>
              </w:rPr>
            </w:pPr>
            <w:r w:rsidRPr="005F2432">
              <w:rPr>
                <w:rFonts w:cstheme="minorHAnsi"/>
              </w:rPr>
              <w:t xml:space="preserve">The final 2003 model was then projected to all the consecutive years to generate a time-series analysis of suitable coastal areas for </w:t>
            </w:r>
            <w:r w:rsidRPr="005F2432">
              <w:rPr>
                <w:rFonts w:cstheme="minorHAnsi"/>
                <w:i/>
              </w:rPr>
              <w:t xml:space="preserve">V. cholerae </w:t>
            </w:r>
            <w:r w:rsidRPr="005F2432">
              <w:rPr>
                <w:rFonts w:cstheme="minorHAnsi"/>
              </w:rPr>
              <w:t>between 2003 and 2018. Models were projected using model extrapolation and model transference in Maxent</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&lt;EndNote&gt;&lt;Cite&gt;&lt;Author&gt;Qiao&lt;/Author&gt;&lt;Year&gt;2019&lt;/Year&gt;&lt;RecNum&gt;301&lt;/RecNum&gt;&lt;DisplayText&gt;&lt;style face="superscript"&gt;52&lt;/style&gt;&lt;/DisplayText&gt;&lt;record&gt;&lt;rec-number&gt;301&lt;/rec-number&gt;&lt;foreign-keys&gt;&lt;key app="EN" db-id="e2zepwa56vz2ryev2aoxraf420vzvwft0pzz" timestamp="1560007043"&gt;301&lt;/key&gt;&lt;/foreign-keys&gt;&lt;ref-type name="Journal Article"&gt;17&lt;/ref-type&gt;&lt;contributors&gt;&lt;authors&gt;&lt;author&gt;Qiao, Huijie&lt;/author&gt;&lt;author&gt;Feng, Xiao&lt;/author&gt;&lt;author&gt;Escobar, Luis E&lt;/author&gt;&lt;author&gt;Peterson, A Townsend&lt;/author&gt;&lt;author&gt;Soberón, Jorge&lt;/author&gt;&lt;author&gt;Zhu, Gengping&lt;/author&gt;&lt;author&gt;Papeş, Monica&lt;/author&gt;&lt;/authors&gt;&lt;/contributors&gt;&lt;titles&gt;&lt;title&gt;An evaluation of transferability of ecological niche models&lt;/title&gt;&lt;secondary-title&gt;Ecography&lt;/secondary-title&gt;&lt;/titles&gt;&lt;periodical&gt;&lt;full-title&gt;Ecography&lt;/full-title&gt;&lt;/periodical&gt;&lt;pages&gt;521-534&lt;/pages&gt;&lt;volume&gt;42&lt;/volume&gt;&lt;number&gt;3&lt;/number&gt;&lt;dates&gt;&lt;year&gt;2019&lt;/year&gt;&lt;/dates&gt;&lt;isbn&gt;0906-7590&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52</w:t>
            </w:r>
            <w:r w:rsidR="00F515A7" w:rsidRPr="005F2432">
              <w:rPr>
                <w:rFonts w:cstheme="minorHAnsi"/>
              </w:rPr>
              <w:fldChar w:fldCharType="end"/>
            </w:r>
            <w:r w:rsidRPr="005F2432">
              <w:rPr>
                <w:rFonts w:cstheme="minorHAnsi"/>
              </w:rPr>
              <w:t xml:space="preserve"> The original continuous values of the models (i.e., </w:t>
            </w:r>
            <w:r w:rsidRPr="005F2432">
              <w:rPr>
                <w:rFonts w:cstheme="minorHAnsi"/>
                <w:i/>
              </w:rPr>
              <w:t>V. cholerae</w:t>
            </w:r>
            <w:r w:rsidRPr="005F2432">
              <w:rPr>
                <w:rFonts w:cstheme="minorHAnsi"/>
              </w:rPr>
              <w:t xml:space="preserve"> suitability index ranging from 0 to ~1) were converted to binary (i.e., suitable or unsuitable for </w:t>
            </w:r>
            <w:r w:rsidRPr="005F2432">
              <w:rPr>
                <w:rFonts w:cstheme="minorHAnsi"/>
                <w:i/>
              </w:rPr>
              <w:t>V. cholerae</w:t>
            </w:r>
            <w:r w:rsidRPr="005F2432">
              <w:rPr>
                <w:rFonts w:cstheme="minorHAnsi"/>
              </w:rPr>
              <w:t xml:space="preserve">). Binary models were generated using a threshold of 5% omission rate, which removes 5% of the lowest calibration values as a proxy of </w:t>
            </w:r>
            <w:r w:rsidRPr="005F2432">
              <w:rPr>
                <w:rFonts w:cstheme="minorHAnsi"/>
                <w:i/>
              </w:rPr>
              <w:t xml:space="preserve">α </w:t>
            </w:r>
            <w:r w:rsidRPr="005F2432">
              <w:rPr>
                <w:rFonts w:cstheme="minorHAnsi"/>
              </w:rPr>
              <w:t>= 0.05, generally used in statistics</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&lt;EndNote&gt;&lt;Cite&gt;&lt;Author&gt;Peterson&lt;/Author&gt;&lt;Year&gt;2014&lt;/Year&gt;&lt;RecNum&gt;299&lt;/RecNum&gt;&lt;DisplayText&gt;&lt;style face="superscript"&gt;53&lt;/style&gt;&lt;/DisplayText&gt;&lt;record&gt;&lt;rec-number&gt;299&lt;/rec-number&gt;&lt;foreign-keys&gt;&lt;key app="EN" db-id="e2zepwa56vz2ryev2aoxraf420vzvwft0pzz" timestamp="1560006982"&gt;299&lt;/key&gt;&lt;/foreign-keys&gt;&lt;ref-type name="Book"&gt;6&lt;/ref-type&gt;&lt;contributors&gt;&lt;authors&gt;&lt;author&gt;Peterson, A Townsend&lt;/author&gt;&lt;/authors&gt;&lt;/contributors&gt;&lt;titles&gt;&lt;title&gt;Mapping disease transmission risk: enriching models using biogeography and ecology&lt;/title&gt;&lt;/titles&gt;&lt;dates&gt;&lt;year&gt;2014&lt;/year&gt;&lt;/dates&gt;&lt;publisher&gt;JHU Press&lt;/publisher&gt;&lt;isbn&gt;1421414732&lt;/isbn&gt;&lt;urls&gt;&lt;/urls&gt;&lt;/record&gt;&lt;/Cite&gt;&lt;/EndNote&gt;</w:instrText>
            </w:r>
            <w:r w:rsidR="00F515A7" w:rsidRPr="005F2432">
              <w:rPr>
                <w:rFonts w:cstheme="minorHAnsi"/>
              </w:rPr>
              <w:fldChar w:fldCharType="separate"/>
            </w:r>
            <w:r w:rsidR="0011445B" w:rsidRPr="005F2432">
              <w:rPr>
                <w:rFonts w:cstheme="minorHAnsi"/>
                <w:noProof/>
                <w:vertAlign w:val="superscript"/>
              </w:rPr>
              <w:t>53</w:t>
            </w:r>
            <w:r w:rsidR="00F515A7" w:rsidRPr="005F2432">
              <w:rPr>
                <w:rFonts w:cstheme="minorHAnsi"/>
              </w:rPr>
              <w:fldChar w:fldCharType="end"/>
            </w:r>
            <w:r w:rsidRPr="005F2432">
              <w:rPr>
                <w:rFonts w:cstheme="minorHAnsi"/>
              </w:rPr>
              <w:t xml:space="preserve"> The total area suitable for </w:t>
            </w:r>
            <w:r w:rsidRPr="005F2432">
              <w:rPr>
                <w:rFonts w:cstheme="minorHAnsi"/>
                <w:i/>
              </w:rPr>
              <w:t>V. cholerae</w:t>
            </w:r>
            <w:r w:rsidRPr="005F2432">
              <w:rPr>
                <w:rFonts w:cstheme="minorHAnsi"/>
              </w:rPr>
              <w:t xml:space="preserve"> by country was used as a proxy of cholera</w:t>
            </w:r>
            <w:r w:rsidRPr="005F2432">
              <w:rPr>
                <w:rFonts w:cstheme="minorHAnsi"/>
                <w:i/>
              </w:rPr>
              <w:t xml:space="preserve"> </w:t>
            </w:r>
            <w:r w:rsidRPr="005F2432">
              <w:rPr>
                <w:rFonts w:cstheme="minorHAnsi"/>
              </w:rPr>
              <w:t xml:space="preserve">transmission risk. Complementarily, for continuous models, the average </w:t>
            </w:r>
            <w:r w:rsidRPr="005F2432">
              <w:rPr>
                <w:rFonts w:cstheme="minorHAnsi"/>
                <w:i/>
              </w:rPr>
              <w:t xml:space="preserve">V. cholerae </w:t>
            </w:r>
            <w:r w:rsidRPr="005F2432">
              <w:rPr>
                <w:rFonts w:cstheme="minorHAnsi"/>
              </w:rPr>
              <w:t>suitability index was estimated by country as a proxy of cholera transmission risk. Values of suitability were used to generate locally weighted scatterplot smoothing of risk vs. time.</w:t>
            </w:r>
          </w:p>
        </w:tc>
      </w:tr>
      <w:tr w:rsidR="00913309" w:rsidRPr="005F2432" w14:paraId="02F109FA" w14:textId="77777777" w:rsidTr="00F515A7">
        <w:tc>
          <w:tcPr>
            <w:tcW w:w="1419" w:type="dxa"/>
          </w:tcPr>
          <w:p w14:paraId="017F3503" w14:textId="77777777" w:rsidR="00913309" w:rsidRPr="005F2432" w:rsidRDefault="00913309" w:rsidP="00913309">
            <w:pPr>
              <w:rPr>
                <w:rFonts w:cstheme="minorHAnsi"/>
              </w:rPr>
            </w:pPr>
            <w:r w:rsidRPr="005F2432">
              <w:rPr>
                <w:rFonts w:cstheme="minorHAnsi"/>
                <w:b/>
                <w:bCs/>
              </w:rPr>
              <w:t>Data</w:t>
            </w:r>
          </w:p>
        </w:tc>
        <w:tc>
          <w:tcPr>
            <w:tcW w:w="8169" w:type="dxa"/>
          </w:tcPr>
          <w:p w14:paraId="08215CC8" w14:textId="77777777" w:rsidR="00913309" w:rsidRPr="005F2432" w:rsidRDefault="00913309" w:rsidP="00913309">
            <w:pPr>
              <w:rPr>
                <w:rFonts w:cstheme="minorHAnsi"/>
              </w:rPr>
            </w:pPr>
            <w:r w:rsidRPr="005F2432">
              <w:rPr>
                <w:rFonts w:cstheme="minorHAnsi"/>
              </w:rPr>
              <w:t>Data of sea surface temperature and chlorophyll-</w:t>
            </w:r>
            <w:r w:rsidRPr="005F2432">
              <w:rPr>
                <w:rFonts w:cstheme="minorHAnsi"/>
                <w:i/>
              </w:rPr>
              <w:t>a</w:t>
            </w:r>
            <w:r w:rsidRPr="005F2432">
              <w:rPr>
                <w:rFonts w:cstheme="minorHAnsi"/>
              </w:rPr>
              <w:t xml:space="preserve"> across coastal areas were collected from the Moderate Resolution Imaging Spectroradiometer (MODIS) sensor in the Aqua satellite—launched in 2002 and part of the NASA Earth Observing System. Data were obtained at 4 km</w:t>
            </w:r>
            <w:r w:rsidRPr="005F2432">
              <w:rPr>
                <w:rFonts w:cstheme="minorHAnsi"/>
                <w:vertAlign w:val="superscript"/>
              </w:rPr>
              <w:t>2</w:t>
            </w:r>
            <w:r w:rsidRPr="005F2432">
              <w:rPr>
                <w:rFonts w:cstheme="minorHAnsi"/>
              </w:rPr>
              <w:t xml:space="preserve"> spatial resolution and monthly temporal resolution during the period 2003-2018 and available at </w:t>
            </w:r>
            <w:hyperlink r:id="rId26" w:history="1">
              <w:r w:rsidRPr="005F2432">
                <w:rPr>
                  <w:rStyle w:val="Hyperlink"/>
                  <w:rFonts w:cstheme="minorHAnsi"/>
                </w:rPr>
                <w:t>https://coastwatch.pfeg.noaa.gov/erddap/griddap/erdMH1sstdmday.html</w:t>
              </w:r>
            </w:hyperlink>
            <w:r w:rsidRPr="005F2432">
              <w:rPr>
                <w:rFonts w:cstheme="minorHAnsi"/>
              </w:rPr>
              <w:t xml:space="preserve"> for sea surface temperature and at  </w:t>
            </w:r>
            <w:hyperlink r:id="rId27" w:history="1">
              <w:r w:rsidRPr="005F2432">
                <w:rPr>
                  <w:rStyle w:val="Hyperlink"/>
                  <w:rFonts w:cstheme="minorHAnsi"/>
                </w:rPr>
                <w:t>https://coastwatch.pfeg.noaa.gov/erddap/griddap/erdMH1chlamday.html</w:t>
              </w:r>
            </w:hyperlink>
            <w:r w:rsidRPr="005F2432">
              <w:rPr>
                <w:rFonts w:cstheme="minorHAnsi"/>
              </w:rPr>
              <w:t xml:space="preserve"> for chlorophyll-</w:t>
            </w:r>
            <w:r w:rsidRPr="005F2432">
              <w:rPr>
                <w:rFonts w:cstheme="minorHAnsi"/>
                <w:i/>
              </w:rPr>
              <w:t>a</w:t>
            </w:r>
            <w:r w:rsidRPr="005F2432">
              <w:rPr>
                <w:rFonts w:cstheme="minorHAnsi"/>
              </w:rPr>
              <w:t>. Monthly averages from sea surface temperature and chlorophyll-</w:t>
            </w:r>
            <w:r w:rsidRPr="005F2432">
              <w:rPr>
                <w:rFonts w:cstheme="minorHAnsi"/>
                <w:i/>
              </w:rPr>
              <w:t>a</w:t>
            </w:r>
            <w:r w:rsidRPr="005F2432">
              <w:rPr>
                <w:rFonts w:cstheme="minorHAnsi"/>
              </w:rPr>
              <w:t xml:space="preserve"> layers (i.e., Level 3 MODIS) were used to estimate annual mean, range, maximum, and minimum values for each variable for each year. These values were used during model calibration.</w:t>
            </w:r>
          </w:p>
        </w:tc>
      </w:tr>
      <w:tr w:rsidR="00913309" w:rsidRPr="005F2432" w14:paraId="26188EF2" w14:textId="77777777" w:rsidTr="00F515A7">
        <w:tc>
          <w:tcPr>
            <w:tcW w:w="1419" w:type="dxa"/>
          </w:tcPr>
          <w:p w14:paraId="741865F7" w14:textId="77777777" w:rsidR="00913309" w:rsidRPr="005F2432" w:rsidRDefault="00913309" w:rsidP="00913309">
            <w:pPr>
              <w:rPr>
                <w:rFonts w:cstheme="minorHAnsi"/>
              </w:rPr>
            </w:pPr>
            <w:r w:rsidRPr="005F2432">
              <w:rPr>
                <w:rFonts w:cstheme="minorHAnsi"/>
                <w:b/>
                <w:bCs/>
              </w:rPr>
              <w:t>Caveats</w:t>
            </w:r>
          </w:p>
        </w:tc>
        <w:tc>
          <w:tcPr>
            <w:tcW w:w="8169" w:type="dxa"/>
          </w:tcPr>
          <w:p w14:paraId="670CA862" w14:textId="2B491C80" w:rsidR="00913309" w:rsidRPr="005F2432" w:rsidRDefault="00913309" w:rsidP="00913309">
            <w:pPr>
              <w:rPr>
                <w:rFonts w:cstheme="minorHAnsi"/>
              </w:rPr>
            </w:pPr>
            <w:r w:rsidRPr="005F2432">
              <w:rPr>
                <w:rFonts w:cstheme="minorHAnsi"/>
                <w:i/>
              </w:rPr>
              <w:t>Vibrio cholerae</w:t>
            </w:r>
            <w:r w:rsidRPr="005F2432">
              <w:rPr>
                <w:rFonts w:cstheme="minorHAnsi"/>
              </w:rPr>
              <w:t xml:space="preserve"> is not habitually surveyed in coastal waters or in environmental samples in general</w:t>
            </w:r>
            <w:r w:rsidR="007560D9" w:rsidRPr="005F2432">
              <w:rPr>
                <w:rFonts w:cstheme="minorHAnsi"/>
              </w:rPr>
              <w:t>.</w:t>
            </w:r>
            <w:r w:rsidR="00F515A7" w:rsidRPr="005F2432">
              <w:rPr>
                <w:rFonts w:cstheme="minorHAnsi"/>
              </w:rPr>
              <w:fldChar w:fldCharType="begin"/>
            </w:r>
            <w:r w:rsidR="0011445B" w:rsidRPr="005F2432">
              <w:rPr>
                <w:rFonts w:cstheme="minorHAnsi"/>
              </w:rPr>
              <w:instrText xml:space="preserve"> ADDIN EN.CITE &lt;EndNote&gt;&lt;Cite&gt;&lt;Author&gt;Stewart Ibarra&lt;/Author&gt;&lt;Year&gt;2016&lt;/Year&gt;&lt;RecNum&gt;302&lt;/RecNum&gt;&lt;DisplayText&gt;&lt;style face="superscript"&gt;46&lt;/style&gt;&lt;/DisplayText&gt;&lt;record&gt;&lt;rec-number&gt;302&lt;/rec-number&gt;&lt;foreign-keys&gt;&lt;key app="EN" db-id="e2zepwa56vz2ryev2aoxraf420vzvwft0pzz" timestamp="1560007065"&gt;302&lt;/key&gt;&lt;/foreign-keys&gt;&lt;ref-type name="Journal Article"&gt;17&lt;/ref-type&gt;&lt;contributors&gt;&lt;authors&gt;&lt;author&gt;Stewart Ibarra, Anna María&lt;/author&gt;&lt;/authors&gt;&lt;/contributors&gt;&lt;titles&gt;&lt;title&gt;Spatial and seasonal dynamics of cholera (Vibrio cholera) in an estuary in southern coastal Ecuador&lt;/title&gt;&lt;/titles&gt;&lt;dates&gt;&lt;year&gt;2016&lt;/year&gt;&lt;/dates&gt;&lt;urls&gt;&lt;/urls&gt;&lt;/record&gt;&lt;/Cite&gt;&lt;/EndNote&gt;</w:instrText>
            </w:r>
            <w:r w:rsidR="00F515A7" w:rsidRPr="005F2432">
              <w:rPr>
                <w:rFonts w:cstheme="minorHAnsi"/>
              </w:rPr>
              <w:fldChar w:fldCharType="separate"/>
            </w:r>
            <w:r w:rsidR="0011445B" w:rsidRPr="005F2432">
              <w:rPr>
                <w:rFonts w:cstheme="minorHAnsi"/>
                <w:noProof/>
                <w:vertAlign w:val="superscript"/>
              </w:rPr>
              <w:t>46</w:t>
            </w:r>
            <w:r w:rsidR="00F515A7" w:rsidRPr="005F2432">
              <w:rPr>
                <w:rFonts w:cstheme="minorHAnsi"/>
              </w:rPr>
              <w:fldChar w:fldCharType="end"/>
            </w:r>
            <w:r w:rsidRPr="005F2432">
              <w:rPr>
                <w:rFonts w:cstheme="minorHAnsi"/>
              </w:rPr>
              <w:t xml:space="preserve">  Instead, most </w:t>
            </w:r>
            <w:r w:rsidRPr="005F2432">
              <w:rPr>
                <w:rFonts w:cstheme="minorHAnsi"/>
                <w:i/>
              </w:rPr>
              <w:t>V. cholerae</w:t>
            </w:r>
            <w:r w:rsidRPr="005F2432">
              <w:rPr>
                <w:rFonts w:cstheme="minorHAnsi"/>
              </w:rPr>
              <w:t xml:space="preserve"> reports originate from human cases in inland areas. The limited number of reports used in this modelling framework could result in an underestimation of the epidemiological potential of </w:t>
            </w:r>
            <w:r w:rsidRPr="005F2432">
              <w:rPr>
                <w:rFonts w:cstheme="minorHAnsi"/>
                <w:i/>
              </w:rPr>
              <w:t xml:space="preserve">V. cholerae </w:t>
            </w:r>
            <w:r w:rsidRPr="005F2432">
              <w:rPr>
                <w:rFonts w:cstheme="minorHAnsi"/>
              </w:rPr>
              <w:t>in coastal waters around the world. To mitigate this limitation, Maxent models were calibrated and projected allowing extrapolation to reduce overfit to the observed values.</w:t>
            </w:r>
          </w:p>
          <w:p w14:paraId="6BA4A345" w14:textId="77777777" w:rsidR="00913309" w:rsidRPr="005F2432" w:rsidRDefault="00913309" w:rsidP="00913309">
            <w:pPr>
              <w:rPr>
                <w:rFonts w:cstheme="minorHAnsi"/>
              </w:rPr>
            </w:pPr>
            <w:r w:rsidRPr="005F2432">
              <w:rPr>
                <w:rFonts w:cstheme="minorHAnsi"/>
              </w:rPr>
              <w:t xml:space="preserve">Beyond presence of </w:t>
            </w:r>
            <w:r w:rsidRPr="005F2432">
              <w:rPr>
                <w:rFonts w:cstheme="minorHAnsi"/>
                <w:i/>
              </w:rPr>
              <w:t>V. cholerae</w:t>
            </w:r>
            <w:r w:rsidRPr="005F2432">
              <w:rPr>
                <w:rFonts w:cstheme="minorHAnsi"/>
              </w:rPr>
              <w:t>,</w:t>
            </w:r>
            <w:r w:rsidRPr="005F2432">
              <w:rPr>
                <w:rFonts w:cstheme="minorHAnsi"/>
                <w:i/>
              </w:rPr>
              <w:t xml:space="preserve"> </w:t>
            </w:r>
            <w:r w:rsidRPr="005F2432">
              <w:rPr>
                <w:rFonts w:cstheme="minorHAnsi"/>
              </w:rPr>
              <w:t xml:space="preserve">cholera epidemics require a number of non-climate related factors linked to population vulnerability (e.g., unsafe drinking water). Thus, this assessment focused in one component of cholera transmission risk, the plausible availability of </w:t>
            </w:r>
            <w:r w:rsidRPr="005F2432">
              <w:rPr>
                <w:rFonts w:cstheme="minorHAnsi"/>
                <w:i/>
              </w:rPr>
              <w:t xml:space="preserve">V. cholerae </w:t>
            </w:r>
            <w:r w:rsidRPr="005F2432">
              <w:rPr>
                <w:rFonts w:cstheme="minorHAnsi"/>
              </w:rPr>
              <w:t xml:space="preserve">in terms of the coastal waters suitable for the spread and persistence of the bacterium. </w:t>
            </w:r>
          </w:p>
        </w:tc>
      </w:tr>
      <w:tr w:rsidR="00913309" w:rsidRPr="005F2432" w14:paraId="3A65CA5A" w14:textId="77777777" w:rsidTr="00F515A7">
        <w:tc>
          <w:tcPr>
            <w:tcW w:w="1419" w:type="dxa"/>
          </w:tcPr>
          <w:p w14:paraId="17309D94" w14:textId="77777777" w:rsidR="00913309" w:rsidRPr="005F2432" w:rsidRDefault="00913309" w:rsidP="00913309">
            <w:pPr>
              <w:autoSpaceDE w:val="0"/>
              <w:autoSpaceDN w:val="0"/>
              <w:adjustRightInd w:val="0"/>
              <w:rPr>
                <w:rFonts w:cstheme="minorHAnsi"/>
                <w:b/>
                <w:bCs/>
              </w:rPr>
            </w:pPr>
            <w:r w:rsidRPr="005F2432">
              <w:rPr>
                <w:rFonts w:cstheme="minorHAnsi"/>
                <w:b/>
                <w:bCs/>
              </w:rPr>
              <w:t>Future Form of</w:t>
            </w:r>
          </w:p>
          <w:p w14:paraId="3F19EB11" w14:textId="77777777" w:rsidR="00913309" w:rsidRPr="005F2432" w:rsidRDefault="00913309" w:rsidP="00913309">
            <w:pPr>
              <w:rPr>
                <w:rFonts w:cstheme="minorHAnsi"/>
              </w:rPr>
            </w:pPr>
            <w:r w:rsidRPr="005F2432">
              <w:rPr>
                <w:rFonts w:cstheme="minorHAnsi"/>
                <w:b/>
                <w:bCs/>
              </w:rPr>
              <w:t>Indicator</w:t>
            </w:r>
          </w:p>
        </w:tc>
        <w:tc>
          <w:tcPr>
            <w:tcW w:w="8169" w:type="dxa"/>
          </w:tcPr>
          <w:p w14:paraId="605BBCC5" w14:textId="01FABC50" w:rsidR="00913309" w:rsidRPr="005F2432" w:rsidRDefault="00913309" w:rsidP="00913309">
            <w:pPr>
              <w:rPr>
                <w:rFonts w:cstheme="minorHAnsi"/>
              </w:rPr>
            </w:pPr>
            <w:r w:rsidRPr="005F2432">
              <w:rPr>
                <w:rFonts w:cstheme="minorHAnsi"/>
              </w:rPr>
              <w:t>Sea surface temperature and chlorophyll-</w:t>
            </w:r>
            <w:r w:rsidRPr="005F2432">
              <w:rPr>
                <w:rFonts w:cstheme="minorHAnsi"/>
                <w:i/>
              </w:rPr>
              <w:t xml:space="preserve">a </w:t>
            </w:r>
            <w:r w:rsidRPr="005F2432">
              <w:rPr>
                <w:rFonts w:cstheme="minorHAnsi"/>
              </w:rPr>
              <w:t>conditions in future years will allow to determine percentages of change and their location in co</w:t>
            </w:r>
            <w:r w:rsidR="00F20FA9" w:rsidRPr="005F2432">
              <w:rPr>
                <w:rFonts w:cstheme="minorHAnsi"/>
              </w:rPr>
              <w:t>a</w:t>
            </w:r>
            <w:r w:rsidRPr="005F2432">
              <w:rPr>
                <w:rFonts w:cstheme="minorHAnsi"/>
              </w:rPr>
              <w:t xml:space="preserve">stal waters around the world. New satellite-derived data will allow determining whether trends observed in this analysis are consistent in the coming years. </w:t>
            </w:r>
          </w:p>
        </w:tc>
      </w:tr>
      <w:tr w:rsidR="00913309" w:rsidRPr="005F2432" w14:paraId="05B7FCEC" w14:textId="77777777" w:rsidTr="00F515A7">
        <w:tc>
          <w:tcPr>
            <w:tcW w:w="1419" w:type="dxa"/>
          </w:tcPr>
          <w:p w14:paraId="6E10B10A" w14:textId="77777777" w:rsidR="00913309" w:rsidRPr="005F2432" w:rsidRDefault="00913309" w:rsidP="00913309">
            <w:pPr>
              <w:autoSpaceDE w:val="0"/>
              <w:autoSpaceDN w:val="0"/>
              <w:adjustRightInd w:val="0"/>
              <w:rPr>
                <w:rFonts w:cstheme="minorHAnsi"/>
                <w:b/>
                <w:bCs/>
              </w:rPr>
            </w:pPr>
            <w:r w:rsidRPr="005F2432">
              <w:rPr>
                <w:rFonts w:cstheme="minorHAnsi"/>
                <w:b/>
                <w:bCs/>
              </w:rPr>
              <w:t>Additional</w:t>
            </w:r>
          </w:p>
          <w:p w14:paraId="1164BE61" w14:textId="77777777" w:rsidR="00913309" w:rsidRPr="005F2432" w:rsidRDefault="00913309" w:rsidP="00913309">
            <w:pPr>
              <w:rPr>
                <w:rFonts w:cstheme="minorHAnsi"/>
              </w:rPr>
            </w:pPr>
            <w:r w:rsidRPr="005F2432">
              <w:rPr>
                <w:rFonts w:cstheme="minorHAnsi"/>
                <w:b/>
                <w:bCs/>
              </w:rPr>
              <w:t>Information</w:t>
            </w:r>
          </w:p>
        </w:tc>
        <w:tc>
          <w:tcPr>
            <w:tcW w:w="8169" w:type="dxa"/>
          </w:tcPr>
          <w:p w14:paraId="60E83886" w14:textId="77777777" w:rsidR="00913309" w:rsidRPr="005F2432" w:rsidRDefault="00913309" w:rsidP="00913309">
            <w:pPr>
              <w:rPr>
                <w:rFonts w:cstheme="minorHAnsi"/>
              </w:rPr>
            </w:pPr>
            <w:r w:rsidRPr="005F2432">
              <w:rPr>
                <w:rFonts w:cstheme="minorHAnsi"/>
              </w:rPr>
              <w:t xml:space="preserve">Results indicate that while some locations show stability or decrease in their suitability for </w:t>
            </w:r>
            <w:r w:rsidRPr="005F2432">
              <w:rPr>
                <w:rFonts w:cstheme="minorHAnsi"/>
                <w:i/>
              </w:rPr>
              <w:t>V. cholerae</w:t>
            </w:r>
            <w:r w:rsidRPr="005F2432">
              <w:rPr>
                <w:rFonts w:cstheme="minorHAnsi"/>
              </w:rPr>
              <w:t xml:space="preserve">, overall, a consistent trend to increase </w:t>
            </w:r>
            <w:r w:rsidRPr="005F2432">
              <w:rPr>
                <w:rFonts w:cstheme="minorHAnsi"/>
                <w:i/>
              </w:rPr>
              <w:t>V. cholerae</w:t>
            </w:r>
            <w:r w:rsidRPr="005F2432">
              <w:rPr>
                <w:rFonts w:cstheme="minorHAnsi"/>
              </w:rPr>
              <w:t>’s</w:t>
            </w:r>
            <w:r w:rsidRPr="005F2432">
              <w:rPr>
                <w:rFonts w:cstheme="minorHAnsi"/>
                <w:i/>
              </w:rPr>
              <w:t xml:space="preserve"> </w:t>
            </w:r>
            <w:r w:rsidRPr="005F2432">
              <w:rPr>
                <w:rFonts w:cstheme="minorHAnsi"/>
              </w:rPr>
              <w:t>coastal suitability was detected at global scale, with a particularly strong signal for the past five years.</w:t>
            </w:r>
          </w:p>
          <w:p w14:paraId="47CD49BE" w14:textId="77777777" w:rsidR="00913309" w:rsidRPr="005F2432" w:rsidRDefault="00913309" w:rsidP="00913309">
            <w:pPr>
              <w:rPr>
                <w:rFonts w:cstheme="minorHAnsi"/>
              </w:rPr>
            </w:pPr>
          </w:p>
          <w:p w14:paraId="700D089C" w14:textId="77777777" w:rsidR="007560D9" w:rsidRPr="005F2432" w:rsidRDefault="00913309" w:rsidP="00F515A7">
            <w:pPr>
              <w:keepNext/>
              <w:rPr>
                <w:rFonts w:cstheme="minorHAnsi"/>
              </w:rPr>
            </w:pPr>
            <w:r w:rsidRPr="005F2432">
              <w:rPr>
                <w:rFonts w:cstheme="minorHAnsi"/>
                <w:noProof/>
                <w:lang w:val="en-US"/>
              </w:rPr>
              <w:drawing>
                <wp:inline distT="0" distB="0" distL="0" distR="0" wp14:anchorId="3146915E" wp14:editId="7B439B56">
                  <wp:extent cx="3265714" cy="4571999"/>
                  <wp:effectExtent l="0" t="0" r="1143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l_summary.pdf"/>
                          <pic:cNvPicPr/>
                        </pic:nvPicPr>
                        <pic:blipFill>
                          <a:blip r:embed="rId28">
                            <a:extLst>
                              <a:ext uri="{28A0092B-C50C-407E-A947-70E740481C1C}">
                                <a14:useLocalDpi xmlns:a14="http://schemas.microsoft.com/office/drawing/2010/main" val="0"/>
                              </a:ext>
                            </a:extLst>
                          </a:blip>
                          <a:stretch>
                            <a:fillRect/>
                          </a:stretch>
                        </pic:blipFill>
                        <pic:spPr>
                          <a:xfrm>
                            <a:off x="0" y="0"/>
                            <a:ext cx="3265714" cy="4571999"/>
                          </a:xfrm>
                          <a:prstGeom prst="rect">
                            <a:avLst/>
                          </a:prstGeom>
                        </pic:spPr>
                      </pic:pic>
                    </a:graphicData>
                  </a:graphic>
                </wp:inline>
              </w:drawing>
            </w:r>
          </w:p>
          <w:p w14:paraId="2992C86E" w14:textId="2CC0A67E" w:rsidR="00913309" w:rsidRPr="005F2432" w:rsidRDefault="007560D9" w:rsidP="00F515A7">
            <w:pPr>
              <w:pStyle w:val="Caption"/>
              <w:rPr>
                <w:rFonts w:cstheme="minorHAnsi"/>
                <w:lang w:val="en-US"/>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204" w:author="Author">
              <w:r w:rsidR="00B11AAE">
                <w:rPr>
                  <w:rFonts w:cstheme="minorHAnsi"/>
                  <w:noProof/>
                </w:rPr>
                <w:t>17</w:t>
              </w:r>
            </w:ins>
            <w:del w:id="205" w:author="Author">
              <w:r w:rsidR="008E4C54" w:rsidDel="00B11AAE">
                <w:rPr>
                  <w:rFonts w:cstheme="minorHAnsi"/>
                  <w:noProof/>
                </w:rPr>
                <w:delText>14</w:delText>
              </w:r>
            </w:del>
            <w:r w:rsidRPr="005F2432">
              <w:rPr>
                <w:rFonts w:cstheme="minorHAnsi"/>
              </w:rPr>
              <w:fldChar w:fldCharType="end"/>
            </w:r>
            <w:r w:rsidRPr="005F2432">
              <w:rPr>
                <w:rFonts w:cstheme="minorHAnsi"/>
              </w:rPr>
              <w:t>:</w:t>
            </w:r>
            <w:r w:rsidR="0090437F" w:rsidRPr="005F2432">
              <w:rPr>
                <w:rFonts w:cstheme="minorHAnsi"/>
              </w:rPr>
              <w:t xml:space="preserve"> </w:t>
            </w:r>
            <w:r w:rsidRPr="005F2432">
              <w:rPr>
                <w:rFonts w:cstheme="minorHAnsi"/>
              </w:rPr>
              <w:t>Change in suitability for Vibrio cholerae as a result of changing sea surface temperatures and cholorphyll-a concentrations. Top panel: Regions with an increasing trend (thick black line is the global trend); Middle panel: Regions with a stable trend; Lower panel: Regions with a decreasing trend. Regions are based on continental groupings of seawaters in countries’ exclusive economic zones (EEZs).</w:t>
            </w:r>
          </w:p>
          <w:p w14:paraId="7F1FE598" w14:textId="01DA96F0" w:rsidR="00913309" w:rsidRPr="005F2432" w:rsidRDefault="00913309" w:rsidP="00913309">
            <w:pPr>
              <w:rPr>
                <w:rFonts w:cstheme="minorHAnsi"/>
              </w:rPr>
            </w:pPr>
          </w:p>
        </w:tc>
      </w:tr>
    </w:tbl>
    <w:p w14:paraId="7E6E9138" w14:textId="77777777" w:rsidR="00913309" w:rsidRPr="005F2432" w:rsidRDefault="00913309" w:rsidP="00913309">
      <w:pPr>
        <w:rPr>
          <w:rFonts w:cstheme="minorHAnsi"/>
        </w:rPr>
      </w:pPr>
    </w:p>
    <w:p w14:paraId="72C606FA" w14:textId="77777777" w:rsidR="00913309" w:rsidRPr="005F2432" w:rsidRDefault="00913309" w:rsidP="00913309">
      <w:pPr>
        <w:rPr>
          <w:rFonts w:cstheme="minorHAnsi"/>
        </w:rPr>
      </w:pPr>
    </w:p>
    <w:tbl>
      <w:tblPr>
        <w:tblStyle w:val="TableGrid"/>
        <w:tblW w:w="0" w:type="auto"/>
        <w:tblInd w:w="-572" w:type="dxa"/>
        <w:tblLook w:val="04A0" w:firstRow="1" w:lastRow="0" w:firstColumn="1" w:lastColumn="0" w:noHBand="0" w:noVBand="1"/>
      </w:tblPr>
      <w:tblGrid>
        <w:gridCol w:w="1701"/>
        <w:gridCol w:w="7887"/>
      </w:tblGrid>
      <w:tr w:rsidR="00913309" w:rsidRPr="005F2432" w14:paraId="63AC7A65" w14:textId="77777777" w:rsidTr="00F515A7">
        <w:trPr>
          <w:trHeight w:val="449"/>
        </w:trPr>
        <w:tc>
          <w:tcPr>
            <w:tcW w:w="1701" w:type="dxa"/>
          </w:tcPr>
          <w:p w14:paraId="3206ABEB" w14:textId="77777777" w:rsidR="00913309" w:rsidRPr="005F2432" w:rsidRDefault="00913309" w:rsidP="00913309">
            <w:pPr>
              <w:spacing w:before="100" w:beforeAutospacing="1" w:after="100" w:afterAutospacing="1"/>
              <w:rPr>
                <w:rFonts w:eastAsia="Times New Roman" w:cstheme="minorHAnsi"/>
                <w:b/>
                <w:color w:val="222222"/>
                <w:lang w:eastAsia="en-GB"/>
              </w:rPr>
            </w:pPr>
            <w:r w:rsidRPr="005F2432">
              <w:rPr>
                <w:rFonts w:cstheme="minorHAnsi"/>
                <w:b/>
                <w:bCs/>
              </w:rPr>
              <w:t>Working Group</w:t>
            </w:r>
          </w:p>
        </w:tc>
        <w:tc>
          <w:tcPr>
            <w:tcW w:w="7887" w:type="dxa"/>
          </w:tcPr>
          <w:p w14:paraId="44FE1D07" w14:textId="4CDA79AF" w:rsidR="00913309" w:rsidRPr="005F2432" w:rsidRDefault="00913309" w:rsidP="00913309">
            <w:pPr>
              <w:rPr>
                <w:rFonts w:eastAsia="Times New Roman" w:cstheme="minorHAnsi"/>
                <w:color w:val="222222"/>
                <w:lang w:eastAsia="en-GB"/>
              </w:rPr>
            </w:pPr>
            <w:r w:rsidRPr="005F2432">
              <w:rPr>
                <w:rFonts w:cstheme="minorHAnsi"/>
              </w:rPr>
              <w:t>1</w:t>
            </w:r>
            <w:r w:rsidR="004D3DEB" w:rsidRPr="005F2432">
              <w:rPr>
                <w:rFonts w:cstheme="minorHAnsi"/>
              </w:rPr>
              <w:t>:</w:t>
            </w:r>
            <w:r w:rsidRPr="005F2432">
              <w:rPr>
                <w:rFonts w:cstheme="minorHAnsi"/>
              </w:rPr>
              <w:t xml:space="preserve"> Climate Change Impacts, Exposures and Vulnerability</w:t>
            </w:r>
          </w:p>
        </w:tc>
      </w:tr>
      <w:tr w:rsidR="00D2334D" w:rsidRPr="005F2432" w14:paraId="6382F88F" w14:textId="77777777" w:rsidTr="00F515A7">
        <w:trPr>
          <w:trHeight w:val="449"/>
        </w:trPr>
        <w:tc>
          <w:tcPr>
            <w:tcW w:w="1701" w:type="dxa"/>
          </w:tcPr>
          <w:p w14:paraId="45B391E2" w14:textId="73BF1996" w:rsidR="00D2334D" w:rsidRPr="005F2432" w:rsidRDefault="00D2334D"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Indicator</w:t>
            </w:r>
          </w:p>
        </w:tc>
        <w:tc>
          <w:tcPr>
            <w:tcW w:w="7887" w:type="dxa"/>
          </w:tcPr>
          <w:p w14:paraId="14F05895" w14:textId="245A88DA" w:rsidR="00D2334D" w:rsidRPr="005F2432" w:rsidRDefault="00D2334D" w:rsidP="00913309">
            <w:pPr>
              <w:rPr>
                <w:rFonts w:eastAsia="Times New Roman" w:cstheme="minorHAnsi"/>
                <w:color w:val="222222"/>
                <w:lang w:eastAsia="en-GB"/>
              </w:rPr>
            </w:pPr>
            <w:r w:rsidRPr="005F2432">
              <w:rPr>
                <w:rFonts w:eastAsia="Times New Roman" w:cstheme="minorHAnsi"/>
                <w:color w:val="222222"/>
                <w:lang w:eastAsia="en-GB"/>
              </w:rPr>
              <w:t>1.4: Climate-sensitive infectious diseases</w:t>
            </w:r>
          </w:p>
        </w:tc>
      </w:tr>
      <w:tr w:rsidR="00913309" w:rsidRPr="005F2432" w14:paraId="7C8756F2" w14:textId="77777777" w:rsidTr="00F515A7">
        <w:trPr>
          <w:trHeight w:val="449"/>
        </w:trPr>
        <w:tc>
          <w:tcPr>
            <w:tcW w:w="1701" w:type="dxa"/>
          </w:tcPr>
          <w:p w14:paraId="6AE06143" w14:textId="5B21811B" w:rsidR="00913309" w:rsidRPr="005F2432" w:rsidRDefault="00D2334D"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Sub-</w:t>
            </w:r>
            <w:r w:rsidR="00913309" w:rsidRPr="005F2432">
              <w:rPr>
                <w:rFonts w:eastAsia="Times New Roman" w:cstheme="minorHAnsi"/>
                <w:b/>
                <w:color w:val="222222"/>
                <w:lang w:eastAsia="en-GB"/>
              </w:rPr>
              <w:t>Indicator</w:t>
            </w:r>
          </w:p>
        </w:tc>
        <w:tc>
          <w:tcPr>
            <w:tcW w:w="7887" w:type="dxa"/>
          </w:tcPr>
          <w:p w14:paraId="3D0028BF" w14:textId="2E9720D6" w:rsidR="00913309" w:rsidRPr="005F2432" w:rsidRDefault="00913309" w:rsidP="00913309">
            <w:pPr>
              <w:rPr>
                <w:rFonts w:cstheme="minorHAnsi"/>
              </w:rPr>
            </w:pPr>
            <w:r w:rsidRPr="005F2432">
              <w:rPr>
                <w:rFonts w:eastAsia="Times New Roman" w:cstheme="minorHAnsi"/>
                <w:color w:val="222222"/>
                <w:lang w:eastAsia="en-GB"/>
              </w:rPr>
              <w:t>1.4.2</w:t>
            </w:r>
            <w:r w:rsidR="004D3DEB" w:rsidRPr="005F2432">
              <w:rPr>
                <w:rFonts w:eastAsia="Times New Roman" w:cstheme="minorHAnsi"/>
                <w:color w:val="222222"/>
                <w:lang w:eastAsia="en-GB"/>
              </w:rPr>
              <w:t>:</w:t>
            </w:r>
            <w:r w:rsidRPr="005F2432">
              <w:rPr>
                <w:rFonts w:eastAsia="Times New Roman" w:cstheme="minorHAnsi"/>
                <w:color w:val="222222"/>
                <w:lang w:eastAsia="en-GB"/>
              </w:rPr>
              <w:t xml:space="preserve"> V</w:t>
            </w:r>
            <w:r w:rsidRPr="005F2432">
              <w:rPr>
                <w:rFonts w:cstheme="minorHAnsi"/>
                <w:color w:val="000000"/>
              </w:rPr>
              <w:t xml:space="preserve">ulnerability/adaptive capacity to </w:t>
            </w:r>
            <w:r w:rsidRPr="005F2432">
              <w:rPr>
                <w:rFonts w:cstheme="minorHAnsi"/>
                <w:i/>
                <w:color w:val="000000"/>
              </w:rPr>
              <w:t>Aedes</w:t>
            </w:r>
            <w:r w:rsidRPr="005F2432">
              <w:rPr>
                <w:rFonts w:cstheme="minorHAnsi"/>
                <w:color w:val="000000"/>
              </w:rPr>
              <w:t>-borne disease</w:t>
            </w:r>
          </w:p>
          <w:p w14:paraId="4A280652" w14:textId="77777777" w:rsidR="00913309" w:rsidRPr="005F2432" w:rsidRDefault="00913309" w:rsidP="00913309">
            <w:pPr>
              <w:spacing w:before="100" w:beforeAutospacing="1" w:after="100" w:afterAutospacing="1"/>
              <w:rPr>
                <w:rFonts w:eastAsia="Times New Roman" w:cstheme="minorHAnsi"/>
                <w:color w:val="222222"/>
                <w:lang w:eastAsia="en-GB"/>
              </w:rPr>
            </w:pPr>
          </w:p>
        </w:tc>
      </w:tr>
      <w:tr w:rsidR="00913309" w:rsidRPr="005F2432" w14:paraId="0F5009CC" w14:textId="77777777" w:rsidTr="00F515A7">
        <w:tc>
          <w:tcPr>
            <w:tcW w:w="1701" w:type="dxa"/>
          </w:tcPr>
          <w:p w14:paraId="6F1F75FA" w14:textId="77777777" w:rsidR="00913309" w:rsidRPr="005F2432" w:rsidRDefault="00913309"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Methods</w:t>
            </w:r>
          </w:p>
        </w:tc>
        <w:tc>
          <w:tcPr>
            <w:tcW w:w="7887" w:type="dxa"/>
          </w:tcPr>
          <w:p w14:paraId="24FDDF99" w14:textId="6067BFFB"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This indicator computes adaptive capacity of a given country to manage threats posed by infectious diseases</w:t>
            </w:r>
            <w:r w:rsidR="001A17B0" w:rsidRPr="005F2432">
              <w:rPr>
                <w:rFonts w:eastAsia="Times New Roman" w:cstheme="minorHAnsi"/>
                <w:color w:val="222222"/>
                <w:lang w:eastAsia="en-GB"/>
              </w:rPr>
              <w:t>,</w:t>
            </w:r>
            <w:r w:rsidRPr="005F2432">
              <w:rPr>
                <w:rFonts w:eastAsia="Times New Roman" w:cstheme="minorHAnsi"/>
                <w:color w:val="222222"/>
                <w:lang w:eastAsia="en-GB"/>
              </w:rPr>
              <w:t xml:space="preserve"> taking into account core competency in key areas.  The key areas are in surveillance, legislation, food safety, human resources, laboratory, point of entry, response, preparedness, risk communication and zoonosis which form part of </w:t>
            </w:r>
            <w:r w:rsidRPr="005F2432">
              <w:rPr>
                <w:rFonts w:cstheme="minorHAnsi"/>
                <w:szCs w:val="24"/>
              </w:rPr>
              <w:t>International Health Regulations (IHR) Core Capacity Monitoring Framework</w:t>
            </w:r>
            <w:r w:rsidR="00962546" w:rsidRPr="005F2432">
              <w:rPr>
                <w:rFonts w:cstheme="minorHAnsi"/>
                <w:szCs w:val="24"/>
              </w:rPr>
              <w:t>.</w:t>
            </w:r>
            <w:r w:rsidRPr="005F2432">
              <w:rPr>
                <w:rFonts w:cstheme="minorHAnsi"/>
                <w:szCs w:val="24"/>
              </w:rPr>
              <w:fldChar w:fldCharType="begin"/>
            </w:r>
            <w:r w:rsidR="0011445B" w:rsidRPr="005F2432">
              <w:rPr>
                <w:rFonts w:cstheme="minorHAnsi"/>
                <w:szCs w:val="24"/>
              </w:rPr>
              <w:instrText xml:space="preserve"> ADDIN EN.CITE &lt;EndNote&gt;&lt;Cite&gt;&lt;Year&gt;2013&lt;/Year&gt;&lt;RecNum&gt;5&lt;/RecNum&gt;&lt;DisplayText&gt;&lt;style face="superscript"&gt;54,55&lt;/style&gt;&lt;/DisplayText&gt;&lt;record&gt;&lt;rec-number&gt;5&lt;/rec-number&gt;&lt;foreign-keys&gt;&lt;key app="EN" db-id="ezvdzdt9kddrrmepffq5d20tx5ez2t95wzte" timestamp="1555086446"&gt;5&lt;/key&gt;&lt;/foreign-keys&gt;&lt;ref-type name="Journal Article"&gt;17&lt;/ref-type&gt;&lt;contributors&gt;&lt;/contributors&gt;&lt;titles&gt;&lt;title&gt;World Health Organisation. IHR Core capacity Monitoring Framework: Checklist and Indicators for Monitoring Progress in the Development of IHR Core Capacities in States Parties.&lt;/title&gt;&lt;/titles&gt;&lt;dates&gt;&lt;year&gt;2013&lt;/year&gt;&lt;/dates&gt;&lt;urls&gt;&lt;related-urls&gt;&lt;url&gt;http://apps.who.int/iris/bitstream/10665/84933/1/WHO_HSE_GCR_2013.2_eng.pdf?ua=1.&lt;/url&gt;&lt;/related-urls&gt;&lt;/urls&gt;&lt;/record&gt;&lt;/Cite&gt;&lt;Cite&gt;&lt;RecNum&gt;7&lt;/RecNum&gt;&lt;record&gt;&lt;rec-number&gt;7&lt;/rec-number&gt;&lt;foreign-keys&gt;&lt;key app="EN" db-id="e2zepwa56vz2ryev2aoxraf420vzvwft0pzz" timestamp="0"&gt;7&lt;/key&gt;&lt;/foreign-keys&gt;&lt;ref-type name="Journal Article"&gt;17&lt;/ref-type&gt;&lt;contributors&gt;&lt;authors&gt;&lt;author&gt;Nagarathinam, S&lt;/author&gt;&lt;author&gt;Bhatta, Archita&lt;/author&gt;&lt;/authors&gt;&lt;/contributors&gt;&lt;titles&gt;&lt;title&gt;Coverage of climate change issues in Indian newspapers and policy implications&lt;/title&gt;&lt;secondary-title&gt;Current Science&lt;/secondary-title&gt;&lt;/titles&gt;&lt;pages&gt;1972-1973&lt;/pages&gt;&lt;volume&gt;108&lt;/volume&gt;&lt;number&gt;11&lt;/number&gt;&lt;dates&gt;&lt;year&gt;2015&lt;/year&gt;&lt;/dates&gt;&lt;isbn&gt;0011-3891&lt;/isbn&gt;&lt;urls&gt;&lt;/urls&gt;&lt;/record&gt;&lt;/Cite&gt;&lt;/EndNote&gt;</w:instrText>
            </w:r>
            <w:r w:rsidRPr="005F2432">
              <w:rPr>
                <w:rFonts w:cstheme="minorHAnsi"/>
                <w:szCs w:val="24"/>
              </w:rPr>
              <w:fldChar w:fldCharType="separate"/>
            </w:r>
            <w:r w:rsidR="0011445B" w:rsidRPr="005F2432">
              <w:rPr>
                <w:rFonts w:cstheme="minorHAnsi"/>
                <w:noProof/>
                <w:szCs w:val="24"/>
                <w:vertAlign w:val="superscript"/>
              </w:rPr>
              <w:t>54,55</w:t>
            </w:r>
            <w:r w:rsidRPr="005F2432">
              <w:rPr>
                <w:rFonts w:cstheme="minorHAnsi"/>
                <w:szCs w:val="24"/>
              </w:rPr>
              <w:fldChar w:fldCharType="end"/>
            </w:r>
          </w:p>
          <w:p w14:paraId="3A77BA16" w14:textId="21460F0B"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 xml:space="preserve">Specifically, this indicator displays how the core capacities influence the abundance of </w:t>
            </w:r>
            <w:r w:rsidRPr="005F2432">
              <w:rPr>
                <w:rFonts w:eastAsia="Times New Roman" w:cstheme="minorHAnsi"/>
                <w:i/>
                <w:color w:val="222222"/>
                <w:lang w:eastAsia="en-GB"/>
              </w:rPr>
              <w:t>Aedes aegypti</w:t>
            </w:r>
            <w:r w:rsidRPr="005F2432">
              <w:rPr>
                <w:rFonts w:eastAsia="Times New Roman" w:cstheme="minorHAnsi"/>
                <w:color w:val="222222"/>
                <w:lang w:eastAsia="en-GB"/>
              </w:rPr>
              <w:t xml:space="preserve"> vector for each country and aggregated by WHO regions. The IHR core capacities data covers the period 2010-2017, so trends for this period</w:t>
            </w:r>
            <w:r w:rsidR="008A2B84" w:rsidRPr="005F2432">
              <w:rPr>
                <w:rFonts w:eastAsia="Times New Roman" w:cstheme="minorHAnsi"/>
                <w:color w:val="222222"/>
                <w:lang w:eastAsia="en-GB"/>
              </w:rPr>
              <w:t xml:space="preserve"> are presented</w:t>
            </w:r>
            <w:r w:rsidRPr="005F2432">
              <w:rPr>
                <w:rFonts w:eastAsia="Times New Roman" w:cstheme="minorHAnsi"/>
                <w:color w:val="222222"/>
                <w:lang w:eastAsia="en-GB"/>
              </w:rPr>
              <w:t xml:space="preserve">. </w:t>
            </w:r>
            <w:r w:rsidR="008A2B84" w:rsidRPr="005F2432">
              <w:rPr>
                <w:rFonts w:eastAsia="Times New Roman" w:cstheme="minorHAnsi"/>
                <w:bCs/>
                <w:color w:val="222222"/>
                <w:lang w:val="en-US" w:eastAsia="en-GB"/>
              </w:rPr>
              <w:t>Adaptive</w:t>
            </w:r>
            <w:r w:rsidRPr="005F2432">
              <w:rPr>
                <w:rFonts w:eastAsia="Times New Roman" w:cstheme="minorHAnsi"/>
                <w:bCs/>
                <w:color w:val="222222"/>
                <w:lang w:val="en-US" w:eastAsia="en-GB"/>
              </w:rPr>
              <w:t> capacity</w:t>
            </w:r>
            <w:r w:rsidR="008A2B84" w:rsidRPr="005F2432">
              <w:rPr>
                <w:rFonts w:eastAsia="Times New Roman" w:cstheme="minorHAnsi"/>
                <w:bCs/>
                <w:color w:val="222222"/>
                <w:lang w:val="en-US" w:eastAsia="en-GB"/>
              </w:rPr>
              <w:t xml:space="preserve"> was computed</w:t>
            </w:r>
            <w:r w:rsidRPr="005F2432">
              <w:rPr>
                <w:rFonts w:eastAsia="Times New Roman" w:cstheme="minorHAnsi"/>
                <w:bCs/>
                <w:color w:val="222222"/>
                <w:lang w:val="en-US" w:eastAsia="en-GB"/>
              </w:rPr>
              <w:t xml:space="preserve"> by taking the vectorial capacity (VC) (including vector abundance) and dividing by the average core capacity.</w:t>
            </w:r>
            <w:r w:rsidRPr="005F2432">
              <w:rPr>
                <w:rFonts w:eastAsia="Times New Roman" w:cstheme="minorHAnsi"/>
                <w:color w:val="222222"/>
                <w:lang w:eastAsia="en-GB"/>
              </w:rPr>
              <w:t xml:space="preserve"> The derived abundance is normalized to range between 0 and 1 before taking the product. The formula below is used for the computation of adaptive capacity.</w:t>
            </w:r>
          </w:p>
          <w:p w14:paraId="1E2ABF1A" w14:textId="77777777"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Vulnerability = Impact / Adaptive Capacity</w:t>
            </w:r>
          </w:p>
          <w:p w14:paraId="68F20B81" w14:textId="091A7BAF" w:rsidR="00913309" w:rsidRPr="005F2432" w:rsidRDefault="008A2B84"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w:t>
            </w:r>
            <w:r w:rsidR="00913309" w:rsidRPr="005F2432">
              <w:rPr>
                <w:rFonts w:eastAsia="Times New Roman" w:cstheme="minorHAnsi"/>
                <w:color w:val="222222"/>
                <w:lang w:eastAsia="en-GB"/>
              </w:rPr>
              <w:t>he temperature dependent dynamic models developed by Liu-Helmersson et al.</w:t>
            </w:r>
            <w:r w:rsidR="001A17B0" w:rsidRPr="005F2432">
              <w:rPr>
                <w:rFonts w:eastAsia="Times New Roman" w:cstheme="minorHAnsi"/>
                <w:color w:val="222222"/>
                <w:lang w:eastAsia="en-GB"/>
              </w:rPr>
              <w:t xml:space="preserve"> (2014)</w:t>
            </w:r>
            <w:r w:rsidR="00913309" w:rsidRPr="005F2432">
              <w:rPr>
                <w:rFonts w:eastAsia="Times New Roman" w:cstheme="minorHAnsi"/>
                <w:color w:val="222222"/>
                <w:lang w:eastAsia="en-GB"/>
              </w:rPr>
              <w:fldChar w:fldCharType="begin">
                <w:fldData xml:space="preserve">PEVuZE5vdGU+PENpdGUgRXhjbHVkZUF1dGg9IjEiPjxBdXRob3I+TGl1LUhlbG1lcnNzb248L0F1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</w:fldData>
              </w:fldChar>
            </w:r>
            <w:r w:rsidR="0011445B" w:rsidRPr="005F2432">
              <w:rPr>
                <w:rFonts w:eastAsia="Times New Roman" w:cstheme="minorHAnsi"/>
                <w:color w:val="222222"/>
                <w:lang w:eastAsia="en-GB"/>
              </w:rPr>
              <w:instrText xml:space="preserve"> ADDIN EN.CITE </w:instrText>
            </w:r>
            <w:r w:rsidR="0011445B" w:rsidRPr="005F2432">
              <w:rPr>
                <w:rFonts w:eastAsia="Times New Roman" w:cstheme="minorHAnsi"/>
                <w:color w:val="222222"/>
                <w:lang w:eastAsia="en-GB"/>
              </w:rPr>
              <w:fldChar w:fldCharType="begin">
                <w:fldData xml:space="preserve">PEVuZE5vdGU+PENpdGUgRXhjbHVkZUF1dGg9IjEiPjxBdXRob3I+TGl1LUhlbG1lcnNzb248L0F1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</w:fldData>
              </w:fldChar>
            </w:r>
            <w:r w:rsidR="0011445B" w:rsidRPr="005F2432">
              <w:rPr>
                <w:rFonts w:eastAsia="Times New Roman" w:cstheme="minorHAnsi"/>
                <w:color w:val="222222"/>
                <w:lang w:eastAsia="en-GB"/>
              </w:rPr>
              <w:instrText xml:space="preserve"> ADDIN EN.CITE.DATA </w:instrText>
            </w:r>
            <w:r w:rsidR="0011445B" w:rsidRPr="005F2432">
              <w:rPr>
                <w:rFonts w:eastAsia="Times New Roman" w:cstheme="minorHAnsi"/>
                <w:color w:val="222222"/>
                <w:lang w:eastAsia="en-GB"/>
              </w:rPr>
            </w:r>
            <w:r w:rsidR="0011445B" w:rsidRPr="005F2432">
              <w:rPr>
                <w:rFonts w:eastAsia="Times New Roman" w:cstheme="minorHAnsi"/>
                <w:color w:val="222222"/>
                <w:lang w:eastAsia="en-GB"/>
              </w:rPr>
              <w:fldChar w:fldCharType="end"/>
            </w:r>
            <w:r w:rsidR="00913309" w:rsidRPr="005F2432">
              <w:rPr>
                <w:rFonts w:eastAsia="Times New Roman" w:cstheme="minorHAnsi"/>
                <w:color w:val="222222"/>
                <w:lang w:eastAsia="en-GB"/>
              </w:rPr>
            </w:r>
            <w:r w:rsidR="00913309" w:rsidRPr="005F2432">
              <w:rPr>
                <w:rFonts w:eastAsia="Times New Roman" w:cstheme="minorHAnsi"/>
                <w:color w:val="222222"/>
                <w:lang w:eastAsia="en-GB"/>
              </w:rPr>
              <w:fldChar w:fldCharType="separate"/>
            </w:r>
            <w:r w:rsidR="0011445B" w:rsidRPr="005F2432">
              <w:rPr>
                <w:rFonts w:eastAsia="Times New Roman" w:cstheme="minorHAnsi"/>
                <w:noProof/>
                <w:color w:val="222222"/>
                <w:vertAlign w:val="superscript"/>
                <w:lang w:eastAsia="en-GB"/>
              </w:rPr>
              <w:t>56</w:t>
            </w:r>
            <w:r w:rsidR="00913309"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were used</w:t>
            </w:r>
            <w:r w:rsidR="00913309" w:rsidRPr="005F2432">
              <w:rPr>
                <w:rFonts w:eastAsia="Times New Roman" w:cstheme="minorHAnsi"/>
                <w:color w:val="222222"/>
                <w:lang w:eastAsia="en-GB"/>
              </w:rPr>
              <w:t xml:space="preserve"> to compute VC and the rainfall and temperature dependent abundance model for </w:t>
            </w:r>
            <w:r w:rsidR="00913309" w:rsidRPr="005F2432">
              <w:rPr>
                <w:rFonts w:eastAsia="Times New Roman" w:cstheme="minorHAnsi"/>
                <w:i/>
                <w:color w:val="222222"/>
                <w:lang w:eastAsia="en-GB"/>
              </w:rPr>
              <w:t>Aedes aegypti</w:t>
            </w:r>
            <w:r w:rsidR="00913309" w:rsidRPr="005F2432">
              <w:rPr>
                <w:rFonts w:eastAsia="Times New Roman" w:cstheme="minorHAnsi"/>
                <w:color w:val="222222"/>
                <w:lang w:eastAsia="en-GB"/>
              </w:rPr>
              <w:t xml:space="preserve"> vector abundance computation, an extension of the model developed by Yang et al.</w:t>
            </w:r>
            <w:r w:rsidR="00913309" w:rsidRPr="005F2432">
              <w:rPr>
                <w:rFonts w:eastAsia="Times New Roman" w:cstheme="minorHAnsi"/>
                <w:color w:val="222222"/>
                <w:lang w:eastAsia="en-GB"/>
              </w:rPr>
              <w:fldChar w:fldCharType="begin">
                <w:fldData xml:space="preserve">PEVuZE5vdGU+PENpdGUgRXhjbHVkZUF1dGg9IjEiPjxBdXRob3I+WWFuZzwvQXV0aG9yPjxZZWFy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</w:fldData>
              </w:fldChar>
            </w:r>
            <w:r w:rsidR="0011445B" w:rsidRPr="005F2432">
              <w:rPr>
                <w:rFonts w:eastAsia="Times New Roman" w:cstheme="minorHAnsi"/>
                <w:color w:val="222222"/>
                <w:lang w:eastAsia="en-GB"/>
              </w:rPr>
              <w:instrText xml:space="preserve"> ADDIN EN.CITE </w:instrText>
            </w:r>
            <w:r w:rsidR="0011445B" w:rsidRPr="005F2432">
              <w:rPr>
                <w:rFonts w:eastAsia="Times New Roman" w:cstheme="minorHAnsi"/>
                <w:color w:val="222222"/>
                <w:lang w:eastAsia="en-GB"/>
              </w:rPr>
              <w:fldChar w:fldCharType="begin">
                <w:fldData xml:space="preserve">PEVuZE5vdGU+PENpdGUgRXhjbHVkZUF1dGg9IjEiPjxBdXRob3I+WWFuZzwvQXV0aG9yPjxZZWFy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</w:fldData>
              </w:fldChar>
            </w:r>
            <w:r w:rsidR="0011445B" w:rsidRPr="005F2432">
              <w:rPr>
                <w:rFonts w:eastAsia="Times New Roman" w:cstheme="minorHAnsi"/>
                <w:color w:val="222222"/>
                <w:lang w:eastAsia="en-GB"/>
              </w:rPr>
              <w:instrText xml:space="preserve"> ADDIN EN.CITE.DATA </w:instrText>
            </w:r>
            <w:r w:rsidR="0011445B" w:rsidRPr="005F2432">
              <w:rPr>
                <w:rFonts w:eastAsia="Times New Roman" w:cstheme="minorHAnsi"/>
                <w:color w:val="222222"/>
                <w:lang w:eastAsia="en-GB"/>
              </w:rPr>
            </w:r>
            <w:r w:rsidR="0011445B" w:rsidRPr="005F2432">
              <w:rPr>
                <w:rFonts w:eastAsia="Times New Roman" w:cstheme="minorHAnsi"/>
                <w:color w:val="222222"/>
                <w:lang w:eastAsia="en-GB"/>
              </w:rPr>
              <w:fldChar w:fldCharType="end"/>
            </w:r>
            <w:r w:rsidR="00913309" w:rsidRPr="005F2432">
              <w:rPr>
                <w:rFonts w:eastAsia="Times New Roman" w:cstheme="minorHAnsi"/>
                <w:color w:val="222222"/>
                <w:lang w:eastAsia="en-GB"/>
              </w:rPr>
            </w:r>
            <w:r w:rsidR="00913309" w:rsidRPr="005F2432">
              <w:rPr>
                <w:rFonts w:eastAsia="Times New Roman" w:cstheme="minorHAnsi"/>
                <w:color w:val="222222"/>
                <w:lang w:eastAsia="en-GB"/>
              </w:rPr>
              <w:fldChar w:fldCharType="separate"/>
            </w:r>
            <w:r w:rsidR="0011445B" w:rsidRPr="005F2432">
              <w:rPr>
                <w:rFonts w:eastAsia="Times New Roman" w:cstheme="minorHAnsi"/>
                <w:noProof/>
                <w:color w:val="222222"/>
                <w:vertAlign w:val="superscript"/>
                <w:lang w:eastAsia="en-GB"/>
              </w:rPr>
              <w:t>57</w:t>
            </w:r>
            <w:r w:rsidR="00913309" w:rsidRPr="005F2432">
              <w:rPr>
                <w:rFonts w:eastAsia="Times New Roman" w:cstheme="minorHAnsi"/>
                <w:color w:val="222222"/>
                <w:lang w:eastAsia="en-GB"/>
              </w:rPr>
              <w:fldChar w:fldCharType="end"/>
            </w:r>
            <w:r w:rsidR="00913309" w:rsidRPr="005F2432">
              <w:rPr>
                <w:rFonts w:eastAsia="Times New Roman" w:cstheme="minorHAnsi"/>
                <w:color w:val="222222"/>
                <w:lang w:eastAsia="en-GB"/>
              </w:rPr>
              <w:t xml:space="preserve">. </w:t>
            </w:r>
          </w:p>
          <w:p w14:paraId="28B04382" w14:textId="77777777"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 xml:space="preserve">Computation of VC and abundance estimates was done for each 0.5 × 0.5 grid cells in the </w:t>
            </w:r>
            <w:r w:rsidRPr="005F2432">
              <w:rPr>
                <w:rFonts w:cstheme="minorHAnsi"/>
              </w:rPr>
              <w:t>Climatic Research Unit</w:t>
            </w:r>
            <w:r w:rsidRPr="005F2432">
              <w:rPr>
                <w:rFonts w:eastAsia="Times New Roman" w:cstheme="minorHAnsi"/>
                <w:color w:val="222222"/>
                <w:lang w:eastAsia="en-GB"/>
              </w:rPr>
              <w:t xml:space="preserve"> dataset and subsequently aggregated to country level using shapefiles.</w:t>
            </w:r>
          </w:p>
          <w:p w14:paraId="0D1A9E6F" w14:textId="18C227E6"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The CRU TS 4.02</w:t>
            </w:r>
            <w:r w:rsidRPr="005F2432">
              <w:rPr>
                <w:rFonts w:eastAsia="Times New Roman" w:cstheme="minorHAnsi"/>
                <w:color w:val="222222"/>
                <w:lang w:eastAsia="en-GB"/>
              </w:rPr>
              <w:fldChar w:fldCharType="begin"/>
            </w:r>
            <w:r w:rsidR="0011445B" w:rsidRPr="005F2432">
              <w:rPr>
                <w:rFonts w:eastAsia="Times New Roman" w:cstheme="minorHAnsi"/>
                <w:color w:val="222222"/>
                <w:lang w:eastAsia="en-GB"/>
              </w:rPr>
              <w:instrText xml:space="preserve"> ADDIN EN.CITE &lt;EndNote&gt;&lt;Cite&gt;&lt;Author&gt;Harris&lt;/Author&gt;&lt;Year&gt;2018&lt;/Year&gt;&lt;RecNum&gt;9&lt;/RecNum&gt;&lt;DisplayText&gt;&lt;style face="superscript"&gt;11&lt;/style&gt;&lt;/DisplayText&gt;&lt;record&gt;&lt;rec-number&gt;9&lt;/rec-number&gt;&lt;foreign-keys&gt;&lt;key app="EN" db-id="ezvdzdt9kddrrmepffq5d20tx5ez2t95wzte" timestamp="1555086446"&gt;9&lt;/key&gt;&lt;/foreign-keys&gt;&lt;ref-type name="Dataset"&gt;59&lt;/ref-type&gt;&lt;contributors&gt;&lt;authors&gt;&lt;author&gt;Harris, I.C.; Jones, P.D. &lt;/author&gt;&lt;/authors&gt;&lt;secondary-authors&gt;&lt;author&gt;Centre for Environmental Data Analysis&lt;/author&gt;&lt;/secondary-authors&gt;&lt;/contributors&gt;&lt;titles&gt;&lt;title&gt;CRU TS4.02: Climatic Research Unit (CRU) Time-Series (TS) version 4.02 of high-resolution gridded data of month-by-month variation in climate (Jan. 1901- Dec. 2017)&lt;/title&gt;&lt;/titles&gt;&lt;dates&gt;&lt;year&gt;2018&lt;/year&gt;&lt;/dates&gt;&lt;pub-location&gt;University of East Anglia Climatic Research Unit&lt;/pub-location&gt;&lt;urls&gt;&lt;related-urls&gt;&lt;url&gt;http://dx.doi.org/10.5285/58a8802721c94c66ae45c3baa4d814d0&lt;/url&gt;&lt;/related-urls&gt;&lt;/urls&gt;&lt;/record&gt;&lt;/Cite&gt;&lt;/EndNote&gt;</w:instrText>
            </w:r>
            <w:r w:rsidRPr="005F2432">
              <w:rPr>
                <w:rFonts w:eastAsia="Times New Roman" w:cstheme="minorHAnsi"/>
                <w:color w:val="222222"/>
                <w:lang w:eastAsia="en-GB"/>
              </w:rPr>
              <w:fldChar w:fldCharType="separate"/>
            </w:r>
            <w:r w:rsidR="0011445B" w:rsidRPr="005F2432">
              <w:rPr>
                <w:rFonts w:eastAsia="Times New Roman" w:cstheme="minorHAnsi"/>
                <w:noProof/>
                <w:color w:val="222222"/>
                <w:vertAlign w:val="superscript"/>
                <w:lang w:eastAsia="en-GB"/>
              </w:rPr>
              <w:t>11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climate data drives both the VC and the abundance models.</w:t>
            </w:r>
          </w:p>
          <w:p w14:paraId="513CB162" w14:textId="4A2DBE02" w:rsidR="00913309" w:rsidRPr="005F2432" w:rsidRDefault="008A2B84"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A</w:t>
            </w:r>
            <w:r w:rsidR="00913309" w:rsidRPr="005F2432">
              <w:rPr>
                <w:rFonts w:eastAsia="Times New Roman" w:cstheme="minorHAnsi"/>
                <w:color w:val="222222"/>
                <w:lang w:eastAsia="en-GB"/>
              </w:rPr>
              <w:t xml:space="preserve"> composite index </w:t>
            </w:r>
            <w:r w:rsidRPr="005F2432">
              <w:rPr>
                <w:rFonts w:eastAsia="Times New Roman" w:cstheme="minorHAnsi"/>
                <w:color w:val="222222"/>
                <w:lang w:eastAsia="en-GB"/>
              </w:rPr>
              <w:t xml:space="preserve">was computed </w:t>
            </w:r>
            <w:r w:rsidR="00913309" w:rsidRPr="005F2432">
              <w:rPr>
                <w:rFonts w:eastAsia="Times New Roman" w:cstheme="minorHAnsi"/>
                <w:color w:val="222222"/>
                <w:lang w:eastAsia="en-GB"/>
              </w:rPr>
              <w:t>by taking average of the 11 core competencies</w:t>
            </w:r>
            <w:r w:rsidR="007E0494" w:rsidRPr="005F2432">
              <w:rPr>
                <w:rFonts w:eastAsia="Times New Roman" w:cstheme="minorHAnsi"/>
                <w:color w:val="222222"/>
                <w:lang w:eastAsia="en-GB"/>
              </w:rPr>
              <w:t xml:space="preserve"> (</w:t>
            </w:r>
            <w:r w:rsidR="007E0494" w:rsidRPr="005F2432">
              <w:rPr>
                <w:rFonts w:eastAsia="Times New Roman" w:cstheme="minorHAnsi"/>
                <w:color w:val="222222"/>
                <w:lang w:eastAsia="en-GB"/>
              </w:rPr>
              <w:fldChar w:fldCharType="begin"/>
            </w:r>
            <w:r w:rsidR="007E0494" w:rsidRPr="005F2432">
              <w:rPr>
                <w:rFonts w:eastAsia="Times New Roman" w:cstheme="minorHAnsi"/>
                <w:color w:val="222222"/>
                <w:lang w:eastAsia="en-GB"/>
              </w:rPr>
              <w:instrText xml:space="preserve"> REF _Ref10906184 \h </w:instrText>
            </w:r>
            <w:r w:rsidR="005F2432">
              <w:rPr>
                <w:rFonts w:eastAsia="Times New Roman" w:cstheme="minorHAnsi"/>
                <w:color w:val="222222"/>
                <w:lang w:eastAsia="en-GB"/>
              </w:rPr>
              <w:instrText xml:space="preserve"> \* MERGEFORMAT </w:instrText>
            </w:r>
            <w:r w:rsidR="007E0494" w:rsidRPr="005F2432">
              <w:rPr>
                <w:rFonts w:eastAsia="Times New Roman" w:cstheme="minorHAnsi"/>
                <w:color w:val="222222"/>
                <w:lang w:eastAsia="en-GB"/>
              </w:rPr>
            </w:r>
            <w:r w:rsidR="007E0494" w:rsidRPr="005F2432">
              <w:rPr>
                <w:rFonts w:eastAsia="Times New Roman" w:cstheme="minorHAnsi"/>
                <w:color w:val="222222"/>
                <w:lang w:eastAsia="en-GB"/>
              </w:rPr>
              <w:fldChar w:fldCharType="separate"/>
            </w:r>
            <w:r w:rsidR="008E4C54" w:rsidRPr="005F2432">
              <w:t xml:space="preserve">Figure </w:t>
            </w:r>
            <w:r w:rsidR="008E4C54">
              <w:rPr>
                <w:noProof/>
              </w:rPr>
              <w:t>15</w:t>
            </w:r>
            <w:r w:rsidR="007E0494" w:rsidRPr="005F2432">
              <w:rPr>
                <w:rFonts w:eastAsia="Times New Roman" w:cstheme="minorHAnsi"/>
                <w:color w:val="222222"/>
                <w:lang w:eastAsia="en-GB"/>
              </w:rPr>
              <w:fldChar w:fldCharType="end"/>
            </w:r>
            <w:r w:rsidR="007E0494" w:rsidRPr="005F2432">
              <w:rPr>
                <w:rFonts w:eastAsia="Times New Roman" w:cstheme="minorHAnsi"/>
                <w:color w:val="222222"/>
                <w:lang w:eastAsia="en-GB"/>
              </w:rPr>
              <w:t>)</w:t>
            </w:r>
            <w:r w:rsidR="00913309" w:rsidRPr="005F2432">
              <w:rPr>
                <w:rFonts w:eastAsia="Times New Roman" w:cstheme="minorHAnsi"/>
                <w:color w:val="222222"/>
                <w:lang w:eastAsia="en-GB"/>
              </w:rPr>
              <w:t>.</w:t>
            </w:r>
          </w:p>
          <w:p w14:paraId="01447D6C" w14:textId="77777777" w:rsidR="007E0494" w:rsidRPr="005F2432" w:rsidRDefault="00913309" w:rsidP="007E0494">
            <w:pPr>
              <w:keepNext/>
              <w:widowControl w:val="0"/>
              <w:autoSpaceDE w:val="0"/>
              <w:autoSpaceDN w:val="0"/>
              <w:adjustRightInd w:val="0"/>
            </w:pPr>
            <w:r w:rsidRPr="005F2432">
              <w:rPr>
                <w:rFonts w:eastAsiaTheme="minorEastAsia" w:cstheme="minorHAnsi"/>
                <w:noProof/>
                <w:sz w:val="24"/>
                <w:szCs w:val="24"/>
                <w:lang w:val="en-US"/>
              </w:rPr>
              <w:drawing>
                <wp:inline distT="0" distB="0" distL="0" distR="0" wp14:anchorId="6BAB2A6D" wp14:editId="20877EED">
                  <wp:extent cx="3063010" cy="2406650"/>
                  <wp:effectExtent l="0" t="0" r="1079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3333" cy="2406904"/>
                          </a:xfrm>
                          <a:prstGeom prst="rect">
                            <a:avLst/>
                          </a:prstGeom>
                          <a:noFill/>
                          <a:ln>
                            <a:noFill/>
                          </a:ln>
                        </pic:spPr>
                      </pic:pic>
                    </a:graphicData>
                  </a:graphic>
                </wp:inline>
              </w:drawing>
            </w:r>
          </w:p>
          <w:p w14:paraId="7A9C826B" w14:textId="59DCEC22" w:rsidR="00913309" w:rsidRPr="005F2432" w:rsidRDefault="007E0494" w:rsidP="007E0494">
            <w:pPr>
              <w:pStyle w:val="Caption"/>
              <w:rPr>
                <w:rFonts w:eastAsiaTheme="minorEastAsia" w:cstheme="minorHAnsi"/>
                <w:color w:val="auto"/>
                <w:sz w:val="24"/>
                <w:szCs w:val="24"/>
                <w:lang w:val="en-US"/>
              </w:rPr>
            </w:pPr>
            <w:bookmarkStart w:id="206" w:name="_Ref10906184"/>
            <w:r w:rsidRPr="005F2432">
              <w:t xml:space="preserve">Figure </w:t>
            </w:r>
            <w:r w:rsidRPr="005F2432">
              <w:fldChar w:fldCharType="begin"/>
            </w:r>
            <w:r w:rsidRPr="005F2432">
              <w:instrText xml:space="preserve"> SEQ Figure \* ARABIC </w:instrText>
            </w:r>
            <w:r w:rsidRPr="005F2432">
              <w:fldChar w:fldCharType="separate"/>
            </w:r>
            <w:ins w:id="207" w:author="Author">
              <w:r w:rsidR="00B11AAE">
                <w:rPr>
                  <w:noProof/>
                </w:rPr>
                <w:t>18</w:t>
              </w:r>
            </w:ins>
            <w:del w:id="208" w:author="Author">
              <w:r w:rsidR="008E4C54" w:rsidDel="00B11AAE">
                <w:rPr>
                  <w:noProof/>
                </w:rPr>
                <w:delText>15</w:delText>
              </w:r>
            </w:del>
            <w:r w:rsidRPr="005F2432">
              <w:fldChar w:fldCharType="end"/>
            </w:r>
            <w:bookmarkEnd w:id="206"/>
            <w:r w:rsidRPr="005F2432">
              <w:t>: Trends in the vulnerability index 2010-2017.</w:t>
            </w:r>
          </w:p>
          <w:p w14:paraId="61442BC5" w14:textId="77777777" w:rsidR="00913309" w:rsidRPr="005F2432" w:rsidRDefault="00913309" w:rsidP="00913309">
            <w:pPr>
              <w:spacing w:before="100" w:beforeAutospacing="1" w:after="100" w:afterAutospacing="1"/>
              <w:rPr>
                <w:rFonts w:eastAsia="Times New Roman" w:cstheme="minorHAnsi"/>
                <w:color w:val="222222"/>
                <w:sz w:val="20"/>
                <w:szCs w:val="20"/>
                <w:lang w:val="en-US" w:eastAsia="en-GB"/>
              </w:rPr>
            </w:pPr>
          </w:p>
        </w:tc>
      </w:tr>
      <w:tr w:rsidR="00913309" w:rsidRPr="005F2432" w14:paraId="007EB9B2" w14:textId="77777777" w:rsidTr="00F515A7">
        <w:trPr>
          <w:trHeight w:val="841"/>
        </w:trPr>
        <w:tc>
          <w:tcPr>
            <w:tcW w:w="1701" w:type="dxa"/>
          </w:tcPr>
          <w:p w14:paraId="0C9499CD" w14:textId="77777777" w:rsidR="00913309" w:rsidRPr="005F2432" w:rsidRDefault="00913309"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Data</w:t>
            </w:r>
          </w:p>
        </w:tc>
        <w:tc>
          <w:tcPr>
            <w:tcW w:w="7887" w:type="dxa"/>
          </w:tcPr>
          <w:p w14:paraId="3BDCF3E9" w14:textId="5B5E84B3" w:rsidR="00913309" w:rsidRPr="005F2432" w:rsidRDefault="00913309" w:rsidP="00913309">
            <w:pPr>
              <w:pStyle w:val="EndNoteBibliography"/>
              <w:rPr>
                <w:rFonts w:asciiTheme="minorHAnsi" w:eastAsia="Times New Roman" w:hAnsiTheme="minorHAnsi" w:cstheme="minorHAnsi"/>
                <w:color w:val="222222"/>
                <w:lang w:eastAsia="en-GB"/>
              </w:rPr>
            </w:pPr>
            <w:r w:rsidRPr="005F2432">
              <w:rPr>
                <w:rFonts w:asciiTheme="minorHAnsi" w:eastAsia="Times New Roman" w:hAnsiTheme="minorHAnsi" w:cstheme="minorHAnsi"/>
                <w:color w:val="222222"/>
                <w:lang w:eastAsia="en-GB"/>
              </w:rPr>
              <w:t>CRU Ts 4.02,1901-2017</w:t>
            </w:r>
            <w:r w:rsidR="00F515A7" w:rsidRPr="005F2432">
              <w:rPr>
                <w:rFonts w:asciiTheme="minorHAnsi" w:eastAsia="Times New Roman" w:hAnsiTheme="minorHAnsi" w:cstheme="minorHAnsi"/>
                <w:color w:val="222222"/>
                <w:lang w:eastAsia="en-GB"/>
              </w:rPr>
              <w:fldChar w:fldCharType="begin"/>
            </w:r>
            <w:r w:rsidR="0011445B" w:rsidRPr="005F2432">
              <w:rPr>
                <w:rFonts w:asciiTheme="minorHAnsi" w:eastAsia="Times New Roman" w:hAnsiTheme="minorHAnsi" w:cstheme="minorHAnsi"/>
                <w:color w:val="222222"/>
                <w:lang w:eastAsia="en-GB"/>
              </w:rPr>
              <w:instrText xml:space="preserve"> ADDIN EN.CITE &lt;EndNote&gt;&lt;Cite&gt;&lt;Author&gt;Harris&lt;/Author&gt;&lt;Year&gt;2018&lt;/Year&gt;&lt;RecNum&gt;10&lt;/RecNum&gt;&lt;DisplayText&gt;&lt;style face="superscript"&gt;11&lt;/style&gt;&lt;/DisplayText&gt;&lt;record&gt;&lt;rec-number&gt;10&lt;/rec-number&gt;&lt;foreign-keys&gt;&lt;key app="EN" db-id="svrvevtd002e06ezdr45rsdvver0evt5v2xr" timestamp="1559917635"&gt;10&lt;/key&gt;&lt;/foreign-keys&gt;&lt;ref-type name="Dataset"&gt;59&lt;/ref-type&gt;&lt;contributors&gt;&lt;authors&gt;&lt;author&gt;Harris, I.C.; Jones, P.D. &lt;/author&gt;&lt;/authors&gt;&lt;secondary-authors&gt;&lt;author&gt;Centre for Environmental Data Analysis&lt;/author&gt;&lt;/secondary-authors&gt;&lt;/contributors&gt;&lt;titles&gt;&lt;title&gt;CRU TS4.02: Climatic Research Unit (CRU) Time-Series (TS) version 4.02 of high-resolution gridded data of month-by-month variation in climate (Jan. 1901- Dec. 2017)&lt;/title&gt;&lt;/titles&gt;&lt;dates&gt;&lt;year&gt;2018&lt;/year&gt;&lt;/dates&gt;&lt;pub-location&gt;University of East Anglia Climatic Research Unit&lt;/pub-location&gt;&lt;urls&gt;&lt;related-urls&gt;&lt;url&gt;http://dx.doi.org/10.5285/58a8802721c94c66ae45c3baa4d814d0&lt;/url&gt;&lt;/related-urls&gt;&lt;/urls&gt;&lt;/record&gt;&lt;/Cite&gt;&lt;/EndNote&gt;</w:instrText>
            </w:r>
            <w:r w:rsidR="00F515A7" w:rsidRPr="005F2432">
              <w:rPr>
                <w:rFonts w:asciiTheme="minorHAnsi" w:eastAsia="Times New Roman" w:hAnsiTheme="minorHAnsi" w:cstheme="minorHAnsi"/>
                <w:color w:val="222222"/>
                <w:lang w:eastAsia="en-GB"/>
              </w:rPr>
              <w:fldChar w:fldCharType="separate"/>
            </w:r>
            <w:r w:rsidR="0011445B" w:rsidRPr="005F2432">
              <w:rPr>
                <w:rFonts w:asciiTheme="minorHAnsi" w:eastAsia="Times New Roman" w:hAnsiTheme="minorHAnsi" w:cstheme="minorHAnsi"/>
                <w:color w:val="222222"/>
                <w:vertAlign w:val="superscript"/>
                <w:lang w:eastAsia="en-GB"/>
              </w:rPr>
              <w:t>11</w:t>
            </w:r>
            <w:r w:rsidR="00F515A7" w:rsidRPr="005F2432">
              <w:rPr>
                <w:rFonts w:asciiTheme="minorHAnsi" w:eastAsia="Times New Roman" w:hAnsiTheme="minorHAnsi" w:cstheme="minorHAnsi"/>
                <w:color w:val="222222"/>
                <w:lang w:eastAsia="en-GB"/>
              </w:rPr>
              <w:fldChar w:fldCharType="end"/>
            </w:r>
          </w:p>
          <w:p w14:paraId="26861274" w14:textId="77777777" w:rsidR="00913309" w:rsidRPr="005F2432" w:rsidRDefault="00913309" w:rsidP="00913309">
            <w:pPr>
              <w:pStyle w:val="EndNoteBibliography"/>
              <w:rPr>
                <w:rFonts w:asciiTheme="minorHAnsi" w:eastAsia="Times New Roman" w:hAnsiTheme="minorHAnsi" w:cstheme="minorHAnsi"/>
                <w:color w:val="222222"/>
                <w:lang w:eastAsia="en-GB"/>
              </w:rPr>
            </w:pPr>
            <w:r w:rsidRPr="005F2432">
              <w:rPr>
                <w:rFonts w:asciiTheme="minorHAnsi" w:eastAsia="Times New Roman" w:hAnsiTheme="minorHAnsi" w:cstheme="minorHAnsi"/>
                <w:color w:val="222222"/>
                <w:lang w:eastAsia="en-GB"/>
              </w:rPr>
              <w:t>IHR core capacities data, 2010-2017</w:t>
            </w:r>
          </w:p>
        </w:tc>
      </w:tr>
      <w:tr w:rsidR="00913309" w:rsidRPr="005F2432" w14:paraId="3850DBC0" w14:textId="77777777" w:rsidTr="00F515A7">
        <w:tc>
          <w:tcPr>
            <w:tcW w:w="1701" w:type="dxa"/>
          </w:tcPr>
          <w:p w14:paraId="18A69511" w14:textId="77777777" w:rsidR="00913309" w:rsidRPr="005F2432" w:rsidRDefault="00913309"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Caveats</w:t>
            </w:r>
          </w:p>
        </w:tc>
        <w:tc>
          <w:tcPr>
            <w:tcW w:w="7887" w:type="dxa"/>
          </w:tcPr>
          <w:p w14:paraId="49B177E1" w14:textId="77777777" w:rsidR="00913309" w:rsidRPr="005F2432" w:rsidRDefault="00913309" w:rsidP="00913309">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The abundance models generate predictions and not observed frequencies in relation to climate conditions, and so should be considered a potential abundance estimate. The IHR data is self-reported by countries and may therefore include reporting bias which would affect this indicator. A reduction of this indicator while keeping the vector hazard constant does not correspond to full protection but indicates rather that the situation has improved by important improvements in core capacities.</w:t>
            </w:r>
          </w:p>
        </w:tc>
      </w:tr>
      <w:tr w:rsidR="00913309" w:rsidRPr="005F2432" w14:paraId="424B169B" w14:textId="77777777" w:rsidTr="00F515A7">
        <w:tc>
          <w:tcPr>
            <w:tcW w:w="1701" w:type="dxa"/>
          </w:tcPr>
          <w:p w14:paraId="110B3137" w14:textId="77777777" w:rsidR="00913309" w:rsidRPr="005F2432" w:rsidRDefault="00913309" w:rsidP="00913309">
            <w:pPr>
              <w:spacing w:before="100" w:beforeAutospacing="1" w:after="100" w:afterAutospacing="1"/>
              <w:rPr>
                <w:rFonts w:eastAsia="Times New Roman" w:cstheme="minorHAnsi"/>
                <w:b/>
                <w:color w:val="222222"/>
                <w:lang w:eastAsia="en-GB"/>
              </w:rPr>
            </w:pPr>
            <w:r w:rsidRPr="005F2432">
              <w:rPr>
                <w:rFonts w:eastAsia="Times New Roman" w:cstheme="minorHAnsi"/>
                <w:b/>
                <w:color w:val="222222"/>
                <w:lang w:eastAsia="en-GB"/>
              </w:rPr>
              <w:t>Future Form of Indicator</w:t>
            </w:r>
          </w:p>
        </w:tc>
        <w:tc>
          <w:tcPr>
            <w:tcW w:w="7887" w:type="dxa"/>
          </w:tcPr>
          <w:p w14:paraId="756BC3FF" w14:textId="77777777" w:rsidR="00913309" w:rsidRPr="005F2432" w:rsidRDefault="00913309" w:rsidP="00913309">
            <w:pPr>
              <w:pStyle w:val="NoSpacing"/>
              <w:rPr>
                <w:rFonts w:cstheme="minorHAnsi"/>
              </w:rPr>
            </w:pPr>
            <w:r w:rsidRPr="005F2432">
              <w:rPr>
                <w:rFonts w:cstheme="minorHAnsi"/>
              </w:rPr>
              <w:t>The future indicator will make use of the estimated protective effect (relative risk) of the IHR core capacities in modifying the climate induced hazard on vectors and virus interactions.</w:t>
            </w:r>
          </w:p>
        </w:tc>
      </w:tr>
    </w:tbl>
    <w:p w14:paraId="078964DD" w14:textId="4D9492C7" w:rsidR="00FC5512" w:rsidRPr="005F2432" w:rsidRDefault="00FC5512">
      <w:pPr>
        <w:rPr>
          <w:rFonts w:cstheme="minorHAnsi"/>
        </w:rPr>
      </w:pPr>
    </w:p>
    <w:p w14:paraId="57CFAE6A" w14:textId="4782E457" w:rsidR="00FC5512" w:rsidRPr="005F2432" w:rsidRDefault="00FC5512">
      <w:pPr>
        <w:rPr>
          <w:rFonts w:cstheme="minorHAnsi"/>
        </w:rPr>
      </w:pPr>
    </w:p>
    <w:tbl>
      <w:tblPr>
        <w:tblStyle w:val="TableGrid"/>
        <w:tblW w:w="0" w:type="auto"/>
        <w:tblInd w:w="-572" w:type="dxa"/>
        <w:tblLook w:val="04A0" w:firstRow="1" w:lastRow="0" w:firstColumn="1" w:lastColumn="0" w:noHBand="0" w:noVBand="1"/>
      </w:tblPr>
      <w:tblGrid>
        <w:gridCol w:w="1985"/>
        <w:gridCol w:w="7603"/>
      </w:tblGrid>
      <w:tr w:rsidR="00FC5512" w:rsidRPr="005F2432" w14:paraId="103CEA90" w14:textId="77777777" w:rsidTr="00F515A7">
        <w:tc>
          <w:tcPr>
            <w:tcW w:w="1985" w:type="dxa"/>
          </w:tcPr>
          <w:p w14:paraId="2FDA5BE1" w14:textId="77777777" w:rsidR="00FC5512" w:rsidRPr="005F2432" w:rsidRDefault="00FC5512" w:rsidP="00913309">
            <w:pPr>
              <w:rPr>
                <w:rFonts w:cstheme="minorHAnsi"/>
                <w:b/>
              </w:rPr>
            </w:pPr>
            <w:r w:rsidRPr="005F2432">
              <w:rPr>
                <w:rFonts w:cstheme="minorHAnsi"/>
                <w:b/>
              </w:rPr>
              <w:t>Working Group</w:t>
            </w:r>
          </w:p>
        </w:tc>
        <w:tc>
          <w:tcPr>
            <w:tcW w:w="7603" w:type="dxa"/>
          </w:tcPr>
          <w:p w14:paraId="67039A22" w14:textId="59575DE2" w:rsidR="00FC5512" w:rsidRPr="005F2432" w:rsidRDefault="00FC5512" w:rsidP="00913309">
            <w:pPr>
              <w:rPr>
                <w:rFonts w:cstheme="minorHAnsi"/>
              </w:rPr>
            </w:pPr>
            <w:r w:rsidRPr="005F2432">
              <w:rPr>
                <w:rFonts w:cstheme="minorHAnsi"/>
              </w:rPr>
              <w:t>1</w:t>
            </w:r>
            <w:r w:rsidR="004D3DEB" w:rsidRPr="005F2432">
              <w:rPr>
                <w:rFonts w:cstheme="minorHAnsi"/>
              </w:rPr>
              <w:t>: Climate Change Impacts, Exposures and Vulnerability</w:t>
            </w:r>
          </w:p>
        </w:tc>
      </w:tr>
      <w:tr w:rsidR="00FC5512" w:rsidRPr="005F2432" w14:paraId="325D99CB" w14:textId="77777777" w:rsidTr="00F515A7">
        <w:trPr>
          <w:trHeight w:val="284"/>
        </w:trPr>
        <w:tc>
          <w:tcPr>
            <w:tcW w:w="1985" w:type="dxa"/>
          </w:tcPr>
          <w:p w14:paraId="0BFF527C" w14:textId="77777777" w:rsidR="00FC5512" w:rsidRPr="005F2432" w:rsidRDefault="00FC5512" w:rsidP="00913309">
            <w:pPr>
              <w:rPr>
                <w:rFonts w:cstheme="minorHAnsi"/>
                <w:b/>
              </w:rPr>
            </w:pPr>
            <w:r w:rsidRPr="005F2432">
              <w:rPr>
                <w:rFonts w:cstheme="minorHAnsi"/>
                <w:b/>
              </w:rPr>
              <w:t>Indicator</w:t>
            </w:r>
          </w:p>
        </w:tc>
        <w:tc>
          <w:tcPr>
            <w:tcW w:w="7603" w:type="dxa"/>
          </w:tcPr>
          <w:p w14:paraId="5D0C0D0D" w14:textId="7CE2A17E" w:rsidR="00FC5512" w:rsidRPr="005F2432" w:rsidRDefault="00FC5512" w:rsidP="00913309">
            <w:pPr>
              <w:rPr>
                <w:rFonts w:cstheme="minorHAnsi"/>
              </w:rPr>
            </w:pPr>
            <w:r w:rsidRPr="005F2432">
              <w:rPr>
                <w:rFonts w:cstheme="minorHAnsi"/>
              </w:rPr>
              <w:t>1.</w:t>
            </w:r>
            <w:r w:rsidR="00962546" w:rsidRPr="005F2432">
              <w:rPr>
                <w:rFonts w:cstheme="minorHAnsi"/>
              </w:rPr>
              <w:t>5</w:t>
            </w:r>
            <w:r w:rsidRPr="005F2432">
              <w:rPr>
                <w:rFonts w:cstheme="minorHAnsi"/>
              </w:rPr>
              <w:t>: Food security and under-nutrition</w:t>
            </w:r>
          </w:p>
        </w:tc>
      </w:tr>
      <w:tr w:rsidR="00FC5512" w:rsidRPr="005F2432" w14:paraId="3285EE29" w14:textId="77777777" w:rsidTr="00F515A7">
        <w:tc>
          <w:tcPr>
            <w:tcW w:w="1985" w:type="dxa"/>
          </w:tcPr>
          <w:p w14:paraId="4BE1D411" w14:textId="77777777" w:rsidR="00FC5512" w:rsidRPr="005F2432" w:rsidRDefault="00FC5512" w:rsidP="00913309">
            <w:pPr>
              <w:rPr>
                <w:rFonts w:cstheme="minorHAnsi"/>
                <w:b/>
              </w:rPr>
            </w:pPr>
            <w:r w:rsidRPr="005F2432">
              <w:rPr>
                <w:rFonts w:cstheme="minorHAnsi"/>
                <w:b/>
              </w:rPr>
              <w:t>Sub-Indicator</w:t>
            </w:r>
          </w:p>
        </w:tc>
        <w:tc>
          <w:tcPr>
            <w:tcW w:w="7603" w:type="dxa"/>
          </w:tcPr>
          <w:p w14:paraId="3191696B" w14:textId="2D064512" w:rsidR="00FC5512" w:rsidRPr="005F2432" w:rsidRDefault="00FC5512" w:rsidP="00913309">
            <w:pPr>
              <w:rPr>
                <w:rFonts w:cstheme="minorHAnsi"/>
              </w:rPr>
            </w:pPr>
            <w:r w:rsidRPr="005F2432">
              <w:rPr>
                <w:rFonts w:cstheme="minorHAnsi"/>
              </w:rPr>
              <w:t>1.</w:t>
            </w:r>
            <w:r w:rsidR="00962546" w:rsidRPr="005F2432">
              <w:rPr>
                <w:rFonts w:cstheme="minorHAnsi"/>
              </w:rPr>
              <w:t>5</w:t>
            </w:r>
            <w:r w:rsidRPr="005F2432">
              <w:rPr>
                <w:rFonts w:cstheme="minorHAnsi"/>
              </w:rPr>
              <w:t>.1:  Terrestrial food security and under-nutrition</w:t>
            </w:r>
          </w:p>
        </w:tc>
      </w:tr>
      <w:tr w:rsidR="00FC5512" w:rsidRPr="005F2432" w14:paraId="1817B45A" w14:textId="77777777" w:rsidTr="00F515A7">
        <w:tc>
          <w:tcPr>
            <w:tcW w:w="1985" w:type="dxa"/>
          </w:tcPr>
          <w:p w14:paraId="5A5BF374" w14:textId="77777777" w:rsidR="00FC5512" w:rsidRPr="005F2432" w:rsidRDefault="00FC5512" w:rsidP="00913309">
            <w:pPr>
              <w:rPr>
                <w:rFonts w:cstheme="minorHAnsi"/>
                <w:b/>
              </w:rPr>
            </w:pPr>
            <w:r w:rsidRPr="005F2432">
              <w:rPr>
                <w:rFonts w:cstheme="minorHAnsi"/>
                <w:b/>
              </w:rPr>
              <w:t>Methods</w:t>
            </w:r>
          </w:p>
        </w:tc>
        <w:tc>
          <w:tcPr>
            <w:tcW w:w="7603" w:type="dxa"/>
          </w:tcPr>
          <w:p w14:paraId="7363DC09" w14:textId="77777777" w:rsidR="00962546" w:rsidRPr="005F2432" w:rsidRDefault="00962546" w:rsidP="00962546">
            <w:pPr>
              <w:rPr>
                <w:rFonts w:cstheme="minorHAnsi"/>
              </w:rPr>
            </w:pPr>
            <w:r w:rsidRPr="005F2432">
              <w:rPr>
                <w:rFonts w:cstheme="minorHAnsi"/>
              </w:rPr>
              <w:t xml:space="preserve">Ten-year average yields </w:t>
            </w:r>
          </w:p>
          <w:p w14:paraId="58FD4911" w14:textId="77777777" w:rsidR="00962546" w:rsidRPr="005F2432" w:rsidRDefault="00962546" w:rsidP="00962546">
            <w:pPr>
              <w:rPr>
                <w:rFonts w:cstheme="minorHAnsi"/>
              </w:rPr>
            </w:pPr>
            <w:r w:rsidRPr="005F2432">
              <w:rPr>
                <w:rFonts w:cstheme="minorHAnsi"/>
              </w:rPr>
              <w:t xml:space="preserve">Data for trends in yield by country, are calculated in the following way. First, time series yield data for grains (aggregated) were collected for all countries from 1960 to 2016 from FAOSTAT. To enable consistency across time, where countries have become independent/split after 1960, data from their pre-independence status are used. Thus, for Slovakia, for example, pre-1989, Soviet Union data are used; 1989-1992 Czechoslovakia data are used; and from 1993 onwards, Slovakia data are used. A moving ten-year average yield was then calculated for each country. Finally, whether that average has been trending upwards or downwards over a ten-year period was determined. </w:t>
            </w:r>
          </w:p>
          <w:p w14:paraId="07E8FE80" w14:textId="77777777" w:rsidR="00962546" w:rsidRPr="005F2432" w:rsidRDefault="00962546" w:rsidP="00962546">
            <w:pPr>
              <w:rPr>
                <w:rFonts w:cstheme="minorHAnsi"/>
              </w:rPr>
            </w:pPr>
          </w:p>
          <w:p w14:paraId="10782881" w14:textId="77777777" w:rsidR="00962546" w:rsidRPr="005F2432" w:rsidRDefault="00962546" w:rsidP="00962546">
            <w:pPr>
              <w:rPr>
                <w:rFonts w:cstheme="minorHAnsi"/>
              </w:rPr>
            </w:pPr>
            <w:r w:rsidRPr="005F2432">
              <w:rPr>
                <w:rFonts w:cstheme="minorHAnsi"/>
              </w:rPr>
              <w:t>Prevalence and number of people under-nourished</w:t>
            </w:r>
          </w:p>
          <w:p w14:paraId="6CB69296" w14:textId="77777777" w:rsidR="00962546" w:rsidRPr="005F2432" w:rsidRDefault="00962546" w:rsidP="00962546">
            <w:pPr>
              <w:rPr>
                <w:rFonts w:cstheme="minorHAnsi"/>
              </w:rPr>
            </w:pPr>
            <w:r w:rsidRPr="005F2432">
              <w:rPr>
                <w:rFonts w:cstheme="minorHAnsi"/>
              </w:rPr>
              <w:t>Data are sourced directly from FAOSTAT.</w:t>
            </w:r>
          </w:p>
          <w:p w14:paraId="33226766" w14:textId="77777777" w:rsidR="00962546" w:rsidRPr="005F2432" w:rsidRDefault="00962546" w:rsidP="00962546">
            <w:pPr>
              <w:rPr>
                <w:rFonts w:cstheme="minorHAnsi"/>
              </w:rPr>
            </w:pPr>
          </w:p>
          <w:p w14:paraId="49E584E7" w14:textId="77777777" w:rsidR="00962546" w:rsidRPr="005F2432" w:rsidRDefault="00962546" w:rsidP="00962546">
            <w:pPr>
              <w:rPr>
                <w:rFonts w:cstheme="minorHAnsi"/>
                <w:b/>
                <w:bCs/>
              </w:rPr>
            </w:pPr>
            <w:r w:rsidRPr="005F2432">
              <w:rPr>
                <w:rFonts w:cstheme="minorHAnsi"/>
                <w:b/>
                <w:bCs/>
              </w:rPr>
              <w:t>Crop duration loss</w:t>
            </w:r>
          </w:p>
          <w:p w14:paraId="05286B63" w14:textId="465A4772" w:rsidR="00962546" w:rsidRPr="005F2432" w:rsidRDefault="00962546" w:rsidP="00962546">
            <w:pPr>
              <w:rPr>
                <w:rFonts w:cstheme="minorHAnsi"/>
              </w:rPr>
            </w:pPr>
            <w:r w:rsidRPr="005F2432">
              <w:rPr>
                <w:rFonts w:cstheme="minorHAnsi"/>
              </w:rPr>
              <w:t>Actual crop yields vary from year to year not only with variations in weather, but also with changes in variety, farming practices and the occurrence of pest and disease. Crop yields as estimated by crop models are sensitive to the precise form of the crop model, and many models do not account for the short-term extremes that can significantly affect yields. The effect of year-to-year climatic variability on crop yields is therefore here represented by an agri-climatological proxy indicator, calculated from observed climate data and characterising potential variability in yield. Maize</w:t>
            </w:r>
            <w:r w:rsidR="004C2E12" w:rsidRPr="005F2432">
              <w:rPr>
                <w:rFonts w:cstheme="minorHAnsi"/>
              </w:rPr>
              <w:t>, wheat, rice and soybean were</w:t>
            </w:r>
            <w:r w:rsidRPr="005F2432">
              <w:rPr>
                <w:rFonts w:cstheme="minorHAnsi"/>
              </w:rPr>
              <w:t xml:space="preserve"> selec</w:t>
            </w:r>
            <w:r w:rsidR="004C2E12" w:rsidRPr="005F2432">
              <w:rPr>
                <w:rFonts w:cstheme="minorHAnsi"/>
              </w:rPr>
              <w:t>ted as important</w:t>
            </w:r>
            <w:r w:rsidRPr="005F2432">
              <w:rPr>
                <w:rFonts w:cstheme="minorHAnsi"/>
              </w:rPr>
              <w:t xml:space="preserve"> traded and subsistence crop</w:t>
            </w:r>
            <w:r w:rsidR="004C2E12" w:rsidRPr="005F2432">
              <w:rPr>
                <w:rFonts w:cstheme="minorHAnsi"/>
              </w:rPr>
              <w:t>s</w:t>
            </w:r>
            <w:r w:rsidRPr="005F2432">
              <w:rPr>
                <w:rFonts w:cstheme="minorHAnsi"/>
              </w:rPr>
              <w:t>.</w:t>
            </w:r>
          </w:p>
          <w:p w14:paraId="7AAC63CB" w14:textId="77777777" w:rsidR="00962546" w:rsidRPr="005F2432" w:rsidRDefault="00962546" w:rsidP="00962546">
            <w:pPr>
              <w:rPr>
                <w:rFonts w:cstheme="minorHAnsi"/>
              </w:rPr>
            </w:pPr>
          </w:p>
          <w:p w14:paraId="427D50BE" w14:textId="6C223F64" w:rsidR="00962546" w:rsidRPr="005F2432" w:rsidRDefault="00962546" w:rsidP="00962546">
            <w:pPr>
              <w:rPr>
                <w:rFonts w:cstheme="minorHAnsi"/>
              </w:rPr>
            </w:pPr>
            <w:r w:rsidRPr="005F2432">
              <w:rPr>
                <w:rFonts w:cstheme="minorHAnsi"/>
              </w:rPr>
              <w:t xml:space="preserve">There are several potential proxies for </w:t>
            </w:r>
            <w:r w:rsidR="009570E1" w:rsidRPr="005F2432">
              <w:rPr>
                <w:rFonts w:cstheme="minorHAnsi"/>
              </w:rPr>
              <w:t>variability from year to year in crop</w:t>
            </w:r>
            <w:r w:rsidRPr="005F2432">
              <w:rPr>
                <w:rFonts w:cstheme="minorHAnsi"/>
              </w:rPr>
              <w:t xml:space="preserve"> yield, including the number of hot days during critical periods in the growing season</w:t>
            </w:r>
            <w:r w:rsidR="004C2E12" w:rsidRPr="005F2432">
              <w:rPr>
                <w:rFonts w:cstheme="minorHAnsi"/>
              </w:rPr>
              <w:fldChar w:fldCharType="begin">
                <w:fldData xml:space="preserve">PEVuZE5vdGU+PENpdGU+PEF1dGhvcj5DaGFsbGlub3I8L0F1dGhvcj48WWVhcj4yMDE2PC9ZZWFy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PEVuZE5vdGU+PENpdGU+PEF1dGhvcj5DaGFsbGlub3I8L0F1dGhvcj48WWVhcj4yMDE2PC9ZZWFy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004C2E12" w:rsidRPr="005F2432">
              <w:rPr>
                <w:rFonts w:cstheme="minorHAnsi"/>
              </w:rPr>
            </w:r>
            <w:r w:rsidR="004C2E12" w:rsidRPr="005F2432">
              <w:rPr>
                <w:rFonts w:cstheme="minorHAnsi"/>
              </w:rPr>
              <w:fldChar w:fldCharType="separate"/>
            </w:r>
            <w:r w:rsidR="0011445B" w:rsidRPr="005F2432">
              <w:rPr>
                <w:rFonts w:cstheme="minorHAnsi"/>
                <w:noProof/>
                <w:vertAlign w:val="superscript"/>
              </w:rPr>
              <w:t>58-61</w:t>
            </w:r>
            <w:r w:rsidR="004C2E12" w:rsidRPr="005F2432">
              <w:rPr>
                <w:rFonts w:cstheme="minorHAnsi"/>
              </w:rPr>
              <w:fldChar w:fldCharType="end"/>
            </w:r>
            <w:r w:rsidRPr="005F2432">
              <w:rPr>
                <w:rFonts w:cstheme="minorHAnsi"/>
              </w:rPr>
              <w:t xml:space="preserve"> and the accumulated temperature between lower and upper thresholds over the growing season.</w:t>
            </w:r>
            <w:r w:rsidR="004C2E12" w:rsidRPr="005F2432">
              <w:rPr>
                <w:rFonts w:cstheme="minorHAnsi"/>
              </w:rPr>
              <w:fldChar w:fldCharType="begin"/>
            </w:r>
            <w:r w:rsidR="0011445B" w:rsidRPr="005F2432">
              <w:rPr>
                <w:rFonts w:cstheme="minorHAnsi"/>
              </w:rPr>
              <w:instrText xml:space="preserve"> ADDIN EN.CITE &lt;EndNote&gt;&lt;Cite&gt;&lt;Author&gt;Challinor&lt;/Author&gt;&lt;Year&gt;2016&lt;/Year&gt;&lt;RecNum&gt;186&lt;/RecNum&gt;&lt;DisplayText&gt;&lt;style face="superscript"&gt;58&lt;/style&gt;&lt;/DisplayText&gt;&lt;record&gt;&lt;rec-number&gt;186&lt;/rec-number&gt;&lt;foreign-keys&gt;&lt;key app="EN" db-id="e2zepwa56vz2ryev2aoxraf420vzvwft0pzz" timestamp="0"&gt;186&lt;/key&gt;&lt;/foreign-keys&gt;&lt;ref-type name="Journal Article"&gt;17&lt;/ref-type&gt;&lt;contributors&gt;&lt;authors&gt;&lt;author&gt;Challinor, Andrew J&lt;/author&gt;&lt;author&gt;Koehler, A-K&lt;/author&gt;&lt;author&gt;Ramirez-Villegas, J&lt;/author&gt;&lt;author&gt;Whitfield, S&lt;/author&gt;&lt;author&gt;Das, B&lt;/author&gt;&lt;/authors&gt;&lt;/contributors&gt;&lt;titles&gt;&lt;title&gt;Current warming will reduce yields unless maize breeding and seed systems adapt immediately&lt;/title&gt;&lt;secondary-title&gt;Nature Climate Change&lt;/secondary-title&gt;&lt;/titles&gt;&lt;periodical&gt;&lt;full-title&gt;Nature Climate Change&lt;/full-title&gt;&lt;/periodical&gt;&lt;pages&gt;954&lt;/pages&gt;&lt;volume&gt;6&lt;/volume&gt;&lt;number&gt;10&lt;/number&gt;&lt;dates&gt;&lt;year&gt;2016&lt;/year&gt;&lt;/dates&gt;&lt;isbn&gt;1758-6798&lt;/isbn&gt;&lt;urls&gt;&lt;/urls&gt;&lt;/record&gt;&lt;/Cite&gt;&lt;/EndNote&gt;</w:instrText>
            </w:r>
            <w:r w:rsidR="004C2E12" w:rsidRPr="005F2432">
              <w:rPr>
                <w:rFonts w:cstheme="minorHAnsi"/>
              </w:rPr>
              <w:fldChar w:fldCharType="separate"/>
            </w:r>
            <w:r w:rsidR="0011445B" w:rsidRPr="005F2432">
              <w:rPr>
                <w:rFonts w:cstheme="minorHAnsi"/>
                <w:noProof/>
                <w:vertAlign w:val="superscript"/>
              </w:rPr>
              <w:t>58</w:t>
            </w:r>
            <w:r w:rsidR="004C2E12" w:rsidRPr="005F2432">
              <w:rPr>
                <w:rFonts w:cstheme="minorHAnsi"/>
              </w:rPr>
              <w:fldChar w:fldCharType="end"/>
            </w:r>
            <w:r w:rsidRPr="005F2432">
              <w:rPr>
                <w:rFonts w:cstheme="minorHAnsi"/>
              </w:rPr>
              <w:t xml:space="preserve"> The proxy used here is based on crop duration, defined as the time taken in a year to accumulate the </w:t>
            </w:r>
            <w:r w:rsidR="009570E1" w:rsidRPr="005F2432">
              <w:rPr>
                <w:rFonts w:cstheme="minorHAnsi"/>
              </w:rPr>
              <w:t xml:space="preserve">reference period (1981-2010) </w:t>
            </w:r>
            <w:r w:rsidRPr="005F2432">
              <w:rPr>
                <w:rFonts w:cstheme="minorHAnsi"/>
              </w:rPr>
              <w:t>average growing season accumulated temperature</w:t>
            </w:r>
            <w:r w:rsidR="000B4585" w:rsidRPr="005F2432">
              <w:rPr>
                <w:rFonts w:cstheme="minorHAnsi"/>
              </w:rPr>
              <w:t xml:space="preserve"> total (ATT)</w:t>
            </w:r>
            <w:r w:rsidRPr="005F2432">
              <w:rPr>
                <w:rFonts w:cstheme="minorHAnsi"/>
              </w:rPr>
              <w:t>.</w:t>
            </w:r>
            <w:r w:rsidR="004C2E12" w:rsidRPr="005F2432">
              <w:rPr>
                <w:rFonts w:cstheme="minorHAnsi"/>
              </w:rPr>
              <w:fldChar w:fldCharType="begin"/>
            </w:r>
            <w:r w:rsidR="0011445B" w:rsidRPr="005F2432">
              <w:rPr>
                <w:rFonts w:cstheme="minorHAnsi"/>
              </w:rPr>
              <w:instrText xml:space="preserve"> ADDIN EN.CITE &lt;EndNote&gt;&lt;Cite&gt;&lt;Author&gt;Challinor&lt;/Author&gt;&lt;Year&gt;2016&lt;/Year&gt;&lt;RecNum&gt;186&lt;/RecNum&gt;&lt;DisplayText&gt;&lt;style face="superscript"&gt;58&lt;/style&gt;&lt;/DisplayText&gt;&lt;record&gt;&lt;rec-number&gt;186&lt;/rec-number&gt;&lt;foreign-keys&gt;&lt;key app="EN" db-id="e2zepwa56vz2ryev2aoxraf420vzvwft0pzz" timestamp="0"&gt;186&lt;/key&gt;&lt;/foreign-keys&gt;&lt;ref-type name="Journal Article"&gt;17&lt;/ref-type&gt;&lt;contributors&gt;&lt;authors&gt;&lt;author&gt;Challinor, Andrew J&lt;/author&gt;&lt;author&gt;Koehler, A-K&lt;/author&gt;&lt;author&gt;Ramirez-Villegas, J&lt;/author&gt;&lt;author&gt;Whitfield, S&lt;/author&gt;&lt;author&gt;Das, B&lt;/author&gt;&lt;/authors&gt;&lt;/contributors&gt;&lt;titles&gt;&lt;title&gt;Current warming will reduce yields unless maize breeding and seed systems adapt immediately&lt;/title&gt;&lt;secondary-title&gt;Nature Climate Change&lt;/secondary-title&gt;&lt;/titles&gt;&lt;periodical&gt;&lt;full-title&gt;Nature Climate Change&lt;/full-title&gt;&lt;/periodical&gt;&lt;pages&gt;954&lt;/pages&gt;&lt;volume&gt;6&lt;/volume&gt;&lt;number&gt;10&lt;/number&gt;&lt;dates&gt;&lt;year&gt;2016&lt;/year&gt;&lt;/dates&gt;&lt;isbn&gt;1758-6798&lt;/isbn&gt;&lt;urls&gt;&lt;/urls&gt;&lt;/record&gt;&lt;/Cite&gt;&lt;/EndNote&gt;</w:instrText>
            </w:r>
            <w:r w:rsidR="004C2E12" w:rsidRPr="005F2432">
              <w:rPr>
                <w:rFonts w:cstheme="minorHAnsi"/>
              </w:rPr>
              <w:fldChar w:fldCharType="separate"/>
            </w:r>
            <w:r w:rsidR="0011445B" w:rsidRPr="005F2432">
              <w:rPr>
                <w:rFonts w:cstheme="minorHAnsi"/>
                <w:noProof/>
                <w:vertAlign w:val="superscript"/>
              </w:rPr>
              <w:t>58</w:t>
            </w:r>
            <w:r w:rsidR="004C2E12" w:rsidRPr="005F2432">
              <w:rPr>
                <w:rFonts w:cstheme="minorHAnsi"/>
              </w:rPr>
              <w:fldChar w:fldCharType="end"/>
            </w:r>
            <w:r w:rsidRPr="005F2432">
              <w:rPr>
                <w:rFonts w:cstheme="minorHAnsi"/>
              </w:rPr>
              <w:t xml:space="preserve"> If the </w:t>
            </w:r>
            <w:r w:rsidR="000B4585" w:rsidRPr="005F2432">
              <w:rPr>
                <w:rFonts w:cstheme="minorHAnsi"/>
              </w:rPr>
              <w:t>ATT</w:t>
            </w:r>
            <w:r w:rsidRPr="005F2432">
              <w:rPr>
                <w:rFonts w:cstheme="minorHAnsi"/>
              </w:rPr>
              <w:t xml:space="preserve"> is reached early, then the crop matures </w:t>
            </w:r>
            <w:r w:rsidR="004C2E12" w:rsidRPr="005F2432">
              <w:rPr>
                <w:rFonts w:cstheme="minorHAnsi"/>
              </w:rPr>
              <w:t xml:space="preserve">too </w:t>
            </w:r>
            <w:r w:rsidRPr="005F2432">
              <w:rPr>
                <w:rFonts w:cstheme="minorHAnsi"/>
              </w:rPr>
              <w:t>quickly and yields are lower than average. Here, the crop duration</w:t>
            </w:r>
            <w:r w:rsidR="008A2B84" w:rsidRPr="005F2432">
              <w:rPr>
                <w:rFonts w:cstheme="minorHAnsi"/>
              </w:rPr>
              <w:t xml:space="preserve"> was defined</w:t>
            </w:r>
            <w:r w:rsidRPr="005F2432">
              <w:rPr>
                <w:rFonts w:cstheme="minorHAnsi"/>
              </w:rPr>
              <w:t xml:space="preserve"> loss as the difference in the time taken </w:t>
            </w:r>
            <w:r w:rsidR="009570E1" w:rsidRPr="005F2432">
              <w:rPr>
                <w:rFonts w:cstheme="minorHAnsi"/>
              </w:rPr>
              <w:t xml:space="preserve">(in days) </w:t>
            </w:r>
            <w:r w:rsidRPr="005F2432">
              <w:rPr>
                <w:rFonts w:cstheme="minorHAnsi"/>
              </w:rPr>
              <w:t>to accumulate the average growing season accumulated temperature.</w:t>
            </w:r>
            <w:r w:rsidR="004C2E12" w:rsidRPr="005F2432">
              <w:rPr>
                <w:rFonts w:cstheme="minorHAnsi"/>
              </w:rPr>
              <w:t xml:space="preserve"> </w:t>
            </w:r>
          </w:p>
          <w:p w14:paraId="5C8F5560" w14:textId="77777777" w:rsidR="00962546" w:rsidRPr="005F2432" w:rsidRDefault="00962546" w:rsidP="00962546">
            <w:pPr>
              <w:rPr>
                <w:rFonts w:cstheme="minorHAnsi"/>
              </w:rPr>
            </w:pPr>
          </w:p>
          <w:p w14:paraId="1497A167" w14:textId="24A8A3DD" w:rsidR="00FC5512" w:rsidRPr="005F2432" w:rsidRDefault="00962546" w:rsidP="00962546">
            <w:pPr>
              <w:rPr>
                <w:rFonts w:cstheme="minorHAnsi"/>
              </w:rPr>
            </w:pPr>
            <w:r w:rsidRPr="005F2432">
              <w:rPr>
                <w:rFonts w:cstheme="minorHAnsi"/>
              </w:rPr>
              <w:t>The index is calculated at a spatial resolution of 0.5x0.5</w:t>
            </w:r>
            <w:r w:rsidR="004C2E12" w:rsidRPr="005F2432">
              <w:rPr>
                <w:rFonts w:cstheme="minorHAnsi"/>
              </w:rPr>
              <w:t>°</w:t>
            </w:r>
            <w:r w:rsidRPr="005F2432">
              <w:rPr>
                <w:rFonts w:cstheme="minorHAnsi"/>
              </w:rPr>
              <w:t>, across the area of land under cultivation</w:t>
            </w:r>
            <w:r w:rsidR="009570E1" w:rsidRPr="005F2432">
              <w:rPr>
                <w:rFonts w:cstheme="minorHAnsi"/>
              </w:rPr>
              <w:t xml:space="preserve"> for each crop</w:t>
            </w:r>
            <w:r w:rsidR="000B4585" w:rsidRPr="005F2432">
              <w:rPr>
                <w:rFonts w:cstheme="minorHAnsi"/>
              </w:rPr>
              <w:fldChar w:fldCharType="begin"/>
            </w:r>
            <w:r w:rsidR="0011445B" w:rsidRPr="005F2432">
              <w:rPr>
                <w:rFonts w:cstheme="minorHAnsi"/>
              </w:rPr>
              <w:instrText xml:space="preserve"> ADDIN EN.CITE &lt;EndNote&gt;&lt;Cite&gt;&lt;Author&gt;Monfreda&lt;/Author&gt;&lt;Year&gt;2008&lt;/Year&gt;&lt;RecNum&gt;263&lt;/RecNum&gt;&lt;DisplayText&gt;&lt;style face="superscript"&gt;62&lt;/style&gt;&lt;/DisplayText&gt;&lt;record&gt;&lt;rec-number&gt;263&lt;/rec-number&gt;&lt;foreign-keys&gt;&lt;key app="EN" db-id="e2zepwa56vz2ryev2aoxraf420vzvwft0pzz" timestamp="1559818069"&gt;263&lt;/key&gt;&lt;/foreign-keys&gt;&lt;ref-type name="Journal Article"&gt;17&lt;/ref-type&gt;&lt;contributors&gt;&lt;authors&gt;&lt;author&gt;Monfreda, Chad&lt;/author&gt;&lt;author&gt;Ramankutty, Navin&lt;/author&gt;&lt;author&gt;Foley, Jonathan A&lt;/author&gt;&lt;/authors&gt;&lt;/contributors&gt;&lt;titles&gt;&lt;title&gt;Farming the planet: 2. Geographic distribution of crop areas, yields, physiological types, and net primary production in the year 2000&lt;/title&gt;&lt;secondary-title&gt;Global biogeochemical cycles&lt;/secondary-title&gt;&lt;/titles&gt;&lt;periodical&gt;&lt;full-title&gt;Global biogeochemical cycles&lt;/full-title&gt;&lt;/periodical&gt;&lt;volume&gt;22&lt;/volume&gt;&lt;number&gt;1&lt;/number&gt;&lt;dates&gt;&lt;year&gt;2008&lt;/year&gt;&lt;/dates&gt;&lt;isbn&gt;0886-6236&lt;/isbn&gt;&lt;urls&gt;&lt;/urls&gt;&lt;/record&gt;&lt;/Cite&gt;&lt;/EndNote&gt;</w:instrText>
            </w:r>
            <w:r w:rsidR="000B4585" w:rsidRPr="005F2432">
              <w:rPr>
                <w:rFonts w:cstheme="minorHAnsi"/>
              </w:rPr>
              <w:fldChar w:fldCharType="separate"/>
            </w:r>
            <w:r w:rsidR="0011445B" w:rsidRPr="005F2432">
              <w:rPr>
                <w:rFonts w:cstheme="minorHAnsi"/>
                <w:noProof/>
                <w:vertAlign w:val="superscript"/>
              </w:rPr>
              <w:t>62</w:t>
            </w:r>
            <w:r w:rsidR="000B4585" w:rsidRPr="005F2432">
              <w:rPr>
                <w:rFonts w:cstheme="minorHAnsi"/>
              </w:rPr>
              <w:fldChar w:fldCharType="end"/>
            </w:r>
            <w:r w:rsidRPr="005F2432">
              <w:rPr>
                <w:rFonts w:cstheme="minorHAnsi"/>
              </w:rPr>
              <w:t xml:space="preserve"> </w:t>
            </w:r>
            <w:r w:rsidR="00F20FA9" w:rsidRPr="005F2432">
              <w:rPr>
                <w:rFonts w:cstheme="minorHAnsi"/>
              </w:rPr>
              <w:t>and an area-weighted average calculated. The duration of the growing season and the low and high temperature thresholds for the calculation of ATT vary between crops.</w:t>
            </w:r>
            <w:r w:rsidRPr="005F2432">
              <w:rPr>
                <w:rFonts w:cstheme="minorHAnsi"/>
              </w:rPr>
              <w:t xml:space="preserve"> Climate data are taken from the CRU TS4 gridded monthly observed climate data set</w:t>
            </w:r>
            <w:r w:rsidR="000B4585" w:rsidRPr="005F2432">
              <w:rPr>
                <w:rFonts w:cstheme="minorHAnsi"/>
              </w:rPr>
              <w:t>,</w:t>
            </w:r>
            <w:r w:rsidR="000B4585" w:rsidRPr="005F2432">
              <w:rPr>
                <w:rFonts w:cstheme="minorHAnsi"/>
              </w:rPr>
              <w:fldChar w:fldCharType="begin"/>
            </w:r>
            <w:r w:rsidR="0011445B" w:rsidRPr="005F2432">
              <w:rPr>
                <w:rFonts w:cstheme="minorHAnsi"/>
              </w:rPr>
              <w:instrText xml:space="preserve"> ADDIN EN.CITE &lt;EndNote&gt;&lt;Cite&gt;&lt;Author&gt;Harris&lt;/Author&gt;&lt;Year&gt;2018&lt;/Year&gt;&lt;RecNum&gt;10&lt;/RecNum&gt;&lt;DisplayText&gt;&lt;style face="superscript"&gt;11&lt;/style&gt;&lt;/DisplayText&gt;&lt;record&gt;&lt;rec-number&gt;10&lt;/rec-number&gt;&lt;foreign-keys&gt;&lt;key app="EN" db-id="desrtaaeuaww9hefswsxws0qtrz25vp9exx0" timestamp="1559819064"&gt;10&lt;/key&gt;&lt;/foreign-keys&gt;&lt;ref-type name="Dataset"&gt;59&lt;/ref-type&gt;&lt;contributors&gt;&lt;authors&gt;&lt;author&gt;Harris, I.C.; Jones, P.D. &lt;/author&gt;&lt;/authors&gt;&lt;secondary-authors&gt;&lt;author&gt;Centre for Environmental Data Analysis&lt;/author&gt;&lt;/secondary-authors&gt;&lt;/contributors&gt;&lt;titles&gt;&lt;title&gt;CRU TS4.02: Climatic Research Unit (CRU) Time-Series (TS) version 4.02 of high-resolution gridded data of month-by-month variation in climate (Jan. 1901- Dec. 2017)&lt;/title&gt;&lt;/titles&gt;&lt;dates&gt;&lt;year&gt;2018&lt;/year&gt;&lt;/dates&gt;&lt;pub-location&gt;University of East Anglia Climatic Research Unit&lt;/pub-location&gt;&lt;urls&gt;&lt;related-urls&gt;&lt;url&gt;http://dx.doi.org/10.5285/58a8802721c94c66ae45c3baa4d814d0&lt;/url&gt;&lt;/related-urls&gt;&lt;/urls&gt;&lt;/record&gt;&lt;/Cite&gt;&lt;/EndNote&gt;</w:instrText>
            </w:r>
            <w:r w:rsidR="000B4585" w:rsidRPr="005F2432">
              <w:rPr>
                <w:rFonts w:cstheme="minorHAnsi"/>
              </w:rPr>
              <w:fldChar w:fldCharType="separate"/>
            </w:r>
            <w:r w:rsidR="0011445B" w:rsidRPr="005F2432">
              <w:rPr>
                <w:rFonts w:cstheme="minorHAnsi"/>
                <w:noProof/>
                <w:vertAlign w:val="superscript"/>
              </w:rPr>
              <w:t>11</w:t>
            </w:r>
            <w:r w:rsidR="000B4585" w:rsidRPr="005F2432">
              <w:rPr>
                <w:rFonts w:cstheme="minorHAnsi"/>
              </w:rPr>
              <w:fldChar w:fldCharType="end"/>
            </w:r>
            <w:r w:rsidRPr="005F2432">
              <w:rPr>
                <w:rFonts w:cstheme="minorHAnsi"/>
              </w:rPr>
              <w:t xml:space="preserve"> and synthetic daily data are estimated for each grid cell by applying a regional average daily anomaly to the monthly value. The regional average daily anomaly is calculated from the </w:t>
            </w:r>
            <w:r w:rsidR="00F20FA9" w:rsidRPr="005F2432">
              <w:rPr>
                <w:rFonts w:cstheme="minorHAnsi"/>
              </w:rPr>
              <w:t>WFDEI</w:t>
            </w:r>
            <w:r w:rsidRPr="005F2432">
              <w:rPr>
                <w:rFonts w:cstheme="minorHAnsi"/>
              </w:rPr>
              <w:t xml:space="preserve"> daily climatology.</w:t>
            </w:r>
            <w:r w:rsidR="00C766B3" w:rsidRPr="005F2432">
              <w:rPr>
                <w:rFonts w:cstheme="minorHAnsi"/>
              </w:rPr>
              <w:fldChar w:fldCharType="begin"/>
            </w:r>
            <w:r w:rsidR="0011445B" w:rsidRPr="005F2432">
              <w:rPr>
                <w:rFonts w:cstheme="minorHAnsi"/>
              </w:rPr>
              <w:instrText xml:space="preserve"> ADDIN EN.CITE &lt;EndNote&gt;&lt;Cite&gt;&lt;Author&gt;Weedon&lt;/Author&gt;&lt;Year&gt;2011&lt;/Year&gt;&lt;RecNum&gt;265&lt;/RecNum&gt;&lt;DisplayText&gt;&lt;style face="superscript"&gt;63&lt;/style&gt;&lt;/DisplayText&gt;&lt;record&gt;&lt;rec-number&gt;265&lt;/rec-number&gt;&lt;foreign-keys&gt;&lt;key app="EN" db-id="e2zepwa56vz2ryev2aoxraf420vzvwft0pzz" timestamp="1559818119"&gt;265&lt;/key&gt;&lt;/foreign-keys&gt;&lt;ref-type name="Journal Article"&gt;17&lt;/ref-type&gt;&lt;contributors&gt;&lt;authors&gt;&lt;author&gt;Weedon, GP&lt;/author&gt;&lt;author&gt;Gomes, S&lt;/author&gt;&lt;author&gt;Viterbo, P&lt;/author&gt;&lt;author&gt;Shuttleworth, W James&lt;/author&gt;&lt;author&gt;Blyth, E&lt;/author&gt;&lt;author&gt;Österle, H&lt;/author&gt;&lt;author&gt;Adam, JC&lt;/author&gt;&lt;author&gt;Bellouin, Nicolas&lt;/author&gt;&lt;author&gt;Boucher, O&lt;/author&gt;&lt;author&gt;Best, M&lt;/author&gt;&lt;/authors&gt;&lt;/contributors&gt;&lt;titles&gt;&lt;title&gt;Creation of the WATCH forcing data and its use to assess global and regional reference crop evaporation over land during the twentieth century&lt;/title&gt;&lt;secondary-title&gt;Journal of Hydrometeorology&lt;/secondary-title&gt;&lt;/titles&gt;&lt;periodical&gt;&lt;full-title&gt;Journal of Hydrometeorology&lt;/full-title&gt;&lt;/periodical&gt;&lt;pages&gt;823-848&lt;/pages&gt;&lt;volume&gt;12&lt;/volume&gt;&lt;number&gt;5&lt;/number&gt;&lt;dates&gt;&lt;year&gt;2011&lt;/year&gt;&lt;/dates&gt;&lt;isbn&gt;1525-755X&lt;/isbn&gt;&lt;urls&gt;&lt;/urls&gt;&lt;/record&gt;&lt;/Cite&gt;&lt;/EndNote&gt;</w:instrText>
            </w:r>
            <w:r w:rsidR="00C766B3" w:rsidRPr="005F2432">
              <w:rPr>
                <w:rFonts w:cstheme="minorHAnsi"/>
              </w:rPr>
              <w:fldChar w:fldCharType="separate"/>
            </w:r>
            <w:r w:rsidR="0011445B" w:rsidRPr="005F2432">
              <w:rPr>
                <w:rFonts w:cstheme="minorHAnsi"/>
                <w:noProof/>
                <w:vertAlign w:val="superscript"/>
              </w:rPr>
              <w:t>63</w:t>
            </w:r>
            <w:r w:rsidR="00C766B3" w:rsidRPr="005F2432">
              <w:rPr>
                <w:rFonts w:cstheme="minorHAnsi"/>
              </w:rPr>
              <w:fldChar w:fldCharType="end"/>
            </w:r>
            <w:r w:rsidR="00F20FA9" w:rsidRPr="005F2432">
              <w:rPr>
                <w:rFonts w:cstheme="minorHAnsi"/>
              </w:rPr>
              <w:t xml:space="preserve"> The plots in the paper show the global average annual change in crop growth duration. The horizontal dashed line shows the average difference in crop growth duration over the reference period 1981-2010. Note that this is not zero because of the non-linear relationship between ATT and the time taken to accumulate a specific value of ATT.</w:t>
            </w:r>
          </w:p>
        </w:tc>
      </w:tr>
      <w:tr w:rsidR="00FC5512" w:rsidRPr="005F2432" w14:paraId="4DAECA6D" w14:textId="77777777" w:rsidTr="00F515A7">
        <w:trPr>
          <w:trHeight w:val="287"/>
        </w:trPr>
        <w:tc>
          <w:tcPr>
            <w:tcW w:w="1985" w:type="dxa"/>
          </w:tcPr>
          <w:p w14:paraId="606EA28E" w14:textId="77777777" w:rsidR="00FC5512" w:rsidRPr="005F2432" w:rsidRDefault="00FC5512" w:rsidP="00913309">
            <w:pPr>
              <w:rPr>
                <w:rFonts w:cstheme="minorHAnsi"/>
                <w:b/>
              </w:rPr>
            </w:pPr>
            <w:r w:rsidRPr="005F2432">
              <w:rPr>
                <w:rFonts w:cstheme="minorHAnsi"/>
                <w:b/>
              </w:rPr>
              <w:t>Data</w:t>
            </w:r>
          </w:p>
        </w:tc>
        <w:tc>
          <w:tcPr>
            <w:tcW w:w="7603" w:type="dxa"/>
          </w:tcPr>
          <w:p w14:paraId="283B736D" w14:textId="77777777" w:rsidR="00FC5512" w:rsidRPr="005F2432" w:rsidRDefault="00962546" w:rsidP="00913309">
            <w:pPr>
              <w:rPr>
                <w:rFonts w:cstheme="minorHAnsi"/>
              </w:rPr>
            </w:pPr>
            <w:r w:rsidRPr="005F2432">
              <w:rPr>
                <w:rFonts w:cstheme="minorHAnsi"/>
              </w:rPr>
              <w:t>FAOSTAT</w:t>
            </w:r>
          </w:p>
          <w:p w14:paraId="210A5C12" w14:textId="77777777" w:rsidR="000B4585" w:rsidRPr="005F2432" w:rsidRDefault="000B4585" w:rsidP="00913309">
            <w:pPr>
              <w:rPr>
                <w:rFonts w:cstheme="minorHAnsi"/>
              </w:rPr>
            </w:pPr>
            <w:r w:rsidRPr="005F2432">
              <w:rPr>
                <w:rFonts w:cstheme="minorHAnsi"/>
              </w:rPr>
              <w:t>CRU TS4 gridded monthly observed climate data set</w:t>
            </w:r>
          </w:p>
          <w:p w14:paraId="0F5F14D4" w14:textId="71E89075" w:rsidR="000B4585" w:rsidRPr="005F2432" w:rsidRDefault="00F20FA9" w:rsidP="00913309">
            <w:pPr>
              <w:rPr>
                <w:rFonts w:cstheme="minorHAnsi"/>
              </w:rPr>
            </w:pPr>
            <w:r w:rsidRPr="005F2432">
              <w:rPr>
                <w:rFonts w:cstheme="minorHAnsi"/>
              </w:rPr>
              <w:t>WFDEI</w:t>
            </w:r>
            <w:r w:rsidR="000B4585" w:rsidRPr="005F2432">
              <w:rPr>
                <w:rFonts w:cstheme="minorHAnsi"/>
              </w:rPr>
              <w:t xml:space="preserve"> daily climatolog</w:t>
            </w:r>
            <w:r w:rsidR="00C766B3" w:rsidRPr="005F2432">
              <w:rPr>
                <w:rFonts w:cstheme="minorHAnsi"/>
              </w:rPr>
              <w:t>y</w:t>
            </w:r>
          </w:p>
        </w:tc>
      </w:tr>
      <w:tr w:rsidR="00FC5512" w:rsidRPr="005F2432" w14:paraId="07259FC8" w14:textId="77777777" w:rsidTr="00F515A7">
        <w:tc>
          <w:tcPr>
            <w:tcW w:w="1985" w:type="dxa"/>
          </w:tcPr>
          <w:p w14:paraId="4598A764" w14:textId="77777777" w:rsidR="00FC5512" w:rsidRPr="005F2432" w:rsidRDefault="00FC5512" w:rsidP="00913309">
            <w:pPr>
              <w:rPr>
                <w:rFonts w:cstheme="minorHAnsi"/>
                <w:b/>
              </w:rPr>
            </w:pPr>
            <w:r w:rsidRPr="005F2432">
              <w:rPr>
                <w:rFonts w:cstheme="minorHAnsi"/>
                <w:b/>
              </w:rPr>
              <w:t>Caveats</w:t>
            </w:r>
          </w:p>
        </w:tc>
        <w:tc>
          <w:tcPr>
            <w:tcW w:w="7603" w:type="dxa"/>
          </w:tcPr>
          <w:p w14:paraId="0C5A8178" w14:textId="3B3398B5" w:rsidR="00FC5512" w:rsidRPr="005F2432" w:rsidRDefault="00962546" w:rsidP="00913309">
            <w:pPr>
              <w:rPr>
                <w:rFonts w:cstheme="minorHAnsi"/>
              </w:rPr>
            </w:pPr>
            <w:r w:rsidRPr="005F2432">
              <w:rPr>
                <w:rFonts w:cstheme="minorHAnsi"/>
              </w:rPr>
              <w:t>Different ways of calculating the agri-climate index using different data sets would produce slightly different time series, as would the use of different agri-climate proxies. However, the broad patterns of variability over space and time are likely to be consistent across proxies and data sources.</w:t>
            </w:r>
          </w:p>
        </w:tc>
      </w:tr>
    </w:tbl>
    <w:p w14:paraId="037EBB0C" w14:textId="586CCCCC" w:rsidR="00FC5512" w:rsidRPr="005F2432" w:rsidRDefault="00FC5512">
      <w:pPr>
        <w:rPr>
          <w:rFonts w:cstheme="minorHAnsi"/>
        </w:rPr>
      </w:pPr>
    </w:p>
    <w:p w14:paraId="755F4466" w14:textId="7B2A2554" w:rsidR="00913309" w:rsidRPr="005F2432" w:rsidRDefault="00913309">
      <w:pPr>
        <w:rPr>
          <w:rFonts w:cstheme="minorHAnsi"/>
        </w:rPr>
      </w:pPr>
    </w:p>
    <w:tbl>
      <w:tblPr>
        <w:tblStyle w:val="TableGrid"/>
        <w:tblW w:w="0" w:type="auto"/>
        <w:tblInd w:w="-572" w:type="dxa"/>
        <w:tblLook w:val="04A0" w:firstRow="1" w:lastRow="0" w:firstColumn="1" w:lastColumn="0" w:noHBand="0" w:noVBand="1"/>
      </w:tblPr>
      <w:tblGrid>
        <w:gridCol w:w="2268"/>
        <w:gridCol w:w="7320"/>
      </w:tblGrid>
      <w:tr w:rsidR="00913309" w:rsidRPr="005F2432" w14:paraId="75135EBC" w14:textId="77777777" w:rsidTr="00F515A7">
        <w:tc>
          <w:tcPr>
            <w:tcW w:w="2268" w:type="dxa"/>
          </w:tcPr>
          <w:p w14:paraId="2D2863B2" w14:textId="77777777" w:rsidR="00913309" w:rsidRPr="005F2432" w:rsidRDefault="00913309" w:rsidP="00913309">
            <w:pPr>
              <w:rPr>
                <w:rFonts w:cstheme="minorHAnsi"/>
                <w:b/>
              </w:rPr>
            </w:pPr>
            <w:r w:rsidRPr="005F2432">
              <w:rPr>
                <w:rFonts w:cstheme="minorHAnsi"/>
                <w:b/>
              </w:rPr>
              <w:t>Working Group</w:t>
            </w:r>
          </w:p>
        </w:tc>
        <w:tc>
          <w:tcPr>
            <w:tcW w:w="7320" w:type="dxa"/>
          </w:tcPr>
          <w:p w14:paraId="01856229" w14:textId="17D16917" w:rsidR="00913309" w:rsidRPr="005F2432" w:rsidRDefault="00913309" w:rsidP="00913309">
            <w:pPr>
              <w:rPr>
                <w:rFonts w:cstheme="minorHAnsi"/>
              </w:rPr>
            </w:pPr>
            <w:r w:rsidRPr="005F2432">
              <w:rPr>
                <w:rFonts w:cstheme="minorHAnsi"/>
              </w:rPr>
              <w:t>1</w:t>
            </w:r>
            <w:r w:rsidR="004D3DEB" w:rsidRPr="005F2432">
              <w:rPr>
                <w:rFonts w:cstheme="minorHAnsi"/>
              </w:rPr>
              <w:t>: Climate Change Impacts, Exposures and Vulnerability</w:t>
            </w:r>
          </w:p>
        </w:tc>
      </w:tr>
      <w:tr w:rsidR="00913309" w:rsidRPr="005F2432" w14:paraId="2AD6466B" w14:textId="77777777" w:rsidTr="00F515A7">
        <w:trPr>
          <w:trHeight w:val="284"/>
        </w:trPr>
        <w:tc>
          <w:tcPr>
            <w:tcW w:w="2268" w:type="dxa"/>
          </w:tcPr>
          <w:p w14:paraId="03265A12" w14:textId="77777777" w:rsidR="00913309" w:rsidRPr="005F2432" w:rsidRDefault="00913309" w:rsidP="00913309">
            <w:pPr>
              <w:rPr>
                <w:rFonts w:cstheme="minorHAnsi"/>
                <w:b/>
              </w:rPr>
            </w:pPr>
            <w:r w:rsidRPr="005F2432">
              <w:rPr>
                <w:rFonts w:cstheme="minorHAnsi"/>
                <w:b/>
              </w:rPr>
              <w:t>Indicator</w:t>
            </w:r>
          </w:p>
        </w:tc>
        <w:tc>
          <w:tcPr>
            <w:tcW w:w="7320" w:type="dxa"/>
          </w:tcPr>
          <w:p w14:paraId="715A28A5" w14:textId="7D417EF9" w:rsidR="00913309" w:rsidRPr="005F2432" w:rsidRDefault="00913309" w:rsidP="00913309">
            <w:pPr>
              <w:rPr>
                <w:rFonts w:cstheme="minorHAnsi"/>
              </w:rPr>
            </w:pPr>
            <w:r w:rsidRPr="005F2432">
              <w:rPr>
                <w:rFonts w:cstheme="minorHAnsi"/>
              </w:rPr>
              <w:t>1.</w:t>
            </w:r>
            <w:r w:rsidR="004D3DEB" w:rsidRPr="005F2432">
              <w:rPr>
                <w:rFonts w:cstheme="minorHAnsi"/>
              </w:rPr>
              <w:t>5</w:t>
            </w:r>
            <w:r w:rsidRPr="005F2432">
              <w:rPr>
                <w:rFonts w:cstheme="minorHAnsi"/>
              </w:rPr>
              <w:t>: Food security and under-nutrition</w:t>
            </w:r>
          </w:p>
        </w:tc>
      </w:tr>
      <w:tr w:rsidR="00913309" w:rsidRPr="005F2432" w14:paraId="393DB05B" w14:textId="77777777" w:rsidTr="00F515A7">
        <w:tc>
          <w:tcPr>
            <w:tcW w:w="2268" w:type="dxa"/>
          </w:tcPr>
          <w:p w14:paraId="795846D1" w14:textId="77777777" w:rsidR="00913309" w:rsidRPr="005F2432" w:rsidRDefault="00913309" w:rsidP="00913309">
            <w:pPr>
              <w:rPr>
                <w:rFonts w:cstheme="minorHAnsi"/>
                <w:b/>
              </w:rPr>
            </w:pPr>
            <w:r w:rsidRPr="005F2432">
              <w:rPr>
                <w:rFonts w:cstheme="minorHAnsi"/>
                <w:b/>
              </w:rPr>
              <w:t>Sub-Indicator</w:t>
            </w:r>
          </w:p>
        </w:tc>
        <w:tc>
          <w:tcPr>
            <w:tcW w:w="7320" w:type="dxa"/>
          </w:tcPr>
          <w:p w14:paraId="4AA1B8DC" w14:textId="2ABECC1F" w:rsidR="00913309" w:rsidRPr="005F2432" w:rsidRDefault="00913309" w:rsidP="00913309">
            <w:pPr>
              <w:rPr>
                <w:rFonts w:cstheme="minorHAnsi"/>
              </w:rPr>
            </w:pPr>
            <w:r w:rsidRPr="005F2432">
              <w:rPr>
                <w:rFonts w:cstheme="minorHAnsi"/>
              </w:rPr>
              <w:t>1.</w:t>
            </w:r>
            <w:r w:rsidR="004D3DEB" w:rsidRPr="005F2432">
              <w:rPr>
                <w:rFonts w:cstheme="minorHAnsi"/>
              </w:rPr>
              <w:t>5</w:t>
            </w:r>
            <w:r w:rsidRPr="005F2432">
              <w:rPr>
                <w:rFonts w:cstheme="minorHAnsi"/>
              </w:rPr>
              <w:t>.2: Marine food security and under-nutrition</w:t>
            </w:r>
          </w:p>
        </w:tc>
      </w:tr>
      <w:tr w:rsidR="00913309" w:rsidRPr="005F2432" w14:paraId="52F67640" w14:textId="77777777" w:rsidTr="00F515A7">
        <w:tc>
          <w:tcPr>
            <w:tcW w:w="2268" w:type="dxa"/>
          </w:tcPr>
          <w:p w14:paraId="0EA36422" w14:textId="77777777" w:rsidR="00913309" w:rsidRPr="005F2432" w:rsidRDefault="00913309" w:rsidP="00913309">
            <w:pPr>
              <w:rPr>
                <w:rFonts w:cstheme="minorHAnsi"/>
                <w:b/>
              </w:rPr>
            </w:pPr>
            <w:r w:rsidRPr="005F2432">
              <w:rPr>
                <w:rFonts w:cstheme="minorHAnsi"/>
                <w:b/>
              </w:rPr>
              <w:t>People responsible for this indicator</w:t>
            </w:r>
          </w:p>
        </w:tc>
        <w:tc>
          <w:tcPr>
            <w:tcW w:w="7320" w:type="dxa"/>
          </w:tcPr>
          <w:p w14:paraId="2D45345C" w14:textId="77777777" w:rsidR="00913309" w:rsidRPr="005F2432" w:rsidRDefault="00913309" w:rsidP="00913309">
            <w:pPr>
              <w:rPr>
                <w:rFonts w:cstheme="minorHAnsi"/>
              </w:rPr>
            </w:pPr>
            <w:r w:rsidRPr="005F2432">
              <w:rPr>
                <w:rFonts w:cstheme="minorHAnsi"/>
              </w:rPr>
              <w:t>Fereidoon Owfi, Meisam Tabatabaei, Mahnaz Rabbaniha, Maziar Moradi-Lakeh</w:t>
            </w:r>
          </w:p>
        </w:tc>
      </w:tr>
      <w:tr w:rsidR="00913309" w:rsidRPr="005F2432" w14:paraId="423819E2" w14:textId="77777777" w:rsidTr="00F515A7">
        <w:tc>
          <w:tcPr>
            <w:tcW w:w="2268" w:type="dxa"/>
          </w:tcPr>
          <w:p w14:paraId="5423645E" w14:textId="77777777" w:rsidR="00913309" w:rsidRPr="005F2432" w:rsidRDefault="00913309" w:rsidP="00913309">
            <w:pPr>
              <w:rPr>
                <w:rFonts w:cstheme="minorHAnsi"/>
                <w:b/>
              </w:rPr>
            </w:pPr>
            <w:r w:rsidRPr="005F2432">
              <w:rPr>
                <w:rFonts w:cstheme="minorHAnsi"/>
                <w:b/>
              </w:rPr>
              <w:t>Methods</w:t>
            </w:r>
          </w:p>
        </w:tc>
        <w:tc>
          <w:tcPr>
            <w:tcW w:w="7320" w:type="dxa"/>
          </w:tcPr>
          <w:p w14:paraId="6CCE524C" w14:textId="307576F2" w:rsidR="00913309" w:rsidRPr="005F2432" w:rsidRDefault="00913309" w:rsidP="00913309">
            <w:pPr>
              <w:rPr>
                <w:rFonts w:cstheme="minorHAnsi"/>
                <w:color w:val="000000" w:themeColor="text1"/>
              </w:rPr>
            </w:pPr>
            <w:r w:rsidRPr="005F2432">
              <w:rPr>
                <w:rFonts w:cstheme="minorHAnsi"/>
              </w:rPr>
              <w:t>Sixteen FAO fishing areas (out of 19; the 3 areas excluded are those located in the Antarctica) which are important in terms of projected impacts and vulnerabilities associated with climate change were selected (</w:t>
            </w:r>
            <w:r w:rsidR="00BE4671" w:rsidRPr="005F2432">
              <w:rPr>
                <w:rFonts w:cstheme="minorHAnsi"/>
              </w:rPr>
              <w:fldChar w:fldCharType="begin"/>
            </w:r>
            <w:r w:rsidR="00BE4671" w:rsidRPr="005F2432">
              <w:rPr>
                <w:rFonts w:cstheme="minorHAnsi"/>
              </w:rPr>
              <w:instrText xml:space="preserve"> REF _Ref10710536 \h </w:instrText>
            </w:r>
            <w:r w:rsidR="007E0494" w:rsidRPr="005F2432">
              <w:rPr>
                <w:rFonts w:cstheme="minorHAnsi"/>
              </w:rPr>
              <w:instrText xml:space="preserve"> \* MERGEFORMAT </w:instrText>
            </w:r>
            <w:r w:rsidR="00BE4671" w:rsidRPr="005F2432">
              <w:rPr>
                <w:rFonts w:cstheme="minorHAnsi"/>
              </w:rPr>
            </w:r>
            <w:r w:rsidR="00BE4671" w:rsidRPr="005F2432">
              <w:rPr>
                <w:rFonts w:cstheme="minorHAnsi"/>
              </w:rPr>
              <w:fldChar w:fldCharType="separate"/>
            </w:r>
            <w:r w:rsidR="008E4C54" w:rsidRPr="005F2432">
              <w:rPr>
                <w:rFonts w:cstheme="minorHAnsi"/>
              </w:rPr>
              <w:t xml:space="preserve">Table </w:t>
            </w:r>
            <w:r w:rsidR="008E4C54">
              <w:rPr>
                <w:rFonts w:cstheme="minorHAnsi"/>
                <w:noProof/>
              </w:rPr>
              <w:t>2</w:t>
            </w:r>
            <w:r w:rsidR="00BE4671" w:rsidRPr="005F2432">
              <w:rPr>
                <w:rFonts w:cstheme="minorHAnsi"/>
              </w:rPr>
              <w:fldChar w:fldCharType="end"/>
            </w:r>
            <w:r w:rsidRPr="005F2432">
              <w:rPr>
                <w:rFonts w:cstheme="minorHAnsi"/>
              </w:rPr>
              <w:t xml:space="preserve"> and </w:t>
            </w:r>
            <w:r w:rsidR="00E8592B" w:rsidRPr="005F2432">
              <w:rPr>
                <w:rFonts w:cstheme="minorHAnsi"/>
              </w:rPr>
              <w:fldChar w:fldCharType="begin"/>
            </w:r>
            <w:r w:rsidR="00E8592B" w:rsidRPr="005F2432">
              <w:rPr>
                <w:rFonts w:cstheme="minorHAnsi"/>
              </w:rPr>
              <w:instrText xml:space="preserve"> REF _Ref10710569 \h </w:instrText>
            </w:r>
            <w:r w:rsidR="007E0494" w:rsidRPr="005F2432">
              <w:rPr>
                <w:rFonts w:cstheme="minorHAnsi"/>
              </w:rPr>
              <w:instrText xml:space="preserve"> \* MERGEFORMAT </w:instrText>
            </w:r>
            <w:r w:rsidR="00E8592B" w:rsidRPr="005F2432">
              <w:rPr>
                <w:rFonts w:cstheme="minorHAnsi"/>
              </w:rPr>
            </w:r>
            <w:r w:rsidR="00E8592B" w:rsidRPr="005F2432">
              <w:rPr>
                <w:rFonts w:cstheme="minorHAnsi"/>
              </w:rPr>
              <w:fldChar w:fldCharType="separate"/>
            </w:r>
            <w:r w:rsidR="008E4C54" w:rsidRPr="008E4C54">
              <w:rPr>
                <w:rFonts w:cstheme="minorHAnsi"/>
              </w:rPr>
              <w:t xml:space="preserve">Figure </w:t>
            </w:r>
            <w:r w:rsidR="008E4C54" w:rsidRPr="008E4C54">
              <w:rPr>
                <w:rFonts w:cstheme="minorHAnsi"/>
                <w:noProof/>
              </w:rPr>
              <w:t>17</w:t>
            </w:r>
            <w:r w:rsidR="00E8592B" w:rsidRPr="005F2432">
              <w:rPr>
                <w:rFonts w:cstheme="minorHAnsi"/>
              </w:rPr>
              <w:fldChar w:fldCharType="end"/>
            </w:r>
            <w:r w:rsidRPr="005F2432">
              <w:rPr>
                <w:rFonts w:cstheme="minorHAnsi"/>
              </w:rPr>
              <w:t>). Sixty-four countries located in these areas (for which Fish Capture Data is currently available) were selected in order to attribute the impacts of climate change (more specifically sea surface temperature; SST) to deterioration of major coral reef sites (Marine Protected Areas), decreased population of commercial fish species, and the consequent decreased consumption of capture-based fish.</w:t>
            </w:r>
          </w:p>
        </w:tc>
      </w:tr>
      <w:tr w:rsidR="00913309" w:rsidRPr="005F2432" w14:paraId="087BB49F" w14:textId="77777777" w:rsidTr="00F515A7">
        <w:trPr>
          <w:trHeight w:val="287"/>
        </w:trPr>
        <w:tc>
          <w:tcPr>
            <w:tcW w:w="2268" w:type="dxa"/>
          </w:tcPr>
          <w:p w14:paraId="7D45B8B5" w14:textId="77777777" w:rsidR="00913309" w:rsidRPr="005F2432" w:rsidRDefault="00913309" w:rsidP="00913309">
            <w:pPr>
              <w:rPr>
                <w:rFonts w:cstheme="minorHAnsi"/>
                <w:b/>
              </w:rPr>
            </w:pPr>
            <w:r w:rsidRPr="005F2432">
              <w:rPr>
                <w:rFonts w:cstheme="minorHAnsi"/>
                <w:b/>
              </w:rPr>
              <w:t>Data</w:t>
            </w:r>
          </w:p>
        </w:tc>
        <w:tc>
          <w:tcPr>
            <w:tcW w:w="7320" w:type="dxa"/>
          </w:tcPr>
          <w:p w14:paraId="76CBEE23" w14:textId="77777777" w:rsidR="00913309" w:rsidRPr="005F2432" w:rsidRDefault="00913309" w:rsidP="00913309">
            <w:pPr>
              <w:rPr>
                <w:rFonts w:cstheme="minorHAnsi"/>
              </w:rPr>
            </w:pPr>
            <w:r w:rsidRPr="005F2432">
              <w:rPr>
                <w:rFonts w:cstheme="minorHAnsi"/>
              </w:rPr>
              <w:t>SST data availability ranged from 2003 to 2018 while the data considered on coral reef sites (NOAA Coral Reef Watch Zones), i.e., annual maximum Bleaching Alert Area caused by thermal stress was in five-year intervals (1985-2018). Moreover, the data concerning both capture-based and farmed-based per capita fish consumption in the investigated countries from 1980-2016 were collected and analysed.</w:t>
            </w:r>
          </w:p>
        </w:tc>
      </w:tr>
      <w:tr w:rsidR="00913309" w:rsidRPr="005F2432" w14:paraId="28B58545" w14:textId="77777777" w:rsidTr="00F515A7">
        <w:tc>
          <w:tcPr>
            <w:tcW w:w="2268" w:type="dxa"/>
          </w:tcPr>
          <w:p w14:paraId="0CCCEDA3" w14:textId="77777777" w:rsidR="00913309" w:rsidRPr="005F2432" w:rsidRDefault="00913309" w:rsidP="00913309">
            <w:pPr>
              <w:rPr>
                <w:rFonts w:cstheme="minorHAnsi"/>
                <w:b/>
              </w:rPr>
            </w:pPr>
            <w:r w:rsidRPr="005F2432">
              <w:rPr>
                <w:rFonts w:cstheme="minorHAnsi"/>
                <w:b/>
              </w:rPr>
              <w:t>Caveats</w:t>
            </w:r>
          </w:p>
        </w:tc>
        <w:tc>
          <w:tcPr>
            <w:tcW w:w="7320" w:type="dxa"/>
          </w:tcPr>
          <w:p w14:paraId="2CC550B2" w14:textId="77777777" w:rsidR="00913309" w:rsidRPr="005F2432" w:rsidRDefault="00913309" w:rsidP="00913309">
            <w:pPr>
              <w:rPr>
                <w:rFonts w:cstheme="minorHAnsi"/>
              </w:rPr>
            </w:pPr>
            <w:r w:rsidRPr="005F2432">
              <w:rPr>
                <w:rFonts w:cstheme="minorHAnsi"/>
              </w:rPr>
              <w:t>There is a lack of information in the available databases such as FAO on fish species composition of the captured and farmed fish products. This could in turn lead to some concerns about the methodological approach used to calculate ω3 intake. More specifically, most of the approaches are based on fish intake, which usually ignore or underestimate variations in ω3 contents of different types of fishes, and especially capture-based compared with farmed-based fish.</w:t>
            </w:r>
          </w:p>
        </w:tc>
      </w:tr>
      <w:tr w:rsidR="00913309" w:rsidRPr="005F2432" w14:paraId="2110E57C" w14:textId="77777777" w:rsidTr="00F515A7">
        <w:tc>
          <w:tcPr>
            <w:tcW w:w="2268" w:type="dxa"/>
          </w:tcPr>
          <w:p w14:paraId="56C68247" w14:textId="77777777" w:rsidR="00913309" w:rsidRPr="005F2432" w:rsidRDefault="00913309" w:rsidP="00913309">
            <w:pPr>
              <w:rPr>
                <w:rFonts w:cstheme="minorHAnsi"/>
                <w:b/>
              </w:rPr>
            </w:pPr>
            <w:r w:rsidRPr="005F2432">
              <w:rPr>
                <w:rFonts w:cstheme="minorHAnsi"/>
                <w:b/>
              </w:rPr>
              <w:t>Future Form of Indicator</w:t>
            </w:r>
          </w:p>
        </w:tc>
        <w:tc>
          <w:tcPr>
            <w:tcW w:w="7320" w:type="dxa"/>
          </w:tcPr>
          <w:p w14:paraId="1880D24F" w14:textId="77777777" w:rsidR="00913309" w:rsidRPr="005F2432" w:rsidRDefault="00913309" w:rsidP="00913309">
            <w:pPr>
              <w:rPr>
                <w:rFonts w:cstheme="minorHAnsi"/>
              </w:rPr>
            </w:pPr>
            <w:r w:rsidRPr="005F2432">
              <w:rPr>
                <w:rFonts w:cstheme="minorHAnsi"/>
              </w:rPr>
              <w:t>Given the unfavourable variations in fish capture over the last three decades, it seems that countries in general have implemented strategies toward increased fish farming to compensate for decreased capture-based per capita fish consumption. However, owing to the substantially lower ω3 contents of farmed fish compared with captured fish, positive health impacts of this approach is in question. Therefore, adaptation strategies should be focused on shifting the existing fish farming activities from fresh water (in-land waters) to marine water (mariculture systems, e.g., cage culture). Moreover, ω3 enrichment in fish farming should also be pursued.</w:t>
            </w:r>
          </w:p>
        </w:tc>
      </w:tr>
      <w:tr w:rsidR="00913309" w:rsidRPr="005F2432" w14:paraId="48708155" w14:textId="77777777" w:rsidTr="00F515A7">
        <w:tc>
          <w:tcPr>
            <w:tcW w:w="2268" w:type="dxa"/>
          </w:tcPr>
          <w:p w14:paraId="20409626" w14:textId="77777777" w:rsidR="00913309" w:rsidRPr="005F2432" w:rsidRDefault="00913309" w:rsidP="00913309">
            <w:pPr>
              <w:rPr>
                <w:rFonts w:cstheme="minorHAnsi"/>
                <w:b/>
              </w:rPr>
            </w:pPr>
            <w:r w:rsidRPr="005F2432">
              <w:rPr>
                <w:rFonts w:cstheme="minorHAnsi"/>
                <w:b/>
              </w:rPr>
              <w:t>Additional information</w:t>
            </w:r>
          </w:p>
          <w:p w14:paraId="68CCE9F2" w14:textId="77777777" w:rsidR="00913309" w:rsidRPr="005F2432" w:rsidRDefault="00913309" w:rsidP="00913309">
            <w:pPr>
              <w:rPr>
                <w:rFonts w:cstheme="minorHAnsi"/>
                <w:b/>
              </w:rPr>
            </w:pPr>
          </w:p>
        </w:tc>
        <w:tc>
          <w:tcPr>
            <w:tcW w:w="7320" w:type="dxa"/>
          </w:tcPr>
          <w:p w14:paraId="1837E752" w14:textId="4C0E0A96" w:rsidR="00913309" w:rsidRPr="005F2432" w:rsidRDefault="00BE4671" w:rsidP="00913309">
            <w:pPr>
              <w:rPr>
                <w:rFonts w:cstheme="minorHAnsi"/>
              </w:rPr>
            </w:pPr>
            <w:r w:rsidRPr="005F2432">
              <w:rPr>
                <w:rFonts w:cstheme="minorHAnsi"/>
              </w:rPr>
              <w:fldChar w:fldCharType="begin"/>
            </w:r>
            <w:r w:rsidRPr="005F2432">
              <w:rPr>
                <w:rFonts w:cstheme="minorHAnsi"/>
              </w:rPr>
              <w:instrText xml:space="preserve"> REF _Ref10710070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16</w:t>
            </w:r>
            <w:r w:rsidRPr="005F2432">
              <w:rPr>
                <w:rFonts w:cstheme="minorHAnsi"/>
              </w:rPr>
              <w:fldChar w:fldCharType="end"/>
            </w:r>
            <w:r w:rsidRPr="005F2432">
              <w:rPr>
                <w:rFonts w:cstheme="minorHAnsi"/>
              </w:rPr>
              <w:t xml:space="preserve"> </w:t>
            </w:r>
            <w:r w:rsidR="000F37E8" w:rsidRPr="005F2432">
              <w:rPr>
                <w:rFonts w:cstheme="minorHAnsi"/>
              </w:rPr>
              <w:t xml:space="preserve">presents changes in sea surface temperature for the 64 countries investigated from different basins from 2003 to 2018. </w:t>
            </w:r>
            <w:r w:rsidRPr="005F2432">
              <w:rPr>
                <w:rFonts w:cstheme="minorHAnsi"/>
              </w:rPr>
              <w:fldChar w:fldCharType="begin"/>
            </w:r>
            <w:r w:rsidRPr="005F2432">
              <w:rPr>
                <w:rFonts w:cstheme="minorHAnsi"/>
              </w:rPr>
              <w:instrText xml:space="preserve"> REF _Ref10710185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18</w:t>
            </w:r>
            <w:r w:rsidRPr="005F2432">
              <w:rPr>
                <w:rFonts w:cstheme="minorHAnsi"/>
              </w:rPr>
              <w:fldChar w:fldCharType="end"/>
            </w:r>
            <w:r w:rsidRPr="005F2432">
              <w:rPr>
                <w:rFonts w:cstheme="minorHAnsi"/>
              </w:rPr>
              <w:t xml:space="preserve"> </w:t>
            </w:r>
            <w:r w:rsidR="00913309" w:rsidRPr="005F2432">
              <w:rPr>
                <w:rFonts w:cstheme="minorHAnsi"/>
              </w:rPr>
              <w:t xml:space="preserve">presents the global occurrence zone of coral reefs while </w:t>
            </w:r>
            <w:r w:rsidRPr="005F2432">
              <w:rPr>
                <w:rFonts w:cstheme="minorHAnsi"/>
              </w:rPr>
              <w:fldChar w:fldCharType="begin"/>
            </w:r>
            <w:r w:rsidRPr="005F2432">
              <w:rPr>
                <w:rFonts w:cstheme="minorHAnsi"/>
              </w:rPr>
              <w:instrText xml:space="preserve"> REF _Ref10710218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19</w:t>
            </w:r>
            <w:r w:rsidRPr="005F2432">
              <w:rPr>
                <w:rFonts w:cstheme="minorHAnsi"/>
              </w:rPr>
              <w:fldChar w:fldCharType="end"/>
            </w:r>
            <w:r w:rsidRPr="005F2432">
              <w:rPr>
                <w:rFonts w:cstheme="minorHAnsi"/>
              </w:rPr>
              <w:t xml:space="preserve"> </w:t>
            </w:r>
            <w:r w:rsidR="00913309" w:rsidRPr="005F2432">
              <w:rPr>
                <w:rFonts w:cstheme="minorHAnsi"/>
              </w:rPr>
              <w:t xml:space="preserve">reflects the increasing deterioration of annual maximum Bleaching Alert Area globally and threats to marine primary productivity being expected to follow. </w:t>
            </w:r>
            <w:r w:rsidRPr="005F2432">
              <w:rPr>
                <w:rFonts w:cstheme="minorHAnsi"/>
              </w:rPr>
              <w:fldChar w:fldCharType="begin"/>
            </w:r>
            <w:r w:rsidRPr="005F2432">
              <w:rPr>
                <w:rFonts w:cstheme="minorHAnsi"/>
              </w:rPr>
              <w:instrText xml:space="preserve"> REF _Ref10710241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20</w:t>
            </w:r>
            <w:r w:rsidRPr="005F2432">
              <w:rPr>
                <w:rFonts w:cstheme="minorHAnsi"/>
              </w:rPr>
              <w:fldChar w:fldCharType="end"/>
            </w:r>
            <w:r w:rsidR="00913309" w:rsidRPr="005F2432">
              <w:rPr>
                <w:rFonts w:cstheme="minorHAnsi"/>
              </w:rPr>
              <w:t xml:space="preserve"> presents the trend of capture-based per capita fish consumption; a key source of ω3 fatty acids (</w:t>
            </w:r>
            <w:r w:rsidRPr="005F2432">
              <w:rPr>
                <w:rFonts w:cstheme="minorHAnsi"/>
              </w:rPr>
              <w:fldChar w:fldCharType="begin"/>
            </w:r>
            <w:r w:rsidRPr="005F2432">
              <w:rPr>
                <w:rFonts w:cstheme="minorHAnsi"/>
              </w:rPr>
              <w:instrText xml:space="preserve"> REF _Ref10710289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Table </w:t>
            </w:r>
            <w:r w:rsidR="008E4C54">
              <w:rPr>
                <w:rFonts w:cstheme="minorHAnsi"/>
                <w:noProof/>
              </w:rPr>
              <w:t>3</w:t>
            </w:r>
            <w:r w:rsidRPr="005F2432">
              <w:rPr>
                <w:rFonts w:cstheme="minorHAnsi"/>
              </w:rPr>
              <w:fldChar w:fldCharType="end"/>
            </w:r>
            <w:r w:rsidRPr="005F2432">
              <w:rPr>
                <w:rFonts w:cstheme="minorHAnsi"/>
              </w:rPr>
              <w:t xml:space="preserve">). </w:t>
            </w:r>
            <w:r w:rsidRPr="005F2432">
              <w:rPr>
                <w:rFonts w:cstheme="minorHAnsi"/>
              </w:rPr>
              <w:fldChar w:fldCharType="begin"/>
            </w:r>
            <w:r w:rsidRPr="005F2432">
              <w:rPr>
                <w:rFonts w:cstheme="minorHAnsi"/>
              </w:rPr>
              <w:instrText xml:space="preserve"> REF _Ref10710339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8E4C54">
              <w:rPr>
                <w:rFonts w:cstheme="minorHAnsi"/>
              </w:rPr>
              <w:t xml:space="preserve">Figure </w:t>
            </w:r>
            <w:r w:rsidR="008E4C54" w:rsidRPr="008E4C54">
              <w:rPr>
                <w:rFonts w:cstheme="minorHAnsi"/>
                <w:noProof/>
              </w:rPr>
              <w:t>21</w:t>
            </w:r>
            <w:r w:rsidRPr="005F2432">
              <w:rPr>
                <w:rFonts w:cstheme="minorHAnsi"/>
              </w:rPr>
              <w:fldChar w:fldCharType="end"/>
            </w:r>
            <w:r w:rsidRPr="005F2432">
              <w:rPr>
                <w:rFonts w:cstheme="minorHAnsi"/>
              </w:rPr>
              <w:t xml:space="preserve"> conceptualises </w:t>
            </w:r>
            <w:r w:rsidR="00CC3EBB" w:rsidRPr="005F2432">
              <w:rPr>
                <w:rFonts w:cstheme="minorHAnsi"/>
              </w:rPr>
              <w:t>the relationship between climate</w:t>
            </w:r>
            <w:r w:rsidR="00913309" w:rsidRPr="005F2432">
              <w:rPr>
                <w:rFonts w:cstheme="minorHAnsi"/>
              </w:rPr>
              <w:t xml:space="preserve"> change and decreased consumption of capture-based fish to increased risk of ischemic heart diseases.</w:t>
            </w:r>
            <w:r w:rsidR="00CC3EBB" w:rsidRPr="005F2432">
              <w:rPr>
                <w:rFonts w:cstheme="minorHAnsi"/>
              </w:rPr>
              <w:t xml:space="preserve"> </w:t>
            </w:r>
            <w:r w:rsidR="00913309" w:rsidRPr="005F2432">
              <w:rPr>
                <w:rFonts w:cstheme="minorHAnsi"/>
              </w:rPr>
              <w:t xml:space="preserve">Between 2003 and 2018, SST rose in 34 of the 64 territorial waters analysed (max. increase 3.5 </w:t>
            </w:r>
            <w:r w:rsidR="00913309" w:rsidRPr="005F2432">
              <w:rPr>
                <w:rFonts w:cstheme="minorHAnsi"/>
                <w:vertAlign w:val="superscript"/>
              </w:rPr>
              <w:t>o</w:t>
            </w:r>
            <w:r w:rsidR="00913309" w:rsidRPr="005F2432">
              <w:rPr>
                <w:rFonts w:cstheme="minorHAnsi"/>
              </w:rPr>
              <w:t xml:space="preserve">C), while even marginal SST decreases (≤1 </w:t>
            </w:r>
            <w:r w:rsidR="00913309" w:rsidRPr="005F2432">
              <w:rPr>
                <w:rFonts w:cstheme="minorHAnsi"/>
                <w:vertAlign w:val="superscript"/>
              </w:rPr>
              <w:t>o</w:t>
            </w:r>
            <w:r w:rsidR="00913309" w:rsidRPr="005F2432">
              <w:rPr>
                <w:rFonts w:cstheme="minorHAnsi"/>
              </w:rPr>
              <w:t xml:space="preserve">C) in 19 out of 30 territorial waters </w:t>
            </w:r>
            <w:r w:rsidRPr="005F2432">
              <w:rPr>
                <w:rFonts w:cstheme="minorHAnsi"/>
              </w:rPr>
              <w:t>(</w:t>
            </w:r>
            <w:r w:rsidRPr="005F2432">
              <w:rPr>
                <w:rFonts w:cstheme="minorHAnsi"/>
              </w:rPr>
              <w:fldChar w:fldCharType="begin"/>
            </w:r>
            <w:r w:rsidRPr="005F2432">
              <w:rPr>
                <w:rFonts w:cstheme="minorHAnsi"/>
              </w:rPr>
              <w:instrText xml:space="preserve"> REF _Ref10710070 \h </w:instrText>
            </w:r>
            <w:r w:rsidR="007E0494" w:rsidRPr="005F2432">
              <w:rPr>
                <w:rFonts w:cstheme="minorHAnsi"/>
              </w:rPr>
              <w:instrText xml:space="preserve">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16</w:t>
            </w:r>
            <w:r w:rsidRPr="005F2432">
              <w:rPr>
                <w:rFonts w:cstheme="minorHAnsi"/>
              </w:rPr>
              <w:fldChar w:fldCharType="end"/>
            </w:r>
            <w:r w:rsidRPr="005F2432">
              <w:rPr>
                <w:rFonts w:cstheme="minorHAnsi"/>
              </w:rPr>
              <w:t xml:space="preserve">) </w:t>
            </w:r>
            <w:r w:rsidR="00913309" w:rsidRPr="005F2432">
              <w:rPr>
                <w:rFonts w:cstheme="minorHAnsi"/>
              </w:rPr>
              <w:t>could be linked to the weakening of a crucial ocean current, i.e., Atlantic Meridional Overturning Current (AMOC) by 15%, in response to melting ice from Greenland.</w:t>
            </w:r>
            <w:r w:rsidR="00F90EF6" w:rsidRPr="005F2432">
              <w:rPr>
                <w:rFonts w:cstheme="minorHAnsi"/>
              </w:rPr>
              <w:fldChar w:fldCharType="begin">
                <w:fldData xml:space="preserve">PEVuZE5vdGU+PENpdGU+PEF1dGhvcj5DYWVzYXI8L0F1dGhvcj48WWVhcj4yMDE4PC9ZZWFyPjxS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PEVuZE5vdGU+PENpdGU+PEF1dGhvcj5DYWVzYXI8L0F1dGhvcj48WWVhcj4yMDE4PC9ZZWFyPjxS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00F90EF6" w:rsidRPr="005F2432">
              <w:rPr>
                <w:rFonts w:cstheme="minorHAnsi"/>
              </w:rPr>
            </w:r>
            <w:r w:rsidR="00F90EF6" w:rsidRPr="005F2432">
              <w:rPr>
                <w:rFonts w:cstheme="minorHAnsi"/>
              </w:rPr>
              <w:fldChar w:fldCharType="separate"/>
            </w:r>
            <w:r w:rsidR="0011445B" w:rsidRPr="005F2432">
              <w:rPr>
                <w:rFonts w:cstheme="minorHAnsi"/>
                <w:noProof/>
                <w:vertAlign w:val="superscript"/>
              </w:rPr>
              <w:t>64,65</w:t>
            </w:r>
            <w:r w:rsidR="00F90EF6" w:rsidRPr="005F2432">
              <w:rPr>
                <w:rFonts w:cstheme="minorHAnsi"/>
              </w:rPr>
              <w:fldChar w:fldCharType="end"/>
            </w:r>
          </w:p>
          <w:p w14:paraId="33B1F8AD" w14:textId="77777777" w:rsidR="00913309" w:rsidRPr="005F2432" w:rsidRDefault="00913309" w:rsidP="00913309">
            <w:pPr>
              <w:rPr>
                <w:rFonts w:cstheme="minorHAnsi"/>
              </w:rPr>
            </w:pPr>
          </w:p>
          <w:p w14:paraId="39F6B452" w14:textId="714CEF03" w:rsidR="00913309" w:rsidRPr="005F2432" w:rsidRDefault="00913309" w:rsidP="00F90EF6">
            <w:pPr>
              <w:rPr>
                <w:rFonts w:cstheme="minorHAnsi"/>
              </w:rPr>
            </w:pPr>
            <w:r w:rsidRPr="005F2432">
              <w:rPr>
                <w:rFonts w:cstheme="minorHAnsi"/>
              </w:rPr>
              <w:t>Summary exposure value (SEV) is the measure of a population's exposure to a risk factor that takes into account the extent of exposure by risk level and the severity of that risk's contribution to disease burden. SEV for “diet low in seafood omega-3 fatty acids” has increased in most of the investigated countries since 1990; however, there are countries with decreasing trends in exposure to this risk factor as well (</w:t>
            </w:r>
            <w:r w:rsidR="00BE4671" w:rsidRPr="005F2432">
              <w:rPr>
                <w:rFonts w:cstheme="minorHAnsi"/>
              </w:rPr>
              <w:fldChar w:fldCharType="begin"/>
            </w:r>
            <w:r w:rsidR="00BE4671" w:rsidRPr="005F2432">
              <w:rPr>
                <w:rFonts w:cstheme="minorHAnsi"/>
              </w:rPr>
              <w:instrText xml:space="preserve"> REF _Ref10710430 \h </w:instrText>
            </w:r>
            <w:r w:rsidR="007E0494" w:rsidRPr="005F2432">
              <w:rPr>
                <w:rFonts w:cstheme="minorHAnsi"/>
              </w:rPr>
              <w:instrText xml:space="preserve"> \* MERGEFORMAT </w:instrText>
            </w:r>
            <w:r w:rsidR="00BE4671" w:rsidRPr="005F2432">
              <w:rPr>
                <w:rFonts w:cstheme="minorHAnsi"/>
              </w:rPr>
            </w:r>
            <w:r w:rsidR="00BE4671" w:rsidRPr="005F2432">
              <w:rPr>
                <w:rFonts w:cstheme="minorHAnsi"/>
              </w:rPr>
              <w:fldChar w:fldCharType="separate"/>
            </w:r>
            <w:r w:rsidR="008E4C54" w:rsidRPr="005F2432">
              <w:rPr>
                <w:rFonts w:cstheme="minorHAnsi"/>
              </w:rPr>
              <w:t xml:space="preserve">Table </w:t>
            </w:r>
            <w:r w:rsidR="008E4C54">
              <w:rPr>
                <w:rFonts w:cstheme="minorHAnsi"/>
                <w:noProof/>
              </w:rPr>
              <w:t>4</w:t>
            </w:r>
            <w:r w:rsidR="00BE4671" w:rsidRPr="005F2432">
              <w:rPr>
                <w:rFonts w:cstheme="minorHAnsi"/>
              </w:rPr>
              <w:fldChar w:fldCharType="end"/>
            </w:r>
            <w:r w:rsidR="00BE4671" w:rsidRPr="005F2432">
              <w:rPr>
                <w:rFonts w:cstheme="minorHAnsi"/>
              </w:rPr>
              <w:t xml:space="preserve">). </w:t>
            </w:r>
            <w:r w:rsidRPr="005F2432">
              <w:rPr>
                <w:rFonts w:cstheme="minorHAnsi"/>
              </w:rPr>
              <w:t>Nevertheless, the total overall number of deaths and disability adjusted life years (DALYs) attributable to diet low in seafood omega-3 fatty acids, has increased in our list of investigated countries; with the most populous countries including China, Indonesia, Pakistan, and Bangladesh having major impacts on this overall increase (</w:t>
            </w:r>
            <w:r w:rsidR="00BE4671" w:rsidRPr="005F2432">
              <w:rPr>
                <w:rFonts w:cstheme="minorHAnsi"/>
              </w:rPr>
              <w:fldChar w:fldCharType="begin"/>
            </w:r>
            <w:r w:rsidR="00BE4671" w:rsidRPr="005F2432">
              <w:rPr>
                <w:rFonts w:cstheme="minorHAnsi"/>
              </w:rPr>
              <w:instrText xml:space="preserve"> REF _Ref10710460 \h </w:instrText>
            </w:r>
            <w:r w:rsidR="007E0494" w:rsidRPr="005F2432">
              <w:rPr>
                <w:rFonts w:cstheme="minorHAnsi"/>
              </w:rPr>
              <w:instrText xml:space="preserve"> \* MERGEFORMAT </w:instrText>
            </w:r>
            <w:r w:rsidR="00BE4671" w:rsidRPr="005F2432">
              <w:rPr>
                <w:rFonts w:cstheme="minorHAnsi"/>
              </w:rPr>
            </w:r>
            <w:r w:rsidR="00BE4671" w:rsidRPr="005F2432">
              <w:rPr>
                <w:rFonts w:cstheme="minorHAnsi"/>
              </w:rPr>
              <w:fldChar w:fldCharType="separate"/>
            </w:r>
            <w:r w:rsidR="008E4C54" w:rsidRPr="005F2432">
              <w:rPr>
                <w:rFonts w:cstheme="minorHAnsi"/>
              </w:rPr>
              <w:t xml:space="preserve">Table </w:t>
            </w:r>
            <w:r w:rsidR="008E4C54">
              <w:rPr>
                <w:rFonts w:cstheme="minorHAnsi"/>
                <w:noProof/>
              </w:rPr>
              <w:t>5</w:t>
            </w:r>
            <w:r w:rsidR="00BE4671" w:rsidRPr="005F2432">
              <w:rPr>
                <w:rFonts w:cstheme="minorHAnsi"/>
              </w:rPr>
              <w:fldChar w:fldCharType="end"/>
            </w:r>
            <w:r w:rsidR="00BE4671" w:rsidRPr="005F2432">
              <w:rPr>
                <w:rFonts w:cstheme="minorHAnsi"/>
              </w:rPr>
              <w:t xml:space="preserve"> and </w:t>
            </w:r>
            <w:r w:rsidR="00BE4671" w:rsidRPr="005F2432">
              <w:rPr>
                <w:rFonts w:cstheme="minorHAnsi"/>
              </w:rPr>
              <w:fldChar w:fldCharType="begin"/>
            </w:r>
            <w:r w:rsidR="00BE4671" w:rsidRPr="005F2432">
              <w:rPr>
                <w:rFonts w:cstheme="minorHAnsi"/>
              </w:rPr>
              <w:instrText xml:space="preserve"> REF _Ref10710472 \h </w:instrText>
            </w:r>
            <w:r w:rsidR="007E0494" w:rsidRPr="005F2432">
              <w:rPr>
                <w:rFonts w:cstheme="minorHAnsi"/>
              </w:rPr>
              <w:instrText xml:space="preserve"> \* MERGEFORMAT </w:instrText>
            </w:r>
            <w:r w:rsidR="00BE4671" w:rsidRPr="005F2432">
              <w:rPr>
                <w:rFonts w:cstheme="minorHAnsi"/>
              </w:rPr>
            </w:r>
            <w:r w:rsidR="00BE4671" w:rsidRPr="005F2432">
              <w:rPr>
                <w:rFonts w:cstheme="minorHAnsi"/>
              </w:rPr>
              <w:fldChar w:fldCharType="separate"/>
            </w:r>
            <w:r w:rsidR="008E4C54" w:rsidRPr="005F2432">
              <w:rPr>
                <w:rFonts w:cstheme="minorHAnsi"/>
              </w:rPr>
              <w:t xml:space="preserve">Table </w:t>
            </w:r>
            <w:r w:rsidR="008E4C54">
              <w:rPr>
                <w:rFonts w:cstheme="minorHAnsi"/>
                <w:noProof/>
              </w:rPr>
              <w:t>6</w:t>
            </w:r>
            <w:r w:rsidR="00BE4671" w:rsidRPr="005F2432">
              <w:rPr>
                <w:rFonts w:cstheme="minorHAnsi"/>
              </w:rPr>
              <w:fldChar w:fldCharType="end"/>
            </w:r>
            <w:r w:rsidR="00BE4671" w:rsidRPr="005F2432">
              <w:rPr>
                <w:rFonts w:cstheme="minorHAnsi"/>
              </w:rPr>
              <w:t xml:space="preserve">) </w:t>
            </w:r>
            <w:r w:rsidR="00F90EF6" w:rsidRPr="005F2432">
              <w:rPr>
                <w:rFonts w:cstheme="minorHAnsi"/>
              </w:rPr>
              <w:fldChar w:fldCharType="begin"/>
            </w:r>
            <w:r w:rsidR="0011445B" w:rsidRPr="005F2432">
              <w:rPr>
                <w:rFonts w:cstheme="minorHAnsi"/>
              </w:rPr>
              <w:instrText xml:space="preserve"> ADDIN EN.CITE &lt;EndNote&gt;&lt;Cite&gt;&lt;Author&gt;Gakidou&lt;/Author&gt;&lt;Year&gt;2017&lt;/Year&gt;&lt;RecNum&gt;228&lt;/RecNum&gt;&lt;DisplayText&gt;&lt;style face="superscript"&gt;66&lt;/style&gt;&lt;/DisplayText&gt;&lt;record&gt;&lt;rec-number&gt;228&lt;/rec-number&gt;&lt;foreign-keys&gt;&lt;key app="EN" db-id="e2zepwa56vz2ryev2aoxraf420vzvwft0pzz" timestamp="1559235055"&gt;228&lt;/key&gt;&lt;/foreign-keys&gt;&lt;ref-type name="Journal Article"&gt;17&lt;/ref-type&gt;&lt;contributors&gt;&lt;authors&gt;&lt;author&gt;Gakidou, Emmanuela&lt;/author&gt;&lt;author&gt;Afshin, Ashkan&lt;/author&gt;&lt;author&gt;Abajobir, Amanuel Alemu&lt;/author&gt;&lt;author&gt;Abate, Kalkidan Hassen&lt;/author&gt;&lt;author&gt;Abbafati, Cristiana&lt;/author&gt;&lt;author&gt;Abbas, Kaja M&lt;/author&gt;&lt;author&gt;Abd-Allah, Foad&lt;/author&gt;&lt;author&gt;Abdulle, Abdishakur M&lt;/author&gt;&lt;author&gt;Abera, Semaw Ferede&lt;/author&gt;&lt;author&gt;Aboyans, Victor&lt;/author&gt;&lt;/authors&gt;&lt;/contributors&gt;&lt;titles&gt;&lt;title&gt;Global, regional, and national comparative risk assessment of 84 behavioural, environmental and occupational, and metabolic risks or clusters of risks, 1990–2016: a systematic analysis for the Global Burden of Disease Study 2016&lt;/title&gt;&lt;secondary-title&gt;The Lancet&lt;/secondary-title&gt;&lt;/titles&gt;&lt;periodical&gt;&lt;full-title&gt;The Lancet&lt;/full-title&gt;&lt;/periodical&gt;&lt;pages&gt;1345-1422&lt;/pages&gt;&lt;volume&gt;390&lt;/volume&gt;&lt;number&gt;10100&lt;/number&gt;&lt;dates&gt;&lt;year&gt;2017&lt;/year&gt;&lt;/dates&gt;&lt;isbn&gt;0140-6736&lt;/isbn&gt;&lt;urls&gt;&lt;/urls&gt;&lt;/record&gt;&lt;/Cite&gt;&lt;/EndNote&gt;</w:instrText>
            </w:r>
            <w:r w:rsidR="00F90EF6" w:rsidRPr="005F2432">
              <w:rPr>
                <w:rFonts w:cstheme="minorHAnsi"/>
              </w:rPr>
              <w:fldChar w:fldCharType="separate"/>
            </w:r>
            <w:r w:rsidR="0011445B" w:rsidRPr="005F2432">
              <w:rPr>
                <w:rFonts w:cstheme="minorHAnsi"/>
                <w:noProof/>
                <w:vertAlign w:val="superscript"/>
              </w:rPr>
              <w:t>66</w:t>
            </w:r>
            <w:r w:rsidR="00F90EF6" w:rsidRPr="005F2432">
              <w:rPr>
                <w:rFonts w:cstheme="minorHAnsi"/>
              </w:rPr>
              <w:fldChar w:fldCharType="end"/>
            </w:r>
          </w:p>
        </w:tc>
      </w:tr>
    </w:tbl>
    <w:p w14:paraId="1AE70E9D" w14:textId="77777777" w:rsidR="00913309" w:rsidRPr="005F2432" w:rsidRDefault="00913309">
      <w:pPr>
        <w:rPr>
          <w:rFonts w:cstheme="minorHAnsi"/>
        </w:rPr>
      </w:pPr>
    </w:p>
    <w:p w14:paraId="72080D07" w14:textId="77777777" w:rsidR="000F37E8" w:rsidRPr="005F2432" w:rsidRDefault="000F37E8" w:rsidP="000F37E8">
      <w:pPr>
        <w:keepNext/>
        <w:rPr>
          <w:rFonts w:cstheme="minorHAnsi"/>
        </w:rPr>
      </w:pPr>
      <w:r w:rsidRPr="005F2432">
        <w:rPr>
          <w:rFonts w:cstheme="minorHAnsi"/>
          <w:noProof/>
        </w:rPr>
        <w:drawing>
          <wp:inline distT="0" distB="0" distL="0" distR="0" wp14:anchorId="0320E97E" wp14:editId="0FA40744">
            <wp:extent cx="5731510" cy="4791075"/>
            <wp:effectExtent l="0" t="0" r="254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2.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791075"/>
                    </a:xfrm>
                    <a:prstGeom prst="rect">
                      <a:avLst/>
                    </a:prstGeom>
                  </pic:spPr>
                </pic:pic>
              </a:graphicData>
            </a:graphic>
          </wp:inline>
        </w:drawing>
      </w:r>
    </w:p>
    <w:p w14:paraId="39E8B603" w14:textId="7CABFAC0" w:rsidR="000F37E8" w:rsidRPr="005F2432" w:rsidRDefault="000F37E8" w:rsidP="006311A6">
      <w:pPr>
        <w:pStyle w:val="Caption"/>
        <w:rPr>
          <w:rFonts w:cstheme="minorHAnsi"/>
        </w:rPr>
      </w:pPr>
      <w:bookmarkStart w:id="209" w:name="_Ref10710070"/>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210" w:author="Author">
        <w:r w:rsidR="00B11AAE">
          <w:rPr>
            <w:rFonts w:cstheme="minorHAnsi"/>
            <w:noProof/>
          </w:rPr>
          <w:t>19</w:t>
        </w:r>
      </w:ins>
      <w:del w:id="211" w:author="Author">
        <w:r w:rsidR="008E4C54" w:rsidDel="00B11AAE">
          <w:rPr>
            <w:rFonts w:cstheme="minorHAnsi"/>
            <w:noProof/>
          </w:rPr>
          <w:delText>16</w:delText>
        </w:r>
      </w:del>
      <w:r w:rsidRPr="005F2432">
        <w:rPr>
          <w:rFonts w:cstheme="minorHAnsi"/>
        </w:rPr>
        <w:fldChar w:fldCharType="end"/>
      </w:r>
      <w:bookmarkEnd w:id="209"/>
      <w:r w:rsidRPr="005F2432">
        <w:rPr>
          <w:rFonts w:cstheme="minorHAnsi"/>
        </w:rPr>
        <w:t>: changes in SST for the 64 countries investigated from 16 FAO fishing areas from 2003 to 2018.</w:t>
      </w:r>
    </w:p>
    <w:p w14:paraId="21364CB3" w14:textId="77F44BAC" w:rsidR="00F90EF6" w:rsidRPr="005F2432" w:rsidRDefault="00F90EF6" w:rsidP="00F90EF6">
      <w:pPr>
        <w:rPr>
          <w:rFonts w:cstheme="minorHAnsi"/>
        </w:rPr>
      </w:pPr>
      <w:r w:rsidRPr="005F2432">
        <w:rPr>
          <w:rFonts w:cstheme="minorHAnsi"/>
        </w:rPr>
        <w:br w:type="page"/>
      </w:r>
    </w:p>
    <w:p w14:paraId="3B294280" w14:textId="77777777" w:rsidR="00F90EF6" w:rsidRPr="005F2432" w:rsidRDefault="00F90EF6" w:rsidP="00F90EF6">
      <w:pPr>
        <w:rPr>
          <w:rFonts w:asciiTheme="majorHAnsi" w:hAnsiTheme="majorHAnsi" w:cstheme="majorHAnsi"/>
        </w:rPr>
        <w:sectPr w:rsidR="00F90EF6" w:rsidRPr="005F2432">
          <w:pgSz w:w="11906" w:h="16838"/>
          <w:pgMar w:top="1440" w:right="1440" w:bottom="1440" w:left="1440" w:header="708" w:footer="708" w:gutter="0"/>
          <w:cols w:space="708"/>
          <w:docGrid w:linePitch="360"/>
        </w:sectPr>
      </w:pPr>
    </w:p>
    <w:p w14:paraId="5A4B8079" w14:textId="77777777" w:rsidR="00F90EF6" w:rsidRPr="005F2432" w:rsidRDefault="00F90EF6" w:rsidP="00F90EF6">
      <w:pPr>
        <w:spacing w:after="0" w:line="240" w:lineRule="auto"/>
        <w:jc w:val="center"/>
        <w:rPr>
          <w:rFonts w:cstheme="minorHAnsi"/>
          <w:sz w:val="24"/>
          <w:szCs w:val="24"/>
        </w:rPr>
      </w:pPr>
    </w:p>
    <w:p w14:paraId="78D16AA8" w14:textId="5F36CF4F" w:rsidR="000F37E8" w:rsidRPr="005F2432" w:rsidRDefault="000F37E8" w:rsidP="006311A6">
      <w:pPr>
        <w:pStyle w:val="Caption"/>
        <w:rPr>
          <w:rFonts w:cstheme="minorHAnsi"/>
        </w:rPr>
      </w:pPr>
      <w:bookmarkStart w:id="212" w:name="_Ref10710536"/>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2</w:t>
      </w:r>
      <w:r w:rsidRPr="005F2432">
        <w:rPr>
          <w:rFonts w:cstheme="minorHAnsi"/>
        </w:rPr>
        <w:fldChar w:fldCharType="end"/>
      </w:r>
      <w:bookmarkEnd w:id="212"/>
      <w:r w:rsidRPr="005F2432">
        <w:rPr>
          <w:rFonts w:cstheme="minorHAnsi"/>
        </w:rPr>
        <w:t>: Scope of investigation by country, basin, FAO fishing area, and coral reef site</w:t>
      </w:r>
    </w:p>
    <w:tbl>
      <w:tblPr>
        <w:tblW w:w="15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4"/>
        <w:gridCol w:w="1857"/>
        <w:gridCol w:w="650"/>
        <w:gridCol w:w="651"/>
        <w:gridCol w:w="1080"/>
        <w:gridCol w:w="1710"/>
        <w:gridCol w:w="2062"/>
        <w:gridCol w:w="6828"/>
      </w:tblGrid>
      <w:tr w:rsidR="00F90EF6" w:rsidRPr="005F2432" w14:paraId="34C53F57" w14:textId="77777777" w:rsidTr="00F90EF6">
        <w:trPr>
          <w:trHeight w:val="20"/>
          <w:tblHeader/>
          <w:jc w:val="center"/>
        </w:trPr>
        <w:tc>
          <w:tcPr>
            <w:tcW w:w="38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8C76B4"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No.</w:t>
            </w:r>
          </w:p>
        </w:tc>
        <w:tc>
          <w:tcPr>
            <w:tcW w:w="185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60" w:type="dxa"/>
              <w:left w:w="120" w:type="dxa"/>
              <w:bottom w:w="60" w:type="dxa"/>
              <w:right w:w="120" w:type="dxa"/>
            </w:tcMar>
            <w:vAlign w:val="center"/>
            <w:hideMark/>
          </w:tcPr>
          <w:p w14:paraId="30B29B94"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Country</w:t>
            </w:r>
          </w:p>
        </w:tc>
        <w:tc>
          <w:tcPr>
            <w:tcW w:w="13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073B7B" w14:textId="77777777" w:rsidR="00F90EF6" w:rsidRPr="005F2432" w:rsidRDefault="00F90EF6" w:rsidP="00F90EF6">
            <w:pPr>
              <w:spacing w:after="0" w:line="240" w:lineRule="auto"/>
              <w:ind w:right="75"/>
              <w:jc w:val="center"/>
              <w:rPr>
                <w:rFonts w:eastAsia="Times New Roman" w:cstheme="minorHAnsi"/>
                <w:b/>
                <w:bCs/>
                <w:sz w:val="16"/>
                <w:szCs w:val="16"/>
              </w:rPr>
            </w:pPr>
            <w:r w:rsidRPr="005F2432">
              <w:rPr>
                <w:rFonts w:eastAsia="Times New Roman" w:cstheme="minorHAnsi"/>
                <w:b/>
                <w:bCs/>
                <w:sz w:val="16"/>
                <w:szCs w:val="16"/>
              </w:rPr>
              <w:t>Country Code</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81B8CB"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FAO</w:t>
            </w:r>
          </w:p>
          <w:p w14:paraId="029B3F28"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Fishing Area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D29B3B" w14:textId="77777777" w:rsidR="00F90EF6" w:rsidRPr="005F2432" w:rsidRDefault="00F90EF6" w:rsidP="00F90EF6">
            <w:pPr>
              <w:spacing w:after="0" w:line="240" w:lineRule="auto"/>
              <w:ind w:left="134"/>
              <w:jc w:val="center"/>
              <w:rPr>
                <w:rFonts w:eastAsia="Times New Roman" w:cstheme="minorHAnsi"/>
                <w:b/>
                <w:bCs/>
                <w:sz w:val="16"/>
                <w:szCs w:val="16"/>
              </w:rPr>
            </w:pPr>
            <w:r w:rsidRPr="005F2432">
              <w:rPr>
                <w:rFonts w:eastAsia="Times New Roman" w:cstheme="minorHAnsi"/>
                <w:b/>
                <w:bCs/>
                <w:sz w:val="16"/>
                <w:szCs w:val="16"/>
              </w:rPr>
              <w:t>Large Marine Basin</w:t>
            </w:r>
          </w:p>
          <w:p w14:paraId="6299D4AA" w14:textId="77777777" w:rsidR="00F90EF6" w:rsidRPr="005F2432" w:rsidRDefault="00F90EF6" w:rsidP="00F90EF6">
            <w:pPr>
              <w:spacing w:after="0" w:line="240" w:lineRule="auto"/>
              <w:ind w:left="134"/>
              <w:jc w:val="center"/>
              <w:rPr>
                <w:rFonts w:eastAsia="Times New Roman" w:cstheme="minorHAnsi"/>
                <w:b/>
                <w:bCs/>
                <w:sz w:val="16"/>
                <w:szCs w:val="16"/>
              </w:rPr>
            </w:pPr>
            <w:r w:rsidRPr="005F2432">
              <w:rPr>
                <w:rFonts w:eastAsia="Times New Roman" w:cstheme="minorHAnsi"/>
                <w:b/>
                <w:bCs/>
                <w:sz w:val="16"/>
                <w:szCs w:val="16"/>
              </w:rPr>
              <w:t>(Ocean)</w:t>
            </w:r>
          </w:p>
        </w:tc>
        <w:tc>
          <w:tcPr>
            <w:tcW w:w="206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60" w:type="dxa"/>
              <w:left w:w="120" w:type="dxa"/>
              <w:bottom w:w="60" w:type="dxa"/>
              <w:right w:w="120" w:type="dxa"/>
            </w:tcMar>
            <w:vAlign w:val="center"/>
          </w:tcPr>
          <w:p w14:paraId="4280715F" w14:textId="77777777" w:rsidR="00F90EF6" w:rsidRPr="005F2432" w:rsidRDefault="00F90EF6" w:rsidP="00F90EF6">
            <w:pPr>
              <w:spacing w:after="0" w:line="240" w:lineRule="auto"/>
              <w:ind w:right="75"/>
              <w:jc w:val="center"/>
              <w:rPr>
                <w:rFonts w:eastAsia="Times New Roman" w:cstheme="minorHAnsi"/>
                <w:b/>
                <w:bCs/>
                <w:sz w:val="16"/>
                <w:szCs w:val="16"/>
              </w:rPr>
            </w:pPr>
            <w:r w:rsidRPr="005F2432">
              <w:rPr>
                <w:rFonts w:eastAsia="Times New Roman" w:cstheme="minorHAnsi"/>
                <w:b/>
                <w:bCs/>
                <w:sz w:val="16"/>
                <w:szCs w:val="16"/>
              </w:rPr>
              <w:t>Coral Reef</w:t>
            </w:r>
          </w:p>
          <w:p w14:paraId="548A2DC4" w14:textId="77777777" w:rsidR="00F90EF6" w:rsidRPr="005F2432" w:rsidRDefault="00F90EF6" w:rsidP="00F90EF6">
            <w:pPr>
              <w:spacing w:after="0" w:line="240" w:lineRule="auto"/>
              <w:ind w:right="75"/>
              <w:jc w:val="center"/>
              <w:rPr>
                <w:rFonts w:eastAsia="Times New Roman" w:cstheme="minorHAnsi"/>
                <w:b/>
                <w:bCs/>
                <w:sz w:val="16"/>
                <w:szCs w:val="16"/>
              </w:rPr>
            </w:pPr>
            <w:r w:rsidRPr="005F2432">
              <w:rPr>
                <w:rFonts w:eastAsia="Times New Roman" w:cstheme="minorHAnsi"/>
                <w:b/>
                <w:bCs/>
                <w:sz w:val="16"/>
                <w:szCs w:val="16"/>
              </w:rPr>
              <w:t>Location</w:t>
            </w:r>
          </w:p>
        </w:tc>
        <w:tc>
          <w:tcPr>
            <w:tcW w:w="682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40A9364"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 xml:space="preserve">Marine Protected Areas with Coral Reefs </w:t>
            </w:r>
          </w:p>
        </w:tc>
      </w:tr>
      <w:tr w:rsidR="00F90EF6" w:rsidRPr="005F2432" w14:paraId="32BDE476" w14:textId="77777777" w:rsidTr="00F90EF6">
        <w:trPr>
          <w:trHeight w:val="20"/>
          <w:tblHeader/>
          <w:jc w:val="center"/>
        </w:trPr>
        <w:tc>
          <w:tcPr>
            <w:tcW w:w="384" w:type="dxa"/>
            <w:vMerge/>
            <w:tcBorders>
              <w:top w:val="single" w:sz="4" w:space="0" w:color="auto"/>
            </w:tcBorders>
            <w:shd w:val="clear" w:color="auto" w:fill="D9D9D9" w:themeFill="background1" w:themeFillShade="D9"/>
            <w:vAlign w:val="center"/>
          </w:tcPr>
          <w:p w14:paraId="0E1BC88C" w14:textId="77777777" w:rsidR="00F90EF6" w:rsidRPr="005F2432" w:rsidRDefault="00F90EF6" w:rsidP="00F90EF6">
            <w:pPr>
              <w:spacing w:after="0" w:line="240" w:lineRule="auto"/>
              <w:jc w:val="center"/>
              <w:rPr>
                <w:rFonts w:eastAsia="Times New Roman" w:cstheme="minorHAnsi"/>
                <w:b/>
                <w:bCs/>
                <w:sz w:val="16"/>
                <w:szCs w:val="16"/>
              </w:rPr>
            </w:pPr>
          </w:p>
        </w:tc>
        <w:tc>
          <w:tcPr>
            <w:tcW w:w="1857" w:type="dxa"/>
            <w:vMerge/>
            <w:tcBorders>
              <w:top w:val="single" w:sz="4" w:space="0" w:color="auto"/>
              <w:right w:val="single" w:sz="4" w:space="0" w:color="auto"/>
            </w:tcBorders>
            <w:shd w:val="clear" w:color="auto" w:fill="D9D9D9" w:themeFill="background1" w:themeFillShade="D9"/>
            <w:tcMar>
              <w:top w:w="60" w:type="dxa"/>
              <w:left w:w="120" w:type="dxa"/>
              <w:bottom w:w="60" w:type="dxa"/>
              <w:right w:w="120" w:type="dxa"/>
            </w:tcMar>
            <w:vAlign w:val="center"/>
          </w:tcPr>
          <w:p w14:paraId="5AE95177" w14:textId="77777777" w:rsidR="00F90EF6" w:rsidRPr="005F2432" w:rsidRDefault="00F90EF6" w:rsidP="00F90EF6">
            <w:pPr>
              <w:spacing w:after="0" w:line="240" w:lineRule="auto"/>
              <w:jc w:val="center"/>
              <w:rPr>
                <w:rFonts w:eastAsia="Times New Roman" w:cstheme="minorHAnsi"/>
                <w:b/>
                <w:bCs/>
                <w:sz w:val="16"/>
                <w:szCs w:val="16"/>
              </w:rPr>
            </w:pPr>
          </w:p>
        </w:tc>
        <w:tc>
          <w:tcPr>
            <w:tcW w:w="6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E71B52" w14:textId="77777777" w:rsidR="00F90EF6" w:rsidRPr="005F2432" w:rsidRDefault="00F90EF6" w:rsidP="00F90EF6">
            <w:pPr>
              <w:spacing w:after="0" w:line="240" w:lineRule="auto"/>
              <w:jc w:val="center"/>
              <w:rPr>
                <w:rFonts w:eastAsia="Times New Roman" w:cstheme="minorHAnsi"/>
                <w:b/>
                <w:bCs/>
                <w:sz w:val="16"/>
                <w:szCs w:val="16"/>
              </w:rPr>
            </w:pPr>
            <w:r w:rsidRPr="005F2432">
              <w:rPr>
                <w:rFonts w:eastAsia="Times New Roman" w:cstheme="minorHAnsi"/>
                <w:b/>
                <w:bCs/>
                <w:sz w:val="16"/>
                <w:szCs w:val="16"/>
              </w:rPr>
              <w:t>ISO</w:t>
            </w:r>
          </w:p>
        </w:tc>
        <w:tc>
          <w:tcPr>
            <w:tcW w:w="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0FF182" w14:textId="77777777" w:rsidR="00F90EF6" w:rsidRPr="005F2432" w:rsidRDefault="00F90EF6" w:rsidP="00F90EF6">
            <w:pPr>
              <w:spacing w:after="0" w:line="240" w:lineRule="auto"/>
              <w:ind w:right="75"/>
              <w:jc w:val="center"/>
              <w:rPr>
                <w:rFonts w:eastAsia="Times New Roman" w:cstheme="minorHAnsi"/>
                <w:b/>
                <w:bCs/>
                <w:sz w:val="16"/>
                <w:szCs w:val="16"/>
              </w:rPr>
            </w:pPr>
            <w:r w:rsidRPr="005F2432">
              <w:rPr>
                <w:rFonts w:eastAsia="Times New Roman" w:cstheme="minorHAnsi"/>
                <w:b/>
                <w:bCs/>
                <w:sz w:val="16"/>
                <w:szCs w:val="16"/>
              </w:rPr>
              <w:t>UN</w:t>
            </w:r>
          </w:p>
        </w:tc>
        <w:tc>
          <w:tcPr>
            <w:tcW w:w="1080" w:type="dxa"/>
            <w:vMerge/>
            <w:tcBorders>
              <w:top w:val="single" w:sz="4" w:space="0" w:color="auto"/>
              <w:left w:val="single" w:sz="4" w:space="0" w:color="auto"/>
            </w:tcBorders>
            <w:shd w:val="clear" w:color="auto" w:fill="D9D9D9" w:themeFill="background1" w:themeFillShade="D9"/>
            <w:vAlign w:val="center"/>
          </w:tcPr>
          <w:p w14:paraId="42B0BE1A" w14:textId="77777777" w:rsidR="00F90EF6" w:rsidRPr="005F2432" w:rsidRDefault="00F90EF6" w:rsidP="00F90EF6">
            <w:pPr>
              <w:spacing w:after="0" w:line="240" w:lineRule="auto"/>
              <w:ind w:left="134" w:right="75"/>
              <w:jc w:val="center"/>
              <w:rPr>
                <w:rFonts w:eastAsia="Times New Roman" w:cstheme="minorHAnsi"/>
                <w:b/>
                <w:bCs/>
                <w:sz w:val="16"/>
                <w:szCs w:val="16"/>
              </w:rPr>
            </w:pPr>
          </w:p>
        </w:tc>
        <w:tc>
          <w:tcPr>
            <w:tcW w:w="1710" w:type="dxa"/>
            <w:vMerge/>
            <w:tcBorders>
              <w:top w:val="single" w:sz="4" w:space="0" w:color="auto"/>
            </w:tcBorders>
            <w:shd w:val="clear" w:color="auto" w:fill="D9D9D9" w:themeFill="background1" w:themeFillShade="D9"/>
            <w:vAlign w:val="center"/>
          </w:tcPr>
          <w:p w14:paraId="1179B5ED" w14:textId="77777777" w:rsidR="00F90EF6" w:rsidRPr="005F2432" w:rsidRDefault="00F90EF6" w:rsidP="00F90EF6">
            <w:pPr>
              <w:spacing w:after="0" w:line="240" w:lineRule="auto"/>
              <w:ind w:left="134"/>
              <w:jc w:val="center"/>
              <w:rPr>
                <w:rFonts w:eastAsia="Times New Roman" w:cstheme="minorHAnsi"/>
                <w:b/>
                <w:bCs/>
                <w:sz w:val="16"/>
                <w:szCs w:val="16"/>
              </w:rPr>
            </w:pPr>
          </w:p>
        </w:tc>
        <w:tc>
          <w:tcPr>
            <w:tcW w:w="2062" w:type="dxa"/>
            <w:vMerge/>
            <w:tcBorders>
              <w:top w:val="single" w:sz="4" w:space="0" w:color="auto"/>
            </w:tcBorders>
            <w:shd w:val="clear" w:color="auto" w:fill="D9D9D9" w:themeFill="background1" w:themeFillShade="D9"/>
            <w:tcMar>
              <w:top w:w="60" w:type="dxa"/>
              <w:left w:w="120" w:type="dxa"/>
              <w:bottom w:w="60" w:type="dxa"/>
              <w:right w:w="120" w:type="dxa"/>
            </w:tcMar>
            <w:vAlign w:val="center"/>
          </w:tcPr>
          <w:p w14:paraId="05450DB5" w14:textId="77777777" w:rsidR="00F90EF6" w:rsidRPr="005F2432" w:rsidRDefault="00F90EF6" w:rsidP="00F90EF6">
            <w:pPr>
              <w:spacing w:after="0" w:line="240" w:lineRule="auto"/>
              <w:ind w:right="75"/>
              <w:jc w:val="center"/>
              <w:rPr>
                <w:rFonts w:eastAsia="Times New Roman" w:cstheme="minorHAnsi"/>
                <w:b/>
                <w:bCs/>
                <w:sz w:val="16"/>
                <w:szCs w:val="16"/>
              </w:rPr>
            </w:pPr>
          </w:p>
        </w:tc>
        <w:tc>
          <w:tcPr>
            <w:tcW w:w="6828" w:type="dxa"/>
            <w:vMerge/>
            <w:tcBorders>
              <w:top w:val="single" w:sz="4" w:space="0" w:color="auto"/>
            </w:tcBorders>
            <w:shd w:val="clear" w:color="auto" w:fill="D9D9D9" w:themeFill="background1" w:themeFillShade="D9"/>
            <w:vAlign w:val="center"/>
          </w:tcPr>
          <w:p w14:paraId="452B8C9B" w14:textId="77777777" w:rsidR="00F90EF6" w:rsidRPr="005F2432" w:rsidRDefault="00F90EF6" w:rsidP="00F90EF6">
            <w:pPr>
              <w:spacing w:after="0" w:line="240" w:lineRule="auto"/>
              <w:jc w:val="center"/>
              <w:rPr>
                <w:rFonts w:eastAsia="Times New Roman" w:cstheme="minorHAnsi"/>
                <w:b/>
                <w:bCs/>
                <w:sz w:val="16"/>
                <w:szCs w:val="16"/>
              </w:rPr>
            </w:pPr>
          </w:p>
        </w:tc>
      </w:tr>
      <w:tr w:rsidR="00F90EF6" w:rsidRPr="005F2432" w14:paraId="0B742C23" w14:textId="77777777" w:rsidTr="00F90EF6">
        <w:trPr>
          <w:trHeight w:val="144"/>
          <w:jc w:val="center"/>
        </w:trPr>
        <w:tc>
          <w:tcPr>
            <w:tcW w:w="384" w:type="dxa"/>
            <w:vMerge w:val="restart"/>
            <w:shd w:val="clear" w:color="auto" w:fill="FFFFFF" w:themeFill="background1"/>
            <w:vAlign w:val="center"/>
          </w:tcPr>
          <w:p w14:paraId="39F247A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w:t>
            </w:r>
          </w:p>
        </w:tc>
        <w:tc>
          <w:tcPr>
            <w:tcW w:w="1857" w:type="dxa"/>
            <w:vMerge w:val="restart"/>
            <w:shd w:val="clear" w:color="auto" w:fill="FFFFFF" w:themeFill="background1"/>
            <w:tcMar>
              <w:top w:w="60" w:type="dxa"/>
              <w:left w:w="120" w:type="dxa"/>
              <w:bottom w:w="60" w:type="dxa"/>
              <w:right w:w="120" w:type="dxa"/>
            </w:tcMar>
            <w:vAlign w:val="center"/>
          </w:tcPr>
          <w:p w14:paraId="1EB3A1C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Canada </w:t>
            </w:r>
          </w:p>
          <w:p w14:paraId="6C51BCB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DD06E44" wp14:editId="402332AB">
                  <wp:extent cx="219075" cy="114300"/>
                  <wp:effectExtent l="0" t="0" r="9525" b="0"/>
                  <wp:docPr id="229" name="Picture 229" descr="https://upload.wikimedia.org/wikipedia/commons/thumb/d/d9/Flag_of_Canada_%28Pantone%29.svg/23px-Flag_of_Canada_%28Pantone%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Flag_of_Canada_%28Pantone%29.svg/23px-Flag_of_Canada_%28Pantone%29.sv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vMerge w:val="restart"/>
            <w:tcBorders>
              <w:top w:val="single" w:sz="4" w:space="0" w:color="auto"/>
            </w:tcBorders>
            <w:shd w:val="clear" w:color="auto" w:fill="FFFFFF" w:themeFill="background1"/>
            <w:vAlign w:val="center"/>
          </w:tcPr>
          <w:p w14:paraId="16C16A2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w:t>
            </w:r>
          </w:p>
        </w:tc>
        <w:tc>
          <w:tcPr>
            <w:tcW w:w="651" w:type="dxa"/>
            <w:vMerge w:val="restart"/>
            <w:tcBorders>
              <w:top w:val="single" w:sz="4" w:space="0" w:color="auto"/>
            </w:tcBorders>
            <w:shd w:val="clear" w:color="auto" w:fill="FFFFFF" w:themeFill="background1"/>
            <w:vAlign w:val="center"/>
          </w:tcPr>
          <w:p w14:paraId="15126AD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124</w:t>
            </w:r>
          </w:p>
        </w:tc>
        <w:tc>
          <w:tcPr>
            <w:tcW w:w="1080" w:type="dxa"/>
            <w:shd w:val="clear" w:color="auto" w:fill="FFFFFF" w:themeFill="background1"/>
            <w:vAlign w:val="center"/>
          </w:tcPr>
          <w:p w14:paraId="7E9A23BA" w14:textId="77777777" w:rsidR="00F90EF6" w:rsidRPr="005F2432" w:rsidRDefault="00F90EF6" w:rsidP="00F90EF6">
            <w:pPr>
              <w:tabs>
                <w:tab w:val="left" w:pos="1019"/>
              </w:tabs>
              <w:spacing w:after="0" w:line="240" w:lineRule="auto"/>
              <w:jc w:val="center"/>
              <w:rPr>
                <w:rFonts w:eastAsia="Times New Roman" w:cstheme="minorHAnsi"/>
                <w:sz w:val="16"/>
                <w:szCs w:val="16"/>
              </w:rPr>
            </w:pPr>
            <w:r w:rsidRPr="005F2432">
              <w:rPr>
                <w:rFonts w:eastAsia="Times New Roman" w:cstheme="minorHAnsi"/>
                <w:sz w:val="16"/>
                <w:szCs w:val="16"/>
              </w:rPr>
              <w:t>18</w:t>
            </w:r>
          </w:p>
        </w:tc>
        <w:tc>
          <w:tcPr>
            <w:tcW w:w="1710" w:type="dxa"/>
            <w:shd w:val="clear" w:color="auto" w:fill="FFFFFF" w:themeFill="background1"/>
            <w:vAlign w:val="center"/>
          </w:tcPr>
          <w:p w14:paraId="7A59A468"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Arctic Sea</w:t>
            </w:r>
          </w:p>
        </w:tc>
        <w:tc>
          <w:tcPr>
            <w:tcW w:w="2062" w:type="dxa"/>
            <w:shd w:val="clear" w:color="auto" w:fill="FFFFFF" w:themeFill="background1"/>
            <w:tcMar>
              <w:top w:w="60" w:type="dxa"/>
              <w:left w:w="120" w:type="dxa"/>
              <w:bottom w:w="60" w:type="dxa"/>
              <w:right w:w="120" w:type="dxa"/>
            </w:tcMar>
            <w:vAlign w:val="center"/>
          </w:tcPr>
          <w:p w14:paraId="5C05242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4C484461"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1899134" w14:textId="77777777" w:rsidTr="00F90EF6">
        <w:trPr>
          <w:trHeight w:val="144"/>
          <w:jc w:val="center"/>
        </w:trPr>
        <w:tc>
          <w:tcPr>
            <w:tcW w:w="384" w:type="dxa"/>
            <w:vMerge/>
            <w:shd w:val="clear" w:color="auto" w:fill="FFFFFF" w:themeFill="background1"/>
            <w:vAlign w:val="center"/>
          </w:tcPr>
          <w:p w14:paraId="02CDE79A"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FFFFFF" w:themeFill="background1"/>
            <w:tcMar>
              <w:top w:w="60" w:type="dxa"/>
              <w:left w:w="120" w:type="dxa"/>
              <w:bottom w:w="60" w:type="dxa"/>
              <w:right w:w="120" w:type="dxa"/>
            </w:tcMar>
            <w:vAlign w:val="center"/>
          </w:tcPr>
          <w:p w14:paraId="303AAADB"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FFFFFF" w:themeFill="background1"/>
            <w:vAlign w:val="center"/>
          </w:tcPr>
          <w:p w14:paraId="55B957F8"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shd w:val="clear" w:color="auto" w:fill="FFFFFF" w:themeFill="background1"/>
            <w:vAlign w:val="center"/>
          </w:tcPr>
          <w:p w14:paraId="4270AFB8"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shd w:val="clear" w:color="auto" w:fill="FFFFFF" w:themeFill="background1"/>
            <w:vAlign w:val="center"/>
          </w:tcPr>
          <w:p w14:paraId="7811EB86" w14:textId="77777777" w:rsidR="00F90EF6" w:rsidRPr="005F2432" w:rsidRDefault="00F90EF6" w:rsidP="00F90EF6">
            <w:pPr>
              <w:tabs>
                <w:tab w:val="left" w:pos="1019"/>
              </w:tabs>
              <w:spacing w:after="0" w:line="240" w:lineRule="auto"/>
              <w:jc w:val="center"/>
              <w:rPr>
                <w:rFonts w:eastAsia="Times New Roman" w:cstheme="minorHAnsi"/>
                <w:sz w:val="16"/>
                <w:szCs w:val="16"/>
              </w:rPr>
            </w:pPr>
            <w:r w:rsidRPr="005F2432">
              <w:rPr>
                <w:rFonts w:eastAsia="Times New Roman" w:cstheme="minorHAnsi"/>
                <w:sz w:val="16"/>
                <w:szCs w:val="16"/>
              </w:rPr>
              <w:t>21</w:t>
            </w:r>
          </w:p>
        </w:tc>
        <w:tc>
          <w:tcPr>
            <w:tcW w:w="1710" w:type="dxa"/>
            <w:shd w:val="clear" w:color="auto" w:fill="FFFFFF" w:themeFill="background1"/>
            <w:vAlign w:val="center"/>
          </w:tcPr>
          <w:p w14:paraId="62857108"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North-West Atlantic</w:t>
            </w:r>
          </w:p>
        </w:tc>
        <w:tc>
          <w:tcPr>
            <w:tcW w:w="2062" w:type="dxa"/>
            <w:shd w:val="clear" w:color="auto" w:fill="FFFFFF" w:themeFill="background1"/>
            <w:tcMar>
              <w:top w:w="60" w:type="dxa"/>
              <w:left w:w="120" w:type="dxa"/>
              <w:bottom w:w="60" w:type="dxa"/>
              <w:right w:w="120" w:type="dxa"/>
            </w:tcMar>
            <w:vAlign w:val="center"/>
          </w:tcPr>
          <w:p w14:paraId="344E3BC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38578B58"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B63D715" w14:textId="77777777" w:rsidTr="00F90EF6">
        <w:trPr>
          <w:trHeight w:val="144"/>
          <w:jc w:val="center"/>
        </w:trPr>
        <w:tc>
          <w:tcPr>
            <w:tcW w:w="384" w:type="dxa"/>
            <w:vMerge/>
            <w:shd w:val="clear" w:color="auto" w:fill="FFFFFF" w:themeFill="background1"/>
            <w:vAlign w:val="center"/>
          </w:tcPr>
          <w:p w14:paraId="65943062"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FFFFFF" w:themeFill="background1"/>
            <w:tcMar>
              <w:top w:w="60" w:type="dxa"/>
              <w:left w:w="120" w:type="dxa"/>
              <w:bottom w:w="60" w:type="dxa"/>
              <w:right w:w="120" w:type="dxa"/>
            </w:tcMar>
            <w:vAlign w:val="center"/>
          </w:tcPr>
          <w:p w14:paraId="01111E29"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FFFFFF" w:themeFill="background1"/>
            <w:vAlign w:val="center"/>
          </w:tcPr>
          <w:p w14:paraId="08BEB65B"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shd w:val="clear" w:color="auto" w:fill="FFFFFF" w:themeFill="background1"/>
            <w:vAlign w:val="center"/>
          </w:tcPr>
          <w:p w14:paraId="17668207"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shd w:val="clear" w:color="auto" w:fill="FFFFFF" w:themeFill="background1"/>
            <w:vAlign w:val="center"/>
          </w:tcPr>
          <w:p w14:paraId="5296F1AA" w14:textId="77777777" w:rsidR="00F90EF6" w:rsidRPr="005F2432" w:rsidRDefault="00F90EF6" w:rsidP="00F90EF6">
            <w:pPr>
              <w:tabs>
                <w:tab w:val="left" w:pos="1019"/>
              </w:tabs>
              <w:spacing w:after="0" w:line="240" w:lineRule="auto"/>
              <w:jc w:val="center"/>
              <w:rPr>
                <w:rFonts w:eastAsia="Times New Roman" w:cstheme="minorHAnsi"/>
                <w:sz w:val="16"/>
                <w:szCs w:val="16"/>
              </w:rPr>
            </w:pPr>
            <w:r w:rsidRPr="005F2432">
              <w:rPr>
                <w:rFonts w:eastAsia="Times New Roman" w:cstheme="minorHAnsi"/>
                <w:sz w:val="16"/>
                <w:szCs w:val="16"/>
              </w:rPr>
              <w:t>67</w:t>
            </w:r>
          </w:p>
        </w:tc>
        <w:tc>
          <w:tcPr>
            <w:tcW w:w="1710" w:type="dxa"/>
            <w:shd w:val="clear" w:color="auto" w:fill="FFFFFF" w:themeFill="background1"/>
            <w:vAlign w:val="center"/>
          </w:tcPr>
          <w:p w14:paraId="03C1E1E9"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North-East Pacific</w:t>
            </w:r>
          </w:p>
        </w:tc>
        <w:tc>
          <w:tcPr>
            <w:tcW w:w="2062" w:type="dxa"/>
            <w:shd w:val="clear" w:color="auto" w:fill="FFFFFF" w:themeFill="background1"/>
            <w:tcMar>
              <w:top w:w="60" w:type="dxa"/>
              <w:left w:w="120" w:type="dxa"/>
              <w:bottom w:w="60" w:type="dxa"/>
              <w:right w:w="120" w:type="dxa"/>
            </w:tcMar>
            <w:vAlign w:val="center"/>
          </w:tcPr>
          <w:p w14:paraId="40046D0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04D78707"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78A48E0" w14:textId="77777777" w:rsidTr="00F90EF6">
        <w:trPr>
          <w:trHeight w:val="144"/>
          <w:jc w:val="center"/>
        </w:trPr>
        <w:tc>
          <w:tcPr>
            <w:tcW w:w="384" w:type="dxa"/>
            <w:shd w:val="clear" w:color="auto" w:fill="FFFFFF" w:themeFill="background1"/>
            <w:vAlign w:val="center"/>
          </w:tcPr>
          <w:p w14:paraId="203F1BA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w:t>
            </w:r>
          </w:p>
        </w:tc>
        <w:tc>
          <w:tcPr>
            <w:tcW w:w="1857" w:type="dxa"/>
            <w:shd w:val="clear" w:color="auto" w:fill="FFFFFF" w:themeFill="background1"/>
            <w:tcMar>
              <w:top w:w="60" w:type="dxa"/>
              <w:left w:w="120" w:type="dxa"/>
              <w:bottom w:w="60" w:type="dxa"/>
              <w:right w:w="120" w:type="dxa"/>
            </w:tcMar>
            <w:vAlign w:val="center"/>
          </w:tcPr>
          <w:p w14:paraId="30153D3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United Kingdom</w:t>
            </w:r>
          </w:p>
          <w:p w14:paraId="39D98B58"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15BAFA7" wp14:editId="556E51DD">
                  <wp:extent cx="219075" cy="114300"/>
                  <wp:effectExtent l="0" t="0" r="9525" b="0"/>
                  <wp:docPr id="230" name="Picture 230" descr="https://upload.wikimedia.org/wikipedia/en/thumb/a/ae/Flag_of_the_United_Kingdom.svg/23px-Flag_of_the_United_Kingdo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en/thumb/a/ae/Flag_of_the_United_Kingdom.svg/23px-Flag_of_the_United_Kingdom.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69C3833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GB</w:t>
            </w:r>
          </w:p>
        </w:tc>
        <w:tc>
          <w:tcPr>
            <w:tcW w:w="651" w:type="dxa"/>
            <w:shd w:val="clear" w:color="auto" w:fill="FFFFFF" w:themeFill="background1"/>
            <w:vAlign w:val="center"/>
          </w:tcPr>
          <w:p w14:paraId="0C8CA89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826</w:t>
            </w:r>
          </w:p>
        </w:tc>
        <w:tc>
          <w:tcPr>
            <w:tcW w:w="1080" w:type="dxa"/>
            <w:vMerge w:val="restart"/>
            <w:shd w:val="clear" w:color="auto" w:fill="FFFFFF" w:themeFill="background1"/>
            <w:vAlign w:val="center"/>
          </w:tcPr>
          <w:p w14:paraId="0B2BC49B"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27</w:t>
            </w:r>
          </w:p>
        </w:tc>
        <w:tc>
          <w:tcPr>
            <w:tcW w:w="1710" w:type="dxa"/>
            <w:vMerge w:val="restart"/>
            <w:shd w:val="clear" w:color="auto" w:fill="FFFFFF" w:themeFill="background1"/>
            <w:vAlign w:val="center"/>
          </w:tcPr>
          <w:p w14:paraId="29222070"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North-East Atlantic</w:t>
            </w:r>
          </w:p>
        </w:tc>
        <w:tc>
          <w:tcPr>
            <w:tcW w:w="2062" w:type="dxa"/>
            <w:shd w:val="clear" w:color="auto" w:fill="FFFFFF" w:themeFill="background1"/>
            <w:tcMar>
              <w:top w:w="60" w:type="dxa"/>
              <w:left w:w="120" w:type="dxa"/>
              <w:bottom w:w="60" w:type="dxa"/>
              <w:right w:w="120" w:type="dxa"/>
            </w:tcMar>
            <w:vAlign w:val="center"/>
          </w:tcPr>
          <w:p w14:paraId="1D43300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359606A9"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CD28972" w14:textId="77777777" w:rsidTr="00F90EF6">
        <w:trPr>
          <w:trHeight w:val="144"/>
          <w:jc w:val="center"/>
        </w:trPr>
        <w:tc>
          <w:tcPr>
            <w:tcW w:w="384" w:type="dxa"/>
            <w:shd w:val="clear" w:color="auto" w:fill="FFFFFF" w:themeFill="background1"/>
            <w:vAlign w:val="center"/>
          </w:tcPr>
          <w:p w14:paraId="6F1A9E2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w:t>
            </w:r>
          </w:p>
        </w:tc>
        <w:tc>
          <w:tcPr>
            <w:tcW w:w="1857" w:type="dxa"/>
            <w:shd w:val="clear" w:color="auto" w:fill="FFFFFF" w:themeFill="background1"/>
            <w:tcMar>
              <w:top w:w="60" w:type="dxa"/>
              <w:left w:w="120" w:type="dxa"/>
              <w:bottom w:w="60" w:type="dxa"/>
              <w:right w:w="120" w:type="dxa"/>
            </w:tcMar>
            <w:vAlign w:val="center"/>
          </w:tcPr>
          <w:p w14:paraId="6B3223C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Finland</w:t>
            </w:r>
          </w:p>
          <w:p w14:paraId="7D932217"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4476DF8" wp14:editId="43527F09">
                  <wp:extent cx="219075" cy="133350"/>
                  <wp:effectExtent l="0" t="0" r="9525" b="0"/>
                  <wp:docPr id="13" name="Picture 13" descr="https://upload.wikimedia.org/wikipedia/commons/thumb/b/bc/Flag_of_Finland.svg/23px-Flag_of_Finlan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thumb/b/bc/Flag_of_Finland.svg/23px-Flag_of_Finland.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108FD15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FI</w:t>
            </w:r>
          </w:p>
        </w:tc>
        <w:tc>
          <w:tcPr>
            <w:tcW w:w="651" w:type="dxa"/>
            <w:shd w:val="clear" w:color="auto" w:fill="FFFFFF" w:themeFill="background1"/>
            <w:vAlign w:val="center"/>
          </w:tcPr>
          <w:p w14:paraId="785F536B"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246</w:t>
            </w:r>
          </w:p>
        </w:tc>
        <w:tc>
          <w:tcPr>
            <w:tcW w:w="1080" w:type="dxa"/>
            <w:vMerge/>
            <w:shd w:val="clear" w:color="auto" w:fill="FFFFFF" w:themeFill="background1"/>
            <w:vAlign w:val="center"/>
          </w:tcPr>
          <w:p w14:paraId="7C101505"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1003696A"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6DEFC01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21A89E6D"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D4444CB" w14:textId="77777777" w:rsidTr="00F90EF6">
        <w:trPr>
          <w:trHeight w:val="144"/>
          <w:jc w:val="center"/>
        </w:trPr>
        <w:tc>
          <w:tcPr>
            <w:tcW w:w="384" w:type="dxa"/>
            <w:shd w:val="clear" w:color="auto" w:fill="FFFFFF" w:themeFill="background1"/>
            <w:vAlign w:val="center"/>
          </w:tcPr>
          <w:p w14:paraId="13EFD00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w:t>
            </w:r>
          </w:p>
        </w:tc>
        <w:tc>
          <w:tcPr>
            <w:tcW w:w="1857" w:type="dxa"/>
            <w:shd w:val="clear" w:color="auto" w:fill="FFFFFF" w:themeFill="background1"/>
            <w:tcMar>
              <w:top w:w="60" w:type="dxa"/>
              <w:left w:w="120" w:type="dxa"/>
              <w:bottom w:w="60" w:type="dxa"/>
              <w:right w:w="120" w:type="dxa"/>
            </w:tcMar>
            <w:vAlign w:val="center"/>
          </w:tcPr>
          <w:p w14:paraId="720D634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Norway</w:t>
            </w:r>
          </w:p>
          <w:p w14:paraId="06A7865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4EE06219" wp14:editId="11202D28">
                  <wp:extent cx="200025" cy="142875"/>
                  <wp:effectExtent l="0" t="0" r="9525" b="9525"/>
                  <wp:docPr id="254" name="Picture 254" descr="https://upload.wikimedia.org/wikipedia/commons/thumb/d/d9/Flag_of_Norway.svg/21px-Flag_of_Norwa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d/d9/Flag_of_Norway.svg/21px-Flag_of_Norway.s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p>
        </w:tc>
        <w:tc>
          <w:tcPr>
            <w:tcW w:w="650" w:type="dxa"/>
            <w:shd w:val="clear" w:color="auto" w:fill="FFFFFF" w:themeFill="background1"/>
            <w:vAlign w:val="center"/>
          </w:tcPr>
          <w:p w14:paraId="63D9C41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NO</w:t>
            </w:r>
          </w:p>
        </w:tc>
        <w:tc>
          <w:tcPr>
            <w:tcW w:w="651" w:type="dxa"/>
            <w:shd w:val="clear" w:color="auto" w:fill="FFFFFF" w:themeFill="background1"/>
            <w:vAlign w:val="center"/>
          </w:tcPr>
          <w:p w14:paraId="3444BCA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578</w:t>
            </w:r>
          </w:p>
        </w:tc>
        <w:tc>
          <w:tcPr>
            <w:tcW w:w="1080" w:type="dxa"/>
            <w:vMerge/>
            <w:shd w:val="clear" w:color="auto" w:fill="FFFFFF" w:themeFill="background1"/>
            <w:vAlign w:val="center"/>
          </w:tcPr>
          <w:p w14:paraId="4C068778"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3187EBE6"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4671A03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101C004D"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C177449" w14:textId="77777777" w:rsidTr="00F90EF6">
        <w:trPr>
          <w:trHeight w:val="144"/>
          <w:jc w:val="center"/>
        </w:trPr>
        <w:tc>
          <w:tcPr>
            <w:tcW w:w="384" w:type="dxa"/>
            <w:shd w:val="clear" w:color="auto" w:fill="FFFFFF" w:themeFill="background1"/>
            <w:vAlign w:val="center"/>
          </w:tcPr>
          <w:p w14:paraId="5F0FE9C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w:t>
            </w:r>
          </w:p>
        </w:tc>
        <w:tc>
          <w:tcPr>
            <w:tcW w:w="1857" w:type="dxa"/>
            <w:shd w:val="clear" w:color="auto" w:fill="FFFFFF" w:themeFill="background1"/>
            <w:tcMar>
              <w:top w:w="60" w:type="dxa"/>
              <w:left w:w="120" w:type="dxa"/>
              <w:bottom w:w="60" w:type="dxa"/>
              <w:right w:w="120" w:type="dxa"/>
            </w:tcMar>
            <w:vAlign w:val="center"/>
          </w:tcPr>
          <w:p w14:paraId="00883C7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Estonia</w:t>
            </w:r>
          </w:p>
          <w:p w14:paraId="0583FAB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A71035E" wp14:editId="7C9AEA96">
                  <wp:extent cx="219075" cy="142875"/>
                  <wp:effectExtent l="0" t="0" r="9525" b="9525"/>
                  <wp:docPr id="224" name="Picture 224" descr="https://upload.wikimedia.org/wikipedia/commons/thumb/8/8f/Flag_of_Estonia.svg/23px-Flag_of_Eston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pload.wikimedia.org/wikipedia/commons/thumb/8/8f/Flag_of_Estonia.svg/23px-Flag_of_Estonia.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333630C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EE</w:t>
            </w:r>
          </w:p>
        </w:tc>
        <w:tc>
          <w:tcPr>
            <w:tcW w:w="651" w:type="dxa"/>
            <w:shd w:val="clear" w:color="auto" w:fill="FFFFFF" w:themeFill="background1"/>
            <w:vAlign w:val="center"/>
          </w:tcPr>
          <w:p w14:paraId="40F8F4C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233</w:t>
            </w:r>
          </w:p>
        </w:tc>
        <w:tc>
          <w:tcPr>
            <w:tcW w:w="1080" w:type="dxa"/>
            <w:vMerge/>
            <w:shd w:val="clear" w:color="auto" w:fill="FFFFFF" w:themeFill="background1"/>
            <w:vAlign w:val="center"/>
          </w:tcPr>
          <w:p w14:paraId="29D415C2"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485374F7"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44BAF82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53CDE001"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6A789A03" w14:textId="77777777" w:rsidTr="00F90EF6">
        <w:trPr>
          <w:trHeight w:val="144"/>
          <w:jc w:val="center"/>
        </w:trPr>
        <w:tc>
          <w:tcPr>
            <w:tcW w:w="384" w:type="dxa"/>
            <w:shd w:val="clear" w:color="auto" w:fill="FFFFFF" w:themeFill="background1"/>
            <w:vAlign w:val="center"/>
          </w:tcPr>
          <w:p w14:paraId="4AD4D9E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w:t>
            </w:r>
          </w:p>
        </w:tc>
        <w:tc>
          <w:tcPr>
            <w:tcW w:w="1857" w:type="dxa"/>
            <w:shd w:val="clear" w:color="auto" w:fill="FFFFFF" w:themeFill="background1"/>
            <w:tcMar>
              <w:top w:w="60" w:type="dxa"/>
              <w:left w:w="120" w:type="dxa"/>
              <w:bottom w:w="60" w:type="dxa"/>
              <w:right w:w="120" w:type="dxa"/>
            </w:tcMar>
            <w:vAlign w:val="center"/>
          </w:tcPr>
          <w:p w14:paraId="62B8546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Portugal</w:t>
            </w:r>
          </w:p>
          <w:p w14:paraId="548AB2F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E267A98" wp14:editId="053A0E09">
                  <wp:extent cx="219075" cy="142875"/>
                  <wp:effectExtent l="0" t="0" r="9525" b="9525"/>
                  <wp:docPr id="15" name="Picture 15" descr="https://upload.wikimedia.org/wikipedia/commons/thumb/5/5c/Flag_of_Portugal.svg/23px-Flag_of_Portug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5/5c/Flag_of_Portugal.svg/23px-Flag_of_Portugal.sv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68003C0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PT</w:t>
            </w:r>
          </w:p>
        </w:tc>
        <w:tc>
          <w:tcPr>
            <w:tcW w:w="651" w:type="dxa"/>
            <w:shd w:val="clear" w:color="auto" w:fill="FFFFFF" w:themeFill="background1"/>
            <w:vAlign w:val="center"/>
          </w:tcPr>
          <w:p w14:paraId="6C0C401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620</w:t>
            </w:r>
          </w:p>
        </w:tc>
        <w:tc>
          <w:tcPr>
            <w:tcW w:w="1080" w:type="dxa"/>
            <w:vMerge/>
            <w:shd w:val="clear" w:color="auto" w:fill="FFFFFF" w:themeFill="background1"/>
            <w:vAlign w:val="center"/>
          </w:tcPr>
          <w:p w14:paraId="2D02D6B8"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0F42523"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114196D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1C43A75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61EA3ED4" w14:textId="77777777" w:rsidTr="00F90EF6">
        <w:trPr>
          <w:trHeight w:val="144"/>
          <w:jc w:val="center"/>
        </w:trPr>
        <w:tc>
          <w:tcPr>
            <w:tcW w:w="384" w:type="dxa"/>
            <w:shd w:val="clear" w:color="auto" w:fill="FFFFFF" w:themeFill="background1"/>
            <w:vAlign w:val="center"/>
          </w:tcPr>
          <w:p w14:paraId="2FB94F4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7</w:t>
            </w:r>
          </w:p>
        </w:tc>
        <w:tc>
          <w:tcPr>
            <w:tcW w:w="1857" w:type="dxa"/>
            <w:shd w:val="clear" w:color="auto" w:fill="FFFFFF" w:themeFill="background1"/>
            <w:tcMar>
              <w:top w:w="60" w:type="dxa"/>
              <w:left w:w="120" w:type="dxa"/>
              <w:bottom w:w="60" w:type="dxa"/>
              <w:right w:w="120" w:type="dxa"/>
            </w:tcMar>
            <w:vAlign w:val="center"/>
          </w:tcPr>
          <w:p w14:paraId="7322A5F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Germany</w:t>
            </w:r>
          </w:p>
          <w:p w14:paraId="1344D7E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F392991" wp14:editId="6EFC5F4A">
                  <wp:extent cx="219075" cy="133350"/>
                  <wp:effectExtent l="0" t="0" r="9525" b="0"/>
                  <wp:docPr id="16" name="Picture 16" descr="https://upload.wikimedia.org/wikipedia/en/thumb/b/ba/Flag_of_Germany.svg/23px-Flag_of_German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en/thumb/b/ba/Flag_of_Germany.svg/23px-Flag_of_Germany.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531BB28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DE</w:t>
            </w:r>
          </w:p>
        </w:tc>
        <w:tc>
          <w:tcPr>
            <w:tcW w:w="651" w:type="dxa"/>
            <w:shd w:val="clear" w:color="auto" w:fill="FFFFFF" w:themeFill="background1"/>
            <w:vAlign w:val="center"/>
          </w:tcPr>
          <w:p w14:paraId="689CB750"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276</w:t>
            </w:r>
          </w:p>
        </w:tc>
        <w:tc>
          <w:tcPr>
            <w:tcW w:w="1080" w:type="dxa"/>
            <w:vMerge/>
            <w:shd w:val="clear" w:color="auto" w:fill="FFFFFF" w:themeFill="background1"/>
            <w:vAlign w:val="center"/>
          </w:tcPr>
          <w:p w14:paraId="5F3162D5"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04A97F5E"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7587E18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78E41AE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612D4341" w14:textId="77777777" w:rsidTr="00F90EF6">
        <w:trPr>
          <w:trHeight w:val="144"/>
          <w:jc w:val="center"/>
        </w:trPr>
        <w:tc>
          <w:tcPr>
            <w:tcW w:w="384" w:type="dxa"/>
            <w:shd w:val="clear" w:color="auto" w:fill="FFFFFF" w:themeFill="background1"/>
            <w:vAlign w:val="center"/>
          </w:tcPr>
          <w:p w14:paraId="72793C8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8</w:t>
            </w:r>
          </w:p>
        </w:tc>
        <w:tc>
          <w:tcPr>
            <w:tcW w:w="1857" w:type="dxa"/>
            <w:shd w:val="clear" w:color="auto" w:fill="FFFFFF" w:themeFill="background1"/>
            <w:tcMar>
              <w:top w:w="60" w:type="dxa"/>
              <w:left w:w="120" w:type="dxa"/>
              <w:bottom w:w="60" w:type="dxa"/>
              <w:right w:w="120" w:type="dxa"/>
            </w:tcMar>
            <w:vAlign w:val="center"/>
          </w:tcPr>
          <w:p w14:paraId="30140E5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Netherlands</w:t>
            </w:r>
          </w:p>
          <w:p w14:paraId="0C77E16D"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2E07BE3" wp14:editId="58FDA3C8">
                  <wp:extent cx="219075" cy="142875"/>
                  <wp:effectExtent l="0" t="0" r="9525" b="9525"/>
                  <wp:docPr id="17" name="Picture 17" descr="https://upload.wikimedia.org/wikipedia/commons/thumb/2/20/Flag_of_the_Netherlands.svg/23px-Flag_of_the_Netherla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2/20/Flag_of_the_Netherlands.svg/23px-Flag_of_the_Netherland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6E0FCBB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NL</w:t>
            </w:r>
          </w:p>
        </w:tc>
        <w:tc>
          <w:tcPr>
            <w:tcW w:w="651" w:type="dxa"/>
            <w:shd w:val="clear" w:color="auto" w:fill="FFFFFF" w:themeFill="background1"/>
            <w:vAlign w:val="center"/>
          </w:tcPr>
          <w:p w14:paraId="6F062EDF"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528</w:t>
            </w:r>
          </w:p>
        </w:tc>
        <w:tc>
          <w:tcPr>
            <w:tcW w:w="1080" w:type="dxa"/>
            <w:vMerge/>
            <w:shd w:val="clear" w:color="auto" w:fill="FFFFFF" w:themeFill="background1"/>
            <w:vAlign w:val="center"/>
          </w:tcPr>
          <w:p w14:paraId="5B411EAA"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C42511F"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472F0BA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72DE9CAB"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E64E92A" w14:textId="77777777" w:rsidTr="00F90EF6">
        <w:trPr>
          <w:trHeight w:val="144"/>
          <w:jc w:val="center"/>
        </w:trPr>
        <w:tc>
          <w:tcPr>
            <w:tcW w:w="384" w:type="dxa"/>
            <w:vMerge w:val="restart"/>
            <w:shd w:val="clear" w:color="auto" w:fill="FFFFFF" w:themeFill="background1"/>
            <w:vAlign w:val="center"/>
          </w:tcPr>
          <w:p w14:paraId="207A0DA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9</w:t>
            </w:r>
          </w:p>
        </w:tc>
        <w:tc>
          <w:tcPr>
            <w:tcW w:w="1857" w:type="dxa"/>
            <w:vMerge w:val="restart"/>
            <w:shd w:val="clear" w:color="auto" w:fill="FFFFFF" w:themeFill="background1"/>
            <w:tcMar>
              <w:top w:w="60" w:type="dxa"/>
              <w:left w:w="120" w:type="dxa"/>
              <w:bottom w:w="60" w:type="dxa"/>
              <w:right w:w="120" w:type="dxa"/>
            </w:tcMar>
            <w:vAlign w:val="center"/>
          </w:tcPr>
          <w:p w14:paraId="0569740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Spain</w:t>
            </w:r>
          </w:p>
          <w:p w14:paraId="39947C78"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5811437" wp14:editId="13F12C51">
                  <wp:extent cx="219075" cy="142875"/>
                  <wp:effectExtent l="0" t="0" r="9525" b="9525"/>
                  <wp:docPr id="18" name="Picture 18" descr="https://upload.wikimedia.org/wikipedia/en/thumb/9/9a/Flag_of_Spain.svg/23px-Flag_of_Spa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wikimedia.org/wikipedia/en/thumb/9/9a/Flag_of_Spain.svg/23px-Flag_of_Spain.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vMerge w:val="restart"/>
            <w:shd w:val="clear" w:color="auto" w:fill="FFFFFF" w:themeFill="background1"/>
            <w:vAlign w:val="center"/>
          </w:tcPr>
          <w:p w14:paraId="1077D83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ES</w:t>
            </w:r>
          </w:p>
        </w:tc>
        <w:tc>
          <w:tcPr>
            <w:tcW w:w="651" w:type="dxa"/>
            <w:vMerge w:val="restart"/>
            <w:shd w:val="clear" w:color="auto" w:fill="FFFFFF" w:themeFill="background1"/>
            <w:vAlign w:val="center"/>
          </w:tcPr>
          <w:p w14:paraId="60AEA0E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724</w:t>
            </w:r>
          </w:p>
        </w:tc>
        <w:tc>
          <w:tcPr>
            <w:tcW w:w="1080" w:type="dxa"/>
            <w:shd w:val="clear" w:color="auto" w:fill="FFFFFF" w:themeFill="background1"/>
            <w:vAlign w:val="center"/>
          </w:tcPr>
          <w:p w14:paraId="265F9F7A"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27</w:t>
            </w:r>
          </w:p>
        </w:tc>
        <w:tc>
          <w:tcPr>
            <w:tcW w:w="1710" w:type="dxa"/>
            <w:shd w:val="clear" w:color="auto" w:fill="FFFFFF" w:themeFill="background1"/>
            <w:vAlign w:val="center"/>
          </w:tcPr>
          <w:p w14:paraId="3D75D1D4"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North-East Atlantic</w:t>
            </w:r>
          </w:p>
        </w:tc>
        <w:tc>
          <w:tcPr>
            <w:tcW w:w="2062" w:type="dxa"/>
            <w:shd w:val="clear" w:color="auto" w:fill="FFFFFF" w:themeFill="background1"/>
            <w:tcMar>
              <w:top w:w="60" w:type="dxa"/>
              <w:left w:w="120" w:type="dxa"/>
              <w:bottom w:w="60" w:type="dxa"/>
              <w:right w:w="120" w:type="dxa"/>
            </w:tcMar>
            <w:vAlign w:val="center"/>
          </w:tcPr>
          <w:p w14:paraId="6BFF88E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45350746"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06B4AE00" w14:textId="77777777" w:rsidTr="00F90EF6">
        <w:trPr>
          <w:trHeight w:val="144"/>
          <w:jc w:val="center"/>
        </w:trPr>
        <w:tc>
          <w:tcPr>
            <w:tcW w:w="384" w:type="dxa"/>
            <w:vMerge/>
            <w:shd w:val="clear" w:color="auto" w:fill="FFFFFF" w:themeFill="background1"/>
            <w:vAlign w:val="center"/>
          </w:tcPr>
          <w:p w14:paraId="2051B6D8"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FFFFFF" w:themeFill="background1"/>
            <w:tcMar>
              <w:top w:w="60" w:type="dxa"/>
              <w:left w:w="120" w:type="dxa"/>
              <w:bottom w:w="60" w:type="dxa"/>
              <w:right w:w="120" w:type="dxa"/>
            </w:tcMar>
            <w:vAlign w:val="center"/>
          </w:tcPr>
          <w:p w14:paraId="79E033FD"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FFFFFF" w:themeFill="background1"/>
            <w:vAlign w:val="center"/>
          </w:tcPr>
          <w:p w14:paraId="2937619B"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shd w:val="clear" w:color="auto" w:fill="FFFFFF" w:themeFill="background1"/>
            <w:vAlign w:val="center"/>
          </w:tcPr>
          <w:p w14:paraId="4CA831FA"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shd w:val="clear" w:color="auto" w:fill="FFFFFF" w:themeFill="background1"/>
            <w:vAlign w:val="center"/>
          </w:tcPr>
          <w:p w14:paraId="6B922646"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37</w:t>
            </w:r>
          </w:p>
        </w:tc>
        <w:tc>
          <w:tcPr>
            <w:tcW w:w="1710" w:type="dxa"/>
            <w:shd w:val="clear" w:color="auto" w:fill="FFFFFF" w:themeFill="background1"/>
            <w:vAlign w:val="center"/>
          </w:tcPr>
          <w:p w14:paraId="60D33F31" w14:textId="77777777" w:rsidR="00F90EF6" w:rsidRPr="005F2432" w:rsidRDefault="00F90EF6" w:rsidP="00F90EF6">
            <w:pPr>
              <w:spacing w:after="0" w:line="240" w:lineRule="auto"/>
              <w:ind w:left="43" w:right="165"/>
              <w:jc w:val="center"/>
              <w:rPr>
                <w:rFonts w:eastAsia="Times New Roman" w:cstheme="minorHAnsi"/>
                <w:sz w:val="16"/>
                <w:szCs w:val="16"/>
              </w:rPr>
            </w:pPr>
            <w:r w:rsidRPr="005F2432">
              <w:rPr>
                <w:rFonts w:eastAsia="Times New Roman" w:cstheme="minorHAnsi"/>
                <w:sz w:val="16"/>
                <w:szCs w:val="16"/>
              </w:rPr>
              <w:t>Mediterranean Sea</w:t>
            </w:r>
          </w:p>
        </w:tc>
        <w:tc>
          <w:tcPr>
            <w:tcW w:w="2062" w:type="dxa"/>
            <w:shd w:val="clear" w:color="auto" w:fill="FFFFFF" w:themeFill="background1"/>
            <w:tcMar>
              <w:top w:w="60" w:type="dxa"/>
              <w:left w:w="120" w:type="dxa"/>
              <w:bottom w:w="60" w:type="dxa"/>
              <w:right w:w="120" w:type="dxa"/>
            </w:tcMar>
            <w:vAlign w:val="center"/>
          </w:tcPr>
          <w:p w14:paraId="232C2D1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70C9BF16"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2816223" w14:textId="77777777" w:rsidTr="00F90EF6">
        <w:trPr>
          <w:trHeight w:val="144"/>
          <w:jc w:val="center"/>
        </w:trPr>
        <w:tc>
          <w:tcPr>
            <w:tcW w:w="384" w:type="dxa"/>
            <w:shd w:val="clear" w:color="auto" w:fill="FFFFFF" w:themeFill="background1"/>
            <w:vAlign w:val="center"/>
          </w:tcPr>
          <w:p w14:paraId="5C83E4F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10</w:t>
            </w:r>
          </w:p>
        </w:tc>
        <w:tc>
          <w:tcPr>
            <w:tcW w:w="1857" w:type="dxa"/>
            <w:shd w:val="clear" w:color="auto" w:fill="FFFFFF" w:themeFill="background1"/>
            <w:tcMar>
              <w:top w:w="60" w:type="dxa"/>
              <w:left w:w="120" w:type="dxa"/>
              <w:bottom w:w="60" w:type="dxa"/>
              <w:right w:w="120" w:type="dxa"/>
            </w:tcMar>
            <w:vAlign w:val="center"/>
          </w:tcPr>
          <w:p w14:paraId="4AF446C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Cuba</w:t>
            </w:r>
          </w:p>
          <w:p w14:paraId="184B1E3A"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63DEAF5" wp14:editId="306B7014">
                  <wp:extent cx="219075" cy="114300"/>
                  <wp:effectExtent l="0" t="0" r="9525" b="0"/>
                  <wp:docPr id="19" name="Picture 19" descr="https://upload.wikimedia.org/wikipedia/commons/thumb/b/bd/Flag_of_Cuba.svg/23px-Flag_of_Cub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pload.wikimedia.org/wikipedia/commons/thumb/b/bd/Flag_of_Cuba.svg/23px-Flag_of_Cuba.sv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14D34ED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CU</w:t>
            </w:r>
          </w:p>
        </w:tc>
        <w:tc>
          <w:tcPr>
            <w:tcW w:w="651" w:type="dxa"/>
            <w:shd w:val="clear" w:color="auto" w:fill="FFFFFF" w:themeFill="background1"/>
            <w:vAlign w:val="center"/>
          </w:tcPr>
          <w:p w14:paraId="0983872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192</w:t>
            </w:r>
          </w:p>
        </w:tc>
        <w:tc>
          <w:tcPr>
            <w:tcW w:w="1080" w:type="dxa"/>
            <w:vMerge w:val="restart"/>
            <w:shd w:val="clear" w:color="auto" w:fill="FFFFFF" w:themeFill="background1"/>
            <w:vAlign w:val="center"/>
          </w:tcPr>
          <w:p w14:paraId="15E50491"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31</w:t>
            </w:r>
          </w:p>
        </w:tc>
        <w:tc>
          <w:tcPr>
            <w:tcW w:w="1710" w:type="dxa"/>
            <w:vMerge w:val="restart"/>
            <w:shd w:val="clear" w:color="auto" w:fill="FFFFFF" w:themeFill="background1"/>
            <w:vAlign w:val="center"/>
          </w:tcPr>
          <w:p w14:paraId="0DECEBE5"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West-Central Atlantic</w:t>
            </w:r>
          </w:p>
        </w:tc>
        <w:tc>
          <w:tcPr>
            <w:tcW w:w="2062" w:type="dxa"/>
            <w:vMerge w:val="restart"/>
            <w:shd w:val="clear" w:color="auto" w:fill="FFFFFF" w:themeFill="background1"/>
            <w:tcMar>
              <w:top w:w="60" w:type="dxa"/>
              <w:left w:w="120" w:type="dxa"/>
              <w:bottom w:w="60" w:type="dxa"/>
              <w:right w:w="120" w:type="dxa"/>
            </w:tcMar>
            <w:vAlign w:val="center"/>
          </w:tcPr>
          <w:p w14:paraId="5522730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Caribbean Sea,</w:t>
            </w:r>
          </w:p>
          <w:p w14:paraId="25A3AE4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Gulf of Mexico</w:t>
            </w:r>
          </w:p>
        </w:tc>
        <w:tc>
          <w:tcPr>
            <w:tcW w:w="6828" w:type="dxa"/>
            <w:shd w:val="clear" w:color="auto" w:fill="FFFFFF" w:themeFill="background1"/>
            <w:vAlign w:val="center"/>
          </w:tcPr>
          <w:p w14:paraId="1361D8B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Cayo Coco, Cayo Guillermo, Cayo Romano, Cayo Sabinal, Cayos de Ana Maria, Cienaga de Zapata, Punta Frances, Punta Pederales, Peninsula de Guanahacabibes, Cienaga de Zapata, Buenavista,</w:t>
            </w:r>
          </w:p>
          <w:p w14:paraId="2BC3FF8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Subarchipielago de Jardines de la Reina, Subarchipielago de los Canarreos, Sur Isla,de la Juventud,</w:t>
            </w:r>
          </w:p>
          <w:p w14:paraId="192DF0F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Subarchipielago de Sabana-Camaguey, Cuchillas del Toa, Desembarco del Granma, </w:t>
            </w:r>
          </w:p>
        </w:tc>
      </w:tr>
      <w:tr w:rsidR="00F90EF6" w:rsidRPr="005F2432" w14:paraId="4A9288A0" w14:textId="77777777" w:rsidTr="00F90EF6">
        <w:trPr>
          <w:trHeight w:val="144"/>
          <w:jc w:val="center"/>
        </w:trPr>
        <w:tc>
          <w:tcPr>
            <w:tcW w:w="384" w:type="dxa"/>
            <w:shd w:val="clear" w:color="auto" w:fill="FFFFFF" w:themeFill="background1"/>
            <w:vAlign w:val="center"/>
          </w:tcPr>
          <w:p w14:paraId="089E939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11</w:t>
            </w:r>
          </w:p>
        </w:tc>
        <w:tc>
          <w:tcPr>
            <w:tcW w:w="1857" w:type="dxa"/>
            <w:shd w:val="clear" w:color="auto" w:fill="FFFFFF" w:themeFill="background1"/>
            <w:tcMar>
              <w:top w:w="60" w:type="dxa"/>
              <w:left w:w="120" w:type="dxa"/>
              <w:bottom w:w="60" w:type="dxa"/>
              <w:right w:w="120" w:type="dxa"/>
            </w:tcMar>
            <w:vAlign w:val="center"/>
          </w:tcPr>
          <w:p w14:paraId="469198A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Dominican Republic</w:t>
            </w:r>
          </w:p>
          <w:p w14:paraId="5A9ABF8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4B77626" wp14:editId="2D3C6334">
                  <wp:extent cx="219075" cy="142875"/>
                  <wp:effectExtent l="0" t="0" r="9525" b="9525"/>
                  <wp:docPr id="20" name="Picture 20" descr="https://upload.wikimedia.org/wikipedia/commons/thumb/9/9f/Flag_of_the_Dominican_Republic.svg/23px-Flag_of_the_Dominican_Republ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thumb/9/9f/Flag_of_the_Dominican_Republic.svg/23px-Flag_of_the_Dominican_Republic.s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7DB244A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DO</w:t>
            </w:r>
          </w:p>
        </w:tc>
        <w:tc>
          <w:tcPr>
            <w:tcW w:w="651" w:type="dxa"/>
            <w:shd w:val="clear" w:color="auto" w:fill="FFFFFF" w:themeFill="background1"/>
            <w:vAlign w:val="center"/>
          </w:tcPr>
          <w:p w14:paraId="3AFFC33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214</w:t>
            </w:r>
          </w:p>
        </w:tc>
        <w:tc>
          <w:tcPr>
            <w:tcW w:w="1080" w:type="dxa"/>
            <w:vMerge/>
            <w:shd w:val="clear" w:color="auto" w:fill="FFFFFF" w:themeFill="background1"/>
            <w:vAlign w:val="center"/>
          </w:tcPr>
          <w:p w14:paraId="00F19A42"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4FB79810"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51517F98"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3E98D119"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 xml:space="preserve">Del Este, Marine Mammal, Jaragua, Litoral Sur (Santo Domingol), </w:t>
            </w:r>
          </w:p>
          <w:p w14:paraId="079A6E9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Montecristi, Parque Submarino la Caleta</w:t>
            </w:r>
          </w:p>
        </w:tc>
      </w:tr>
      <w:tr w:rsidR="00F90EF6" w:rsidRPr="005F2432" w14:paraId="1535B137" w14:textId="77777777" w:rsidTr="00F90EF6">
        <w:trPr>
          <w:trHeight w:val="144"/>
          <w:jc w:val="center"/>
        </w:trPr>
        <w:tc>
          <w:tcPr>
            <w:tcW w:w="384" w:type="dxa"/>
            <w:shd w:val="clear" w:color="auto" w:fill="FFFFFF" w:themeFill="background1"/>
            <w:vAlign w:val="center"/>
          </w:tcPr>
          <w:p w14:paraId="72904B2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12</w:t>
            </w:r>
          </w:p>
        </w:tc>
        <w:tc>
          <w:tcPr>
            <w:tcW w:w="1857" w:type="dxa"/>
            <w:shd w:val="clear" w:color="auto" w:fill="FFFFFF" w:themeFill="background1"/>
            <w:tcMar>
              <w:top w:w="60" w:type="dxa"/>
              <w:left w:w="120" w:type="dxa"/>
              <w:bottom w:w="60" w:type="dxa"/>
              <w:right w:w="120" w:type="dxa"/>
            </w:tcMar>
            <w:vAlign w:val="center"/>
          </w:tcPr>
          <w:p w14:paraId="24A0CA2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Honduras</w:t>
            </w:r>
          </w:p>
          <w:p w14:paraId="4777F4B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0B67BBD" wp14:editId="73B5BDD3">
                  <wp:extent cx="219075" cy="114300"/>
                  <wp:effectExtent l="0" t="0" r="9525" b="0"/>
                  <wp:docPr id="21" name="Picture 21" descr="https://upload.wikimedia.org/wikipedia/commons/thumb/8/82/Flag_of_Honduras.svg/23px-Flag_of_Hondura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thumb/8/82/Flag_of_Honduras.svg/23px-Flag_of_Honduras.sv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5FF2D87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HN</w:t>
            </w:r>
          </w:p>
        </w:tc>
        <w:tc>
          <w:tcPr>
            <w:tcW w:w="651" w:type="dxa"/>
            <w:shd w:val="clear" w:color="auto" w:fill="FFFFFF" w:themeFill="background1"/>
            <w:vAlign w:val="center"/>
          </w:tcPr>
          <w:p w14:paraId="0266D62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340</w:t>
            </w:r>
          </w:p>
        </w:tc>
        <w:tc>
          <w:tcPr>
            <w:tcW w:w="1080" w:type="dxa"/>
            <w:vMerge/>
            <w:shd w:val="clear" w:color="auto" w:fill="FFFFFF" w:themeFill="background1"/>
            <w:vAlign w:val="center"/>
          </w:tcPr>
          <w:p w14:paraId="3E323AE2"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2809CA18"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1A9ACAF8"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3F69542D"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Bahia de Chismuyo, Cayos Cochinos, El Jicarito, El Quebrachal, Guameru, Guapinol, Las Iguanas,</w:t>
            </w:r>
          </w:p>
          <w:p w14:paraId="46CF1225"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Islas del Cisne, Jeanette Kawas, la Alemania, Ragged Cay, Laguna de Guaymoreto, Montecristo,</w:t>
            </w:r>
          </w:p>
          <w:p w14:paraId="10F80071"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Punta Isopo, Teonostal, Parque Nacional Jeanette Kawas, Refugio de Vida Silvestre Punta Izopo</w:t>
            </w:r>
          </w:p>
        </w:tc>
      </w:tr>
      <w:tr w:rsidR="00F90EF6" w:rsidRPr="005F2432" w14:paraId="45C78151" w14:textId="77777777" w:rsidTr="00F90EF6">
        <w:trPr>
          <w:trHeight w:val="144"/>
          <w:jc w:val="center"/>
        </w:trPr>
        <w:tc>
          <w:tcPr>
            <w:tcW w:w="384" w:type="dxa"/>
            <w:shd w:val="clear" w:color="auto" w:fill="FFFFFF" w:themeFill="background1"/>
            <w:vAlign w:val="center"/>
          </w:tcPr>
          <w:p w14:paraId="47DC4D5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13</w:t>
            </w:r>
          </w:p>
        </w:tc>
        <w:tc>
          <w:tcPr>
            <w:tcW w:w="1857" w:type="dxa"/>
            <w:shd w:val="clear" w:color="auto" w:fill="FFFFFF" w:themeFill="background1"/>
            <w:tcMar>
              <w:top w:w="60" w:type="dxa"/>
              <w:left w:w="120" w:type="dxa"/>
              <w:bottom w:w="60" w:type="dxa"/>
              <w:right w:w="120" w:type="dxa"/>
            </w:tcMar>
            <w:vAlign w:val="center"/>
          </w:tcPr>
          <w:p w14:paraId="6990E67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Jamaica</w:t>
            </w:r>
          </w:p>
          <w:p w14:paraId="76E547FA"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E404263" wp14:editId="223FA336">
                  <wp:extent cx="219075" cy="114300"/>
                  <wp:effectExtent l="0" t="0" r="9525" b="0"/>
                  <wp:docPr id="22" name="Picture 22" descr="https://upload.wikimedia.org/wikipedia/commons/thumb/0/0a/Flag_of_Jamaica.svg/23px-Flag_of_Jama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0/0a/Flag_of_Jamaica.svg/23px-Flag_of_Jamaica.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5507343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JM</w:t>
            </w:r>
          </w:p>
        </w:tc>
        <w:tc>
          <w:tcPr>
            <w:tcW w:w="651" w:type="dxa"/>
            <w:shd w:val="clear" w:color="auto" w:fill="FFFFFF" w:themeFill="background1"/>
            <w:vAlign w:val="center"/>
          </w:tcPr>
          <w:p w14:paraId="106BC9B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388</w:t>
            </w:r>
          </w:p>
        </w:tc>
        <w:tc>
          <w:tcPr>
            <w:tcW w:w="1080" w:type="dxa"/>
            <w:vMerge/>
            <w:shd w:val="clear" w:color="auto" w:fill="FFFFFF" w:themeFill="background1"/>
            <w:vAlign w:val="center"/>
          </w:tcPr>
          <w:p w14:paraId="12269594"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D44FA4C"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0A4323E8"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4CC53D25"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Bogue, Middle Morant Cay, Montego Bay, Negril, Ocho Rios, Portland Bight</w:t>
            </w:r>
          </w:p>
        </w:tc>
      </w:tr>
      <w:tr w:rsidR="00F90EF6" w:rsidRPr="005F2432" w14:paraId="57AC989C" w14:textId="77777777" w:rsidTr="00F90EF6">
        <w:trPr>
          <w:trHeight w:val="144"/>
          <w:jc w:val="center"/>
        </w:trPr>
        <w:tc>
          <w:tcPr>
            <w:tcW w:w="384" w:type="dxa"/>
            <w:shd w:val="clear" w:color="auto" w:fill="FFFFFF" w:themeFill="background1"/>
            <w:vAlign w:val="center"/>
          </w:tcPr>
          <w:p w14:paraId="11B8E83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14</w:t>
            </w:r>
          </w:p>
        </w:tc>
        <w:tc>
          <w:tcPr>
            <w:tcW w:w="1857" w:type="dxa"/>
            <w:shd w:val="clear" w:color="auto" w:fill="FFFFFF" w:themeFill="background1"/>
            <w:tcMar>
              <w:top w:w="60" w:type="dxa"/>
              <w:left w:w="120" w:type="dxa"/>
              <w:bottom w:w="60" w:type="dxa"/>
              <w:right w:w="120" w:type="dxa"/>
            </w:tcMar>
            <w:vAlign w:val="center"/>
          </w:tcPr>
          <w:p w14:paraId="7DB0DC5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Dominica</w:t>
            </w:r>
          </w:p>
          <w:p w14:paraId="05010FEF"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E6520E3" wp14:editId="08AB8F3E">
                  <wp:extent cx="219075" cy="114300"/>
                  <wp:effectExtent l="0" t="0" r="9525" b="0"/>
                  <wp:docPr id="23" name="Picture 23" descr="https://upload.wikimedia.org/wikipedia/commons/thumb/c/c4/Flag_of_Dominica.svg/23px-Flag_of_Domin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upload.wikimedia.org/wikipedia/commons/thumb/c/c4/Flag_of_Dominica.svg/23px-Flag_of_Dominica.sv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14CCE4B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DM</w:t>
            </w:r>
          </w:p>
        </w:tc>
        <w:tc>
          <w:tcPr>
            <w:tcW w:w="651" w:type="dxa"/>
            <w:shd w:val="clear" w:color="auto" w:fill="FFFFFF" w:themeFill="background1"/>
            <w:vAlign w:val="center"/>
          </w:tcPr>
          <w:p w14:paraId="136F36B8"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212</w:t>
            </w:r>
          </w:p>
        </w:tc>
        <w:tc>
          <w:tcPr>
            <w:tcW w:w="1080" w:type="dxa"/>
            <w:vMerge/>
            <w:shd w:val="clear" w:color="auto" w:fill="FFFFFF" w:themeFill="background1"/>
            <w:vAlign w:val="center"/>
          </w:tcPr>
          <w:p w14:paraId="2C92FC73"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1DEB85D2"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6F798C0C"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24FEA27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Cabrits, Soufriere / Scott</w:t>
            </w:r>
            <w:r w:rsidRPr="005F2432">
              <w:rPr>
                <w:rFonts w:eastAsia="Times New Roman" w:cstheme="minorHAnsi"/>
                <w:sz w:val="16"/>
                <w:szCs w:val="16"/>
                <w:vertAlign w:val="superscript"/>
              </w:rPr>
              <w:t>,</w:t>
            </w:r>
            <w:r w:rsidRPr="005F2432">
              <w:rPr>
                <w:rFonts w:eastAsia="Times New Roman" w:cstheme="minorHAnsi"/>
                <w:sz w:val="16"/>
                <w:szCs w:val="16"/>
              </w:rPr>
              <w:t>s Head</w:t>
            </w:r>
          </w:p>
        </w:tc>
      </w:tr>
      <w:tr w:rsidR="00F90EF6" w:rsidRPr="005F2432" w14:paraId="2750D3D5" w14:textId="77777777" w:rsidTr="00F90EF6">
        <w:trPr>
          <w:trHeight w:val="144"/>
          <w:jc w:val="center"/>
        </w:trPr>
        <w:tc>
          <w:tcPr>
            <w:tcW w:w="384" w:type="dxa"/>
            <w:shd w:val="clear" w:color="auto" w:fill="FFFFFF" w:themeFill="background1"/>
            <w:vAlign w:val="center"/>
          </w:tcPr>
          <w:p w14:paraId="1367748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15</w:t>
            </w:r>
          </w:p>
        </w:tc>
        <w:tc>
          <w:tcPr>
            <w:tcW w:w="1857" w:type="dxa"/>
            <w:shd w:val="clear" w:color="auto" w:fill="FFFFFF" w:themeFill="background1"/>
            <w:tcMar>
              <w:top w:w="60" w:type="dxa"/>
              <w:left w:w="120" w:type="dxa"/>
              <w:bottom w:w="60" w:type="dxa"/>
              <w:right w:w="120" w:type="dxa"/>
            </w:tcMar>
            <w:vAlign w:val="center"/>
          </w:tcPr>
          <w:p w14:paraId="02EE79C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Trinidad &amp; Tobago</w:t>
            </w:r>
          </w:p>
          <w:p w14:paraId="11C257C8"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38A2EADB" wp14:editId="5D18A946">
                  <wp:extent cx="219075" cy="133350"/>
                  <wp:effectExtent l="0" t="0" r="9525" b="0"/>
                  <wp:docPr id="255" name="Picture 255" descr="https://upload.wikimedia.org/wikipedia/commons/thumb/6/64/Flag_of_Trinidad_and_Tobago.svg/23px-Flag_of_Trinidad_and_Toba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upload.wikimedia.org/wikipedia/commons/thumb/6/64/Flag_of_Trinidad_and_Tobago.svg/23px-Flag_of_Trinidad_and_Tobago.sv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67AE45A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TT</w:t>
            </w:r>
          </w:p>
        </w:tc>
        <w:tc>
          <w:tcPr>
            <w:tcW w:w="651" w:type="dxa"/>
            <w:shd w:val="clear" w:color="auto" w:fill="FFFFFF" w:themeFill="background1"/>
            <w:vAlign w:val="center"/>
          </w:tcPr>
          <w:p w14:paraId="23B24E9D"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780</w:t>
            </w:r>
          </w:p>
        </w:tc>
        <w:tc>
          <w:tcPr>
            <w:tcW w:w="1080" w:type="dxa"/>
            <w:vMerge/>
            <w:shd w:val="clear" w:color="auto" w:fill="FFFFFF" w:themeFill="background1"/>
            <w:vAlign w:val="center"/>
          </w:tcPr>
          <w:p w14:paraId="0A7EB30E"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39A7E7A5"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796E6A52"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1BF1D3A3"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Buccoo Reef, Little Tobago</w:t>
            </w:r>
          </w:p>
        </w:tc>
      </w:tr>
      <w:tr w:rsidR="00F90EF6" w:rsidRPr="005F2432" w14:paraId="10E8886F" w14:textId="77777777" w:rsidTr="00F90EF6">
        <w:trPr>
          <w:trHeight w:val="144"/>
          <w:jc w:val="center"/>
        </w:trPr>
        <w:tc>
          <w:tcPr>
            <w:tcW w:w="384" w:type="dxa"/>
            <w:shd w:val="clear" w:color="auto" w:fill="FFFFFF" w:themeFill="background1"/>
            <w:vAlign w:val="center"/>
          </w:tcPr>
          <w:p w14:paraId="62DB4E0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16</w:t>
            </w:r>
          </w:p>
        </w:tc>
        <w:tc>
          <w:tcPr>
            <w:tcW w:w="1857" w:type="dxa"/>
            <w:shd w:val="clear" w:color="auto" w:fill="FFFFFF" w:themeFill="background1"/>
            <w:tcMar>
              <w:top w:w="60" w:type="dxa"/>
              <w:left w:w="120" w:type="dxa"/>
              <w:bottom w:w="60" w:type="dxa"/>
              <w:right w:w="120" w:type="dxa"/>
            </w:tcMar>
            <w:vAlign w:val="center"/>
          </w:tcPr>
          <w:p w14:paraId="124D062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Barbados</w:t>
            </w:r>
          </w:p>
          <w:p w14:paraId="2FF12AE8" w14:textId="77777777" w:rsidR="00F90EF6" w:rsidRPr="005F2432" w:rsidRDefault="00F90EF6" w:rsidP="00F90EF6">
            <w:pPr>
              <w:spacing w:after="0" w:line="240" w:lineRule="auto"/>
              <w:jc w:val="center"/>
              <w:rPr>
                <w:rFonts w:eastAsia="Times New Roman" w:cstheme="minorHAnsi"/>
                <w:sz w:val="16"/>
                <w:szCs w:val="16"/>
                <w:rtl/>
                <w:lang w:val="en-US" w:bidi="fa-IR"/>
              </w:rPr>
            </w:pPr>
            <w:r w:rsidRPr="005F2432">
              <w:rPr>
                <w:rFonts w:cstheme="minorHAnsi"/>
                <w:noProof/>
                <w:lang w:val="en-US"/>
              </w:rPr>
              <w:drawing>
                <wp:inline distT="0" distB="0" distL="0" distR="0" wp14:anchorId="1622DAD8" wp14:editId="52323FF9">
                  <wp:extent cx="219075" cy="142875"/>
                  <wp:effectExtent l="0" t="0" r="9525" b="9525"/>
                  <wp:docPr id="256" name="Picture 256" descr="https://upload.wikimedia.org/wikipedia/commons/thumb/e/ef/Flag_of_Barbados.svg/23px-Flag_of_Barbado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e/ef/Flag_of_Barbados.svg/23px-Flag_of_Barbados.s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5207D6F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BB</w:t>
            </w:r>
          </w:p>
        </w:tc>
        <w:tc>
          <w:tcPr>
            <w:tcW w:w="651" w:type="dxa"/>
            <w:shd w:val="clear" w:color="auto" w:fill="FFFFFF" w:themeFill="background1"/>
            <w:vAlign w:val="center"/>
          </w:tcPr>
          <w:p w14:paraId="11CF26B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052</w:t>
            </w:r>
          </w:p>
        </w:tc>
        <w:tc>
          <w:tcPr>
            <w:tcW w:w="1080" w:type="dxa"/>
            <w:vMerge/>
            <w:shd w:val="clear" w:color="auto" w:fill="FFFFFF" w:themeFill="background1"/>
            <w:vAlign w:val="center"/>
          </w:tcPr>
          <w:p w14:paraId="530CF18D"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329B9B78"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16A81DFE"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4A93531E"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Barbados</w:t>
            </w:r>
          </w:p>
        </w:tc>
      </w:tr>
      <w:tr w:rsidR="00F90EF6" w:rsidRPr="005F2432" w14:paraId="6A6917DD" w14:textId="77777777" w:rsidTr="00F90EF6">
        <w:trPr>
          <w:trHeight w:val="144"/>
          <w:jc w:val="center"/>
        </w:trPr>
        <w:tc>
          <w:tcPr>
            <w:tcW w:w="384" w:type="dxa"/>
            <w:shd w:val="clear" w:color="auto" w:fill="FFFFFF" w:themeFill="background1"/>
            <w:vAlign w:val="center"/>
          </w:tcPr>
          <w:p w14:paraId="43C6B85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17</w:t>
            </w:r>
          </w:p>
        </w:tc>
        <w:tc>
          <w:tcPr>
            <w:tcW w:w="1857" w:type="dxa"/>
            <w:shd w:val="clear" w:color="auto" w:fill="FFFFFF" w:themeFill="background1"/>
            <w:tcMar>
              <w:top w:w="60" w:type="dxa"/>
              <w:left w:w="120" w:type="dxa"/>
              <w:bottom w:w="60" w:type="dxa"/>
              <w:right w:w="120" w:type="dxa"/>
            </w:tcMar>
            <w:vAlign w:val="center"/>
          </w:tcPr>
          <w:p w14:paraId="399A5C9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Saint Kitts &amp; Nevis</w:t>
            </w:r>
          </w:p>
          <w:p w14:paraId="71DEB9CF" w14:textId="77777777" w:rsidR="00F90EF6" w:rsidRPr="005F2432" w:rsidRDefault="00F90EF6" w:rsidP="00F90EF6">
            <w:pPr>
              <w:spacing w:after="0" w:line="240" w:lineRule="auto"/>
              <w:jc w:val="center"/>
              <w:rPr>
                <w:rFonts w:eastAsia="Times New Roman" w:cstheme="minorHAnsi"/>
                <w:sz w:val="16"/>
                <w:szCs w:val="16"/>
                <w:lang w:val="en-US" w:bidi="fa-IR"/>
              </w:rPr>
            </w:pPr>
            <w:r w:rsidRPr="005F2432">
              <w:rPr>
                <w:rFonts w:cstheme="minorHAnsi"/>
                <w:noProof/>
                <w:lang w:val="en-US"/>
              </w:rPr>
              <w:drawing>
                <wp:inline distT="0" distB="0" distL="0" distR="0" wp14:anchorId="6CCD1370" wp14:editId="126FA3AE">
                  <wp:extent cx="219075" cy="142875"/>
                  <wp:effectExtent l="0" t="0" r="9525" b="9525"/>
                  <wp:docPr id="257" name="Picture 257" descr="https://upload.wikimedia.org/wikipedia/commons/thumb/f/fe/Flag_of_Saint_Kitts_and_Nevis.svg/23px-Flag_of_Saint_Kitts_and_Nev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pload.wikimedia.org/wikipedia/commons/thumb/f/fe/Flag_of_Saint_Kitts_and_Nevis.svg/23px-Flag_of_Saint_Kitts_and_Nevis.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088B39C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KN</w:t>
            </w:r>
          </w:p>
        </w:tc>
        <w:tc>
          <w:tcPr>
            <w:tcW w:w="651" w:type="dxa"/>
            <w:shd w:val="clear" w:color="auto" w:fill="FFFFFF" w:themeFill="background1"/>
            <w:vAlign w:val="center"/>
          </w:tcPr>
          <w:p w14:paraId="6035543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659</w:t>
            </w:r>
          </w:p>
        </w:tc>
        <w:tc>
          <w:tcPr>
            <w:tcW w:w="1080" w:type="dxa"/>
            <w:vMerge/>
            <w:shd w:val="clear" w:color="auto" w:fill="FFFFFF" w:themeFill="background1"/>
            <w:vAlign w:val="center"/>
          </w:tcPr>
          <w:p w14:paraId="78EC037D"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114EBFE2"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1524031E"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21984A5A"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Southeast  Peninsula</w:t>
            </w:r>
          </w:p>
        </w:tc>
      </w:tr>
      <w:tr w:rsidR="00F90EF6" w:rsidRPr="005F2432" w14:paraId="468685B7" w14:textId="77777777" w:rsidTr="00F90EF6">
        <w:trPr>
          <w:trHeight w:val="144"/>
          <w:jc w:val="center"/>
        </w:trPr>
        <w:tc>
          <w:tcPr>
            <w:tcW w:w="384" w:type="dxa"/>
            <w:shd w:val="clear" w:color="auto" w:fill="FFFFFF" w:themeFill="background1"/>
            <w:vAlign w:val="center"/>
          </w:tcPr>
          <w:p w14:paraId="5CC569D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18</w:t>
            </w:r>
          </w:p>
        </w:tc>
        <w:tc>
          <w:tcPr>
            <w:tcW w:w="1857" w:type="dxa"/>
            <w:shd w:val="clear" w:color="auto" w:fill="FFFFFF" w:themeFill="background1"/>
            <w:tcMar>
              <w:top w:w="60" w:type="dxa"/>
              <w:left w:w="120" w:type="dxa"/>
              <w:bottom w:w="60" w:type="dxa"/>
              <w:right w:w="120" w:type="dxa"/>
            </w:tcMar>
            <w:vAlign w:val="center"/>
          </w:tcPr>
          <w:p w14:paraId="1C79BD1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Belize</w:t>
            </w:r>
          </w:p>
          <w:p w14:paraId="0558C5E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FE70494" wp14:editId="3CA78EB6">
                  <wp:extent cx="219075" cy="142875"/>
                  <wp:effectExtent l="0" t="0" r="9525" b="9525"/>
                  <wp:docPr id="258" name="Picture 258" descr="https://upload.wikimedia.org/wikipedia/commons/thumb/e/e7/Flag_of_Belize.svg/23px-Flag_of_Beliz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wikimedia.org/wikipedia/commons/thumb/e/e7/Flag_of_Belize.svg/23px-Flag_of_Belize.sv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39ABC8A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BZ</w:t>
            </w:r>
          </w:p>
        </w:tc>
        <w:tc>
          <w:tcPr>
            <w:tcW w:w="651" w:type="dxa"/>
            <w:shd w:val="clear" w:color="auto" w:fill="FFFFFF" w:themeFill="background1"/>
            <w:vAlign w:val="center"/>
          </w:tcPr>
          <w:p w14:paraId="0E3DF4A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084</w:t>
            </w:r>
          </w:p>
        </w:tc>
        <w:tc>
          <w:tcPr>
            <w:tcW w:w="1080" w:type="dxa"/>
            <w:vMerge/>
            <w:shd w:val="clear" w:color="auto" w:fill="FFFFFF" w:themeFill="background1"/>
            <w:vAlign w:val="center"/>
          </w:tcPr>
          <w:p w14:paraId="79DE9A47"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BD1952B"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62548ABB"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605B085D" w14:textId="77777777" w:rsidR="00F90EF6" w:rsidRPr="005F2432" w:rsidRDefault="00F90EF6" w:rsidP="00F90EF6">
            <w:pPr>
              <w:spacing w:after="0" w:line="240" w:lineRule="auto"/>
              <w:ind w:left="165"/>
              <w:jc w:val="center"/>
              <w:rPr>
                <w:rFonts w:eastAsia="Times New Roman" w:cstheme="minorHAnsi"/>
                <w:sz w:val="16"/>
                <w:szCs w:val="16"/>
                <w:lang w:val="en-US"/>
              </w:rPr>
            </w:pPr>
            <w:r w:rsidRPr="005F2432">
              <w:rPr>
                <w:rFonts w:eastAsia="Times New Roman" w:cstheme="minorHAnsi"/>
                <w:sz w:val="16"/>
                <w:szCs w:val="16"/>
                <w:lang w:val="en-US"/>
              </w:rPr>
              <w:t>Bacalar Chico, Blue Hole, Gladden Spit, Half Moon Caye, Hol Chan, Sapodilla Cayes, Port Honduras,</w:t>
            </w:r>
          </w:p>
          <w:p w14:paraId="1F5CCF39" w14:textId="77777777" w:rsidR="00F90EF6" w:rsidRPr="005F2432" w:rsidRDefault="00F90EF6" w:rsidP="00F90EF6">
            <w:pPr>
              <w:spacing w:after="0" w:line="240" w:lineRule="auto"/>
              <w:ind w:left="165"/>
              <w:jc w:val="center"/>
              <w:rPr>
                <w:rFonts w:eastAsia="Times New Roman" w:cstheme="minorHAnsi"/>
                <w:sz w:val="16"/>
                <w:szCs w:val="16"/>
                <w:lang w:val="en-US"/>
              </w:rPr>
            </w:pPr>
            <w:r w:rsidRPr="005F2432">
              <w:rPr>
                <w:rFonts w:eastAsia="Times New Roman" w:cstheme="minorHAnsi"/>
                <w:sz w:val="16"/>
                <w:szCs w:val="16"/>
                <w:lang w:val="en-US"/>
              </w:rPr>
              <w:t>Glovers Reef, Man-o-War Cay, South Water Caay, Belize Barrier Reef Reserve System</w:t>
            </w:r>
          </w:p>
        </w:tc>
      </w:tr>
      <w:tr w:rsidR="00F90EF6" w:rsidRPr="005F2432" w14:paraId="291497CC" w14:textId="77777777" w:rsidTr="00F90EF6">
        <w:trPr>
          <w:trHeight w:val="144"/>
          <w:jc w:val="center"/>
        </w:trPr>
        <w:tc>
          <w:tcPr>
            <w:tcW w:w="384" w:type="dxa"/>
            <w:shd w:val="clear" w:color="auto" w:fill="FFFFFF" w:themeFill="background1"/>
            <w:vAlign w:val="center"/>
          </w:tcPr>
          <w:p w14:paraId="31C4865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19</w:t>
            </w:r>
          </w:p>
        </w:tc>
        <w:tc>
          <w:tcPr>
            <w:tcW w:w="1857" w:type="dxa"/>
            <w:shd w:val="clear" w:color="auto" w:fill="FFFFFF" w:themeFill="background1"/>
            <w:tcMar>
              <w:top w:w="60" w:type="dxa"/>
              <w:left w:w="120" w:type="dxa"/>
              <w:bottom w:w="60" w:type="dxa"/>
              <w:right w:w="120" w:type="dxa"/>
            </w:tcMar>
            <w:vAlign w:val="center"/>
          </w:tcPr>
          <w:p w14:paraId="5B6173D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Haiti</w:t>
            </w:r>
          </w:p>
          <w:p w14:paraId="44A5011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31ABA02" wp14:editId="335E82B1">
                  <wp:extent cx="219075" cy="133350"/>
                  <wp:effectExtent l="0" t="0" r="9525" b="0"/>
                  <wp:docPr id="259" name="Picture 259" descr="https://upload.wikimedia.org/wikipedia/commons/thumb/5/56/Flag_of_Haiti.svg/23px-Flag_of_Haiti.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wikimedia.org/wikipedia/commons/thumb/5/56/Flag_of_Haiti.svg/23px-Flag_of_Haiti.sv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0927222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HT</w:t>
            </w:r>
          </w:p>
        </w:tc>
        <w:tc>
          <w:tcPr>
            <w:tcW w:w="651" w:type="dxa"/>
            <w:shd w:val="clear" w:color="auto" w:fill="FFFFFF" w:themeFill="background1"/>
            <w:vAlign w:val="center"/>
          </w:tcPr>
          <w:p w14:paraId="3D56DDE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332</w:t>
            </w:r>
          </w:p>
        </w:tc>
        <w:tc>
          <w:tcPr>
            <w:tcW w:w="1080" w:type="dxa"/>
            <w:vMerge/>
            <w:shd w:val="clear" w:color="auto" w:fill="FFFFFF" w:themeFill="background1"/>
            <w:vAlign w:val="center"/>
          </w:tcPr>
          <w:p w14:paraId="488AF028"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152C0C32" w14:textId="77777777" w:rsidR="00F90EF6" w:rsidRPr="005F2432" w:rsidRDefault="00F90EF6" w:rsidP="00F90EF6">
            <w:pPr>
              <w:spacing w:after="0" w:line="240" w:lineRule="auto"/>
              <w:ind w:left="43" w:right="75"/>
              <w:jc w:val="center"/>
              <w:rPr>
                <w:rFonts w:eastAsia="Times New Roman" w:cstheme="minorHAnsi"/>
                <w:sz w:val="16"/>
                <w:szCs w:val="16"/>
              </w:rPr>
            </w:pPr>
          </w:p>
        </w:tc>
        <w:tc>
          <w:tcPr>
            <w:tcW w:w="2062" w:type="dxa"/>
            <w:vMerge/>
            <w:shd w:val="clear" w:color="auto" w:fill="FFFFFF" w:themeFill="background1"/>
            <w:tcMar>
              <w:top w:w="60" w:type="dxa"/>
              <w:left w:w="120" w:type="dxa"/>
              <w:bottom w:w="60" w:type="dxa"/>
              <w:right w:w="120" w:type="dxa"/>
            </w:tcMar>
            <w:vAlign w:val="center"/>
          </w:tcPr>
          <w:p w14:paraId="55DC8F96"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FFFFFF" w:themeFill="background1"/>
            <w:vAlign w:val="center"/>
          </w:tcPr>
          <w:p w14:paraId="097D5AE4"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DED5C59" w14:textId="77777777" w:rsidTr="00F90EF6">
        <w:trPr>
          <w:trHeight w:val="380"/>
          <w:jc w:val="center"/>
        </w:trPr>
        <w:tc>
          <w:tcPr>
            <w:tcW w:w="384" w:type="dxa"/>
            <w:vMerge w:val="restart"/>
            <w:shd w:val="clear" w:color="auto" w:fill="FFFFFF" w:themeFill="background1"/>
            <w:vAlign w:val="center"/>
          </w:tcPr>
          <w:p w14:paraId="1610451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20</w:t>
            </w:r>
          </w:p>
        </w:tc>
        <w:tc>
          <w:tcPr>
            <w:tcW w:w="1857" w:type="dxa"/>
            <w:vMerge w:val="restart"/>
            <w:shd w:val="clear" w:color="auto" w:fill="FFFFFF" w:themeFill="background1"/>
            <w:tcMar>
              <w:top w:w="60" w:type="dxa"/>
              <w:left w:w="120" w:type="dxa"/>
              <w:bottom w:w="60" w:type="dxa"/>
              <w:right w:w="120" w:type="dxa"/>
            </w:tcMar>
            <w:vAlign w:val="center"/>
          </w:tcPr>
          <w:p w14:paraId="0936CD3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Nicaragua</w:t>
            </w:r>
          </w:p>
          <w:p w14:paraId="166A5167"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4BC8A156" wp14:editId="6AE23356">
                  <wp:extent cx="219075" cy="133350"/>
                  <wp:effectExtent l="0" t="0" r="9525" b="0"/>
                  <wp:docPr id="260" name="Picture 260" descr="https://upload.wikimedia.org/wikipedia/commons/thumb/1/19/Flag_of_Nicaragua.svg/23px-Flag_of_Nicaragu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1/19/Flag_of_Nicaragua.svg/23px-Flag_of_Nicaragua.sv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vMerge w:val="restart"/>
            <w:shd w:val="clear" w:color="auto" w:fill="FFFFFF" w:themeFill="background1"/>
            <w:vAlign w:val="center"/>
          </w:tcPr>
          <w:p w14:paraId="07C1A148" w14:textId="77777777" w:rsidR="00F90EF6" w:rsidRPr="005F2432" w:rsidRDefault="00F90EF6" w:rsidP="00F90EF6">
            <w:pPr>
              <w:spacing w:after="0" w:line="240" w:lineRule="auto"/>
              <w:jc w:val="center"/>
              <w:rPr>
                <w:rFonts w:eastAsia="Times New Roman" w:cstheme="minorHAnsi"/>
                <w:sz w:val="16"/>
                <w:szCs w:val="16"/>
              </w:rPr>
            </w:pPr>
          </w:p>
          <w:p w14:paraId="2A54F7D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NI</w:t>
            </w:r>
          </w:p>
        </w:tc>
        <w:tc>
          <w:tcPr>
            <w:tcW w:w="651" w:type="dxa"/>
            <w:vMerge w:val="restart"/>
            <w:shd w:val="clear" w:color="auto" w:fill="FFFFFF" w:themeFill="background1"/>
            <w:vAlign w:val="center"/>
          </w:tcPr>
          <w:p w14:paraId="18B58F50"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558</w:t>
            </w:r>
          </w:p>
        </w:tc>
        <w:tc>
          <w:tcPr>
            <w:tcW w:w="1080" w:type="dxa"/>
            <w:shd w:val="clear" w:color="auto" w:fill="FFFFFF" w:themeFill="background1"/>
            <w:vAlign w:val="center"/>
          </w:tcPr>
          <w:p w14:paraId="0847A21E"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31</w:t>
            </w:r>
          </w:p>
        </w:tc>
        <w:tc>
          <w:tcPr>
            <w:tcW w:w="1710" w:type="dxa"/>
            <w:shd w:val="clear" w:color="auto" w:fill="FFFFFF" w:themeFill="background1"/>
            <w:vAlign w:val="center"/>
          </w:tcPr>
          <w:p w14:paraId="3F231943"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West-Central Atlantic</w:t>
            </w:r>
          </w:p>
        </w:tc>
        <w:tc>
          <w:tcPr>
            <w:tcW w:w="2062" w:type="dxa"/>
            <w:shd w:val="clear" w:color="auto" w:fill="FFFFFF" w:themeFill="background1"/>
            <w:tcMar>
              <w:top w:w="60" w:type="dxa"/>
              <w:left w:w="120" w:type="dxa"/>
              <w:bottom w:w="60" w:type="dxa"/>
              <w:right w:w="120" w:type="dxa"/>
            </w:tcMar>
            <w:vAlign w:val="center"/>
          </w:tcPr>
          <w:p w14:paraId="408CFA4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Caribbean Sea,</w:t>
            </w:r>
          </w:p>
        </w:tc>
        <w:tc>
          <w:tcPr>
            <w:tcW w:w="6828" w:type="dxa"/>
            <w:shd w:val="clear" w:color="auto" w:fill="FFFFFF" w:themeFill="background1"/>
            <w:vAlign w:val="center"/>
          </w:tcPr>
          <w:p w14:paraId="7B6B4971" w14:textId="77777777" w:rsidR="00F90EF6" w:rsidRPr="005F2432" w:rsidRDefault="00F90EF6" w:rsidP="00F90EF6">
            <w:pPr>
              <w:spacing w:after="0" w:line="240" w:lineRule="auto"/>
              <w:ind w:left="165"/>
              <w:jc w:val="center"/>
              <w:rPr>
                <w:rFonts w:eastAsia="Times New Roman" w:cstheme="minorHAnsi"/>
                <w:sz w:val="16"/>
                <w:szCs w:val="16"/>
                <w:lang w:val="en-US"/>
              </w:rPr>
            </w:pPr>
            <w:r w:rsidRPr="005F2432">
              <w:rPr>
                <w:rFonts w:eastAsia="Times New Roman" w:cstheme="minorHAnsi"/>
                <w:sz w:val="16"/>
                <w:szCs w:val="16"/>
                <w:lang w:val="en-US"/>
              </w:rPr>
              <w:t>Cayos Miskitos</w:t>
            </w:r>
          </w:p>
        </w:tc>
      </w:tr>
      <w:tr w:rsidR="00F90EF6" w:rsidRPr="005F2432" w14:paraId="46EE7F58" w14:textId="77777777" w:rsidTr="00F90EF6">
        <w:trPr>
          <w:trHeight w:val="317"/>
          <w:jc w:val="center"/>
        </w:trPr>
        <w:tc>
          <w:tcPr>
            <w:tcW w:w="384" w:type="dxa"/>
            <w:vMerge/>
            <w:shd w:val="clear" w:color="auto" w:fill="FFFFFF" w:themeFill="background1"/>
            <w:vAlign w:val="center"/>
          </w:tcPr>
          <w:p w14:paraId="75FCBC89"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FFFFFF" w:themeFill="background1"/>
            <w:tcMar>
              <w:top w:w="60" w:type="dxa"/>
              <w:left w:w="120" w:type="dxa"/>
              <w:bottom w:w="60" w:type="dxa"/>
              <w:right w:w="120" w:type="dxa"/>
            </w:tcMar>
            <w:vAlign w:val="center"/>
          </w:tcPr>
          <w:p w14:paraId="7BD9DDC9"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FFFFFF" w:themeFill="background1"/>
            <w:vAlign w:val="center"/>
          </w:tcPr>
          <w:p w14:paraId="701E5856"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shd w:val="clear" w:color="auto" w:fill="FFFFFF" w:themeFill="background1"/>
            <w:vAlign w:val="center"/>
          </w:tcPr>
          <w:p w14:paraId="572FBFDF"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shd w:val="clear" w:color="auto" w:fill="FFFFFF" w:themeFill="background1"/>
            <w:vAlign w:val="center"/>
          </w:tcPr>
          <w:p w14:paraId="5DE0A5C0"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77</w:t>
            </w:r>
          </w:p>
        </w:tc>
        <w:tc>
          <w:tcPr>
            <w:tcW w:w="1710" w:type="dxa"/>
            <w:shd w:val="clear" w:color="auto" w:fill="FFFFFF" w:themeFill="background1"/>
            <w:vAlign w:val="center"/>
          </w:tcPr>
          <w:p w14:paraId="0E43AB7E" w14:textId="77777777" w:rsidR="00F90EF6" w:rsidRPr="005F2432" w:rsidRDefault="00F90EF6" w:rsidP="00F90EF6">
            <w:pPr>
              <w:spacing w:after="0" w:line="240" w:lineRule="auto"/>
              <w:ind w:left="43" w:right="75"/>
              <w:jc w:val="center"/>
              <w:rPr>
                <w:rFonts w:eastAsia="Times New Roman" w:cstheme="minorHAnsi"/>
                <w:sz w:val="16"/>
                <w:szCs w:val="16"/>
              </w:rPr>
            </w:pPr>
            <w:r w:rsidRPr="005F2432">
              <w:rPr>
                <w:rFonts w:eastAsia="Times New Roman" w:cstheme="minorHAnsi"/>
                <w:sz w:val="16"/>
                <w:szCs w:val="16"/>
              </w:rPr>
              <w:t>East-Central Pacific</w:t>
            </w:r>
          </w:p>
        </w:tc>
        <w:tc>
          <w:tcPr>
            <w:tcW w:w="2062" w:type="dxa"/>
            <w:shd w:val="clear" w:color="auto" w:fill="FFFFFF" w:themeFill="background1"/>
            <w:tcMar>
              <w:top w:w="60" w:type="dxa"/>
              <w:left w:w="120" w:type="dxa"/>
              <w:bottom w:w="60" w:type="dxa"/>
              <w:right w:w="120" w:type="dxa"/>
            </w:tcMar>
            <w:vAlign w:val="center"/>
          </w:tcPr>
          <w:p w14:paraId="5516B419"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63080D2E"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76639996" w14:textId="77777777" w:rsidTr="00F90EF6">
        <w:trPr>
          <w:trHeight w:val="144"/>
          <w:jc w:val="center"/>
        </w:trPr>
        <w:tc>
          <w:tcPr>
            <w:tcW w:w="384" w:type="dxa"/>
            <w:shd w:val="clear" w:color="auto" w:fill="FFFFFF" w:themeFill="background1"/>
            <w:vAlign w:val="center"/>
          </w:tcPr>
          <w:p w14:paraId="4698207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21</w:t>
            </w:r>
          </w:p>
        </w:tc>
        <w:tc>
          <w:tcPr>
            <w:tcW w:w="1857" w:type="dxa"/>
            <w:shd w:val="clear" w:color="auto" w:fill="FFFFFF" w:themeFill="background1"/>
            <w:tcMar>
              <w:top w:w="60" w:type="dxa"/>
              <w:left w:w="120" w:type="dxa"/>
              <w:bottom w:w="60" w:type="dxa"/>
              <w:right w:w="120" w:type="dxa"/>
            </w:tcMar>
            <w:vAlign w:val="center"/>
          </w:tcPr>
          <w:p w14:paraId="5521883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Mauritania</w:t>
            </w:r>
          </w:p>
          <w:p w14:paraId="02734E72"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2D854F2" wp14:editId="403F6E34">
                  <wp:extent cx="219075" cy="142875"/>
                  <wp:effectExtent l="0" t="0" r="9525" b="9525"/>
                  <wp:docPr id="261" name="Picture 261" descr="https://upload.wikimedia.org/wikipedia/commons/thumb/4/43/Flag_of_Mauritania.svg/23px-Flag_of_Mauritan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pload.wikimedia.org/wikipedia/commons/thumb/4/43/Flag_of_Mauritania.svg/23px-Flag_of_Mauritania.sv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1C95223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MR</w:t>
            </w:r>
          </w:p>
        </w:tc>
        <w:tc>
          <w:tcPr>
            <w:tcW w:w="651" w:type="dxa"/>
            <w:shd w:val="clear" w:color="auto" w:fill="FFFFFF" w:themeFill="background1"/>
            <w:vAlign w:val="center"/>
          </w:tcPr>
          <w:p w14:paraId="204D5CD0"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478</w:t>
            </w:r>
          </w:p>
        </w:tc>
        <w:tc>
          <w:tcPr>
            <w:tcW w:w="1080" w:type="dxa"/>
            <w:vMerge w:val="restart"/>
            <w:shd w:val="clear" w:color="auto" w:fill="FFFFFF" w:themeFill="background1"/>
            <w:vAlign w:val="center"/>
          </w:tcPr>
          <w:p w14:paraId="52EE6C15" w14:textId="77777777" w:rsidR="00F90EF6" w:rsidRPr="005F2432" w:rsidRDefault="00F90EF6" w:rsidP="00F90EF6">
            <w:pPr>
              <w:tabs>
                <w:tab w:val="left" w:pos="1019"/>
              </w:tabs>
              <w:spacing w:after="0" w:line="240" w:lineRule="auto"/>
              <w:ind w:left="165" w:right="121"/>
              <w:jc w:val="center"/>
              <w:rPr>
                <w:rFonts w:eastAsia="Times New Roman" w:cstheme="minorHAnsi"/>
                <w:sz w:val="16"/>
                <w:szCs w:val="16"/>
              </w:rPr>
            </w:pPr>
            <w:r w:rsidRPr="005F2432">
              <w:rPr>
                <w:rFonts w:eastAsia="Times New Roman" w:cstheme="minorHAnsi"/>
                <w:sz w:val="16"/>
                <w:szCs w:val="16"/>
              </w:rPr>
              <w:t>34</w:t>
            </w:r>
          </w:p>
        </w:tc>
        <w:tc>
          <w:tcPr>
            <w:tcW w:w="1710" w:type="dxa"/>
            <w:vMerge w:val="restart"/>
            <w:shd w:val="clear" w:color="auto" w:fill="FFFFFF" w:themeFill="background1"/>
            <w:vAlign w:val="center"/>
          </w:tcPr>
          <w:p w14:paraId="1FB53746"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East-Central Atlantic</w:t>
            </w:r>
          </w:p>
        </w:tc>
        <w:tc>
          <w:tcPr>
            <w:tcW w:w="2062" w:type="dxa"/>
            <w:shd w:val="clear" w:color="auto" w:fill="FFFFFF" w:themeFill="background1"/>
            <w:tcMar>
              <w:top w:w="60" w:type="dxa"/>
              <w:left w:w="120" w:type="dxa"/>
              <w:bottom w:w="60" w:type="dxa"/>
              <w:right w:w="120" w:type="dxa"/>
            </w:tcMar>
            <w:vAlign w:val="center"/>
          </w:tcPr>
          <w:p w14:paraId="06164383"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1F28AC38"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3649ED3E" w14:textId="77777777" w:rsidTr="00F90EF6">
        <w:trPr>
          <w:trHeight w:val="144"/>
          <w:jc w:val="center"/>
        </w:trPr>
        <w:tc>
          <w:tcPr>
            <w:tcW w:w="384" w:type="dxa"/>
            <w:shd w:val="clear" w:color="auto" w:fill="FFFFFF" w:themeFill="background1"/>
            <w:vAlign w:val="center"/>
          </w:tcPr>
          <w:p w14:paraId="6608070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22</w:t>
            </w:r>
          </w:p>
        </w:tc>
        <w:tc>
          <w:tcPr>
            <w:tcW w:w="1857" w:type="dxa"/>
            <w:shd w:val="clear" w:color="auto" w:fill="FFFFFF" w:themeFill="background1"/>
            <w:tcMar>
              <w:top w:w="60" w:type="dxa"/>
              <w:left w:w="120" w:type="dxa"/>
              <w:bottom w:w="60" w:type="dxa"/>
              <w:right w:w="120" w:type="dxa"/>
            </w:tcMar>
            <w:vAlign w:val="center"/>
          </w:tcPr>
          <w:p w14:paraId="5D01806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Senegal</w:t>
            </w:r>
          </w:p>
          <w:p w14:paraId="1DA82E3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C7393C3" wp14:editId="58F88CA2">
                  <wp:extent cx="219075" cy="142875"/>
                  <wp:effectExtent l="0" t="0" r="9525" b="9525"/>
                  <wp:docPr id="262" name="Picture 262" descr="https://upload.wikimedia.org/wikipedia/commons/thumb/f/fd/Flag_of_Senegal.svg/23px-Flag_of_Seneg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upload.wikimedia.org/wikipedia/commons/thumb/f/fd/Flag_of_Senegal.svg/23px-Flag_of_Senegal.sv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5800AC7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SN</w:t>
            </w:r>
          </w:p>
        </w:tc>
        <w:tc>
          <w:tcPr>
            <w:tcW w:w="651" w:type="dxa"/>
            <w:shd w:val="clear" w:color="auto" w:fill="FFFFFF" w:themeFill="background1"/>
            <w:vAlign w:val="center"/>
          </w:tcPr>
          <w:p w14:paraId="2CE4766B"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686</w:t>
            </w:r>
          </w:p>
        </w:tc>
        <w:tc>
          <w:tcPr>
            <w:tcW w:w="1080" w:type="dxa"/>
            <w:vMerge/>
            <w:shd w:val="clear" w:color="auto" w:fill="FFFFFF" w:themeFill="background1"/>
            <w:vAlign w:val="center"/>
          </w:tcPr>
          <w:p w14:paraId="539FBB04"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31D6619E"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086BCA1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2A345FB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73B94365" w14:textId="77777777" w:rsidTr="00F90EF6">
        <w:trPr>
          <w:trHeight w:val="144"/>
          <w:jc w:val="center"/>
        </w:trPr>
        <w:tc>
          <w:tcPr>
            <w:tcW w:w="384" w:type="dxa"/>
            <w:shd w:val="clear" w:color="auto" w:fill="FFFFFF" w:themeFill="background1"/>
            <w:vAlign w:val="center"/>
          </w:tcPr>
          <w:p w14:paraId="4D1F289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23</w:t>
            </w:r>
          </w:p>
        </w:tc>
        <w:tc>
          <w:tcPr>
            <w:tcW w:w="1857" w:type="dxa"/>
            <w:shd w:val="clear" w:color="auto" w:fill="FFFFFF" w:themeFill="background1"/>
            <w:tcMar>
              <w:top w:w="60" w:type="dxa"/>
              <w:left w:w="120" w:type="dxa"/>
              <w:bottom w:w="60" w:type="dxa"/>
              <w:right w:w="120" w:type="dxa"/>
            </w:tcMar>
            <w:vAlign w:val="center"/>
          </w:tcPr>
          <w:p w14:paraId="3F65AE4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Cape Verde</w:t>
            </w:r>
          </w:p>
          <w:p w14:paraId="3ADBD02E"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238192A" wp14:editId="4D2A32D4">
                  <wp:extent cx="219075" cy="133350"/>
                  <wp:effectExtent l="0" t="0" r="9525" b="0"/>
                  <wp:docPr id="263" name="Picture 263" descr="https://upload.wikimedia.org/wikipedia/commons/thumb/3/38/Flag_of_Cape_Verde.svg/23px-Flag_of_Cape_Verd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upload.wikimedia.org/wikipedia/commons/thumb/3/38/Flag_of_Cape_Verde.svg/23px-Flag_of_Cape_Verde.sv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1DCE4E4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CV</w:t>
            </w:r>
          </w:p>
        </w:tc>
        <w:tc>
          <w:tcPr>
            <w:tcW w:w="651" w:type="dxa"/>
            <w:shd w:val="clear" w:color="auto" w:fill="FFFFFF" w:themeFill="background1"/>
            <w:vAlign w:val="center"/>
          </w:tcPr>
          <w:p w14:paraId="0E9CC96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132</w:t>
            </w:r>
          </w:p>
        </w:tc>
        <w:tc>
          <w:tcPr>
            <w:tcW w:w="1080" w:type="dxa"/>
            <w:vMerge/>
            <w:shd w:val="clear" w:color="auto" w:fill="FFFFFF" w:themeFill="background1"/>
            <w:vAlign w:val="center"/>
          </w:tcPr>
          <w:p w14:paraId="2FE7AB05"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598AB8A"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2CF9CD5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06472DEB"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2BADE3AD" w14:textId="77777777" w:rsidTr="00F90EF6">
        <w:trPr>
          <w:trHeight w:val="144"/>
          <w:jc w:val="center"/>
        </w:trPr>
        <w:tc>
          <w:tcPr>
            <w:tcW w:w="384" w:type="dxa"/>
            <w:shd w:val="clear" w:color="auto" w:fill="FFFFFF" w:themeFill="background1"/>
            <w:vAlign w:val="center"/>
          </w:tcPr>
          <w:p w14:paraId="255B6E4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24</w:t>
            </w:r>
          </w:p>
        </w:tc>
        <w:tc>
          <w:tcPr>
            <w:tcW w:w="1857" w:type="dxa"/>
            <w:shd w:val="clear" w:color="auto" w:fill="FFFFFF" w:themeFill="background1"/>
            <w:tcMar>
              <w:top w:w="60" w:type="dxa"/>
              <w:left w:w="120" w:type="dxa"/>
              <w:bottom w:w="60" w:type="dxa"/>
              <w:right w:w="120" w:type="dxa"/>
            </w:tcMar>
            <w:vAlign w:val="center"/>
          </w:tcPr>
          <w:p w14:paraId="3FA28BE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Nigeria</w:t>
            </w:r>
          </w:p>
          <w:p w14:paraId="59DE359F"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6ECCF4C" wp14:editId="25D9801C">
                  <wp:extent cx="219075" cy="114300"/>
                  <wp:effectExtent l="0" t="0" r="9525" b="0"/>
                  <wp:docPr id="264" name="Picture 264" descr="https://upload.wikimedia.org/wikipedia/commons/thumb/7/79/Flag_of_Nigeria.svg/23px-Flag_of_Nige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7/79/Flag_of_Nigeria.svg/23px-Flag_of_Nigeria.sv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FFFFFF" w:themeFill="background1"/>
            <w:vAlign w:val="center"/>
          </w:tcPr>
          <w:p w14:paraId="3CBBF5A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NG</w:t>
            </w:r>
          </w:p>
        </w:tc>
        <w:tc>
          <w:tcPr>
            <w:tcW w:w="651" w:type="dxa"/>
            <w:shd w:val="clear" w:color="auto" w:fill="FFFFFF" w:themeFill="background1"/>
            <w:vAlign w:val="center"/>
          </w:tcPr>
          <w:p w14:paraId="11CB8F7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566</w:t>
            </w:r>
          </w:p>
        </w:tc>
        <w:tc>
          <w:tcPr>
            <w:tcW w:w="1080" w:type="dxa"/>
            <w:vMerge/>
            <w:shd w:val="clear" w:color="auto" w:fill="FFFFFF" w:themeFill="background1"/>
            <w:vAlign w:val="center"/>
          </w:tcPr>
          <w:p w14:paraId="494B7783"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F34A7AA"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5211251C"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sz w:val="16"/>
                <w:szCs w:val="16"/>
              </w:rPr>
              <w:t>-</w:t>
            </w:r>
          </w:p>
        </w:tc>
        <w:tc>
          <w:tcPr>
            <w:tcW w:w="6828" w:type="dxa"/>
            <w:shd w:val="clear" w:color="auto" w:fill="FFFFFF" w:themeFill="background1"/>
            <w:vAlign w:val="center"/>
          </w:tcPr>
          <w:p w14:paraId="76C982DA"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70A93487" w14:textId="77777777" w:rsidTr="00F90EF6">
        <w:trPr>
          <w:trHeight w:val="144"/>
          <w:jc w:val="center"/>
        </w:trPr>
        <w:tc>
          <w:tcPr>
            <w:tcW w:w="384" w:type="dxa"/>
            <w:shd w:val="clear" w:color="auto" w:fill="FFFFFF" w:themeFill="background1"/>
            <w:vAlign w:val="center"/>
          </w:tcPr>
          <w:p w14:paraId="49042EB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25</w:t>
            </w:r>
          </w:p>
        </w:tc>
        <w:tc>
          <w:tcPr>
            <w:tcW w:w="1857" w:type="dxa"/>
            <w:shd w:val="clear" w:color="auto" w:fill="FFFFFF" w:themeFill="background1"/>
            <w:tcMar>
              <w:top w:w="60" w:type="dxa"/>
              <w:left w:w="120" w:type="dxa"/>
              <w:bottom w:w="60" w:type="dxa"/>
              <w:right w:w="120" w:type="dxa"/>
            </w:tcMar>
            <w:vAlign w:val="center"/>
          </w:tcPr>
          <w:p w14:paraId="4080747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Cameroon</w:t>
            </w:r>
          </w:p>
          <w:p w14:paraId="1B0131EE"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414826C" wp14:editId="41DC3151">
                  <wp:extent cx="219075" cy="142875"/>
                  <wp:effectExtent l="0" t="0" r="9525" b="9525"/>
                  <wp:docPr id="265" name="Picture 265" descr="https://upload.wikimedia.org/wikipedia/commons/thumb/4/4f/Flag_of_Cameroon.svg/23px-Flag_of_Camero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upload.wikimedia.org/wikipedia/commons/thumb/4/4f/Flag_of_Cameroon.svg/23px-Flag_of_Cameroon.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17E5477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CM</w:t>
            </w:r>
          </w:p>
        </w:tc>
        <w:tc>
          <w:tcPr>
            <w:tcW w:w="651" w:type="dxa"/>
            <w:shd w:val="clear" w:color="auto" w:fill="FFFFFF" w:themeFill="background1"/>
            <w:vAlign w:val="center"/>
          </w:tcPr>
          <w:p w14:paraId="51F43996"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120</w:t>
            </w:r>
          </w:p>
        </w:tc>
        <w:tc>
          <w:tcPr>
            <w:tcW w:w="1080" w:type="dxa"/>
            <w:vMerge/>
            <w:shd w:val="clear" w:color="auto" w:fill="FFFFFF" w:themeFill="background1"/>
            <w:vAlign w:val="center"/>
          </w:tcPr>
          <w:p w14:paraId="21520BA8"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6395EF8A"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0A13743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275E888C"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D731989" w14:textId="77777777" w:rsidTr="00F90EF6">
        <w:trPr>
          <w:trHeight w:val="144"/>
          <w:jc w:val="center"/>
        </w:trPr>
        <w:tc>
          <w:tcPr>
            <w:tcW w:w="384" w:type="dxa"/>
            <w:shd w:val="clear" w:color="auto" w:fill="FFFFFF" w:themeFill="background1"/>
            <w:vAlign w:val="center"/>
          </w:tcPr>
          <w:p w14:paraId="26511E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26</w:t>
            </w:r>
          </w:p>
        </w:tc>
        <w:tc>
          <w:tcPr>
            <w:tcW w:w="1857" w:type="dxa"/>
            <w:shd w:val="clear" w:color="auto" w:fill="FFFFFF" w:themeFill="background1"/>
            <w:tcMar>
              <w:top w:w="60" w:type="dxa"/>
              <w:left w:w="120" w:type="dxa"/>
              <w:bottom w:w="60" w:type="dxa"/>
              <w:right w:w="120" w:type="dxa"/>
            </w:tcMar>
            <w:vAlign w:val="center"/>
          </w:tcPr>
          <w:p w14:paraId="1117466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Benin</w:t>
            </w:r>
          </w:p>
          <w:p w14:paraId="44F4FCDE"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375CC03A" wp14:editId="7C4735B4">
                  <wp:extent cx="219075" cy="142875"/>
                  <wp:effectExtent l="0" t="0" r="9525" b="9525"/>
                  <wp:docPr id="266" name="Picture 266" descr="https://upload.wikimedia.org/wikipedia/commons/thumb/0/0a/Flag_of_Benin.svg/23px-Flag_of_Ben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upload.wikimedia.org/wikipedia/commons/thumb/0/0a/Flag_of_Benin.svg/23px-Flag_of_Benin.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0595988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BJ</w:t>
            </w:r>
          </w:p>
        </w:tc>
        <w:tc>
          <w:tcPr>
            <w:tcW w:w="651" w:type="dxa"/>
            <w:shd w:val="clear" w:color="auto" w:fill="FFFFFF" w:themeFill="background1"/>
            <w:vAlign w:val="center"/>
          </w:tcPr>
          <w:p w14:paraId="57086E1E"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204</w:t>
            </w:r>
          </w:p>
        </w:tc>
        <w:tc>
          <w:tcPr>
            <w:tcW w:w="1080" w:type="dxa"/>
            <w:vMerge/>
            <w:shd w:val="clear" w:color="auto" w:fill="FFFFFF" w:themeFill="background1"/>
            <w:vAlign w:val="center"/>
          </w:tcPr>
          <w:p w14:paraId="79756C42"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28C70761"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7672E13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3035DD2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27DA8C04" w14:textId="77777777" w:rsidTr="00F90EF6">
        <w:trPr>
          <w:trHeight w:val="144"/>
          <w:jc w:val="center"/>
        </w:trPr>
        <w:tc>
          <w:tcPr>
            <w:tcW w:w="384" w:type="dxa"/>
            <w:shd w:val="clear" w:color="auto" w:fill="FFFFFF" w:themeFill="background1"/>
            <w:vAlign w:val="center"/>
          </w:tcPr>
          <w:p w14:paraId="63A75ED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27</w:t>
            </w:r>
          </w:p>
        </w:tc>
        <w:tc>
          <w:tcPr>
            <w:tcW w:w="1857" w:type="dxa"/>
            <w:shd w:val="clear" w:color="auto" w:fill="FFFFFF" w:themeFill="background1"/>
            <w:tcMar>
              <w:top w:w="60" w:type="dxa"/>
              <w:left w:w="120" w:type="dxa"/>
              <w:bottom w:w="60" w:type="dxa"/>
              <w:right w:w="120" w:type="dxa"/>
            </w:tcMar>
            <w:vAlign w:val="center"/>
          </w:tcPr>
          <w:p w14:paraId="26EED95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Equatorial Guinea</w:t>
            </w:r>
          </w:p>
          <w:p w14:paraId="3414BA0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2E422EA" wp14:editId="151C53D6">
                  <wp:extent cx="219075" cy="142875"/>
                  <wp:effectExtent l="0" t="0" r="9525" b="9525"/>
                  <wp:docPr id="267" name="Picture 267" descr="https://upload.wikimedia.org/wikipedia/commons/thumb/3/31/Flag_of_Equatorial_Guinea.svg/23px-Flag_of_Equatorial_Guine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pload.wikimedia.org/wikipedia/commons/thumb/3/31/Flag_of_Equatorial_Guinea.svg/23px-Flag_of_Equatorial_Guinea.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1A311C5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GQ</w:t>
            </w:r>
          </w:p>
        </w:tc>
        <w:tc>
          <w:tcPr>
            <w:tcW w:w="651" w:type="dxa"/>
            <w:shd w:val="clear" w:color="auto" w:fill="FFFFFF" w:themeFill="background1"/>
            <w:vAlign w:val="center"/>
          </w:tcPr>
          <w:p w14:paraId="691A3815"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226</w:t>
            </w:r>
          </w:p>
        </w:tc>
        <w:tc>
          <w:tcPr>
            <w:tcW w:w="1080" w:type="dxa"/>
            <w:vMerge/>
            <w:shd w:val="clear" w:color="auto" w:fill="FFFFFF" w:themeFill="background1"/>
            <w:vAlign w:val="center"/>
          </w:tcPr>
          <w:p w14:paraId="2DE67A16"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FFFFFF" w:themeFill="background1"/>
            <w:vAlign w:val="center"/>
          </w:tcPr>
          <w:p w14:paraId="7DE66C83"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0BDDEB9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5BA36EB2"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35044BF6" w14:textId="77777777" w:rsidTr="00F90EF6">
        <w:trPr>
          <w:trHeight w:val="144"/>
          <w:jc w:val="center"/>
        </w:trPr>
        <w:tc>
          <w:tcPr>
            <w:tcW w:w="384" w:type="dxa"/>
            <w:shd w:val="clear" w:color="auto" w:fill="FFFFFF" w:themeFill="background1"/>
            <w:vAlign w:val="center"/>
          </w:tcPr>
          <w:p w14:paraId="063A37C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28</w:t>
            </w:r>
          </w:p>
        </w:tc>
        <w:tc>
          <w:tcPr>
            <w:tcW w:w="1857" w:type="dxa"/>
            <w:shd w:val="clear" w:color="auto" w:fill="FFFFFF" w:themeFill="background1"/>
            <w:tcMar>
              <w:top w:w="60" w:type="dxa"/>
              <w:left w:w="120" w:type="dxa"/>
              <w:bottom w:w="60" w:type="dxa"/>
              <w:right w:w="120" w:type="dxa"/>
            </w:tcMar>
            <w:vAlign w:val="center"/>
          </w:tcPr>
          <w:p w14:paraId="027A2A8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Bosnia &amp; Herzegovina</w:t>
            </w:r>
          </w:p>
          <w:p w14:paraId="23BE4C18"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AC8F0A3" wp14:editId="09C48A64">
                  <wp:extent cx="220980" cy="116840"/>
                  <wp:effectExtent l="0" t="0" r="7620" b="0"/>
                  <wp:docPr id="268" name="Picture 268" descr="Bosnia and Herzegov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nia and Herzegovin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 cy="116840"/>
                          </a:xfrm>
                          <a:prstGeom prst="rect">
                            <a:avLst/>
                          </a:prstGeom>
                          <a:noFill/>
                          <a:ln>
                            <a:noFill/>
                          </a:ln>
                        </pic:spPr>
                      </pic:pic>
                    </a:graphicData>
                  </a:graphic>
                </wp:inline>
              </w:drawing>
            </w:r>
          </w:p>
        </w:tc>
        <w:tc>
          <w:tcPr>
            <w:tcW w:w="650" w:type="dxa"/>
            <w:shd w:val="clear" w:color="auto" w:fill="FFFFFF" w:themeFill="background1"/>
            <w:vAlign w:val="center"/>
          </w:tcPr>
          <w:p w14:paraId="567A006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BA</w:t>
            </w:r>
          </w:p>
        </w:tc>
        <w:tc>
          <w:tcPr>
            <w:tcW w:w="651" w:type="dxa"/>
            <w:shd w:val="clear" w:color="auto" w:fill="FFFFFF" w:themeFill="background1"/>
            <w:vAlign w:val="center"/>
          </w:tcPr>
          <w:p w14:paraId="216E251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070</w:t>
            </w:r>
          </w:p>
        </w:tc>
        <w:tc>
          <w:tcPr>
            <w:tcW w:w="1080" w:type="dxa"/>
            <w:vMerge w:val="restart"/>
            <w:shd w:val="clear" w:color="auto" w:fill="FFFFFF" w:themeFill="background1"/>
            <w:vAlign w:val="center"/>
          </w:tcPr>
          <w:p w14:paraId="1990D91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37</w:t>
            </w:r>
          </w:p>
        </w:tc>
        <w:tc>
          <w:tcPr>
            <w:tcW w:w="1710" w:type="dxa"/>
            <w:vMerge w:val="restart"/>
            <w:shd w:val="clear" w:color="auto" w:fill="FFFFFF" w:themeFill="background1"/>
            <w:vAlign w:val="center"/>
          </w:tcPr>
          <w:p w14:paraId="64E60280" w14:textId="77777777" w:rsidR="00F90EF6" w:rsidRPr="005F2432" w:rsidRDefault="00F90EF6" w:rsidP="00F90EF6">
            <w:pPr>
              <w:spacing w:after="0" w:line="240" w:lineRule="auto"/>
              <w:ind w:left="86" w:right="165"/>
              <w:jc w:val="center"/>
              <w:rPr>
                <w:rFonts w:eastAsia="Times New Roman" w:cstheme="minorHAnsi"/>
                <w:sz w:val="16"/>
                <w:szCs w:val="16"/>
              </w:rPr>
            </w:pPr>
            <w:r w:rsidRPr="005F2432">
              <w:rPr>
                <w:rFonts w:eastAsia="Times New Roman" w:cstheme="minorHAnsi"/>
                <w:sz w:val="16"/>
                <w:szCs w:val="16"/>
              </w:rPr>
              <w:t>Mediterranean Sea</w:t>
            </w:r>
          </w:p>
          <w:p w14:paraId="66FAE7F3" w14:textId="77777777" w:rsidR="00F90EF6" w:rsidRPr="005F2432" w:rsidRDefault="00F90EF6" w:rsidP="00F90EF6">
            <w:pPr>
              <w:spacing w:after="0" w:line="240" w:lineRule="auto"/>
              <w:ind w:left="86" w:right="165"/>
              <w:jc w:val="center"/>
              <w:rPr>
                <w:rFonts w:eastAsia="Times New Roman" w:cstheme="minorHAnsi"/>
                <w:sz w:val="16"/>
                <w:szCs w:val="16"/>
              </w:rPr>
            </w:pPr>
            <w:r w:rsidRPr="005F2432">
              <w:rPr>
                <w:rFonts w:eastAsia="Times New Roman" w:cstheme="minorHAnsi"/>
                <w:sz w:val="16"/>
                <w:szCs w:val="16"/>
              </w:rPr>
              <w:t>&amp;</w:t>
            </w:r>
          </w:p>
          <w:p w14:paraId="42A1545B" w14:textId="77777777" w:rsidR="00F90EF6" w:rsidRPr="005F2432" w:rsidRDefault="00F90EF6" w:rsidP="00F90EF6">
            <w:pPr>
              <w:spacing w:after="0" w:line="240" w:lineRule="auto"/>
              <w:ind w:left="86" w:right="165"/>
              <w:jc w:val="center"/>
              <w:rPr>
                <w:rFonts w:eastAsia="Times New Roman" w:cstheme="minorHAnsi"/>
                <w:sz w:val="16"/>
                <w:szCs w:val="16"/>
              </w:rPr>
            </w:pPr>
            <w:r w:rsidRPr="005F2432">
              <w:rPr>
                <w:rFonts w:eastAsia="Times New Roman" w:cstheme="minorHAnsi"/>
                <w:sz w:val="16"/>
                <w:szCs w:val="16"/>
              </w:rPr>
              <w:t>Black Sea</w:t>
            </w:r>
          </w:p>
        </w:tc>
        <w:tc>
          <w:tcPr>
            <w:tcW w:w="2062" w:type="dxa"/>
            <w:shd w:val="clear" w:color="auto" w:fill="FFFFFF" w:themeFill="background1"/>
            <w:tcMar>
              <w:top w:w="60" w:type="dxa"/>
              <w:left w:w="120" w:type="dxa"/>
              <w:bottom w:w="60" w:type="dxa"/>
              <w:right w:w="120" w:type="dxa"/>
            </w:tcMar>
            <w:vAlign w:val="center"/>
          </w:tcPr>
          <w:p w14:paraId="422E034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7A414516"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4498B972" w14:textId="77777777" w:rsidTr="00F90EF6">
        <w:trPr>
          <w:trHeight w:val="144"/>
          <w:jc w:val="center"/>
        </w:trPr>
        <w:tc>
          <w:tcPr>
            <w:tcW w:w="384" w:type="dxa"/>
            <w:shd w:val="clear" w:color="auto" w:fill="FFFFFF" w:themeFill="background1"/>
            <w:vAlign w:val="center"/>
          </w:tcPr>
          <w:p w14:paraId="00E2F6A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29</w:t>
            </w:r>
          </w:p>
        </w:tc>
        <w:tc>
          <w:tcPr>
            <w:tcW w:w="1857" w:type="dxa"/>
            <w:shd w:val="clear" w:color="auto" w:fill="FFFFFF" w:themeFill="background1"/>
            <w:tcMar>
              <w:top w:w="60" w:type="dxa"/>
              <w:left w:w="120" w:type="dxa"/>
              <w:bottom w:w="60" w:type="dxa"/>
              <w:right w:w="120" w:type="dxa"/>
            </w:tcMar>
            <w:vAlign w:val="center"/>
          </w:tcPr>
          <w:p w14:paraId="1E1D602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Greece</w:t>
            </w:r>
          </w:p>
          <w:p w14:paraId="67FE78D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3FDC477" wp14:editId="4966F487">
                  <wp:extent cx="219075" cy="142875"/>
                  <wp:effectExtent l="0" t="0" r="9525" b="9525"/>
                  <wp:docPr id="269" name="Picture 269" descr="https://upload.wikimedia.org/wikipedia/commons/thumb/5/5c/Flag_of_Greece.svg/23px-Flag_of_Gree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5/5c/Flag_of_Greece.svg/23px-Flag_of_Greece.sv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286E5F5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GR</w:t>
            </w:r>
          </w:p>
        </w:tc>
        <w:tc>
          <w:tcPr>
            <w:tcW w:w="651" w:type="dxa"/>
            <w:shd w:val="clear" w:color="auto" w:fill="FFFFFF" w:themeFill="background1"/>
            <w:vAlign w:val="center"/>
          </w:tcPr>
          <w:p w14:paraId="2D4CEB4B"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300</w:t>
            </w:r>
          </w:p>
        </w:tc>
        <w:tc>
          <w:tcPr>
            <w:tcW w:w="1080" w:type="dxa"/>
            <w:vMerge/>
            <w:shd w:val="clear" w:color="auto" w:fill="FFFFFF" w:themeFill="background1"/>
            <w:vAlign w:val="center"/>
          </w:tcPr>
          <w:p w14:paraId="7AEB6FCA"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352C8687" w14:textId="77777777" w:rsidR="00F90EF6" w:rsidRPr="005F2432" w:rsidRDefault="00F90EF6" w:rsidP="00F90EF6">
            <w:pPr>
              <w:spacing w:after="0" w:line="240" w:lineRule="auto"/>
              <w:ind w:left="86" w:right="16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0831C37C"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sz w:val="16"/>
                <w:szCs w:val="16"/>
              </w:rPr>
              <w:t>-</w:t>
            </w:r>
          </w:p>
        </w:tc>
        <w:tc>
          <w:tcPr>
            <w:tcW w:w="6828" w:type="dxa"/>
            <w:shd w:val="clear" w:color="auto" w:fill="FFFFFF" w:themeFill="background1"/>
            <w:vAlign w:val="center"/>
          </w:tcPr>
          <w:p w14:paraId="782528BC"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DB39237" w14:textId="77777777" w:rsidTr="00F90EF6">
        <w:trPr>
          <w:trHeight w:val="144"/>
          <w:jc w:val="center"/>
        </w:trPr>
        <w:tc>
          <w:tcPr>
            <w:tcW w:w="384" w:type="dxa"/>
            <w:shd w:val="clear" w:color="auto" w:fill="FFFFFF" w:themeFill="background1"/>
            <w:vAlign w:val="center"/>
          </w:tcPr>
          <w:p w14:paraId="320F1BB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30</w:t>
            </w:r>
          </w:p>
        </w:tc>
        <w:tc>
          <w:tcPr>
            <w:tcW w:w="1857" w:type="dxa"/>
            <w:shd w:val="clear" w:color="auto" w:fill="FFFFFF" w:themeFill="background1"/>
            <w:tcMar>
              <w:top w:w="60" w:type="dxa"/>
              <w:left w:w="120" w:type="dxa"/>
              <w:bottom w:w="60" w:type="dxa"/>
              <w:right w:w="120" w:type="dxa"/>
            </w:tcMar>
            <w:vAlign w:val="center"/>
          </w:tcPr>
          <w:p w14:paraId="08A6F20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Italy</w:t>
            </w:r>
          </w:p>
          <w:p w14:paraId="079FD961"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DBFBD15" wp14:editId="0FC58089">
                  <wp:extent cx="219075" cy="142875"/>
                  <wp:effectExtent l="0" t="0" r="9525" b="9525"/>
                  <wp:docPr id="10" name="Picture 10" descr="https://upload.wikimedia.org/wikipedia/en/thumb/0/03/Flag_of_Italy.svg/23px-Flag_of_Ital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en/thumb/0/03/Flag_of_Italy.svg/23px-Flag_of_Italy.sv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1A6301C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IT</w:t>
            </w:r>
          </w:p>
        </w:tc>
        <w:tc>
          <w:tcPr>
            <w:tcW w:w="651" w:type="dxa"/>
            <w:shd w:val="clear" w:color="auto" w:fill="FFFFFF" w:themeFill="background1"/>
            <w:vAlign w:val="center"/>
          </w:tcPr>
          <w:p w14:paraId="634726B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380</w:t>
            </w:r>
          </w:p>
        </w:tc>
        <w:tc>
          <w:tcPr>
            <w:tcW w:w="1080" w:type="dxa"/>
            <w:vMerge/>
            <w:shd w:val="clear" w:color="auto" w:fill="FFFFFF" w:themeFill="background1"/>
            <w:vAlign w:val="center"/>
          </w:tcPr>
          <w:p w14:paraId="3BA475D9"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2F49D0FD" w14:textId="77777777" w:rsidR="00F90EF6" w:rsidRPr="005F2432" w:rsidRDefault="00F90EF6" w:rsidP="00F90EF6">
            <w:pPr>
              <w:spacing w:after="0" w:line="240" w:lineRule="auto"/>
              <w:ind w:left="86" w:right="16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3DE3348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5062145A"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01FF47EC" w14:textId="77777777" w:rsidTr="00F90EF6">
        <w:trPr>
          <w:trHeight w:val="144"/>
          <w:jc w:val="center"/>
        </w:trPr>
        <w:tc>
          <w:tcPr>
            <w:tcW w:w="384" w:type="dxa"/>
            <w:shd w:val="clear" w:color="auto" w:fill="FFFFFF" w:themeFill="background1"/>
            <w:vAlign w:val="center"/>
          </w:tcPr>
          <w:p w14:paraId="4CFD39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31</w:t>
            </w:r>
          </w:p>
        </w:tc>
        <w:tc>
          <w:tcPr>
            <w:tcW w:w="1857" w:type="dxa"/>
            <w:shd w:val="clear" w:color="auto" w:fill="FFFFFF" w:themeFill="background1"/>
            <w:tcMar>
              <w:top w:w="60" w:type="dxa"/>
              <w:left w:w="120" w:type="dxa"/>
              <w:bottom w:w="60" w:type="dxa"/>
              <w:right w:w="120" w:type="dxa"/>
            </w:tcMar>
            <w:vAlign w:val="center"/>
          </w:tcPr>
          <w:p w14:paraId="299F1D9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Algeria</w:t>
            </w:r>
          </w:p>
          <w:p w14:paraId="583E81C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6E0BA33" wp14:editId="1653F35F">
                  <wp:extent cx="219075" cy="142875"/>
                  <wp:effectExtent l="0" t="0" r="9525" b="9525"/>
                  <wp:docPr id="270" name="Picture 270" descr="https://upload.wikimedia.org/wikipedia/commons/thumb/7/77/Flag_of_Algeria.svg/23px-Flag_of_Alge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7/77/Flag_of_Algeria.svg/23px-Flag_of_Algeria.sv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7105359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DZ</w:t>
            </w:r>
          </w:p>
        </w:tc>
        <w:tc>
          <w:tcPr>
            <w:tcW w:w="651" w:type="dxa"/>
            <w:shd w:val="clear" w:color="auto" w:fill="FFFFFF" w:themeFill="background1"/>
            <w:vAlign w:val="center"/>
          </w:tcPr>
          <w:p w14:paraId="6FE59F38"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012</w:t>
            </w:r>
          </w:p>
        </w:tc>
        <w:tc>
          <w:tcPr>
            <w:tcW w:w="1080" w:type="dxa"/>
            <w:vMerge/>
            <w:shd w:val="clear" w:color="auto" w:fill="FFFFFF" w:themeFill="background1"/>
            <w:vAlign w:val="center"/>
          </w:tcPr>
          <w:p w14:paraId="571A1E8E"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20130721" w14:textId="77777777" w:rsidR="00F90EF6" w:rsidRPr="005F2432" w:rsidRDefault="00F90EF6" w:rsidP="00F90EF6">
            <w:pPr>
              <w:spacing w:after="0" w:line="240" w:lineRule="auto"/>
              <w:ind w:left="86" w:right="16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150532C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037A32E6"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78864A6F" w14:textId="77777777" w:rsidTr="00F90EF6">
        <w:trPr>
          <w:trHeight w:val="144"/>
          <w:jc w:val="center"/>
        </w:trPr>
        <w:tc>
          <w:tcPr>
            <w:tcW w:w="384" w:type="dxa"/>
            <w:shd w:val="clear" w:color="auto" w:fill="FFFFFF" w:themeFill="background1"/>
            <w:vAlign w:val="center"/>
          </w:tcPr>
          <w:p w14:paraId="3976DC3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32</w:t>
            </w:r>
          </w:p>
        </w:tc>
        <w:tc>
          <w:tcPr>
            <w:tcW w:w="1857" w:type="dxa"/>
            <w:shd w:val="clear" w:color="auto" w:fill="FFFFFF" w:themeFill="background1"/>
            <w:tcMar>
              <w:top w:w="60" w:type="dxa"/>
              <w:left w:w="120" w:type="dxa"/>
              <w:bottom w:w="60" w:type="dxa"/>
              <w:right w:w="120" w:type="dxa"/>
            </w:tcMar>
            <w:vAlign w:val="center"/>
          </w:tcPr>
          <w:p w14:paraId="1FEAD54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Malta</w:t>
            </w:r>
          </w:p>
          <w:p w14:paraId="0F056847"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DAC49DF" wp14:editId="459AB8FE">
                  <wp:extent cx="219075" cy="142875"/>
                  <wp:effectExtent l="0" t="0" r="9525" b="9525"/>
                  <wp:docPr id="271" name="Picture 271" descr="https://upload.wikimedia.org/wikipedia/commons/thumb/7/73/Flag_of_Malta.svg/23px-Flag_of_Ma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pload.wikimedia.org/wikipedia/commons/thumb/7/73/Flag_of_Malta.svg/23px-Flag_of_Malta.sv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FFFFFF" w:themeFill="background1"/>
            <w:vAlign w:val="center"/>
          </w:tcPr>
          <w:p w14:paraId="5D7E30F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MT</w:t>
            </w:r>
          </w:p>
        </w:tc>
        <w:tc>
          <w:tcPr>
            <w:tcW w:w="651" w:type="dxa"/>
            <w:shd w:val="clear" w:color="auto" w:fill="FFFFFF" w:themeFill="background1"/>
            <w:vAlign w:val="center"/>
          </w:tcPr>
          <w:p w14:paraId="4D28CD38"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470</w:t>
            </w:r>
          </w:p>
        </w:tc>
        <w:tc>
          <w:tcPr>
            <w:tcW w:w="1080" w:type="dxa"/>
            <w:vMerge/>
            <w:shd w:val="clear" w:color="auto" w:fill="FFFFFF" w:themeFill="background1"/>
            <w:vAlign w:val="center"/>
          </w:tcPr>
          <w:p w14:paraId="3155A93F"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3E4AAFCD"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5247241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0E4141CF"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2FB8994D" w14:textId="77777777" w:rsidTr="00F90EF6">
        <w:trPr>
          <w:trHeight w:val="144"/>
          <w:jc w:val="center"/>
        </w:trPr>
        <w:tc>
          <w:tcPr>
            <w:tcW w:w="384" w:type="dxa"/>
            <w:shd w:val="clear" w:color="auto" w:fill="FFFFFF" w:themeFill="background1"/>
            <w:vAlign w:val="center"/>
          </w:tcPr>
          <w:p w14:paraId="52E272E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33</w:t>
            </w:r>
          </w:p>
        </w:tc>
        <w:tc>
          <w:tcPr>
            <w:tcW w:w="1857" w:type="dxa"/>
            <w:shd w:val="clear" w:color="auto" w:fill="FFFFFF" w:themeFill="background1"/>
            <w:tcMar>
              <w:top w:w="60" w:type="dxa"/>
              <w:left w:w="120" w:type="dxa"/>
              <w:bottom w:w="60" w:type="dxa"/>
              <w:right w:w="120" w:type="dxa"/>
            </w:tcMar>
            <w:vAlign w:val="center"/>
          </w:tcPr>
          <w:p w14:paraId="545F7F1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Albania</w:t>
            </w:r>
          </w:p>
          <w:p w14:paraId="6E9C119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BB7BEF7" wp14:editId="3325E9A4">
                  <wp:extent cx="200025" cy="142875"/>
                  <wp:effectExtent l="0" t="0" r="9525" b="9525"/>
                  <wp:docPr id="272" name="Picture 272" descr="https://upload.wikimedia.org/wikipedia/commons/thumb/3/36/Flag_of_Albania.svg/21px-Flag_of_Alban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3/36/Flag_of_Albania.svg/21px-Flag_of_Albania.sv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p>
        </w:tc>
        <w:tc>
          <w:tcPr>
            <w:tcW w:w="650" w:type="dxa"/>
            <w:shd w:val="clear" w:color="auto" w:fill="FFFFFF" w:themeFill="background1"/>
            <w:vAlign w:val="center"/>
          </w:tcPr>
          <w:p w14:paraId="745AAA9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AL</w:t>
            </w:r>
          </w:p>
        </w:tc>
        <w:tc>
          <w:tcPr>
            <w:tcW w:w="651" w:type="dxa"/>
            <w:shd w:val="clear" w:color="auto" w:fill="FFFFFF" w:themeFill="background1"/>
            <w:vAlign w:val="center"/>
          </w:tcPr>
          <w:p w14:paraId="554F1E46"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008</w:t>
            </w:r>
          </w:p>
        </w:tc>
        <w:tc>
          <w:tcPr>
            <w:tcW w:w="1080" w:type="dxa"/>
            <w:vMerge/>
            <w:shd w:val="clear" w:color="auto" w:fill="FFFFFF" w:themeFill="background1"/>
            <w:vAlign w:val="center"/>
          </w:tcPr>
          <w:p w14:paraId="57493EEB"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2FFF8EE5"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7A19B2A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46E73A69"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2265EEBB" w14:textId="77777777" w:rsidTr="00F90EF6">
        <w:trPr>
          <w:trHeight w:val="144"/>
          <w:jc w:val="center"/>
        </w:trPr>
        <w:tc>
          <w:tcPr>
            <w:tcW w:w="384" w:type="dxa"/>
            <w:shd w:val="clear" w:color="auto" w:fill="FFFFFF" w:themeFill="background1"/>
            <w:vAlign w:val="center"/>
          </w:tcPr>
          <w:p w14:paraId="57DDD99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34</w:t>
            </w:r>
          </w:p>
        </w:tc>
        <w:tc>
          <w:tcPr>
            <w:tcW w:w="1857" w:type="dxa"/>
            <w:shd w:val="clear" w:color="auto" w:fill="FFFFFF" w:themeFill="background1"/>
            <w:tcMar>
              <w:top w:w="60" w:type="dxa"/>
              <w:left w:w="120" w:type="dxa"/>
              <w:bottom w:w="60" w:type="dxa"/>
              <w:right w:w="120" w:type="dxa"/>
            </w:tcMar>
            <w:vAlign w:val="center"/>
          </w:tcPr>
          <w:p w14:paraId="74F06B2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Bulgaria</w:t>
            </w:r>
          </w:p>
          <w:p w14:paraId="464BFBC8"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080FF3C" wp14:editId="7FCC85A6">
                  <wp:extent cx="219075" cy="133350"/>
                  <wp:effectExtent l="0" t="0" r="9525" b="0"/>
                  <wp:docPr id="273" name="Picture 273" descr="https://upload.wikimedia.org/wikipedia/commons/thumb/9/9a/Flag_of_Bulgaria.svg/23px-Flag_of_Bulga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upload.wikimedia.org/wikipedia/commons/thumb/9/9a/Flag_of_Bulgaria.svg/23px-Flag_of_Bulgaria.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FFFFFF" w:themeFill="background1"/>
            <w:vAlign w:val="center"/>
          </w:tcPr>
          <w:p w14:paraId="6C06F31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BG</w:t>
            </w:r>
          </w:p>
        </w:tc>
        <w:tc>
          <w:tcPr>
            <w:tcW w:w="651" w:type="dxa"/>
            <w:shd w:val="clear" w:color="auto" w:fill="FFFFFF" w:themeFill="background1"/>
            <w:vAlign w:val="center"/>
          </w:tcPr>
          <w:p w14:paraId="61A94FA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100</w:t>
            </w:r>
          </w:p>
        </w:tc>
        <w:tc>
          <w:tcPr>
            <w:tcW w:w="1080" w:type="dxa"/>
            <w:vMerge/>
            <w:shd w:val="clear" w:color="auto" w:fill="FFFFFF" w:themeFill="background1"/>
            <w:vAlign w:val="center"/>
          </w:tcPr>
          <w:p w14:paraId="376111BB"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FFFFFF" w:themeFill="background1"/>
            <w:vAlign w:val="center"/>
          </w:tcPr>
          <w:p w14:paraId="21F213E5"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FFFFFF" w:themeFill="background1"/>
            <w:tcMar>
              <w:top w:w="60" w:type="dxa"/>
              <w:left w:w="120" w:type="dxa"/>
              <w:bottom w:w="60" w:type="dxa"/>
              <w:right w:w="120" w:type="dxa"/>
            </w:tcMar>
            <w:vAlign w:val="center"/>
          </w:tcPr>
          <w:p w14:paraId="5EF1ED5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FFFFFF" w:themeFill="background1"/>
            <w:vAlign w:val="center"/>
          </w:tcPr>
          <w:p w14:paraId="022A0DF4"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42B6D2C9" w14:textId="77777777" w:rsidTr="00F90EF6">
        <w:trPr>
          <w:trHeight w:val="144"/>
          <w:jc w:val="center"/>
        </w:trPr>
        <w:tc>
          <w:tcPr>
            <w:tcW w:w="384" w:type="dxa"/>
            <w:shd w:val="clear" w:color="auto" w:fill="auto"/>
            <w:vAlign w:val="center"/>
          </w:tcPr>
          <w:p w14:paraId="3B84526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35</w:t>
            </w:r>
          </w:p>
        </w:tc>
        <w:tc>
          <w:tcPr>
            <w:tcW w:w="1857" w:type="dxa"/>
            <w:shd w:val="clear" w:color="auto" w:fill="auto"/>
            <w:tcMar>
              <w:top w:w="60" w:type="dxa"/>
              <w:left w:w="120" w:type="dxa"/>
              <w:bottom w:w="60" w:type="dxa"/>
              <w:right w:w="120" w:type="dxa"/>
            </w:tcMar>
            <w:vAlign w:val="center"/>
          </w:tcPr>
          <w:p w14:paraId="5E5A1B6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Suriname</w:t>
            </w:r>
          </w:p>
          <w:p w14:paraId="41DAEE8D"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4301DE0" wp14:editId="24F6FBDC">
                  <wp:extent cx="219075" cy="142875"/>
                  <wp:effectExtent l="0" t="0" r="9525" b="9525"/>
                  <wp:docPr id="274" name="Picture 274" descr="https://upload.wikimedia.org/wikipedia/commons/thumb/6/60/Flag_of_Suriname.svg/23px-Flag_of_Surina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pload.wikimedia.org/wikipedia/commons/thumb/6/60/Flag_of_Suriname.svg/23px-Flag_of_Suriname.sv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06FE7BC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SR</w:t>
            </w:r>
          </w:p>
        </w:tc>
        <w:tc>
          <w:tcPr>
            <w:tcW w:w="651" w:type="dxa"/>
            <w:vAlign w:val="center"/>
          </w:tcPr>
          <w:p w14:paraId="6BDF51FD"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740</w:t>
            </w:r>
          </w:p>
        </w:tc>
        <w:tc>
          <w:tcPr>
            <w:tcW w:w="1080" w:type="dxa"/>
            <w:vMerge w:val="restart"/>
            <w:vAlign w:val="center"/>
          </w:tcPr>
          <w:p w14:paraId="715948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41</w:t>
            </w:r>
          </w:p>
        </w:tc>
        <w:tc>
          <w:tcPr>
            <w:tcW w:w="1710" w:type="dxa"/>
            <w:vMerge w:val="restart"/>
            <w:shd w:val="clear" w:color="auto" w:fill="auto"/>
            <w:vAlign w:val="center"/>
          </w:tcPr>
          <w:p w14:paraId="094ABDE9"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South-West Atlantic</w:t>
            </w:r>
          </w:p>
        </w:tc>
        <w:tc>
          <w:tcPr>
            <w:tcW w:w="2062" w:type="dxa"/>
            <w:vMerge w:val="restart"/>
            <w:shd w:val="clear" w:color="auto" w:fill="auto"/>
            <w:tcMar>
              <w:top w:w="60" w:type="dxa"/>
              <w:left w:w="120" w:type="dxa"/>
              <w:bottom w:w="60" w:type="dxa"/>
              <w:right w:w="120" w:type="dxa"/>
            </w:tcMar>
            <w:vAlign w:val="center"/>
          </w:tcPr>
          <w:p w14:paraId="13645A9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Western  Atlantic</w:t>
            </w:r>
          </w:p>
        </w:tc>
        <w:tc>
          <w:tcPr>
            <w:tcW w:w="6828" w:type="dxa"/>
            <w:shd w:val="clear" w:color="auto" w:fill="auto"/>
            <w:vAlign w:val="center"/>
          </w:tcPr>
          <w:p w14:paraId="0BF4A050"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0ADF3663" w14:textId="77777777" w:rsidTr="00F90EF6">
        <w:trPr>
          <w:trHeight w:val="144"/>
          <w:jc w:val="center"/>
        </w:trPr>
        <w:tc>
          <w:tcPr>
            <w:tcW w:w="384" w:type="dxa"/>
            <w:shd w:val="clear" w:color="auto" w:fill="auto"/>
            <w:vAlign w:val="center"/>
          </w:tcPr>
          <w:p w14:paraId="7AC14BE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36</w:t>
            </w:r>
          </w:p>
        </w:tc>
        <w:tc>
          <w:tcPr>
            <w:tcW w:w="1857" w:type="dxa"/>
            <w:shd w:val="clear" w:color="auto" w:fill="auto"/>
            <w:tcMar>
              <w:top w:w="60" w:type="dxa"/>
              <w:left w:w="120" w:type="dxa"/>
              <w:bottom w:w="60" w:type="dxa"/>
              <w:right w:w="120" w:type="dxa"/>
            </w:tcMar>
            <w:vAlign w:val="center"/>
          </w:tcPr>
          <w:p w14:paraId="648A93F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Argentina</w:t>
            </w:r>
          </w:p>
          <w:p w14:paraId="335A8474"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3228E676" wp14:editId="661E17E7">
                  <wp:extent cx="219075" cy="133350"/>
                  <wp:effectExtent l="0" t="0" r="9525" b="0"/>
                  <wp:docPr id="275" name="Picture 275" descr="https://upload.wikimedia.org/wikipedia/commons/thumb/1/1a/Flag_of_Argentina.svg/23px-Flag_of_Argent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commons/thumb/1/1a/Flag_of_Argentina.svg/23px-Flag_of_Argentina.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auto"/>
            <w:vAlign w:val="center"/>
          </w:tcPr>
          <w:p w14:paraId="3298324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AR</w:t>
            </w:r>
          </w:p>
        </w:tc>
        <w:tc>
          <w:tcPr>
            <w:tcW w:w="651" w:type="dxa"/>
            <w:vAlign w:val="center"/>
          </w:tcPr>
          <w:p w14:paraId="13CE9DD9"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032</w:t>
            </w:r>
          </w:p>
        </w:tc>
        <w:tc>
          <w:tcPr>
            <w:tcW w:w="1080" w:type="dxa"/>
            <w:vMerge/>
            <w:vAlign w:val="center"/>
          </w:tcPr>
          <w:p w14:paraId="788A5A8E"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auto"/>
            <w:vAlign w:val="center"/>
          </w:tcPr>
          <w:p w14:paraId="6EC0F9C9"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7C3B8C20"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auto"/>
            <w:vAlign w:val="center"/>
          </w:tcPr>
          <w:p w14:paraId="137BAE6D"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084C514C" w14:textId="77777777" w:rsidTr="00F90EF6">
        <w:trPr>
          <w:trHeight w:val="144"/>
          <w:jc w:val="center"/>
        </w:trPr>
        <w:tc>
          <w:tcPr>
            <w:tcW w:w="384" w:type="dxa"/>
            <w:shd w:val="clear" w:color="auto" w:fill="auto"/>
            <w:vAlign w:val="center"/>
          </w:tcPr>
          <w:p w14:paraId="30361C9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37</w:t>
            </w:r>
          </w:p>
        </w:tc>
        <w:tc>
          <w:tcPr>
            <w:tcW w:w="1857" w:type="dxa"/>
            <w:shd w:val="clear" w:color="auto" w:fill="auto"/>
            <w:tcMar>
              <w:top w:w="60" w:type="dxa"/>
              <w:left w:w="120" w:type="dxa"/>
              <w:bottom w:w="60" w:type="dxa"/>
              <w:right w:w="120" w:type="dxa"/>
            </w:tcMar>
            <w:vAlign w:val="center"/>
          </w:tcPr>
          <w:p w14:paraId="26F31E7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Brazil</w:t>
            </w:r>
          </w:p>
          <w:p w14:paraId="57E4F77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B87ED5C" wp14:editId="18A9A03E">
                  <wp:extent cx="209550" cy="142875"/>
                  <wp:effectExtent l="0" t="0" r="0" b="9525"/>
                  <wp:docPr id="12" name="Picture 12" descr="https://upload.wikimedia.org/wikipedia/en/thumb/0/05/Flag_of_Brazil.svg/22px-Flag_of_Brazi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en/thumb/0/05/Flag_of_Brazil.svg/22px-Flag_of_Brazil.sv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p>
        </w:tc>
        <w:tc>
          <w:tcPr>
            <w:tcW w:w="650" w:type="dxa"/>
            <w:shd w:val="clear" w:color="auto" w:fill="auto"/>
            <w:vAlign w:val="center"/>
          </w:tcPr>
          <w:p w14:paraId="05F5DB6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BR</w:t>
            </w:r>
          </w:p>
        </w:tc>
        <w:tc>
          <w:tcPr>
            <w:tcW w:w="651" w:type="dxa"/>
            <w:vAlign w:val="center"/>
          </w:tcPr>
          <w:p w14:paraId="43EEFC7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076</w:t>
            </w:r>
          </w:p>
        </w:tc>
        <w:tc>
          <w:tcPr>
            <w:tcW w:w="1080" w:type="dxa"/>
            <w:vMerge/>
            <w:vAlign w:val="center"/>
          </w:tcPr>
          <w:p w14:paraId="42578F2F" w14:textId="77777777" w:rsidR="00F90EF6" w:rsidRPr="005F2432" w:rsidRDefault="00F90EF6" w:rsidP="00F90EF6">
            <w:pPr>
              <w:spacing w:after="0" w:line="240" w:lineRule="auto"/>
              <w:jc w:val="center"/>
              <w:rPr>
                <w:rFonts w:eastAsia="Times New Roman" w:cstheme="minorHAnsi"/>
                <w:sz w:val="16"/>
                <w:szCs w:val="16"/>
              </w:rPr>
            </w:pPr>
          </w:p>
        </w:tc>
        <w:tc>
          <w:tcPr>
            <w:tcW w:w="1710" w:type="dxa"/>
            <w:vMerge/>
            <w:shd w:val="clear" w:color="auto" w:fill="auto"/>
            <w:vAlign w:val="center"/>
          </w:tcPr>
          <w:p w14:paraId="341CDBE3"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522C56D3" w14:textId="77777777" w:rsidR="00F90EF6" w:rsidRPr="005F2432" w:rsidRDefault="00F90EF6" w:rsidP="00F90EF6">
            <w:pPr>
              <w:spacing w:after="0" w:line="240" w:lineRule="auto"/>
              <w:jc w:val="center"/>
              <w:rPr>
                <w:rFonts w:eastAsia="Times New Roman" w:cstheme="minorHAnsi"/>
                <w:sz w:val="16"/>
                <w:szCs w:val="16"/>
              </w:rPr>
            </w:pPr>
          </w:p>
        </w:tc>
        <w:tc>
          <w:tcPr>
            <w:tcW w:w="6828" w:type="dxa"/>
            <w:shd w:val="clear" w:color="auto" w:fill="auto"/>
            <w:vAlign w:val="center"/>
          </w:tcPr>
          <w:p w14:paraId="0A0BC1CF" w14:textId="77777777" w:rsidR="00F90EF6" w:rsidRPr="005F2432" w:rsidRDefault="00F90EF6" w:rsidP="00F90EF6">
            <w:pPr>
              <w:shd w:val="clear" w:color="auto" w:fill="FFFFFF"/>
              <w:spacing w:after="0" w:line="240" w:lineRule="auto"/>
              <w:jc w:val="center"/>
              <w:outlineLvl w:val="2"/>
              <w:rPr>
                <w:rFonts w:eastAsia="Times New Roman" w:cstheme="minorHAnsi"/>
                <w:sz w:val="16"/>
                <w:szCs w:val="16"/>
              </w:rPr>
            </w:pPr>
            <w:r w:rsidRPr="005F2432">
              <w:rPr>
                <w:rFonts w:eastAsia="Times New Roman" w:cstheme="minorHAnsi"/>
                <w:sz w:val="16"/>
                <w:szCs w:val="16"/>
              </w:rPr>
              <w:t xml:space="preserve">Abrolhos Bank, Atol das Rocas, Fernabdo de Noronha, Parcel Manoel Luis, </w:t>
            </w:r>
          </w:p>
          <w:p w14:paraId="0016DDEC" w14:textId="77777777" w:rsidR="00F90EF6" w:rsidRPr="005F2432" w:rsidRDefault="00F90EF6" w:rsidP="00F90EF6">
            <w:pPr>
              <w:shd w:val="clear" w:color="auto" w:fill="FFFFFF"/>
              <w:spacing w:after="0" w:line="240" w:lineRule="auto"/>
              <w:jc w:val="center"/>
              <w:outlineLvl w:val="2"/>
              <w:rPr>
                <w:rFonts w:eastAsia="Times New Roman" w:cstheme="minorHAnsi"/>
                <w:sz w:val="16"/>
                <w:szCs w:val="16"/>
              </w:rPr>
            </w:pPr>
            <w:r w:rsidRPr="005F2432">
              <w:rPr>
                <w:rFonts w:eastAsia="Times New Roman" w:cstheme="minorHAnsi"/>
                <w:sz w:val="16"/>
                <w:szCs w:val="16"/>
              </w:rPr>
              <w:t>Recife de Fora, Parque Estadual Marinho do Parcel Manoel Luis,</w:t>
            </w:r>
          </w:p>
        </w:tc>
      </w:tr>
      <w:tr w:rsidR="00F90EF6" w:rsidRPr="005F2432" w14:paraId="1217CDE3" w14:textId="77777777" w:rsidTr="00F90EF6">
        <w:trPr>
          <w:trHeight w:val="144"/>
          <w:jc w:val="center"/>
        </w:trPr>
        <w:tc>
          <w:tcPr>
            <w:tcW w:w="384" w:type="dxa"/>
            <w:shd w:val="clear" w:color="auto" w:fill="auto"/>
            <w:vAlign w:val="center"/>
          </w:tcPr>
          <w:p w14:paraId="72D78AA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38</w:t>
            </w:r>
          </w:p>
        </w:tc>
        <w:tc>
          <w:tcPr>
            <w:tcW w:w="1857" w:type="dxa"/>
            <w:shd w:val="clear" w:color="auto" w:fill="auto"/>
            <w:tcMar>
              <w:top w:w="60" w:type="dxa"/>
              <w:left w:w="120" w:type="dxa"/>
              <w:bottom w:w="60" w:type="dxa"/>
              <w:right w:w="120" w:type="dxa"/>
            </w:tcMar>
            <w:vAlign w:val="center"/>
          </w:tcPr>
          <w:p w14:paraId="51F013F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Angola</w:t>
            </w:r>
          </w:p>
          <w:p w14:paraId="0239C704"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3E751861" wp14:editId="2D35215F">
                  <wp:extent cx="219075" cy="142875"/>
                  <wp:effectExtent l="0" t="0" r="9525" b="9525"/>
                  <wp:docPr id="276" name="Picture 276" descr="https://upload.wikimedia.org/wikipedia/commons/thumb/9/9d/Flag_of_Angola.svg/23px-Flag_of_Ango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upload.wikimedia.org/wikipedia/commons/thumb/9/9d/Flag_of_Angola.svg/23px-Flag_of_Angola.sv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7D949C5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AO</w:t>
            </w:r>
          </w:p>
        </w:tc>
        <w:tc>
          <w:tcPr>
            <w:tcW w:w="651" w:type="dxa"/>
            <w:vAlign w:val="center"/>
          </w:tcPr>
          <w:p w14:paraId="493EEF81"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024</w:t>
            </w:r>
          </w:p>
        </w:tc>
        <w:tc>
          <w:tcPr>
            <w:tcW w:w="1080" w:type="dxa"/>
            <w:vMerge w:val="restart"/>
            <w:vAlign w:val="center"/>
          </w:tcPr>
          <w:p w14:paraId="0E770B4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47</w:t>
            </w:r>
          </w:p>
        </w:tc>
        <w:tc>
          <w:tcPr>
            <w:tcW w:w="1710" w:type="dxa"/>
            <w:vMerge w:val="restart"/>
            <w:shd w:val="clear" w:color="auto" w:fill="auto"/>
            <w:vAlign w:val="center"/>
          </w:tcPr>
          <w:p w14:paraId="07F91783"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South-East Atlantic</w:t>
            </w:r>
          </w:p>
        </w:tc>
        <w:tc>
          <w:tcPr>
            <w:tcW w:w="2062" w:type="dxa"/>
            <w:shd w:val="clear" w:color="auto" w:fill="auto"/>
            <w:tcMar>
              <w:top w:w="60" w:type="dxa"/>
              <w:left w:w="120" w:type="dxa"/>
              <w:bottom w:w="60" w:type="dxa"/>
              <w:right w:w="120" w:type="dxa"/>
            </w:tcMar>
            <w:vAlign w:val="center"/>
          </w:tcPr>
          <w:p w14:paraId="7A07B934"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w:t>
            </w:r>
          </w:p>
        </w:tc>
        <w:tc>
          <w:tcPr>
            <w:tcW w:w="6828" w:type="dxa"/>
            <w:shd w:val="clear" w:color="auto" w:fill="auto"/>
            <w:vAlign w:val="center"/>
          </w:tcPr>
          <w:p w14:paraId="1558FE13"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32943C69" w14:textId="77777777" w:rsidTr="00F90EF6">
        <w:trPr>
          <w:trHeight w:val="144"/>
          <w:jc w:val="center"/>
        </w:trPr>
        <w:tc>
          <w:tcPr>
            <w:tcW w:w="384" w:type="dxa"/>
            <w:shd w:val="clear" w:color="auto" w:fill="auto"/>
            <w:vAlign w:val="center"/>
          </w:tcPr>
          <w:p w14:paraId="36422CA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39</w:t>
            </w:r>
          </w:p>
        </w:tc>
        <w:tc>
          <w:tcPr>
            <w:tcW w:w="1857" w:type="dxa"/>
            <w:shd w:val="clear" w:color="auto" w:fill="auto"/>
            <w:tcMar>
              <w:top w:w="60" w:type="dxa"/>
              <w:left w:w="120" w:type="dxa"/>
              <w:bottom w:w="60" w:type="dxa"/>
              <w:right w:w="120" w:type="dxa"/>
            </w:tcMar>
            <w:vAlign w:val="center"/>
          </w:tcPr>
          <w:p w14:paraId="23B8869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Namibia</w:t>
            </w:r>
          </w:p>
          <w:p w14:paraId="7910535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A4E1512" wp14:editId="508B5264">
                  <wp:extent cx="219075" cy="142875"/>
                  <wp:effectExtent l="0" t="0" r="9525" b="9525"/>
                  <wp:docPr id="277" name="Picture 277" descr="https://upload.wikimedia.org/wikipedia/commons/thumb/0/00/Flag_of_Namibia.svg/23px-Flag_of_Namib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upload.wikimedia.org/wikipedia/commons/thumb/0/00/Flag_of_Namibia.svg/23px-Flag_of_Namibia.sv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02599CC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NA</w:t>
            </w:r>
          </w:p>
        </w:tc>
        <w:tc>
          <w:tcPr>
            <w:tcW w:w="651" w:type="dxa"/>
            <w:vAlign w:val="center"/>
          </w:tcPr>
          <w:p w14:paraId="42DF467E"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516</w:t>
            </w:r>
          </w:p>
        </w:tc>
        <w:tc>
          <w:tcPr>
            <w:tcW w:w="1080" w:type="dxa"/>
            <w:vMerge/>
            <w:vAlign w:val="center"/>
          </w:tcPr>
          <w:p w14:paraId="0AA03A54"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3FEA57DF"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1C39D810"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w:t>
            </w:r>
          </w:p>
        </w:tc>
        <w:tc>
          <w:tcPr>
            <w:tcW w:w="6828" w:type="dxa"/>
            <w:shd w:val="clear" w:color="auto" w:fill="auto"/>
            <w:vAlign w:val="center"/>
          </w:tcPr>
          <w:p w14:paraId="72228D50"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2C4EB9CB" w14:textId="77777777" w:rsidTr="00F90EF6">
        <w:trPr>
          <w:trHeight w:val="144"/>
          <w:jc w:val="center"/>
        </w:trPr>
        <w:tc>
          <w:tcPr>
            <w:tcW w:w="384" w:type="dxa"/>
            <w:shd w:val="clear" w:color="auto" w:fill="auto"/>
            <w:vAlign w:val="center"/>
          </w:tcPr>
          <w:p w14:paraId="7BDE55D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40</w:t>
            </w:r>
          </w:p>
        </w:tc>
        <w:tc>
          <w:tcPr>
            <w:tcW w:w="1857" w:type="dxa"/>
            <w:shd w:val="clear" w:color="auto" w:fill="auto"/>
            <w:tcMar>
              <w:top w:w="60" w:type="dxa"/>
              <w:left w:w="120" w:type="dxa"/>
              <w:bottom w:w="60" w:type="dxa"/>
              <w:right w:w="120" w:type="dxa"/>
            </w:tcMar>
            <w:vAlign w:val="center"/>
          </w:tcPr>
          <w:p w14:paraId="1B90272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Iran</w:t>
            </w:r>
          </w:p>
          <w:p w14:paraId="043B857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0BE4B407" wp14:editId="5FDB2105">
                  <wp:extent cx="219075" cy="123825"/>
                  <wp:effectExtent l="0" t="0" r="9525" b="9525"/>
                  <wp:docPr id="278" name="Picture 278" descr="https://upload.wikimedia.org/wikipedia/commons/thumb/c/ca/Flag_of_Iran.svg/23px-Flag_of_Ir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pload.wikimedia.org/wikipedia/commons/thumb/c/ca/Flag_of_Iran.svg/23px-Flag_of_Iran.sv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9075" cy="123825"/>
                          </a:xfrm>
                          <a:prstGeom prst="rect">
                            <a:avLst/>
                          </a:prstGeom>
                          <a:noFill/>
                          <a:ln>
                            <a:noFill/>
                          </a:ln>
                        </pic:spPr>
                      </pic:pic>
                    </a:graphicData>
                  </a:graphic>
                </wp:inline>
              </w:drawing>
            </w:r>
          </w:p>
        </w:tc>
        <w:tc>
          <w:tcPr>
            <w:tcW w:w="650" w:type="dxa"/>
            <w:shd w:val="clear" w:color="auto" w:fill="auto"/>
            <w:vAlign w:val="center"/>
          </w:tcPr>
          <w:p w14:paraId="7A7B44A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IR</w:t>
            </w:r>
          </w:p>
        </w:tc>
        <w:tc>
          <w:tcPr>
            <w:tcW w:w="651" w:type="dxa"/>
            <w:vAlign w:val="center"/>
          </w:tcPr>
          <w:p w14:paraId="660667A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364</w:t>
            </w:r>
          </w:p>
        </w:tc>
        <w:tc>
          <w:tcPr>
            <w:tcW w:w="1080" w:type="dxa"/>
            <w:vMerge w:val="restart"/>
            <w:vAlign w:val="center"/>
          </w:tcPr>
          <w:p w14:paraId="1EC36489"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51</w:t>
            </w:r>
          </w:p>
        </w:tc>
        <w:tc>
          <w:tcPr>
            <w:tcW w:w="1710" w:type="dxa"/>
            <w:vMerge w:val="restart"/>
            <w:shd w:val="clear" w:color="auto" w:fill="auto"/>
            <w:vAlign w:val="center"/>
          </w:tcPr>
          <w:p w14:paraId="48F4A0B4"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West Indian</w:t>
            </w:r>
          </w:p>
          <w:p w14:paraId="6BC5F76C"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(South-East)</w:t>
            </w:r>
          </w:p>
        </w:tc>
        <w:tc>
          <w:tcPr>
            <w:tcW w:w="2062" w:type="dxa"/>
            <w:shd w:val="clear" w:color="auto" w:fill="auto"/>
            <w:tcMar>
              <w:top w:w="60" w:type="dxa"/>
              <w:left w:w="120" w:type="dxa"/>
              <w:bottom w:w="60" w:type="dxa"/>
              <w:right w:w="120" w:type="dxa"/>
            </w:tcMar>
            <w:vAlign w:val="center"/>
          </w:tcPr>
          <w:p w14:paraId="24B1E8D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Persian Gulf,</w:t>
            </w:r>
          </w:p>
          <w:p w14:paraId="583F3F3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Hormoz Strait</w:t>
            </w:r>
          </w:p>
        </w:tc>
        <w:tc>
          <w:tcPr>
            <w:tcW w:w="6828" w:type="dxa"/>
            <w:shd w:val="clear" w:color="auto" w:fill="auto"/>
            <w:vAlign w:val="center"/>
          </w:tcPr>
          <w:p w14:paraId="0D695EDA"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Sheedvar &amp; Lavan Islands, Kish &amp; Hendourabi Islands, Kharg &amp; Kharko </w:t>
            </w:r>
            <w:r w:rsidRPr="005F2432">
              <w:rPr>
                <w:rFonts w:eastAsia="Times New Roman" w:cstheme="minorHAnsi"/>
                <w:sz w:val="16"/>
                <w:szCs w:val="16"/>
                <w:lang w:val="en-US"/>
              </w:rPr>
              <w:t>Islands</w:t>
            </w:r>
            <w:r w:rsidRPr="005F2432">
              <w:rPr>
                <w:rFonts w:eastAsia="Times New Roman" w:cstheme="minorHAnsi"/>
                <w:sz w:val="16"/>
                <w:szCs w:val="16"/>
              </w:rPr>
              <w:t xml:space="preserve">, </w:t>
            </w:r>
          </w:p>
          <w:p w14:paraId="1E688F50" w14:textId="77777777" w:rsidR="00F90EF6" w:rsidRPr="005F2432" w:rsidRDefault="00F90EF6" w:rsidP="00F90EF6">
            <w:pPr>
              <w:spacing w:after="0" w:line="240" w:lineRule="auto"/>
              <w:ind w:left="75"/>
              <w:jc w:val="center"/>
              <w:rPr>
                <w:rFonts w:eastAsia="Times New Roman" w:cstheme="minorHAnsi"/>
                <w:sz w:val="16"/>
                <w:szCs w:val="16"/>
                <w:vertAlign w:val="superscript"/>
              </w:rPr>
            </w:pPr>
            <w:r w:rsidRPr="005F2432">
              <w:rPr>
                <w:rFonts w:eastAsia="Times New Roman" w:cstheme="minorHAnsi"/>
                <w:sz w:val="16"/>
                <w:szCs w:val="16"/>
              </w:rPr>
              <w:t xml:space="preserve">Qeshm, </w:t>
            </w:r>
            <w:r w:rsidRPr="005F2432">
              <w:rPr>
                <w:rFonts w:eastAsia="Times New Roman" w:cstheme="minorHAnsi"/>
                <w:sz w:val="16"/>
                <w:szCs w:val="16"/>
                <w:lang w:val="en-US"/>
              </w:rPr>
              <w:t xml:space="preserve">Hormoz, Hengam, Islands, Farour &amp; Bani Farour Islands, </w:t>
            </w:r>
            <w:r w:rsidRPr="005F2432">
              <w:rPr>
                <w:rFonts w:eastAsia="Times New Roman" w:cstheme="minorHAnsi"/>
                <w:sz w:val="16"/>
                <w:szCs w:val="16"/>
              </w:rPr>
              <w:t>Nayband Bay</w:t>
            </w:r>
            <w:r w:rsidRPr="005F2432">
              <w:rPr>
                <w:rFonts w:eastAsia="Times New Roman" w:cstheme="minorHAnsi"/>
                <w:sz w:val="16"/>
                <w:szCs w:val="16"/>
                <w:lang w:val="en-US"/>
              </w:rPr>
              <w:t>, Dayyer &amp; Nakhilo</w:t>
            </w:r>
            <w:r w:rsidRPr="005F2432">
              <w:rPr>
                <w:rFonts w:eastAsia="Times New Roman" w:cstheme="minorHAnsi"/>
                <w:sz w:val="16"/>
                <w:szCs w:val="16"/>
              </w:rPr>
              <w:t xml:space="preserve"> </w:t>
            </w:r>
          </w:p>
        </w:tc>
      </w:tr>
      <w:tr w:rsidR="00F90EF6" w:rsidRPr="005F2432" w14:paraId="68A29F56" w14:textId="77777777" w:rsidTr="00F90EF6">
        <w:trPr>
          <w:trHeight w:val="144"/>
          <w:jc w:val="center"/>
        </w:trPr>
        <w:tc>
          <w:tcPr>
            <w:tcW w:w="384" w:type="dxa"/>
            <w:shd w:val="clear" w:color="auto" w:fill="auto"/>
            <w:vAlign w:val="center"/>
          </w:tcPr>
          <w:p w14:paraId="633A706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41</w:t>
            </w:r>
          </w:p>
        </w:tc>
        <w:tc>
          <w:tcPr>
            <w:tcW w:w="1857" w:type="dxa"/>
            <w:shd w:val="clear" w:color="auto" w:fill="FFFFFF" w:themeFill="background1"/>
            <w:tcMar>
              <w:top w:w="60" w:type="dxa"/>
              <w:left w:w="120" w:type="dxa"/>
              <w:bottom w:w="60" w:type="dxa"/>
              <w:right w:w="120" w:type="dxa"/>
            </w:tcMar>
            <w:vAlign w:val="center"/>
          </w:tcPr>
          <w:p w14:paraId="53F6AFC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Kuwait</w:t>
            </w:r>
          </w:p>
          <w:p w14:paraId="39C1498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48EAAA9" wp14:editId="2035FA2D">
                  <wp:extent cx="219075" cy="114300"/>
                  <wp:effectExtent l="0" t="0" r="9525" b="0"/>
                  <wp:docPr id="279" name="Picture 279" descr="https://upload.wikimedia.org/wikipedia/commons/thumb/a/aa/Flag_of_Kuwait.svg/23px-Flag_of_Kuwa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upload.wikimedia.org/wikipedia/commons/thumb/a/aa/Flag_of_Kuwait.svg/23px-Flag_of_Kuwait.sv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472E34F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KW</w:t>
            </w:r>
          </w:p>
        </w:tc>
        <w:tc>
          <w:tcPr>
            <w:tcW w:w="651" w:type="dxa"/>
            <w:vAlign w:val="center"/>
          </w:tcPr>
          <w:p w14:paraId="52B252F9"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414</w:t>
            </w:r>
          </w:p>
        </w:tc>
        <w:tc>
          <w:tcPr>
            <w:tcW w:w="1080" w:type="dxa"/>
            <w:vMerge/>
            <w:vAlign w:val="center"/>
          </w:tcPr>
          <w:p w14:paraId="1E260E99"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350ACBE4"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val="restart"/>
            <w:shd w:val="clear" w:color="auto" w:fill="auto"/>
            <w:tcMar>
              <w:top w:w="60" w:type="dxa"/>
              <w:left w:w="120" w:type="dxa"/>
              <w:bottom w:w="60" w:type="dxa"/>
              <w:right w:w="120" w:type="dxa"/>
            </w:tcMar>
            <w:vAlign w:val="center"/>
          </w:tcPr>
          <w:p w14:paraId="7A3CA82A"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Persian Gulf</w:t>
            </w:r>
          </w:p>
        </w:tc>
        <w:tc>
          <w:tcPr>
            <w:tcW w:w="6828" w:type="dxa"/>
            <w:shd w:val="clear" w:color="auto" w:fill="auto"/>
            <w:vAlign w:val="center"/>
          </w:tcPr>
          <w:p w14:paraId="040C5842"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Kubbar, Qaro Island and Um Al-Maradem Islands</w:t>
            </w:r>
          </w:p>
        </w:tc>
      </w:tr>
      <w:tr w:rsidR="00F90EF6" w:rsidRPr="005F2432" w14:paraId="3222A175" w14:textId="77777777" w:rsidTr="00F90EF6">
        <w:trPr>
          <w:trHeight w:val="144"/>
          <w:jc w:val="center"/>
        </w:trPr>
        <w:tc>
          <w:tcPr>
            <w:tcW w:w="384" w:type="dxa"/>
            <w:shd w:val="clear" w:color="auto" w:fill="auto"/>
            <w:vAlign w:val="center"/>
          </w:tcPr>
          <w:p w14:paraId="41C78B6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42</w:t>
            </w:r>
          </w:p>
        </w:tc>
        <w:tc>
          <w:tcPr>
            <w:tcW w:w="1857" w:type="dxa"/>
            <w:shd w:val="clear" w:color="auto" w:fill="FFFFFF" w:themeFill="background1"/>
            <w:tcMar>
              <w:top w:w="60" w:type="dxa"/>
              <w:left w:w="120" w:type="dxa"/>
              <w:bottom w:w="60" w:type="dxa"/>
              <w:right w:w="120" w:type="dxa"/>
            </w:tcMar>
            <w:vAlign w:val="center"/>
          </w:tcPr>
          <w:p w14:paraId="1F3B83C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United Arab Emirates</w:t>
            </w:r>
          </w:p>
          <w:p w14:paraId="493B13DA"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1CB4FA9" wp14:editId="7FBBF2E3">
                  <wp:extent cx="219075" cy="114300"/>
                  <wp:effectExtent l="0" t="0" r="9525" b="0"/>
                  <wp:docPr id="280" name="Picture 280" descr="https://upload.wikimedia.org/wikipedia/commons/thumb/c/cb/Flag_of_the_United_Arab_Emirates.svg/23px-Flag_of_the_United_Arab_Emira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c/cb/Flag_of_the_United_Arab_Emirates.svg/23px-Flag_of_the_United_Arab_Emirates.sv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7A7572A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AE</w:t>
            </w:r>
          </w:p>
        </w:tc>
        <w:tc>
          <w:tcPr>
            <w:tcW w:w="651" w:type="dxa"/>
            <w:vAlign w:val="center"/>
          </w:tcPr>
          <w:p w14:paraId="06BB5B91"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784</w:t>
            </w:r>
          </w:p>
        </w:tc>
        <w:tc>
          <w:tcPr>
            <w:tcW w:w="1080" w:type="dxa"/>
            <w:vMerge/>
            <w:vAlign w:val="center"/>
          </w:tcPr>
          <w:p w14:paraId="5CB46B78"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108BB15D"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5A1FFD4C" w14:textId="77777777" w:rsidR="00F90EF6" w:rsidRPr="005F2432" w:rsidRDefault="00F90EF6" w:rsidP="00F90EF6">
            <w:pPr>
              <w:spacing w:after="0" w:line="240" w:lineRule="auto"/>
              <w:jc w:val="center"/>
              <w:rPr>
                <w:rFonts w:cstheme="minorHAnsi"/>
                <w:sz w:val="16"/>
                <w:szCs w:val="16"/>
              </w:rPr>
            </w:pPr>
          </w:p>
        </w:tc>
        <w:tc>
          <w:tcPr>
            <w:tcW w:w="6828" w:type="dxa"/>
            <w:shd w:val="clear" w:color="auto" w:fill="auto"/>
            <w:vAlign w:val="center"/>
          </w:tcPr>
          <w:p w14:paraId="18453583"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Rul Dibba, Dadna, Al Aqa, Al Bidiyah, Al Yasat, Marawaah </w:t>
            </w:r>
          </w:p>
        </w:tc>
      </w:tr>
      <w:tr w:rsidR="00F90EF6" w:rsidRPr="005F2432" w14:paraId="59077D5A" w14:textId="77777777" w:rsidTr="00F90EF6">
        <w:trPr>
          <w:trHeight w:val="144"/>
          <w:jc w:val="center"/>
        </w:trPr>
        <w:tc>
          <w:tcPr>
            <w:tcW w:w="384" w:type="dxa"/>
            <w:shd w:val="clear" w:color="auto" w:fill="auto"/>
            <w:vAlign w:val="center"/>
          </w:tcPr>
          <w:p w14:paraId="7598C83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43</w:t>
            </w:r>
          </w:p>
        </w:tc>
        <w:tc>
          <w:tcPr>
            <w:tcW w:w="1857" w:type="dxa"/>
            <w:shd w:val="clear" w:color="auto" w:fill="auto"/>
            <w:tcMar>
              <w:top w:w="60" w:type="dxa"/>
              <w:left w:w="120" w:type="dxa"/>
              <w:bottom w:w="60" w:type="dxa"/>
              <w:right w:w="120" w:type="dxa"/>
            </w:tcMar>
            <w:vAlign w:val="center"/>
          </w:tcPr>
          <w:p w14:paraId="0144CC9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Qatar</w:t>
            </w:r>
          </w:p>
          <w:p w14:paraId="476A10D4"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861EF44" wp14:editId="1024E6D6">
                  <wp:extent cx="219075" cy="85725"/>
                  <wp:effectExtent l="0" t="0" r="9525" b="9525"/>
                  <wp:docPr id="281" name="Picture 281" descr="https://upload.wikimedia.org/wikipedia/commons/thumb/6/65/Flag_of_Qatar.svg/23px-Flag_of_Qat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upload.wikimedia.org/wikipedia/commons/thumb/6/65/Flag_of_Qatar.svg/23px-Flag_of_Qatar.sv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9075" cy="85725"/>
                          </a:xfrm>
                          <a:prstGeom prst="rect">
                            <a:avLst/>
                          </a:prstGeom>
                          <a:noFill/>
                          <a:ln>
                            <a:noFill/>
                          </a:ln>
                        </pic:spPr>
                      </pic:pic>
                    </a:graphicData>
                  </a:graphic>
                </wp:inline>
              </w:drawing>
            </w:r>
          </w:p>
        </w:tc>
        <w:tc>
          <w:tcPr>
            <w:tcW w:w="650" w:type="dxa"/>
            <w:shd w:val="clear" w:color="auto" w:fill="auto"/>
            <w:vAlign w:val="center"/>
          </w:tcPr>
          <w:p w14:paraId="4B14698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QA</w:t>
            </w:r>
          </w:p>
        </w:tc>
        <w:tc>
          <w:tcPr>
            <w:tcW w:w="651" w:type="dxa"/>
            <w:vAlign w:val="center"/>
          </w:tcPr>
          <w:p w14:paraId="69218DE0"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634</w:t>
            </w:r>
          </w:p>
        </w:tc>
        <w:tc>
          <w:tcPr>
            <w:tcW w:w="1080" w:type="dxa"/>
            <w:vMerge/>
            <w:vAlign w:val="center"/>
          </w:tcPr>
          <w:p w14:paraId="474CB3CD"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649A88C0"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177D2051" w14:textId="77777777" w:rsidR="00F90EF6" w:rsidRPr="005F2432" w:rsidRDefault="00F90EF6" w:rsidP="00F90EF6">
            <w:pPr>
              <w:spacing w:after="0" w:line="240" w:lineRule="auto"/>
              <w:jc w:val="center"/>
              <w:rPr>
                <w:rFonts w:cstheme="minorHAnsi"/>
                <w:sz w:val="16"/>
                <w:szCs w:val="16"/>
              </w:rPr>
            </w:pPr>
          </w:p>
        </w:tc>
        <w:tc>
          <w:tcPr>
            <w:tcW w:w="6828" w:type="dxa"/>
            <w:shd w:val="clear" w:color="auto" w:fill="auto"/>
            <w:vAlign w:val="center"/>
          </w:tcPr>
          <w:p w14:paraId="364D92DA"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Khor Al Oudeid, Halul Island,</w:t>
            </w:r>
            <w:r w:rsidRPr="005F2432">
              <w:rPr>
                <w:rFonts w:cstheme="minorHAnsi"/>
              </w:rPr>
              <w:t xml:space="preserve"> </w:t>
            </w:r>
            <w:r w:rsidRPr="005F2432">
              <w:rPr>
                <w:rFonts w:eastAsia="Times New Roman" w:cstheme="minorHAnsi"/>
                <w:sz w:val="16"/>
                <w:szCs w:val="16"/>
              </w:rPr>
              <w:t xml:space="preserve">Fasht al Dibal </w:t>
            </w:r>
          </w:p>
        </w:tc>
      </w:tr>
      <w:tr w:rsidR="00F90EF6" w:rsidRPr="005F2432" w14:paraId="730C2996" w14:textId="77777777" w:rsidTr="00F90EF6">
        <w:trPr>
          <w:trHeight w:val="144"/>
          <w:jc w:val="center"/>
        </w:trPr>
        <w:tc>
          <w:tcPr>
            <w:tcW w:w="384" w:type="dxa"/>
            <w:shd w:val="clear" w:color="auto" w:fill="auto"/>
            <w:vAlign w:val="center"/>
          </w:tcPr>
          <w:p w14:paraId="0F60BC7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44</w:t>
            </w:r>
          </w:p>
        </w:tc>
        <w:tc>
          <w:tcPr>
            <w:tcW w:w="1857" w:type="dxa"/>
            <w:shd w:val="clear" w:color="auto" w:fill="auto"/>
            <w:tcMar>
              <w:top w:w="60" w:type="dxa"/>
              <w:left w:w="120" w:type="dxa"/>
              <w:bottom w:w="60" w:type="dxa"/>
              <w:right w:w="120" w:type="dxa"/>
            </w:tcMar>
            <w:vAlign w:val="center"/>
          </w:tcPr>
          <w:p w14:paraId="0D2AE1B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Saudi Arabia</w:t>
            </w:r>
          </w:p>
          <w:p w14:paraId="41231EEC"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2B85F21" wp14:editId="26266874">
                  <wp:extent cx="219075" cy="142875"/>
                  <wp:effectExtent l="0" t="0" r="9525" b="9525"/>
                  <wp:docPr id="282" name="Picture 282" descr="https://upload.wikimedia.org/wikipedia/commons/thumb/0/0d/Flag_of_Saudi_Arabia.svg/23px-Flag_of_Saudi_Arab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upload.wikimedia.org/wikipedia/commons/thumb/0/0d/Flag_of_Saudi_Arabia.svg/23px-Flag_of_Saudi_Arabia.sv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7B6628F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SA</w:t>
            </w:r>
          </w:p>
        </w:tc>
        <w:tc>
          <w:tcPr>
            <w:tcW w:w="651" w:type="dxa"/>
            <w:vAlign w:val="center"/>
          </w:tcPr>
          <w:p w14:paraId="193E4E6B"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682</w:t>
            </w:r>
          </w:p>
        </w:tc>
        <w:tc>
          <w:tcPr>
            <w:tcW w:w="1080" w:type="dxa"/>
            <w:vMerge/>
            <w:vAlign w:val="center"/>
          </w:tcPr>
          <w:p w14:paraId="06532BD4"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3FC50609"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04854C9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Red Sea,</w:t>
            </w:r>
          </w:p>
          <w:p w14:paraId="08D7A448"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Persian Gulf</w:t>
            </w:r>
          </w:p>
        </w:tc>
        <w:tc>
          <w:tcPr>
            <w:tcW w:w="6828" w:type="dxa"/>
            <w:shd w:val="clear" w:color="auto" w:fill="auto"/>
            <w:vAlign w:val="center"/>
          </w:tcPr>
          <w:p w14:paraId="53C621D1"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Asir, Dawat Ad-Dafl , Dawat al- Musallamiyah, Coral, Farasan and Umm al-Qamari Islands</w:t>
            </w:r>
          </w:p>
        </w:tc>
      </w:tr>
      <w:tr w:rsidR="00F90EF6" w:rsidRPr="005F2432" w14:paraId="60C581FF" w14:textId="77777777" w:rsidTr="00F90EF6">
        <w:trPr>
          <w:trHeight w:val="144"/>
          <w:jc w:val="center"/>
        </w:trPr>
        <w:tc>
          <w:tcPr>
            <w:tcW w:w="384" w:type="dxa"/>
            <w:shd w:val="clear" w:color="auto" w:fill="auto"/>
            <w:vAlign w:val="center"/>
          </w:tcPr>
          <w:p w14:paraId="34A4577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45</w:t>
            </w:r>
          </w:p>
        </w:tc>
        <w:tc>
          <w:tcPr>
            <w:tcW w:w="1857" w:type="dxa"/>
            <w:shd w:val="clear" w:color="auto" w:fill="auto"/>
            <w:tcMar>
              <w:top w:w="60" w:type="dxa"/>
              <w:left w:w="120" w:type="dxa"/>
              <w:bottom w:w="60" w:type="dxa"/>
              <w:right w:w="120" w:type="dxa"/>
            </w:tcMar>
            <w:vAlign w:val="center"/>
          </w:tcPr>
          <w:p w14:paraId="1FBBCFA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Oman</w:t>
            </w:r>
          </w:p>
          <w:p w14:paraId="0319798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A820089" wp14:editId="585B4BCE">
                  <wp:extent cx="219075" cy="114300"/>
                  <wp:effectExtent l="0" t="0" r="9525" b="0"/>
                  <wp:docPr id="283" name="Picture 283" descr="https://upload.wikimedia.org/wikipedia/commons/thumb/d/dd/Flag_of_Oman.svg/23px-Flag_of_Om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thumb/d/dd/Flag_of_Oman.svg/23px-Flag_of_Oman.sv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03581DA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OM</w:t>
            </w:r>
          </w:p>
        </w:tc>
        <w:tc>
          <w:tcPr>
            <w:tcW w:w="651" w:type="dxa"/>
            <w:vAlign w:val="center"/>
          </w:tcPr>
          <w:p w14:paraId="6676D2A2"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512</w:t>
            </w:r>
          </w:p>
        </w:tc>
        <w:tc>
          <w:tcPr>
            <w:tcW w:w="1080" w:type="dxa"/>
            <w:vMerge/>
            <w:vAlign w:val="center"/>
          </w:tcPr>
          <w:p w14:paraId="777B7372"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5608CED4"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val="restart"/>
            <w:shd w:val="clear" w:color="auto" w:fill="auto"/>
            <w:tcMar>
              <w:top w:w="60" w:type="dxa"/>
              <w:left w:w="120" w:type="dxa"/>
              <w:bottom w:w="60" w:type="dxa"/>
              <w:right w:w="120" w:type="dxa"/>
            </w:tcMar>
            <w:vAlign w:val="center"/>
          </w:tcPr>
          <w:p w14:paraId="2AF382F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Arabian Sea,</w:t>
            </w:r>
          </w:p>
          <w:p w14:paraId="5AF32EEA"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Gulf of Oman</w:t>
            </w:r>
          </w:p>
        </w:tc>
        <w:tc>
          <w:tcPr>
            <w:tcW w:w="6828" w:type="dxa"/>
            <w:shd w:val="clear" w:color="auto" w:fill="auto"/>
            <w:vAlign w:val="center"/>
          </w:tcPr>
          <w:p w14:paraId="3E5BBF45"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Daymaniyat Islands</w:t>
            </w:r>
          </w:p>
        </w:tc>
      </w:tr>
      <w:tr w:rsidR="00F90EF6" w:rsidRPr="005F2432" w14:paraId="18287E6B" w14:textId="77777777" w:rsidTr="00F90EF6">
        <w:trPr>
          <w:trHeight w:val="144"/>
          <w:jc w:val="center"/>
        </w:trPr>
        <w:tc>
          <w:tcPr>
            <w:tcW w:w="384" w:type="dxa"/>
            <w:shd w:val="clear" w:color="auto" w:fill="auto"/>
            <w:vAlign w:val="center"/>
          </w:tcPr>
          <w:p w14:paraId="1418FBD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46</w:t>
            </w:r>
          </w:p>
        </w:tc>
        <w:tc>
          <w:tcPr>
            <w:tcW w:w="1857" w:type="dxa"/>
            <w:shd w:val="clear" w:color="auto" w:fill="auto"/>
            <w:tcMar>
              <w:top w:w="60" w:type="dxa"/>
              <w:left w:w="120" w:type="dxa"/>
              <w:bottom w:w="60" w:type="dxa"/>
              <w:right w:w="120" w:type="dxa"/>
            </w:tcMar>
            <w:vAlign w:val="center"/>
          </w:tcPr>
          <w:p w14:paraId="1D831A2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Pakistan</w:t>
            </w:r>
          </w:p>
          <w:p w14:paraId="498F7EAC"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4177F4FA" wp14:editId="31FDFE2D">
                  <wp:extent cx="219075" cy="142875"/>
                  <wp:effectExtent l="0" t="0" r="9525" b="9525"/>
                  <wp:docPr id="284" name="Picture 284" descr="https://upload.wikimedia.org/wikipedia/commons/thumb/3/32/Flag_of_Pakistan.svg/23px-Flag_of_Pakist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upload.wikimedia.org/wikipedia/commons/thumb/3/32/Flag_of_Pakistan.svg/23px-Flag_of_Pakistan.sv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20FB55E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PK</w:t>
            </w:r>
          </w:p>
        </w:tc>
        <w:tc>
          <w:tcPr>
            <w:tcW w:w="651" w:type="dxa"/>
            <w:vAlign w:val="center"/>
          </w:tcPr>
          <w:p w14:paraId="651BCC25"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586</w:t>
            </w:r>
          </w:p>
        </w:tc>
        <w:tc>
          <w:tcPr>
            <w:tcW w:w="1080" w:type="dxa"/>
            <w:vMerge/>
            <w:vAlign w:val="center"/>
          </w:tcPr>
          <w:p w14:paraId="767394FC"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4B2776D1"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4405FFB9" w14:textId="77777777" w:rsidR="00F90EF6" w:rsidRPr="005F2432" w:rsidRDefault="00F90EF6" w:rsidP="00F90EF6">
            <w:pPr>
              <w:spacing w:after="0" w:line="240" w:lineRule="auto"/>
              <w:jc w:val="center"/>
              <w:rPr>
                <w:rFonts w:cstheme="minorHAnsi"/>
                <w:sz w:val="16"/>
                <w:szCs w:val="16"/>
              </w:rPr>
            </w:pPr>
          </w:p>
        </w:tc>
        <w:tc>
          <w:tcPr>
            <w:tcW w:w="6828" w:type="dxa"/>
            <w:shd w:val="clear" w:color="auto" w:fill="auto"/>
            <w:vAlign w:val="center"/>
          </w:tcPr>
          <w:p w14:paraId="35304735" w14:textId="77777777" w:rsidR="00F90EF6" w:rsidRPr="005F2432" w:rsidRDefault="0060167A" w:rsidP="00F90EF6">
            <w:pPr>
              <w:spacing w:after="0" w:line="240" w:lineRule="auto"/>
              <w:ind w:left="75"/>
              <w:jc w:val="center"/>
              <w:rPr>
                <w:rFonts w:eastAsia="Times New Roman" w:cstheme="minorHAnsi"/>
                <w:sz w:val="16"/>
                <w:szCs w:val="16"/>
              </w:rPr>
            </w:pPr>
            <w:hyperlink r:id="rId77" w:history="1">
              <w:r w:rsidR="00F90EF6" w:rsidRPr="005F2432">
                <w:rPr>
                  <w:rFonts w:eastAsia="Times New Roman" w:cstheme="minorHAnsi"/>
                  <w:sz w:val="16"/>
                  <w:szCs w:val="16"/>
                </w:rPr>
                <w:t>Astola (Haft Talar) Island</w:t>
              </w:r>
            </w:hyperlink>
          </w:p>
        </w:tc>
      </w:tr>
      <w:tr w:rsidR="00F90EF6" w:rsidRPr="005F2432" w14:paraId="2E9FC4BE" w14:textId="77777777" w:rsidTr="00F90EF6">
        <w:trPr>
          <w:trHeight w:val="144"/>
          <w:jc w:val="center"/>
        </w:trPr>
        <w:tc>
          <w:tcPr>
            <w:tcW w:w="384" w:type="dxa"/>
            <w:shd w:val="clear" w:color="auto" w:fill="auto"/>
            <w:vAlign w:val="center"/>
          </w:tcPr>
          <w:p w14:paraId="6486914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47</w:t>
            </w:r>
          </w:p>
        </w:tc>
        <w:tc>
          <w:tcPr>
            <w:tcW w:w="1857" w:type="dxa"/>
            <w:shd w:val="clear" w:color="auto" w:fill="auto"/>
            <w:tcMar>
              <w:top w:w="60" w:type="dxa"/>
              <w:left w:w="120" w:type="dxa"/>
              <w:bottom w:w="60" w:type="dxa"/>
              <w:right w:w="120" w:type="dxa"/>
            </w:tcMar>
            <w:vAlign w:val="center"/>
          </w:tcPr>
          <w:p w14:paraId="197F684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Comoros</w:t>
            </w:r>
          </w:p>
          <w:p w14:paraId="47CFE9FF"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80CD8A4" wp14:editId="1FDFF2AF">
                  <wp:extent cx="219075" cy="133350"/>
                  <wp:effectExtent l="0" t="0" r="9525" b="0"/>
                  <wp:docPr id="285" name="Picture 285" descr="https://upload.wikimedia.org/wikipedia/commons/thumb/9/94/Flag_of_the_Comoros.svg/23px-Flag_of_the_Comoro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pload.wikimedia.org/wikipedia/commons/thumb/9/94/Flag_of_the_Comoros.svg/23px-Flag_of_the_Comoros.sv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auto"/>
            <w:vAlign w:val="center"/>
          </w:tcPr>
          <w:p w14:paraId="0E50A7B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KM</w:t>
            </w:r>
          </w:p>
        </w:tc>
        <w:tc>
          <w:tcPr>
            <w:tcW w:w="651" w:type="dxa"/>
            <w:vAlign w:val="center"/>
          </w:tcPr>
          <w:p w14:paraId="473DF2C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174</w:t>
            </w:r>
          </w:p>
        </w:tc>
        <w:tc>
          <w:tcPr>
            <w:tcW w:w="1080" w:type="dxa"/>
            <w:vMerge/>
            <w:vAlign w:val="center"/>
          </w:tcPr>
          <w:p w14:paraId="2E97FFC8"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183C71AD"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61E1C167"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Mozambique Channel</w:t>
            </w:r>
          </w:p>
        </w:tc>
        <w:tc>
          <w:tcPr>
            <w:tcW w:w="6828" w:type="dxa"/>
            <w:shd w:val="clear" w:color="auto" w:fill="auto"/>
            <w:vAlign w:val="center"/>
          </w:tcPr>
          <w:p w14:paraId="2CC5782B"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Moheli</w:t>
            </w:r>
          </w:p>
        </w:tc>
      </w:tr>
      <w:tr w:rsidR="00F90EF6" w:rsidRPr="005F2432" w14:paraId="60F6EB97" w14:textId="77777777" w:rsidTr="00F90EF6">
        <w:trPr>
          <w:trHeight w:val="144"/>
          <w:jc w:val="center"/>
        </w:trPr>
        <w:tc>
          <w:tcPr>
            <w:tcW w:w="384" w:type="dxa"/>
            <w:shd w:val="clear" w:color="auto" w:fill="auto"/>
            <w:vAlign w:val="center"/>
          </w:tcPr>
          <w:p w14:paraId="424B6C9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48</w:t>
            </w:r>
          </w:p>
        </w:tc>
        <w:tc>
          <w:tcPr>
            <w:tcW w:w="1857" w:type="dxa"/>
            <w:shd w:val="clear" w:color="auto" w:fill="auto"/>
            <w:tcMar>
              <w:top w:w="60" w:type="dxa"/>
              <w:left w:w="120" w:type="dxa"/>
              <w:bottom w:w="60" w:type="dxa"/>
              <w:right w:w="120" w:type="dxa"/>
            </w:tcMar>
            <w:vAlign w:val="center"/>
          </w:tcPr>
          <w:p w14:paraId="6290AB5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Djibouti</w:t>
            </w:r>
          </w:p>
          <w:p w14:paraId="630A69C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D6DD4A6" wp14:editId="2983E389">
                  <wp:extent cx="219075" cy="142875"/>
                  <wp:effectExtent l="0" t="0" r="9525" b="9525"/>
                  <wp:docPr id="286" name="Picture 286" descr="https://upload.wikimedia.org/wikipedia/commons/thumb/3/34/Flag_of_Djibouti.svg/23px-Flag_of_Djibouti.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pload.wikimedia.org/wikipedia/commons/thumb/3/34/Flag_of_Djibouti.svg/23px-Flag_of_Djibouti.sv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21888EB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DJ</w:t>
            </w:r>
          </w:p>
        </w:tc>
        <w:tc>
          <w:tcPr>
            <w:tcW w:w="651" w:type="dxa"/>
            <w:vAlign w:val="center"/>
          </w:tcPr>
          <w:p w14:paraId="0ED9099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262</w:t>
            </w:r>
          </w:p>
        </w:tc>
        <w:tc>
          <w:tcPr>
            <w:tcW w:w="1080" w:type="dxa"/>
            <w:vMerge/>
            <w:vAlign w:val="center"/>
          </w:tcPr>
          <w:p w14:paraId="37525F71"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6E244D9C"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01C25888" w14:textId="77777777" w:rsidR="00F90EF6" w:rsidRPr="005F2432" w:rsidRDefault="00F90EF6" w:rsidP="00F90EF6">
            <w:pPr>
              <w:spacing w:after="0" w:line="240" w:lineRule="auto"/>
              <w:jc w:val="center"/>
              <w:rPr>
                <w:rFonts w:cstheme="minorHAnsi"/>
                <w:sz w:val="16"/>
                <w:szCs w:val="16"/>
              </w:rPr>
            </w:pPr>
            <w:r w:rsidRPr="005F2432">
              <w:rPr>
                <w:rFonts w:cstheme="minorHAnsi"/>
                <w:sz w:val="16"/>
                <w:szCs w:val="16"/>
              </w:rPr>
              <w:t>Gulf of Aden</w:t>
            </w:r>
          </w:p>
        </w:tc>
        <w:tc>
          <w:tcPr>
            <w:tcW w:w="6828" w:type="dxa"/>
            <w:shd w:val="clear" w:color="auto" w:fill="auto"/>
          </w:tcPr>
          <w:p w14:paraId="17CAFA74"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Maskali Sud, Musha, </w:t>
            </w:r>
          </w:p>
        </w:tc>
      </w:tr>
      <w:tr w:rsidR="00F90EF6" w:rsidRPr="005F2432" w14:paraId="079C8C9D" w14:textId="77777777" w:rsidTr="00F90EF6">
        <w:trPr>
          <w:trHeight w:val="144"/>
          <w:jc w:val="center"/>
        </w:trPr>
        <w:tc>
          <w:tcPr>
            <w:tcW w:w="384" w:type="dxa"/>
            <w:shd w:val="clear" w:color="auto" w:fill="auto"/>
            <w:vAlign w:val="center"/>
          </w:tcPr>
          <w:p w14:paraId="7BB8DA3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49</w:t>
            </w:r>
          </w:p>
        </w:tc>
        <w:tc>
          <w:tcPr>
            <w:tcW w:w="1857" w:type="dxa"/>
            <w:shd w:val="clear" w:color="auto" w:fill="auto"/>
            <w:tcMar>
              <w:top w:w="60" w:type="dxa"/>
              <w:left w:w="120" w:type="dxa"/>
              <w:bottom w:w="60" w:type="dxa"/>
              <w:right w:w="120" w:type="dxa"/>
            </w:tcMar>
            <w:vAlign w:val="center"/>
          </w:tcPr>
          <w:p w14:paraId="7D98726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Kenya</w:t>
            </w:r>
          </w:p>
          <w:p w14:paraId="5C6AC8F1"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43BCC2BB" wp14:editId="3B87501C">
                  <wp:extent cx="219075" cy="142875"/>
                  <wp:effectExtent l="0" t="0" r="9525" b="9525"/>
                  <wp:docPr id="287" name="Picture 287" descr="https://upload.wikimedia.org/wikipedia/commons/thumb/4/49/Flag_of_Kenya.svg/23px-Flag_of_Keny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upload.wikimedia.org/wikipedia/commons/thumb/4/49/Flag_of_Kenya.svg/23px-Flag_of_Kenya.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07AB9D7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KE</w:t>
            </w:r>
          </w:p>
        </w:tc>
        <w:tc>
          <w:tcPr>
            <w:tcW w:w="651" w:type="dxa"/>
            <w:vAlign w:val="center"/>
          </w:tcPr>
          <w:p w14:paraId="5DC3D45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404</w:t>
            </w:r>
          </w:p>
        </w:tc>
        <w:tc>
          <w:tcPr>
            <w:tcW w:w="1080" w:type="dxa"/>
            <w:vMerge/>
            <w:vAlign w:val="center"/>
          </w:tcPr>
          <w:p w14:paraId="3CB6C53C" w14:textId="77777777" w:rsidR="00F90EF6" w:rsidRPr="005F2432" w:rsidRDefault="00F90EF6" w:rsidP="00F90EF6">
            <w:pPr>
              <w:spacing w:after="0" w:line="240" w:lineRule="auto"/>
              <w:ind w:left="165"/>
              <w:jc w:val="center"/>
              <w:rPr>
                <w:rFonts w:eastAsia="Times New Roman" w:cstheme="minorHAnsi"/>
                <w:sz w:val="16"/>
                <w:szCs w:val="16"/>
              </w:rPr>
            </w:pPr>
          </w:p>
        </w:tc>
        <w:tc>
          <w:tcPr>
            <w:tcW w:w="1710" w:type="dxa"/>
            <w:vMerge/>
            <w:shd w:val="clear" w:color="auto" w:fill="auto"/>
            <w:vAlign w:val="center"/>
          </w:tcPr>
          <w:p w14:paraId="4AB95348"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42BCCBBF" w14:textId="77777777" w:rsidR="00F90EF6" w:rsidRPr="005F2432" w:rsidRDefault="00F90EF6" w:rsidP="00F90EF6">
            <w:pPr>
              <w:spacing w:after="0" w:line="240" w:lineRule="auto"/>
              <w:jc w:val="center"/>
              <w:rPr>
                <w:rFonts w:cstheme="minorHAnsi"/>
                <w:sz w:val="16"/>
                <w:szCs w:val="16"/>
              </w:rPr>
            </w:pPr>
            <w:r w:rsidRPr="005F2432">
              <w:rPr>
                <w:rFonts w:eastAsia="Times New Roman" w:cstheme="minorHAnsi"/>
                <w:sz w:val="16"/>
                <w:szCs w:val="16"/>
              </w:rPr>
              <w:t>African East Coasts</w:t>
            </w:r>
          </w:p>
        </w:tc>
        <w:tc>
          <w:tcPr>
            <w:tcW w:w="6828" w:type="dxa"/>
            <w:shd w:val="clear" w:color="auto" w:fill="auto"/>
            <w:vAlign w:val="center"/>
          </w:tcPr>
          <w:p w14:paraId="5FE12904"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Diani, Kisite, Kiunga, Malindi, Malindi-Watamu, </w:t>
            </w:r>
          </w:p>
          <w:p w14:paraId="5BEF54FE"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Mombasa, Mpunguti, Watamu</w:t>
            </w:r>
          </w:p>
        </w:tc>
      </w:tr>
      <w:tr w:rsidR="00F90EF6" w:rsidRPr="005F2432" w14:paraId="6A9EF587" w14:textId="77777777" w:rsidTr="00F90EF6">
        <w:trPr>
          <w:trHeight w:val="144"/>
          <w:jc w:val="center"/>
        </w:trPr>
        <w:tc>
          <w:tcPr>
            <w:tcW w:w="384" w:type="dxa"/>
            <w:shd w:val="clear" w:color="auto" w:fill="auto"/>
            <w:vAlign w:val="center"/>
          </w:tcPr>
          <w:p w14:paraId="1BCB0B9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50</w:t>
            </w:r>
          </w:p>
        </w:tc>
        <w:tc>
          <w:tcPr>
            <w:tcW w:w="1857" w:type="dxa"/>
            <w:shd w:val="clear" w:color="auto" w:fill="auto"/>
            <w:tcMar>
              <w:top w:w="60" w:type="dxa"/>
              <w:left w:w="120" w:type="dxa"/>
              <w:bottom w:w="60" w:type="dxa"/>
              <w:right w:w="120" w:type="dxa"/>
            </w:tcMar>
            <w:vAlign w:val="center"/>
          </w:tcPr>
          <w:p w14:paraId="5787C42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Bangladesh</w:t>
            </w:r>
          </w:p>
          <w:p w14:paraId="0E7C8CB2"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1190349" wp14:editId="479FDB70">
                  <wp:extent cx="222250" cy="132080"/>
                  <wp:effectExtent l="0" t="0" r="6350" b="1270"/>
                  <wp:docPr id="288" name="Picture 288" descr="https://upload.wikimedia.org/wikipedia/commons/thumb/f/f9/Flag_of_Bangladesh.svg/23px-Flag_of_Banglade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upload.wikimedia.org/wikipedia/commons/thumb/f/f9/Flag_of_Bangladesh.svg/23px-Flag_of_Bangladesh.sv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250" cy="132080"/>
                          </a:xfrm>
                          <a:prstGeom prst="rect">
                            <a:avLst/>
                          </a:prstGeom>
                          <a:noFill/>
                          <a:ln>
                            <a:noFill/>
                          </a:ln>
                        </pic:spPr>
                      </pic:pic>
                    </a:graphicData>
                  </a:graphic>
                </wp:inline>
              </w:drawing>
            </w:r>
          </w:p>
        </w:tc>
        <w:tc>
          <w:tcPr>
            <w:tcW w:w="650" w:type="dxa"/>
            <w:shd w:val="clear" w:color="auto" w:fill="auto"/>
            <w:vAlign w:val="center"/>
          </w:tcPr>
          <w:p w14:paraId="5B2E468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BD</w:t>
            </w:r>
          </w:p>
        </w:tc>
        <w:tc>
          <w:tcPr>
            <w:tcW w:w="651" w:type="dxa"/>
            <w:vAlign w:val="center"/>
          </w:tcPr>
          <w:p w14:paraId="195590C7"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050</w:t>
            </w:r>
          </w:p>
        </w:tc>
        <w:tc>
          <w:tcPr>
            <w:tcW w:w="1080" w:type="dxa"/>
            <w:vMerge w:val="restart"/>
            <w:vAlign w:val="center"/>
          </w:tcPr>
          <w:p w14:paraId="029FD7F2"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57</w:t>
            </w:r>
          </w:p>
        </w:tc>
        <w:tc>
          <w:tcPr>
            <w:tcW w:w="1710" w:type="dxa"/>
            <w:vMerge w:val="restart"/>
            <w:shd w:val="clear" w:color="auto" w:fill="auto"/>
            <w:vAlign w:val="center"/>
          </w:tcPr>
          <w:p w14:paraId="492C147D"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East Indian</w:t>
            </w:r>
          </w:p>
        </w:tc>
        <w:tc>
          <w:tcPr>
            <w:tcW w:w="2062" w:type="dxa"/>
            <w:vMerge w:val="restart"/>
            <w:shd w:val="clear" w:color="auto" w:fill="auto"/>
            <w:tcMar>
              <w:top w:w="60" w:type="dxa"/>
              <w:left w:w="120" w:type="dxa"/>
              <w:bottom w:w="60" w:type="dxa"/>
              <w:right w:w="120" w:type="dxa"/>
            </w:tcMar>
            <w:vAlign w:val="center"/>
          </w:tcPr>
          <w:p w14:paraId="3B1AD46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Bay of Bengal</w:t>
            </w:r>
          </w:p>
        </w:tc>
        <w:tc>
          <w:tcPr>
            <w:tcW w:w="6828" w:type="dxa"/>
            <w:shd w:val="clear" w:color="auto" w:fill="auto"/>
            <w:vAlign w:val="center"/>
          </w:tcPr>
          <w:p w14:paraId="0F527D56"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Island of St. Martin’s</w:t>
            </w:r>
          </w:p>
        </w:tc>
      </w:tr>
      <w:tr w:rsidR="00F90EF6" w:rsidRPr="005F2432" w14:paraId="260CA398" w14:textId="77777777" w:rsidTr="00F90EF6">
        <w:trPr>
          <w:trHeight w:val="144"/>
          <w:jc w:val="center"/>
        </w:trPr>
        <w:tc>
          <w:tcPr>
            <w:tcW w:w="384" w:type="dxa"/>
            <w:shd w:val="clear" w:color="auto" w:fill="auto"/>
            <w:vAlign w:val="center"/>
          </w:tcPr>
          <w:p w14:paraId="6F3E191A" w14:textId="77777777" w:rsidR="00F90EF6" w:rsidRPr="005F2432" w:rsidRDefault="00F90EF6" w:rsidP="00F90EF6">
            <w:pPr>
              <w:spacing w:after="0" w:line="240" w:lineRule="auto"/>
              <w:jc w:val="center"/>
              <w:rPr>
                <w:rFonts w:eastAsia="Times New Roman" w:cstheme="minorHAnsi"/>
                <w:sz w:val="16"/>
                <w:szCs w:val="16"/>
              </w:rPr>
            </w:pPr>
          </w:p>
          <w:p w14:paraId="3C55EB3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51</w:t>
            </w:r>
          </w:p>
        </w:tc>
        <w:tc>
          <w:tcPr>
            <w:tcW w:w="1857" w:type="dxa"/>
            <w:shd w:val="clear" w:color="auto" w:fill="auto"/>
            <w:tcMar>
              <w:top w:w="60" w:type="dxa"/>
              <w:left w:w="120" w:type="dxa"/>
              <w:bottom w:w="60" w:type="dxa"/>
              <w:right w:w="120" w:type="dxa"/>
            </w:tcMar>
            <w:vAlign w:val="center"/>
          </w:tcPr>
          <w:p w14:paraId="472D5EB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Myanmar</w:t>
            </w:r>
          </w:p>
          <w:p w14:paraId="3296919B"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AB2424F" wp14:editId="03A6BCC0">
                  <wp:extent cx="219075" cy="142875"/>
                  <wp:effectExtent l="0" t="0" r="9525" b="9525"/>
                  <wp:docPr id="289" name="Picture 289" descr="https://upload.wikimedia.org/wikipedia/commons/thumb/8/8c/Flag_of_Myanmar.svg/23px-Flag_of_Myanm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upload.wikimedia.org/wikipedia/commons/thumb/8/8c/Flag_of_Myanmar.svg/23px-Flag_of_Myanmar.sv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555CB0F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MM</w:t>
            </w:r>
          </w:p>
        </w:tc>
        <w:tc>
          <w:tcPr>
            <w:tcW w:w="651" w:type="dxa"/>
            <w:vAlign w:val="center"/>
          </w:tcPr>
          <w:p w14:paraId="5FFDBC69"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104</w:t>
            </w:r>
          </w:p>
        </w:tc>
        <w:tc>
          <w:tcPr>
            <w:tcW w:w="1080" w:type="dxa"/>
            <w:vMerge/>
            <w:vAlign w:val="center"/>
          </w:tcPr>
          <w:p w14:paraId="2431E954" w14:textId="77777777" w:rsidR="00F90EF6" w:rsidRPr="005F2432" w:rsidRDefault="00F90EF6" w:rsidP="00F90EF6">
            <w:pPr>
              <w:spacing w:after="0" w:line="240" w:lineRule="auto"/>
              <w:ind w:left="29"/>
              <w:jc w:val="center"/>
              <w:rPr>
                <w:rFonts w:eastAsia="Times New Roman" w:cstheme="minorHAnsi"/>
                <w:sz w:val="16"/>
                <w:szCs w:val="16"/>
              </w:rPr>
            </w:pPr>
          </w:p>
        </w:tc>
        <w:tc>
          <w:tcPr>
            <w:tcW w:w="1710" w:type="dxa"/>
            <w:vMerge/>
            <w:shd w:val="clear" w:color="auto" w:fill="auto"/>
            <w:vAlign w:val="center"/>
          </w:tcPr>
          <w:p w14:paraId="29D1058C"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vMerge/>
            <w:shd w:val="clear" w:color="auto" w:fill="auto"/>
            <w:tcMar>
              <w:top w:w="60" w:type="dxa"/>
              <w:left w:w="120" w:type="dxa"/>
              <w:bottom w:w="60" w:type="dxa"/>
              <w:right w:w="120" w:type="dxa"/>
            </w:tcMar>
            <w:vAlign w:val="center"/>
          </w:tcPr>
          <w:p w14:paraId="52CE9104" w14:textId="77777777" w:rsidR="00F90EF6" w:rsidRPr="005F2432" w:rsidRDefault="00F90EF6" w:rsidP="00F90EF6">
            <w:pPr>
              <w:spacing w:after="0" w:line="240" w:lineRule="auto"/>
              <w:jc w:val="center"/>
              <w:rPr>
                <w:rFonts w:cstheme="minorHAnsi"/>
                <w:sz w:val="16"/>
                <w:szCs w:val="16"/>
              </w:rPr>
            </w:pPr>
          </w:p>
        </w:tc>
        <w:tc>
          <w:tcPr>
            <w:tcW w:w="6828" w:type="dxa"/>
            <w:shd w:val="clear" w:color="auto" w:fill="auto"/>
            <w:vAlign w:val="center"/>
          </w:tcPr>
          <w:p w14:paraId="599E3964"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Lampi, Moscos Island</w:t>
            </w:r>
          </w:p>
        </w:tc>
      </w:tr>
      <w:tr w:rsidR="00F90EF6" w:rsidRPr="005F2432" w14:paraId="787BA70A" w14:textId="77777777" w:rsidTr="00F90EF6">
        <w:trPr>
          <w:trHeight w:val="144"/>
          <w:jc w:val="center"/>
        </w:trPr>
        <w:tc>
          <w:tcPr>
            <w:tcW w:w="384" w:type="dxa"/>
            <w:vMerge w:val="restart"/>
            <w:shd w:val="clear" w:color="auto" w:fill="auto"/>
            <w:vAlign w:val="center"/>
          </w:tcPr>
          <w:p w14:paraId="4DECD822" w14:textId="77777777" w:rsidR="00F90EF6" w:rsidRPr="005F2432" w:rsidRDefault="00F90EF6" w:rsidP="00F90EF6">
            <w:pPr>
              <w:spacing w:after="0" w:line="240" w:lineRule="auto"/>
              <w:jc w:val="center"/>
              <w:rPr>
                <w:rFonts w:eastAsia="Times New Roman" w:cstheme="minorHAnsi"/>
                <w:sz w:val="16"/>
                <w:szCs w:val="16"/>
              </w:rPr>
            </w:pPr>
          </w:p>
          <w:p w14:paraId="122C68F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52</w:t>
            </w:r>
          </w:p>
        </w:tc>
        <w:tc>
          <w:tcPr>
            <w:tcW w:w="1857" w:type="dxa"/>
            <w:vMerge w:val="restart"/>
            <w:shd w:val="clear" w:color="auto" w:fill="auto"/>
            <w:tcMar>
              <w:top w:w="60" w:type="dxa"/>
              <w:left w:w="120" w:type="dxa"/>
              <w:bottom w:w="60" w:type="dxa"/>
              <w:right w:w="120" w:type="dxa"/>
            </w:tcMar>
            <w:vAlign w:val="center"/>
          </w:tcPr>
          <w:p w14:paraId="4CC4AD8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Australia</w:t>
            </w:r>
          </w:p>
          <w:p w14:paraId="30427C1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2EA3C261" wp14:editId="5B64D8A8">
                  <wp:extent cx="219075" cy="114300"/>
                  <wp:effectExtent l="0" t="0" r="9525" b="0"/>
                  <wp:docPr id="290" name="Picture 290" descr="https://upload.wikimedia.org/wikipedia/en/thumb/b/b9/Flag_of_Australia.svg/23px-Flag_of_Austral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en/thumb/b/b9/Flag_of_Australia.svg/23px-Flag_of_Australia.sv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vMerge w:val="restart"/>
            <w:shd w:val="clear" w:color="auto" w:fill="auto"/>
            <w:vAlign w:val="center"/>
          </w:tcPr>
          <w:p w14:paraId="019F935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AU</w:t>
            </w:r>
          </w:p>
        </w:tc>
        <w:tc>
          <w:tcPr>
            <w:tcW w:w="651" w:type="dxa"/>
            <w:vMerge w:val="restart"/>
            <w:vAlign w:val="center"/>
          </w:tcPr>
          <w:p w14:paraId="61E341CC"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036</w:t>
            </w:r>
          </w:p>
        </w:tc>
        <w:tc>
          <w:tcPr>
            <w:tcW w:w="1080" w:type="dxa"/>
            <w:vAlign w:val="center"/>
          </w:tcPr>
          <w:p w14:paraId="666011DD"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57</w:t>
            </w:r>
          </w:p>
        </w:tc>
        <w:tc>
          <w:tcPr>
            <w:tcW w:w="1710" w:type="dxa"/>
            <w:shd w:val="clear" w:color="auto" w:fill="auto"/>
            <w:vAlign w:val="center"/>
          </w:tcPr>
          <w:p w14:paraId="0E9A4007"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East Indian</w:t>
            </w:r>
          </w:p>
        </w:tc>
        <w:tc>
          <w:tcPr>
            <w:tcW w:w="2062" w:type="dxa"/>
            <w:shd w:val="clear" w:color="auto" w:fill="auto"/>
            <w:tcMar>
              <w:top w:w="60" w:type="dxa"/>
              <w:left w:w="120" w:type="dxa"/>
              <w:bottom w:w="60" w:type="dxa"/>
              <w:right w:w="120" w:type="dxa"/>
            </w:tcMar>
            <w:vAlign w:val="center"/>
          </w:tcPr>
          <w:p w14:paraId="4E96FFD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Shark Bay</w:t>
            </w:r>
          </w:p>
        </w:tc>
        <w:tc>
          <w:tcPr>
            <w:tcW w:w="6828" w:type="dxa"/>
            <w:vMerge w:val="restart"/>
            <w:shd w:val="clear" w:color="auto" w:fill="auto"/>
            <w:vAlign w:val="center"/>
          </w:tcPr>
          <w:p w14:paraId="11E2D1C0"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Ashmore Reef,  Cobourg, Coringa-Harold, Mermaid Reef, Ningaloo, Christmas  &amp; Solitary Islands,</w:t>
            </w:r>
          </w:p>
          <w:p w14:paraId="45956E05"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Elizabeth and Middleton Reefs, Emden, Great Barrier Reef, Lihou Reef, Lord Howe Island, </w:t>
            </w:r>
          </w:p>
          <w:p w14:paraId="10AA834C"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Pulu Keeling, Rowley Shoals, Shark Bay Western Australia, Solitary Island,  Yongala, South West Cobourg Peninsula, Lord Howe Island, Moreton Bay, Shoalwater &amp; Corio Bays, Cocos Islands </w:t>
            </w:r>
          </w:p>
        </w:tc>
      </w:tr>
      <w:tr w:rsidR="00F90EF6" w:rsidRPr="005F2432" w14:paraId="1255E2B6" w14:textId="77777777" w:rsidTr="00F90EF6">
        <w:trPr>
          <w:trHeight w:val="144"/>
          <w:jc w:val="center"/>
        </w:trPr>
        <w:tc>
          <w:tcPr>
            <w:tcW w:w="384" w:type="dxa"/>
            <w:vMerge/>
            <w:shd w:val="clear" w:color="auto" w:fill="auto"/>
            <w:vAlign w:val="center"/>
          </w:tcPr>
          <w:p w14:paraId="3AC41FD2"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auto"/>
            <w:tcMar>
              <w:top w:w="60" w:type="dxa"/>
              <w:left w:w="120" w:type="dxa"/>
              <w:bottom w:w="60" w:type="dxa"/>
              <w:right w:w="120" w:type="dxa"/>
            </w:tcMar>
            <w:vAlign w:val="center"/>
          </w:tcPr>
          <w:p w14:paraId="1105986E"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auto"/>
            <w:vAlign w:val="center"/>
          </w:tcPr>
          <w:p w14:paraId="1EB55EF9"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vAlign w:val="center"/>
          </w:tcPr>
          <w:p w14:paraId="2F0933F9"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vAlign w:val="center"/>
          </w:tcPr>
          <w:p w14:paraId="0F1BB62B"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71</w:t>
            </w:r>
          </w:p>
        </w:tc>
        <w:tc>
          <w:tcPr>
            <w:tcW w:w="1710" w:type="dxa"/>
            <w:shd w:val="clear" w:color="auto" w:fill="auto"/>
            <w:vAlign w:val="center"/>
          </w:tcPr>
          <w:p w14:paraId="352859E0"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West-Central Pacific</w:t>
            </w:r>
          </w:p>
          <w:p w14:paraId="680CC070"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(Indo-Pacific)</w:t>
            </w:r>
          </w:p>
        </w:tc>
        <w:tc>
          <w:tcPr>
            <w:tcW w:w="2062" w:type="dxa"/>
            <w:shd w:val="clear" w:color="auto" w:fill="auto"/>
            <w:tcMar>
              <w:top w:w="60" w:type="dxa"/>
              <w:left w:w="120" w:type="dxa"/>
              <w:bottom w:w="60" w:type="dxa"/>
              <w:right w:w="120" w:type="dxa"/>
            </w:tcMar>
            <w:vAlign w:val="center"/>
          </w:tcPr>
          <w:p w14:paraId="4C3F6F4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Timor &amp; Arafura Sea, </w:t>
            </w:r>
          </w:p>
          <w:p w14:paraId="389C50B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Gulf of Carpentaria</w:t>
            </w:r>
          </w:p>
        </w:tc>
        <w:tc>
          <w:tcPr>
            <w:tcW w:w="6828" w:type="dxa"/>
            <w:vMerge/>
            <w:shd w:val="clear" w:color="auto" w:fill="auto"/>
            <w:vAlign w:val="center"/>
          </w:tcPr>
          <w:p w14:paraId="5FD1E548" w14:textId="77777777" w:rsidR="00F90EF6" w:rsidRPr="005F2432" w:rsidRDefault="00F90EF6" w:rsidP="00F90EF6">
            <w:pPr>
              <w:spacing w:after="0" w:line="240" w:lineRule="auto"/>
              <w:jc w:val="center"/>
              <w:rPr>
                <w:rFonts w:eastAsia="Times New Roman" w:cstheme="minorHAnsi"/>
                <w:sz w:val="16"/>
                <w:szCs w:val="16"/>
              </w:rPr>
            </w:pPr>
          </w:p>
        </w:tc>
      </w:tr>
      <w:tr w:rsidR="00F90EF6" w:rsidRPr="005F2432" w14:paraId="2122548D" w14:textId="77777777" w:rsidTr="00F90EF6">
        <w:trPr>
          <w:trHeight w:val="144"/>
          <w:jc w:val="center"/>
        </w:trPr>
        <w:tc>
          <w:tcPr>
            <w:tcW w:w="384" w:type="dxa"/>
            <w:vMerge/>
            <w:shd w:val="clear" w:color="auto" w:fill="auto"/>
            <w:vAlign w:val="center"/>
          </w:tcPr>
          <w:p w14:paraId="03E714A5"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auto"/>
            <w:tcMar>
              <w:top w:w="60" w:type="dxa"/>
              <w:left w:w="120" w:type="dxa"/>
              <w:bottom w:w="60" w:type="dxa"/>
              <w:right w:w="120" w:type="dxa"/>
            </w:tcMar>
            <w:vAlign w:val="center"/>
          </w:tcPr>
          <w:p w14:paraId="530FBE14"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auto"/>
            <w:vAlign w:val="center"/>
          </w:tcPr>
          <w:p w14:paraId="1DFBF1B0"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vAlign w:val="center"/>
          </w:tcPr>
          <w:p w14:paraId="6573C068"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vAlign w:val="center"/>
          </w:tcPr>
          <w:p w14:paraId="24A93CF6"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81</w:t>
            </w:r>
          </w:p>
        </w:tc>
        <w:tc>
          <w:tcPr>
            <w:tcW w:w="1710" w:type="dxa"/>
            <w:shd w:val="clear" w:color="auto" w:fill="auto"/>
            <w:vAlign w:val="center"/>
          </w:tcPr>
          <w:p w14:paraId="0B94616B"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South-West Pacific</w:t>
            </w:r>
          </w:p>
        </w:tc>
        <w:tc>
          <w:tcPr>
            <w:tcW w:w="2062" w:type="dxa"/>
            <w:shd w:val="clear" w:color="auto" w:fill="auto"/>
            <w:tcMar>
              <w:top w:w="60" w:type="dxa"/>
              <w:left w:w="120" w:type="dxa"/>
              <w:bottom w:w="60" w:type="dxa"/>
              <w:right w:w="120" w:type="dxa"/>
            </w:tcMar>
            <w:vAlign w:val="center"/>
          </w:tcPr>
          <w:p w14:paraId="5669F44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Torres Strait, Coral Sea,</w:t>
            </w:r>
          </w:p>
          <w:p w14:paraId="39CC25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Tasman Sea, Papua Gulf</w:t>
            </w:r>
          </w:p>
        </w:tc>
        <w:tc>
          <w:tcPr>
            <w:tcW w:w="6828" w:type="dxa"/>
            <w:vMerge/>
            <w:shd w:val="clear" w:color="auto" w:fill="auto"/>
            <w:vAlign w:val="center"/>
          </w:tcPr>
          <w:p w14:paraId="67D2E82F" w14:textId="77777777" w:rsidR="00F90EF6" w:rsidRPr="005F2432" w:rsidRDefault="00F90EF6" w:rsidP="00F90EF6">
            <w:pPr>
              <w:spacing w:after="0" w:line="240" w:lineRule="auto"/>
              <w:jc w:val="center"/>
              <w:rPr>
                <w:rFonts w:eastAsia="Times New Roman" w:cstheme="minorHAnsi"/>
                <w:sz w:val="16"/>
                <w:szCs w:val="16"/>
              </w:rPr>
            </w:pPr>
          </w:p>
        </w:tc>
      </w:tr>
      <w:tr w:rsidR="00F90EF6" w:rsidRPr="005F2432" w14:paraId="5654C110" w14:textId="77777777" w:rsidTr="00F90EF6">
        <w:trPr>
          <w:trHeight w:val="144"/>
          <w:jc w:val="center"/>
        </w:trPr>
        <w:tc>
          <w:tcPr>
            <w:tcW w:w="384" w:type="dxa"/>
            <w:shd w:val="clear" w:color="auto" w:fill="auto"/>
            <w:vAlign w:val="center"/>
          </w:tcPr>
          <w:p w14:paraId="3D127A4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53</w:t>
            </w:r>
          </w:p>
        </w:tc>
        <w:tc>
          <w:tcPr>
            <w:tcW w:w="1857" w:type="dxa"/>
            <w:shd w:val="clear" w:color="auto" w:fill="auto"/>
            <w:tcMar>
              <w:top w:w="60" w:type="dxa"/>
              <w:left w:w="120" w:type="dxa"/>
              <w:bottom w:w="60" w:type="dxa"/>
              <w:right w:w="120" w:type="dxa"/>
            </w:tcMar>
            <w:vAlign w:val="center"/>
          </w:tcPr>
          <w:p w14:paraId="08E962C4"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China</w:t>
            </w:r>
          </w:p>
          <w:p w14:paraId="7C7EA76E"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46D88191" wp14:editId="7AEF7E06">
                  <wp:extent cx="219075" cy="142875"/>
                  <wp:effectExtent l="0" t="0" r="9525" b="9525"/>
                  <wp:docPr id="291" name="Picture 291" descr="https://upload.wikimedia.org/wikipedia/commons/thumb/f/fa/Flag_of_the_People%27s_Republic_of_China.svg/23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f/fa/Flag_of_the_People%27s_Republic_of_China.svg/23px-Flag_of_the_People%27s_Republic_of_China.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21EA29F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CN</w:t>
            </w:r>
          </w:p>
        </w:tc>
        <w:tc>
          <w:tcPr>
            <w:tcW w:w="651" w:type="dxa"/>
            <w:vAlign w:val="center"/>
          </w:tcPr>
          <w:p w14:paraId="2F57A325"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156</w:t>
            </w:r>
          </w:p>
        </w:tc>
        <w:tc>
          <w:tcPr>
            <w:tcW w:w="1080" w:type="dxa"/>
            <w:vMerge w:val="restart"/>
            <w:vAlign w:val="center"/>
          </w:tcPr>
          <w:p w14:paraId="501A9CCE"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61</w:t>
            </w:r>
          </w:p>
        </w:tc>
        <w:tc>
          <w:tcPr>
            <w:tcW w:w="1710" w:type="dxa"/>
            <w:vMerge w:val="restart"/>
            <w:shd w:val="clear" w:color="auto" w:fill="auto"/>
            <w:vAlign w:val="center"/>
          </w:tcPr>
          <w:p w14:paraId="27FE66ED"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North-West Pacific</w:t>
            </w:r>
          </w:p>
        </w:tc>
        <w:tc>
          <w:tcPr>
            <w:tcW w:w="2062" w:type="dxa"/>
            <w:shd w:val="clear" w:color="auto" w:fill="auto"/>
            <w:tcMar>
              <w:top w:w="60" w:type="dxa"/>
              <w:left w:w="120" w:type="dxa"/>
              <w:bottom w:w="60" w:type="dxa"/>
              <w:right w:w="120" w:type="dxa"/>
            </w:tcMar>
            <w:vAlign w:val="center"/>
          </w:tcPr>
          <w:p w14:paraId="65BF4EA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South China Sea</w:t>
            </w:r>
          </w:p>
        </w:tc>
        <w:tc>
          <w:tcPr>
            <w:tcW w:w="6828" w:type="dxa"/>
            <w:shd w:val="clear" w:color="auto" w:fill="auto"/>
            <w:vAlign w:val="center"/>
          </w:tcPr>
          <w:p w14:paraId="7738BA6C"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Kat o Cau, Shan Hu Jiao</w:t>
            </w:r>
          </w:p>
        </w:tc>
      </w:tr>
      <w:tr w:rsidR="00F90EF6" w:rsidRPr="005F2432" w14:paraId="51093F35" w14:textId="77777777" w:rsidTr="00F90EF6">
        <w:trPr>
          <w:trHeight w:val="144"/>
          <w:jc w:val="center"/>
        </w:trPr>
        <w:tc>
          <w:tcPr>
            <w:tcW w:w="384" w:type="dxa"/>
            <w:shd w:val="clear" w:color="auto" w:fill="auto"/>
            <w:vAlign w:val="center"/>
          </w:tcPr>
          <w:p w14:paraId="0C7F5829" w14:textId="77777777" w:rsidR="00F90EF6" w:rsidRPr="005F2432" w:rsidRDefault="00F90EF6" w:rsidP="00F90EF6">
            <w:pPr>
              <w:spacing w:after="0" w:line="240" w:lineRule="auto"/>
              <w:jc w:val="center"/>
              <w:rPr>
                <w:rFonts w:eastAsia="Times New Roman" w:cstheme="minorHAnsi"/>
                <w:sz w:val="16"/>
                <w:szCs w:val="16"/>
              </w:rPr>
            </w:pPr>
          </w:p>
          <w:p w14:paraId="0C65CC1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54</w:t>
            </w:r>
          </w:p>
        </w:tc>
        <w:tc>
          <w:tcPr>
            <w:tcW w:w="1857" w:type="dxa"/>
            <w:shd w:val="clear" w:color="auto" w:fill="auto"/>
            <w:tcMar>
              <w:top w:w="60" w:type="dxa"/>
              <w:left w:w="120" w:type="dxa"/>
              <w:bottom w:w="60" w:type="dxa"/>
              <w:right w:w="120" w:type="dxa"/>
            </w:tcMar>
            <w:vAlign w:val="center"/>
          </w:tcPr>
          <w:p w14:paraId="3853C58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South  Korea</w:t>
            </w:r>
          </w:p>
          <w:p w14:paraId="00CEB6B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0C2B107" wp14:editId="580E3554">
                  <wp:extent cx="219075" cy="142875"/>
                  <wp:effectExtent l="0" t="0" r="9525" b="9525"/>
                  <wp:docPr id="292" name="Picture 292" descr="https://upload.wikimedia.org/wikipedia/commons/thumb/0/09/Flag_of_South_Korea.svg/23px-Flag_of_South_Kore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pload.wikimedia.org/wikipedia/commons/thumb/0/09/Flag_of_South_Korea.svg/23px-Flag_of_South_Korea.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1543A9E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KR</w:t>
            </w:r>
          </w:p>
        </w:tc>
        <w:tc>
          <w:tcPr>
            <w:tcW w:w="651" w:type="dxa"/>
            <w:vAlign w:val="center"/>
          </w:tcPr>
          <w:p w14:paraId="5FD9B139"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410</w:t>
            </w:r>
          </w:p>
        </w:tc>
        <w:tc>
          <w:tcPr>
            <w:tcW w:w="1080" w:type="dxa"/>
            <w:vMerge/>
            <w:vAlign w:val="center"/>
          </w:tcPr>
          <w:p w14:paraId="3D70C6CA" w14:textId="77777777" w:rsidR="00F90EF6" w:rsidRPr="005F2432" w:rsidRDefault="00F90EF6" w:rsidP="00F90EF6">
            <w:pPr>
              <w:spacing w:after="0" w:line="240" w:lineRule="auto"/>
              <w:ind w:left="29"/>
              <w:jc w:val="center"/>
              <w:rPr>
                <w:rFonts w:eastAsia="Times New Roman" w:cstheme="minorHAnsi"/>
                <w:sz w:val="16"/>
                <w:szCs w:val="16"/>
              </w:rPr>
            </w:pPr>
          </w:p>
        </w:tc>
        <w:tc>
          <w:tcPr>
            <w:tcW w:w="1710" w:type="dxa"/>
            <w:vMerge/>
            <w:shd w:val="clear" w:color="auto" w:fill="auto"/>
            <w:vAlign w:val="center"/>
          </w:tcPr>
          <w:p w14:paraId="2A8704E8"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18D403BD"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18A019C4"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w:t>
            </w:r>
          </w:p>
        </w:tc>
      </w:tr>
      <w:tr w:rsidR="00F90EF6" w:rsidRPr="005F2432" w14:paraId="00D281F6" w14:textId="77777777" w:rsidTr="00F90EF6">
        <w:trPr>
          <w:trHeight w:val="144"/>
          <w:jc w:val="center"/>
        </w:trPr>
        <w:tc>
          <w:tcPr>
            <w:tcW w:w="384" w:type="dxa"/>
            <w:vMerge w:val="restart"/>
            <w:shd w:val="clear" w:color="auto" w:fill="auto"/>
            <w:vAlign w:val="center"/>
          </w:tcPr>
          <w:p w14:paraId="6ACAA746" w14:textId="77777777" w:rsidR="00F90EF6" w:rsidRPr="005F2432" w:rsidRDefault="00F90EF6" w:rsidP="00F90EF6">
            <w:pPr>
              <w:spacing w:after="0" w:line="240" w:lineRule="auto"/>
              <w:jc w:val="center"/>
              <w:rPr>
                <w:rFonts w:eastAsia="Times New Roman" w:cstheme="minorHAnsi"/>
                <w:sz w:val="16"/>
                <w:szCs w:val="16"/>
              </w:rPr>
            </w:pPr>
          </w:p>
          <w:p w14:paraId="7B800C28"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55</w:t>
            </w:r>
          </w:p>
        </w:tc>
        <w:tc>
          <w:tcPr>
            <w:tcW w:w="1857" w:type="dxa"/>
            <w:vMerge w:val="restart"/>
            <w:shd w:val="clear" w:color="auto" w:fill="auto"/>
            <w:tcMar>
              <w:top w:w="60" w:type="dxa"/>
              <w:left w:w="120" w:type="dxa"/>
              <w:bottom w:w="60" w:type="dxa"/>
              <w:right w:w="120" w:type="dxa"/>
            </w:tcMar>
            <w:vAlign w:val="center"/>
          </w:tcPr>
          <w:p w14:paraId="7A5F51B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Indonesia</w:t>
            </w:r>
          </w:p>
          <w:p w14:paraId="35CFBF9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3420C4E9" wp14:editId="682EFFF9">
                  <wp:extent cx="219075" cy="142875"/>
                  <wp:effectExtent l="0" t="0" r="9525" b="9525"/>
                  <wp:docPr id="293" name="Picture 293" descr="https://upload.wikimedia.org/wikipedia/commons/thumb/9/9f/Flag_of_Indonesia.svg/23px-Flag_of_Indones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9/9f/Flag_of_Indonesia.svg/23px-Flag_of_Indonesia.sv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vMerge w:val="restart"/>
            <w:shd w:val="clear" w:color="auto" w:fill="auto"/>
            <w:vAlign w:val="center"/>
          </w:tcPr>
          <w:p w14:paraId="7DF4D38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ID</w:t>
            </w:r>
          </w:p>
        </w:tc>
        <w:tc>
          <w:tcPr>
            <w:tcW w:w="651" w:type="dxa"/>
            <w:vMerge w:val="restart"/>
            <w:vAlign w:val="center"/>
          </w:tcPr>
          <w:p w14:paraId="346492B4"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360</w:t>
            </w:r>
          </w:p>
        </w:tc>
        <w:tc>
          <w:tcPr>
            <w:tcW w:w="1080" w:type="dxa"/>
            <w:vAlign w:val="center"/>
          </w:tcPr>
          <w:p w14:paraId="115CCC26"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57</w:t>
            </w:r>
          </w:p>
        </w:tc>
        <w:tc>
          <w:tcPr>
            <w:tcW w:w="1710" w:type="dxa"/>
            <w:shd w:val="clear" w:color="auto" w:fill="auto"/>
            <w:vAlign w:val="center"/>
          </w:tcPr>
          <w:p w14:paraId="30108F98"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East Indian</w:t>
            </w:r>
          </w:p>
        </w:tc>
        <w:tc>
          <w:tcPr>
            <w:tcW w:w="2062" w:type="dxa"/>
            <w:shd w:val="clear" w:color="auto" w:fill="auto"/>
            <w:tcMar>
              <w:top w:w="60" w:type="dxa"/>
              <w:left w:w="120" w:type="dxa"/>
              <w:bottom w:w="60" w:type="dxa"/>
              <w:right w:w="120" w:type="dxa"/>
            </w:tcMar>
            <w:vAlign w:val="center"/>
          </w:tcPr>
          <w:p w14:paraId="0661802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vMerge w:val="restart"/>
            <w:shd w:val="clear" w:color="auto" w:fill="auto"/>
            <w:vAlign w:val="center"/>
          </w:tcPr>
          <w:p w14:paraId="657D3785"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Over 17000 islands with 60 Coral Reef sites as MPAs</w:t>
            </w:r>
          </w:p>
          <w:p w14:paraId="0FC7D8BD" w14:textId="77777777" w:rsidR="00F90EF6" w:rsidRPr="005F2432" w:rsidRDefault="00F90EF6" w:rsidP="00F90EF6">
            <w:pPr>
              <w:spacing w:after="0" w:line="240" w:lineRule="auto"/>
              <w:ind w:left="75"/>
              <w:jc w:val="center"/>
              <w:rPr>
                <w:rFonts w:eastAsia="Times New Roman" w:cstheme="minorHAnsi"/>
                <w:sz w:val="16"/>
                <w:szCs w:val="16"/>
                <w:vertAlign w:val="superscript"/>
              </w:rPr>
            </w:pPr>
            <w:r w:rsidRPr="005F2432">
              <w:rPr>
                <w:rFonts w:eastAsia="Times New Roman" w:cstheme="minorHAnsi"/>
                <w:sz w:val="16"/>
                <w:szCs w:val="16"/>
              </w:rPr>
              <w:t>(51020 km</w:t>
            </w:r>
            <w:r w:rsidRPr="005F2432">
              <w:rPr>
                <w:rFonts w:eastAsia="Times New Roman" w:cstheme="minorHAnsi"/>
                <w:sz w:val="16"/>
                <w:szCs w:val="16"/>
                <w:vertAlign w:val="superscript"/>
              </w:rPr>
              <w:t xml:space="preserve">2 </w:t>
            </w:r>
            <w:r w:rsidRPr="005F2432">
              <w:rPr>
                <w:rFonts w:eastAsia="Times New Roman" w:cstheme="minorHAnsi"/>
                <w:sz w:val="16"/>
                <w:szCs w:val="16"/>
              </w:rPr>
              <w:t xml:space="preserve">of  Reef area) </w:t>
            </w:r>
          </w:p>
        </w:tc>
      </w:tr>
      <w:tr w:rsidR="00F90EF6" w:rsidRPr="005F2432" w14:paraId="67CB893A" w14:textId="77777777" w:rsidTr="00F90EF6">
        <w:trPr>
          <w:trHeight w:val="144"/>
          <w:jc w:val="center"/>
        </w:trPr>
        <w:tc>
          <w:tcPr>
            <w:tcW w:w="384" w:type="dxa"/>
            <w:vMerge/>
            <w:shd w:val="clear" w:color="auto" w:fill="auto"/>
            <w:vAlign w:val="center"/>
          </w:tcPr>
          <w:p w14:paraId="26D06FCB" w14:textId="77777777" w:rsidR="00F90EF6" w:rsidRPr="005F2432" w:rsidRDefault="00F90EF6" w:rsidP="00F90EF6">
            <w:pPr>
              <w:spacing w:after="0" w:line="240" w:lineRule="auto"/>
              <w:jc w:val="center"/>
              <w:rPr>
                <w:rFonts w:eastAsia="Times New Roman" w:cstheme="minorHAnsi"/>
                <w:sz w:val="16"/>
                <w:szCs w:val="16"/>
              </w:rPr>
            </w:pPr>
          </w:p>
        </w:tc>
        <w:tc>
          <w:tcPr>
            <w:tcW w:w="1857" w:type="dxa"/>
            <w:vMerge/>
            <w:shd w:val="clear" w:color="auto" w:fill="auto"/>
            <w:tcMar>
              <w:top w:w="60" w:type="dxa"/>
              <w:left w:w="120" w:type="dxa"/>
              <w:bottom w:w="60" w:type="dxa"/>
              <w:right w:w="120" w:type="dxa"/>
            </w:tcMar>
            <w:vAlign w:val="center"/>
          </w:tcPr>
          <w:p w14:paraId="255D85C8" w14:textId="77777777" w:rsidR="00F90EF6" w:rsidRPr="005F2432" w:rsidRDefault="00F90EF6" w:rsidP="00F90EF6">
            <w:pPr>
              <w:spacing w:after="0" w:line="240" w:lineRule="auto"/>
              <w:jc w:val="center"/>
              <w:rPr>
                <w:rFonts w:eastAsia="Times New Roman" w:cstheme="minorHAnsi"/>
                <w:sz w:val="16"/>
                <w:szCs w:val="16"/>
              </w:rPr>
            </w:pPr>
          </w:p>
        </w:tc>
        <w:tc>
          <w:tcPr>
            <w:tcW w:w="650" w:type="dxa"/>
            <w:vMerge/>
            <w:shd w:val="clear" w:color="auto" w:fill="auto"/>
            <w:vAlign w:val="center"/>
          </w:tcPr>
          <w:p w14:paraId="0FE21021" w14:textId="77777777" w:rsidR="00F90EF6" w:rsidRPr="005F2432" w:rsidRDefault="00F90EF6" w:rsidP="00F90EF6">
            <w:pPr>
              <w:spacing w:after="0" w:line="240" w:lineRule="auto"/>
              <w:jc w:val="center"/>
              <w:rPr>
                <w:rFonts w:eastAsia="Times New Roman" w:cstheme="minorHAnsi"/>
                <w:sz w:val="16"/>
                <w:szCs w:val="16"/>
              </w:rPr>
            </w:pPr>
          </w:p>
        </w:tc>
        <w:tc>
          <w:tcPr>
            <w:tcW w:w="651" w:type="dxa"/>
            <w:vMerge/>
            <w:vAlign w:val="center"/>
          </w:tcPr>
          <w:p w14:paraId="6E91823D" w14:textId="77777777" w:rsidR="00F90EF6" w:rsidRPr="005F2432" w:rsidRDefault="00F90EF6" w:rsidP="00F90EF6">
            <w:pPr>
              <w:spacing w:after="0" w:line="240" w:lineRule="auto"/>
              <w:ind w:right="75"/>
              <w:jc w:val="center"/>
              <w:rPr>
                <w:rFonts w:eastAsia="Times New Roman" w:cstheme="minorHAnsi"/>
                <w:sz w:val="16"/>
                <w:szCs w:val="16"/>
              </w:rPr>
            </w:pPr>
          </w:p>
        </w:tc>
        <w:tc>
          <w:tcPr>
            <w:tcW w:w="1080" w:type="dxa"/>
            <w:vAlign w:val="center"/>
          </w:tcPr>
          <w:p w14:paraId="5F3E41DA" w14:textId="77777777" w:rsidR="00F90EF6" w:rsidRPr="005F2432" w:rsidRDefault="00F90EF6" w:rsidP="00F90EF6">
            <w:pPr>
              <w:spacing w:after="0" w:line="240" w:lineRule="auto"/>
              <w:ind w:left="165" w:right="121"/>
              <w:jc w:val="center"/>
              <w:rPr>
                <w:rFonts w:eastAsia="Times New Roman" w:cstheme="minorHAnsi"/>
                <w:sz w:val="16"/>
                <w:szCs w:val="16"/>
              </w:rPr>
            </w:pPr>
            <w:r w:rsidRPr="005F2432">
              <w:rPr>
                <w:rFonts w:eastAsia="Times New Roman" w:cstheme="minorHAnsi"/>
                <w:sz w:val="16"/>
                <w:szCs w:val="16"/>
              </w:rPr>
              <w:t>71</w:t>
            </w:r>
          </w:p>
        </w:tc>
        <w:tc>
          <w:tcPr>
            <w:tcW w:w="1710" w:type="dxa"/>
            <w:shd w:val="clear" w:color="auto" w:fill="auto"/>
            <w:vAlign w:val="center"/>
          </w:tcPr>
          <w:p w14:paraId="727128C6"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West-Central Pacific</w:t>
            </w:r>
          </w:p>
          <w:p w14:paraId="7A36394C"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(Indo-Pacific)</w:t>
            </w:r>
          </w:p>
        </w:tc>
        <w:tc>
          <w:tcPr>
            <w:tcW w:w="2062" w:type="dxa"/>
            <w:shd w:val="clear" w:color="auto" w:fill="auto"/>
            <w:tcMar>
              <w:top w:w="60" w:type="dxa"/>
              <w:left w:w="120" w:type="dxa"/>
              <w:bottom w:w="60" w:type="dxa"/>
              <w:right w:w="120" w:type="dxa"/>
            </w:tcMar>
            <w:vAlign w:val="center"/>
          </w:tcPr>
          <w:p w14:paraId="0D41251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Banda,Timor,Seram Seas, </w:t>
            </w:r>
          </w:p>
          <w:p w14:paraId="1739201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Moluca, Flores,Java Seas, </w:t>
            </w:r>
          </w:p>
          <w:p w14:paraId="05914E2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Celebes Sea, Triton Bay </w:t>
            </w:r>
          </w:p>
        </w:tc>
        <w:tc>
          <w:tcPr>
            <w:tcW w:w="6828" w:type="dxa"/>
            <w:vMerge/>
            <w:shd w:val="clear" w:color="auto" w:fill="auto"/>
            <w:vAlign w:val="center"/>
          </w:tcPr>
          <w:p w14:paraId="326F02CF" w14:textId="77777777" w:rsidR="00F90EF6" w:rsidRPr="005F2432" w:rsidRDefault="00F90EF6" w:rsidP="00F90EF6">
            <w:pPr>
              <w:spacing w:after="0" w:line="240" w:lineRule="auto"/>
              <w:ind w:left="75"/>
              <w:jc w:val="center"/>
              <w:rPr>
                <w:rFonts w:eastAsia="Times New Roman" w:cstheme="minorHAnsi"/>
                <w:sz w:val="16"/>
                <w:szCs w:val="16"/>
              </w:rPr>
            </w:pPr>
          </w:p>
        </w:tc>
      </w:tr>
      <w:tr w:rsidR="00F90EF6" w:rsidRPr="005F2432" w14:paraId="020611E8" w14:textId="77777777" w:rsidTr="00F90EF6">
        <w:trPr>
          <w:trHeight w:val="144"/>
          <w:jc w:val="center"/>
        </w:trPr>
        <w:tc>
          <w:tcPr>
            <w:tcW w:w="384" w:type="dxa"/>
            <w:shd w:val="clear" w:color="auto" w:fill="auto"/>
            <w:vAlign w:val="center"/>
          </w:tcPr>
          <w:p w14:paraId="065C6199"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sz w:val="16"/>
                <w:szCs w:val="16"/>
              </w:rPr>
              <w:t>56</w:t>
            </w:r>
          </w:p>
        </w:tc>
        <w:tc>
          <w:tcPr>
            <w:tcW w:w="1857" w:type="dxa"/>
            <w:shd w:val="clear" w:color="auto" w:fill="auto"/>
            <w:tcMar>
              <w:top w:w="60" w:type="dxa"/>
              <w:left w:w="120" w:type="dxa"/>
              <w:bottom w:w="60" w:type="dxa"/>
              <w:right w:w="120" w:type="dxa"/>
            </w:tcMar>
            <w:vAlign w:val="center"/>
          </w:tcPr>
          <w:p w14:paraId="2118D0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Philippines</w:t>
            </w:r>
          </w:p>
          <w:p w14:paraId="500EEE03"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E1EF1C9" wp14:editId="342E8F4D">
                  <wp:extent cx="219075" cy="114300"/>
                  <wp:effectExtent l="0" t="0" r="9525" b="0"/>
                  <wp:docPr id="231" name="Picture 231" descr="https://upload.wikimedia.org/wikipedia/commons/thumb/9/99/Flag_of_the_Philippines.svg/23px-Flag_of_the_Philipp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9/99/Flag_of_the_Philippines.svg/23px-Flag_of_the_Philippines.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67CDC30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PH</w:t>
            </w:r>
          </w:p>
        </w:tc>
        <w:tc>
          <w:tcPr>
            <w:tcW w:w="651" w:type="dxa"/>
            <w:vAlign w:val="center"/>
          </w:tcPr>
          <w:p w14:paraId="5BBED601"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608</w:t>
            </w:r>
          </w:p>
        </w:tc>
        <w:tc>
          <w:tcPr>
            <w:tcW w:w="1080" w:type="dxa"/>
            <w:vMerge w:val="restart"/>
            <w:vAlign w:val="center"/>
          </w:tcPr>
          <w:p w14:paraId="4324B9A2" w14:textId="77777777" w:rsidR="00F90EF6" w:rsidRPr="005F2432" w:rsidRDefault="00F90EF6" w:rsidP="00F90EF6">
            <w:pPr>
              <w:spacing w:after="0" w:line="240" w:lineRule="auto"/>
              <w:ind w:left="165" w:right="121"/>
              <w:jc w:val="center"/>
              <w:rPr>
                <w:rFonts w:eastAsia="Times New Roman" w:cstheme="minorHAnsi"/>
                <w:sz w:val="16"/>
                <w:szCs w:val="16"/>
              </w:rPr>
            </w:pPr>
            <w:r w:rsidRPr="005F2432">
              <w:rPr>
                <w:rFonts w:eastAsia="Times New Roman" w:cstheme="minorHAnsi"/>
                <w:sz w:val="16"/>
                <w:szCs w:val="16"/>
              </w:rPr>
              <w:t>71</w:t>
            </w:r>
          </w:p>
        </w:tc>
        <w:tc>
          <w:tcPr>
            <w:tcW w:w="1710" w:type="dxa"/>
            <w:vMerge w:val="restart"/>
            <w:shd w:val="clear" w:color="auto" w:fill="auto"/>
            <w:vAlign w:val="center"/>
          </w:tcPr>
          <w:p w14:paraId="72F24A73"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West-Central Pacific</w:t>
            </w:r>
          </w:p>
          <w:p w14:paraId="541F0C5F"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(Indo-Pacific)</w:t>
            </w:r>
          </w:p>
        </w:tc>
        <w:tc>
          <w:tcPr>
            <w:tcW w:w="2062" w:type="dxa"/>
            <w:shd w:val="clear" w:color="auto" w:fill="auto"/>
            <w:tcMar>
              <w:top w:w="60" w:type="dxa"/>
              <w:left w:w="120" w:type="dxa"/>
              <w:bottom w:w="60" w:type="dxa"/>
              <w:right w:w="120" w:type="dxa"/>
            </w:tcMar>
            <w:vAlign w:val="center"/>
          </w:tcPr>
          <w:p w14:paraId="462A763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China &amp; Philippine Seas, Sulawesi,Sibuyan,Sulu Seas</w:t>
            </w:r>
          </w:p>
        </w:tc>
        <w:tc>
          <w:tcPr>
            <w:tcW w:w="6828" w:type="dxa"/>
            <w:shd w:val="clear" w:color="auto" w:fill="auto"/>
            <w:vAlign w:val="center"/>
          </w:tcPr>
          <w:p w14:paraId="660731A4"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Over 7000 islands with 60 Coral Reef sites as MPAs</w:t>
            </w:r>
          </w:p>
          <w:p w14:paraId="3D0849DA"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(25060 km</w:t>
            </w:r>
            <w:r w:rsidRPr="005F2432">
              <w:rPr>
                <w:rFonts w:eastAsia="Times New Roman" w:cstheme="minorHAnsi"/>
                <w:sz w:val="16"/>
                <w:szCs w:val="16"/>
                <w:vertAlign w:val="superscript"/>
              </w:rPr>
              <w:t xml:space="preserve">2 </w:t>
            </w:r>
            <w:r w:rsidRPr="005F2432">
              <w:rPr>
                <w:rFonts w:eastAsia="Times New Roman" w:cstheme="minorHAnsi"/>
                <w:sz w:val="16"/>
                <w:szCs w:val="16"/>
              </w:rPr>
              <w:t>of  Reef area)</w:t>
            </w:r>
          </w:p>
        </w:tc>
      </w:tr>
      <w:tr w:rsidR="00F90EF6" w:rsidRPr="005F2432" w14:paraId="68D7D490" w14:textId="77777777" w:rsidTr="00F90EF6">
        <w:trPr>
          <w:trHeight w:val="144"/>
          <w:jc w:val="center"/>
        </w:trPr>
        <w:tc>
          <w:tcPr>
            <w:tcW w:w="384" w:type="dxa"/>
            <w:shd w:val="clear" w:color="auto" w:fill="auto"/>
            <w:vAlign w:val="center"/>
          </w:tcPr>
          <w:p w14:paraId="3DE99F5D" w14:textId="77777777" w:rsidR="00F90EF6" w:rsidRPr="005F2432" w:rsidRDefault="00F90EF6" w:rsidP="00F90EF6">
            <w:pPr>
              <w:spacing w:after="0" w:line="240" w:lineRule="auto"/>
              <w:jc w:val="center"/>
              <w:rPr>
                <w:rFonts w:cstheme="minorHAnsi"/>
                <w:sz w:val="16"/>
                <w:szCs w:val="16"/>
              </w:rPr>
            </w:pPr>
            <w:r w:rsidRPr="005F2432">
              <w:rPr>
                <w:rFonts w:cstheme="minorHAnsi"/>
                <w:sz w:val="16"/>
                <w:szCs w:val="16"/>
              </w:rPr>
              <w:t>57</w:t>
            </w:r>
          </w:p>
        </w:tc>
        <w:tc>
          <w:tcPr>
            <w:tcW w:w="1857" w:type="dxa"/>
            <w:shd w:val="clear" w:color="auto" w:fill="auto"/>
            <w:tcMar>
              <w:top w:w="60" w:type="dxa"/>
              <w:left w:w="120" w:type="dxa"/>
              <w:bottom w:w="60" w:type="dxa"/>
              <w:right w:w="120" w:type="dxa"/>
            </w:tcMar>
            <w:vAlign w:val="center"/>
          </w:tcPr>
          <w:p w14:paraId="4693817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Fiji</w:t>
            </w:r>
          </w:p>
          <w:p w14:paraId="23DA7212"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93C4A5F" wp14:editId="18FE10B5">
                  <wp:extent cx="219075" cy="114300"/>
                  <wp:effectExtent l="0" t="0" r="9525" b="0"/>
                  <wp:docPr id="294" name="Picture 294" descr="https://upload.wikimedia.org/wikipedia/commons/thumb/b/ba/Flag_of_Fiji.svg/23px-Flag_of_Fiji.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upload.wikimedia.org/wikipedia/commons/thumb/b/ba/Flag_of_Fiji.svg/23px-Flag_of_Fiji.sv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0E56ED1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FJ</w:t>
            </w:r>
          </w:p>
        </w:tc>
        <w:tc>
          <w:tcPr>
            <w:tcW w:w="651" w:type="dxa"/>
            <w:vAlign w:val="center"/>
          </w:tcPr>
          <w:p w14:paraId="37D248F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242</w:t>
            </w:r>
          </w:p>
        </w:tc>
        <w:tc>
          <w:tcPr>
            <w:tcW w:w="1080" w:type="dxa"/>
            <w:vMerge/>
            <w:vAlign w:val="center"/>
          </w:tcPr>
          <w:p w14:paraId="19455198"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auto"/>
            <w:vAlign w:val="center"/>
          </w:tcPr>
          <w:p w14:paraId="1357FA5B"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312C2923"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Koro Sea</w:t>
            </w:r>
          </w:p>
        </w:tc>
        <w:tc>
          <w:tcPr>
            <w:tcW w:w="6828" w:type="dxa"/>
            <w:shd w:val="clear" w:color="auto" w:fill="auto"/>
            <w:vAlign w:val="center"/>
          </w:tcPr>
          <w:p w14:paraId="0632E069"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 xml:space="preserve">Viti Levu, Vanua Levu, Beqa Barrier Reef, Kadavu, Yasawa, </w:t>
            </w:r>
          </w:p>
        </w:tc>
      </w:tr>
      <w:tr w:rsidR="00F90EF6" w:rsidRPr="005F2432" w14:paraId="21D8554A" w14:textId="77777777" w:rsidTr="00F90EF6">
        <w:trPr>
          <w:trHeight w:val="144"/>
          <w:jc w:val="center"/>
        </w:trPr>
        <w:tc>
          <w:tcPr>
            <w:tcW w:w="384" w:type="dxa"/>
            <w:shd w:val="clear" w:color="auto" w:fill="auto"/>
            <w:vAlign w:val="center"/>
          </w:tcPr>
          <w:p w14:paraId="3B028FE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58</w:t>
            </w:r>
          </w:p>
        </w:tc>
        <w:tc>
          <w:tcPr>
            <w:tcW w:w="1857" w:type="dxa"/>
            <w:shd w:val="clear" w:color="auto" w:fill="auto"/>
            <w:tcMar>
              <w:top w:w="60" w:type="dxa"/>
              <w:left w:w="120" w:type="dxa"/>
              <w:bottom w:w="60" w:type="dxa"/>
              <w:right w:w="120" w:type="dxa"/>
            </w:tcMar>
            <w:vAlign w:val="center"/>
          </w:tcPr>
          <w:p w14:paraId="6C57407F"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 xml:space="preserve">Tuvalu </w:t>
            </w:r>
          </w:p>
          <w:p w14:paraId="6A522F16"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5D39C56" wp14:editId="02216C02">
                  <wp:extent cx="219075" cy="114300"/>
                  <wp:effectExtent l="0" t="0" r="9525" b="0"/>
                  <wp:docPr id="295" name="Picture 295" descr="https://upload.wikimedia.org/wikipedia/commons/thumb/3/38/Flag_of_Tuvalu.svg/23px-Flag_of_Tuva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upload.wikimedia.org/wikipedia/commons/thumb/3/38/Flag_of_Tuvalu.svg/23px-Flag_of_Tuvalu.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6DE54F02"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TV</w:t>
            </w:r>
          </w:p>
        </w:tc>
        <w:tc>
          <w:tcPr>
            <w:tcW w:w="651" w:type="dxa"/>
            <w:vAlign w:val="center"/>
          </w:tcPr>
          <w:p w14:paraId="1114EEC6"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798</w:t>
            </w:r>
          </w:p>
        </w:tc>
        <w:tc>
          <w:tcPr>
            <w:tcW w:w="1080" w:type="dxa"/>
            <w:vMerge/>
            <w:vAlign w:val="center"/>
          </w:tcPr>
          <w:p w14:paraId="6B18DCE5" w14:textId="77777777" w:rsidR="00F90EF6" w:rsidRPr="005F2432" w:rsidRDefault="00F90EF6" w:rsidP="00F90EF6">
            <w:pPr>
              <w:spacing w:after="0" w:line="240" w:lineRule="auto"/>
              <w:ind w:left="165" w:right="121"/>
              <w:jc w:val="center"/>
              <w:rPr>
                <w:rFonts w:eastAsia="Times New Roman" w:cstheme="minorHAnsi"/>
                <w:sz w:val="16"/>
                <w:szCs w:val="16"/>
              </w:rPr>
            </w:pPr>
          </w:p>
        </w:tc>
        <w:tc>
          <w:tcPr>
            <w:tcW w:w="1710" w:type="dxa"/>
            <w:vMerge/>
            <w:shd w:val="clear" w:color="auto" w:fill="auto"/>
            <w:vAlign w:val="center"/>
          </w:tcPr>
          <w:p w14:paraId="33DF3B86"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15FB40C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62EFBAA6" w14:textId="77777777" w:rsidR="00F90EF6" w:rsidRPr="005F2432" w:rsidRDefault="00F90EF6" w:rsidP="00F90EF6">
            <w:pPr>
              <w:spacing w:after="0" w:line="240" w:lineRule="auto"/>
              <w:ind w:left="75"/>
              <w:jc w:val="center"/>
              <w:rPr>
                <w:rFonts w:eastAsia="Times New Roman" w:cstheme="minorHAnsi"/>
                <w:sz w:val="16"/>
                <w:szCs w:val="16"/>
              </w:rPr>
            </w:pPr>
            <w:r w:rsidRPr="005F2432">
              <w:rPr>
                <w:rFonts w:eastAsia="Times New Roman" w:cstheme="minorHAnsi"/>
                <w:sz w:val="16"/>
                <w:szCs w:val="16"/>
              </w:rPr>
              <w:t>-</w:t>
            </w:r>
          </w:p>
        </w:tc>
      </w:tr>
      <w:tr w:rsidR="00F90EF6" w:rsidRPr="005F2432" w14:paraId="7930A61C" w14:textId="77777777" w:rsidTr="00F90EF6">
        <w:trPr>
          <w:trHeight w:val="144"/>
          <w:jc w:val="center"/>
        </w:trPr>
        <w:tc>
          <w:tcPr>
            <w:tcW w:w="384" w:type="dxa"/>
            <w:shd w:val="clear" w:color="auto" w:fill="auto"/>
            <w:vAlign w:val="center"/>
          </w:tcPr>
          <w:p w14:paraId="034CA95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59</w:t>
            </w:r>
          </w:p>
        </w:tc>
        <w:tc>
          <w:tcPr>
            <w:tcW w:w="1857" w:type="dxa"/>
            <w:shd w:val="clear" w:color="auto" w:fill="auto"/>
            <w:tcMar>
              <w:top w:w="60" w:type="dxa"/>
              <w:left w:w="120" w:type="dxa"/>
              <w:bottom w:w="60" w:type="dxa"/>
              <w:right w:w="120" w:type="dxa"/>
            </w:tcMar>
            <w:vAlign w:val="center"/>
          </w:tcPr>
          <w:p w14:paraId="2F091D9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El Salvador</w:t>
            </w:r>
          </w:p>
          <w:p w14:paraId="0BC0D911"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57393742" wp14:editId="4909B11A">
                  <wp:extent cx="219075" cy="123825"/>
                  <wp:effectExtent l="0" t="0" r="9525" b="9525"/>
                  <wp:docPr id="296" name="Picture 296" descr="https://upload.wikimedia.org/wikipedia/commons/thumb/3/34/Flag_of_El_Salvador.svg/23px-Flag_of_El_Salvad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upload.wikimedia.org/wikipedia/commons/thumb/3/34/Flag_of_El_Salvador.svg/23px-Flag_of_El_Salvador.sv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075" cy="123825"/>
                          </a:xfrm>
                          <a:prstGeom prst="rect">
                            <a:avLst/>
                          </a:prstGeom>
                          <a:noFill/>
                          <a:ln>
                            <a:noFill/>
                          </a:ln>
                        </pic:spPr>
                      </pic:pic>
                    </a:graphicData>
                  </a:graphic>
                </wp:inline>
              </w:drawing>
            </w:r>
          </w:p>
        </w:tc>
        <w:tc>
          <w:tcPr>
            <w:tcW w:w="650" w:type="dxa"/>
            <w:shd w:val="clear" w:color="auto" w:fill="auto"/>
            <w:vAlign w:val="center"/>
          </w:tcPr>
          <w:p w14:paraId="005415EE"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SV</w:t>
            </w:r>
          </w:p>
        </w:tc>
        <w:tc>
          <w:tcPr>
            <w:tcW w:w="651" w:type="dxa"/>
            <w:vAlign w:val="center"/>
          </w:tcPr>
          <w:p w14:paraId="34D9FA24"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222</w:t>
            </w:r>
          </w:p>
        </w:tc>
        <w:tc>
          <w:tcPr>
            <w:tcW w:w="1080" w:type="dxa"/>
            <w:vMerge w:val="restart"/>
            <w:vAlign w:val="center"/>
          </w:tcPr>
          <w:p w14:paraId="295E1724"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77</w:t>
            </w:r>
          </w:p>
        </w:tc>
        <w:tc>
          <w:tcPr>
            <w:tcW w:w="1710" w:type="dxa"/>
            <w:vMerge w:val="restart"/>
            <w:shd w:val="clear" w:color="auto" w:fill="auto"/>
            <w:vAlign w:val="center"/>
          </w:tcPr>
          <w:p w14:paraId="19AA7CB3"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East-Central Pacific</w:t>
            </w:r>
          </w:p>
        </w:tc>
        <w:tc>
          <w:tcPr>
            <w:tcW w:w="2062" w:type="dxa"/>
            <w:shd w:val="clear" w:color="auto" w:fill="auto"/>
            <w:tcMar>
              <w:top w:w="60" w:type="dxa"/>
              <w:left w:w="120" w:type="dxa"/>
              <w:bottom w:w="60" w:type="dxa"/>
              <w:right w:w="120" w:type="dxa"/>
            </w:tcMar>
            <w:vAlign w:val="center"/>
          </w:tcPr>
          <w:p w14:paraId="3C7E907B"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5E799406"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5972477A" w14:textId="77777777" w:rsidTr="00F90EF6">
        <w:trPr>
          <w:trHeight w:val="144"/>
          <w:jc w:val="center"/>
        </w:trPr>
        <w:tc>
          <w:tcPr>
            <w:tcW w:w="384" w:type="dxa"/>
            <w:shd w:val="clear" w:color="auto" w:fill="auto"/>
            <w:vAlign w:val="center"/>
          </w:tcPr>
          <w:p w14:paraId="5A616AA5"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60</w:t>
            </w:r>
          </w:p>
        </w:tc>
        <w:tc>
          <w:tcPr>
            <w:tcW w:w="1857" w:type="dxa"/>
            <w:shd w:val="clear" w:color="auto" w:fill="auto"/>
            <w:tcMar>
              <w:top w:w="60" w:type="dxa"/>
              <w:left w:w="120" w:type="dxa"/>
              <w:bottom w:w="60" w:type="dxa"/>
              <w:right w:w="120" w:type="dxa"/>
            </w:tcMar>
            <w:vAlign w:val="center"/>
          </w:tcPr>
          <w:p w14:paraId="66451A2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Guatemala</w:t>
            </w:r>
          </w:p>
          <w:p w14:paraId="040823D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3DBFFED" wp14:editId="79F5D387">
                  <wp:extent cx="219075" cy="133350"/>
                  <wp:effectExtent l="0" t="0" r="9525" b="0"/>
                  <wp:docPr id="297" name="Picture 297" descr="https://upload.wikimedia.org/wikipedia/commons/thumb/e/ec/Flag_of_Guatemala.svg/23px-Flag_of_Guatema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upload.wikimedia.org/wikipedia/commons/thumb/e/ec/Flag_of_Guatemala.svg/23px-Flag_of_Guatemala.sv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p>
        </w:tc>
        <w:tc>
          <w:tcPr>
            <w:tcW w:w="650" w:type="dxa"/>
            <w:shd w:val="clear" w:color="auto" w:fill="auto"/>
            <w:vAlign w:val="center"/>
          </w:tcPr>
          <w:p w14:paraId="47534C9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GT</w:t>
            </w:r>
          </w:p>
        </w:tc>
        <w:tc>
          <w:tcPr>
            <w:tcW w:w="651" w:type="dxa"/>
            <w:vAlign w:val="center"/>
          </w:tcPr>
          <w:p w14:paraId="61AD1444"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320</w:t>
            </w:r>
          </w:p>
        </w:tc>
        <w:tc>
          <w:tcPr>
            <w:tcW w:w="1080" w:type="dxa"/>
            <w:vMerge/>
            <w:vAlign w:val="center"/>
          </w:tcPr>
          <w:p w14:paraId="47EF5A61" w14:textId="77777777" w:rsidR="00F90EF6" w:rsidRPr="005F2432" w:rsidRDefault="00F90EF6" w:rsidP="00F90EF6">
            <w:pPr>
              <w:spacing w:after="0" w:line="240" w:lineRule="auto"/>
              <w:ind w:left="29"/>
              <w:jc w:val="center"/>
              <w:rPr>
                <w:rFonts w:eastAsia="Times New Roman" w:cstheme="minorHAnsi"/>
                <w:sz w:val="16"/>
                <w:szCs w:val="16"/>
              </w:rPr>
            </w:pPr>
          </w:p>
        </w:tc>
        <w:tc>
          <w:tcPr>
            <w:tcW w:w="1710" w:type="dxa"/>
            <w:vMerge/>
            <w:shd w:val="clear" w:color="auto" w:fill="auto"/>
            <w:vAlign w:val="center"/>
          </w:tcPr>
          <w:p w14:paraId="446B27BC"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5DE031B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7CE0DC59"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1F62A8AC" w14:textId="77777777" w:rsidTr="00F90EF6">
        <w:trPr>
          <w:trHeight w:val="144"/>
          <w:jc w:val="center"/>
        </w:trPr>
        <w:tc>
          <w:tcPr>
            <w:tcW w:w="384" w:type="dxa"/>
            <w:shd w:val="clear" w:color="auto" w:fill="auto"/>
            <w:vAlign w:val="center"/>
          </w:tcPr>
          <w:p w14:paraId="102D0AF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61</w:t>
            </w:r>
          </w:p>
        </w:tc>
        <w:tc>
          <w:tcPr>
            <w:tcW w:w="1857" w:type="dxa"/>
            <w:shd w:val="clear" w:color="auto" w:fill="auto"/>
            <w:tcMar>
              <w:top w:w="60" w:type="dxa"/>
              <w:left w:w="120" w:type="dxa"/>
              <w:bottom w:w="60" w:type="dxa"/>
              <w:right w:w="120" w:type="dxa"/>
            </w:tcMar>
            <w:vAlign w:val="center"/>
          </w:tcPr>
          <w:p w14:paraId="2B0B1C19"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Cook Islands</w:t>
            </w:r>
          </w:p>
          <w:p w14:paraId="6441A78C"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66C0D73B" wp14:editId="0F0DCF93">
                  <wp:extent cx="219075" cy="114300"/>
                  <wp:effectExtent l="0" t="0" r="9525" b="0"/>
                  <wp:docPr id="298" name="Picture 298" descr="https://upload.wikimedia.org/wikipedia/commons/thumb/3/35/Flag_of_the_Cook_Islands.svg/23px-Flag_of_the_Cook_Isla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upload.wikimedia.org/wikipedia/commons/thumb/3/35/Flag_of_the_Cook_Islands.svg/23px-Flag_of_the_Cook_Islands.sv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p>
        </w:tc>
        <w:tc>
          <w:tcPr>
            <w:tcW w:w="650" w:type="dxa"/>
            <w:shd w:val="clear" w:color="auto" w:fill="auto"/>
            <w:vAlign w:val="center"/>
          </w:tcPr>
          <w:p w14:paraId="45C5961A"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CK</w:t>
            </w:r>
          </w:p>
        </w:tc>
        <w:tc>
          <w:tcPr>
            <w:tcW w:w="651" w:type="dxa"/>
            <w:vAlign w:val="center"/>
          </w:tcPr>
          <w:p w14:paraId="481C4108"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184</w:t>
            </w:r>
          </w:p>
        </w:tc>
        <w:tc>
          <w:tcPr>
            <w:tcW w:w="1080" w:type="dxa"/>
            <w:vAlign w:val="center"/>
          </w:tcPr>
          <w:p w14:paraId="7EF7A4B9" w14:textId="77777777" w:rsidR="00F90EF6" w:rsidRPr="005F2432" w:rsidRDefault="00F90EF6" w:rsidP="00F90EF6">
            <w:pPr>
              <w:spacing w:after="0" w:line="240" w:lineRule="auto"/>
              <w:ind w:left="29"/>
              <w:jc w:val="center"/>
              <w:rPr>
                <w:rFonts w:eastAsia="Times New Roman" w:cstheme="minorHAnsi"/>
                <w:sz w:val="16"/>
                <w:szCs w:val="16"/>
                <w:lang w:val="en-US"/>
              </w:rPr>
            </w:pPr>
            <w:r w:rsidRPr="005F2432">
              <w:rPr>
                <w:rFonts w:eastAsia="Times New Roman" w:cstheme="minorHAnsi"/>
                <w:sz w:val="16"/>
                <w:szCs w:val="16"/>
                <w:lang w:val="en-US"/>
              </w:rPr>
              <w:t>81</w:t>
            </w:r>
          </w:p>
        </w:tc>
        <w:tc>
          <w:tcPr>
            <w:tcW w:w="1710" w:type="dxa"/>
            <w:shd w:val="clear" w:color="auto" w:fill="auto"/>
            <w:vAlign w:val="center"/>
          </w:tcPr>
          <w:p w14:paraId="7D773EB8"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South-West Pacific</w:t>
            </w:r>
          </w:p>
        </w:tc>
        <w:tc>
          <w:tcPr>
            <w:tcW w:w="2062" w:type="dxa"/>
            <w:shd w:val="clear" w:color="auto" w:fill="auto"/>
            <w:tcMar>
              <w:top w:w="60" w:type="dxa"/>
              <w:left w:w="120" w:type="dxa"/>
              <w:bottom w:w="60" w:type="dxa"/>
              <w:right w:w="120" w:type="dxa"/>
            </w:tcMar>
            <w:vAlign w:val="center"/>
          </w:tcPr>
          <w:p w14:paraId="62AE203D"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4D17A6B1"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496AEC0B" w14:textId="77777777" w:rsidTr="00F90EF6">
        <w:trPr>
          <w:trHeight w:val="144"/>
          <w:jc w:val="center"/>
        </w:trPr>
        <w:tc>
          <w:tcPr>
            <w:tcW w:w="384" w:type="dxa"/>
            <w:shd w:val="clear" w:color="auto" w:fill="auto"/>
            <w:vAlign w:val="center"/>
          </w:tcPr>
          <w:p w14:paraId="26ED9631"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62</w:t>
            </w:r>
          </w:p>
        </w:tc>
        <w:tc>
          <w:tcPr>
            <w:tcW w:w="1857" w:type="dxa"/>
            <w:shd w:val="clear" w:color="auto" w:fill="auto"/>
            <w:tcMar>
              <w:top w:w="60" w:type="dxa"/>
              <w:left w:w="120" w:type="dxa"/>
              <w:bottom w:w="60" w:type="dxa"/>
              <w:right w:w="120" w:type="dxa"/>
            </w:tcMar>
            <w:vAlign w:val="center"/>
          </w:tcPr>
          <w:p w14:paraId="03A7A92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Chile</w:t>
            </w:r>
          </w:p>
          <w:p w14:paraId="520FE38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FE0E56A" wp14:editId="11CDD107">
                  <wp:extent cx="219075" cy="142875"/>
                  <wp:effectExtent l="0" t="0" r="9525" b="9525"/>
                  <wp:docPr id="232" name="Picture 232" descr="https://upload.wikimedia.org/wikipedia/commons/thumb/7/78/Flag_of_Chile.svg/23px-Flag_of_Chi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7/78/Flag_of_Chile.svg/23px-Flag_of_Chile.sv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vAlign w:val="center"/>
          </w:tcPr>
          <w:p w14:paraId="46978C2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CL</w:t>
            </w:r>
          </w:p>
        </w:tc>
        <w:tc>
          <w:tcPr>
            <w:tcW w:w="651" w:type="dxa"/>
            <w:vAlign w:val="center"/>
          </w:tcPr>
          <w:p w14:paraId="3EE8882A"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eastAsia="Times New Roman" w:cstheme="minorHAnsi"/>
                <w:sz w:val="16"/>
                <w:szCs w:val="16"/>
              </w:rPr>
              <w:t>152</w:t>
            </w:r>
          </w:p>
        </w:tc>
        <w:tc>
          <w:tcPr>
            <w:tcW w:w="1080" w:type="dxa"/>
            <w:vMerge w:val="restart"/>
            <w:vAlign w:val="center"/>
          </w:tcPr>
          <w:p w14:paraId="79BC7E7C" w14:textId="77777777" w:rsidR="00F90EF6" w:rsidRPr="005F2432" w:rsidRDefault="00F90EF6" w:rsidP="00F90EF6">
            <w:pPr>
              <w:spacing w:after="0" w:line="240" w:lineRule="auto"/>
              <w:ind w:left="29"/>
              <w:jc w:val="center"/>
              <w:rPr>
                <w:rFonts w:eastAsia="Times New Roman" w:cstheme="minorHAnsi"/>
                <w:sz w:val="16"/>
                <w:szCs w:val="16"/>
              </w:rPr>
            </w:pPr>
            <w:r w:rsidRPr="005F2432">
              <w:rPr>
                <w:rFonts w:eastAsia="Times New Roman" w:cstheme="minorHAnsi"/>
                <w:sz w:val="16"/>
                <w:szCs w:val="16"/>
              </w:rPr>
              <w:t>87</w:t>
            </w:r>
          </w:p>
        </w:tc>
        <w:tc>
          <w:tcPr>
            <w:tcW w:w="1710" w:type="dxa"/>
            <w:vMerge w:val="restart"/>
            <w:shd w:val="clear" w:color="auto" w:fill="auto"/>
            <w:vAlign w:val="center"/>
          </w:tcPr>
          <w:p w14:paraId="4F4D42F9" w14:textId="77777777" w:rsidR="00F90EF6" w:rsidRPr="005F2432" w:rsidRDefault="00F90EF6" w:rsidP="00F90EF6">
            <w:pPr>
              <w:spacing w:after="0" w:line="240" w:lineRule="auto"/>
              <w:ind w:left="165" w:right="75"/>
              <w:jc w:val="center"/>
              <w:rPr>
                <w:rFonts w:eastAsia="Times New Roman" w:cstheme="minorHAnsi"/>
                <w:sz w:val="16"/>
                <w:szCs w:val="16"/>
              </w:rPr>
            </w:pPr>
            <w:r w:rsidRPr="005F2432">
              <w:rPr>
                <w:rFonts w:eastAsia="Times New Roman" w:cstheme="minorHAnsi"/>
                <w:sz w:val="16"/>
                <w:szCs w:val="16"/>
              </w:rPr>
              <w:t>South-East Pacific</w:t>
            </w:r>
          </w:p>
        </w:tc>
        <w:tc>
          <w:tcPr>
            <w:tcW w:w="2062" w:type="dxa"/>
            <w:shd w:val="clear" w:color="auto" w:fill="auto"/>
            <w:tcMar>
              <w:top w:w="60" w:type="dxa"/>
              <w:left w:w="120" w:type="dxa"/>
              <w:bottom w:w="60" w:type="dxa"/>
              <w:right w:w="120" w:type="dxa"/>
            </w:tcMar>
            <w:vAlign w:val="center"/>
          </w:tcPr>
          <w:p w14:paraId="620F21E6"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79944D6B"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69F12C30" w14:textId="77777777" w:rsidTr="00F90EF6">
        <w:trPr>
          <w:trHeight w:val="144"/>
          <w:jc w:val="center"/>
        </w:trPr>
        <w:tc>
          <w:tcPr>
            <w:tcW w:w="384" w:type="dxa"/>
            <w:shd w:val="clear" w:color="auto" w:fill="auto"/>
            <w:vAlign w:val="center"/>
          </w:tcPr>
          <w:p w14:paraId="25EE4AA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63</w:t>
            </w:r>
          </w:p>
        </w:tc>
        <w:tc>
          <w:tcPr>
            <w:tcW w:w="1857" w:type="dxa"/>
            <w:shd w:val="clear" w:color="auto" w:fill="auto"/>
            <w:tcMar>
              <w:top w:w="60" w:type="dxa"/>
              <w:left w:w="120" w:type="dxa"/>
              <w:bottom w:w="60" w:type="dxa"/>
              <w:right w:w="120" w:type="dxa"/>
            </w:tcMar>
          </w:tcPr>
          <w:p w14:paraId="41B378CF" w14:textId="77777777" w:rsidR="00F90EF6" w:rsidRPr="005F2432" w:rsidRDefault="00F90EF6" w:rsidP="00F90EF6">
            <w:pPr>
              <w:spacing w:after="0" w:line="240" w:lineRule="auto"/>
              <w:jc w:val="center"/>
              <w:rPr>
                <w:rFonts w:cstheme="minorHAnsi"/>
                <w:sz w:val="16"/>
                <w:szCs w:val="16"/>
              </w:rPr>
            </w:pPr>
            <w:r w:rsidRPr="005F2432">
              <w:rPr>
                <w:rFonts w:cstheme="minorHAnsi"/>
                <w:sz w:val="16"/>
                <w:szCs w:val="16"/>
              </w:rPr>
              <w:t>Peru</w:t>
            </w:r>
          </w:p>
          <w:p w14:paraId="1D2E6C40"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1FD8B1E4" wp14:editId="572D4215">
                  <wp:extent cx="219075" cy="142875"/>
                  <wp:effectExtent l="0" t="0" r="9525" b="9525"/>
                  <wp:docPr id="299" name="Picture 299" descr="https://upload.wikimedia.org/wikipedia/commons/thumb/c/cf/Flag_of_Peru.svg/23px-Flag_of_Pe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upload.wikimedia.org/wikipedia/commons/thumb/c/cf/Flag_of_Peru.svg/23px-Flag_of_Peru.sv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tcPr>
          <w:p w14:paraId="18FB9EEE"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sz w:val="16"/>
                <w:szCs w:val="16"/>
              </w:rPr>
              <w:t>PE</w:t>
            </w:r>
          </w:p>
        </w:tc>
        <w:tc>
          <w:tcPr>
            <w:tcW w:w="651" w:type="dxa"/>
          </w:tcPr>
          <w:p w14:paraId="080CD579"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cstheme="minorHAnsi"/>
                <w:sz w:val="16"/>
                <w:szCs w:val="16"/>
              </w:rPr>
              <w:t>604</w:t>
            </w:r>
          </w:p>
        </w:tc>
        <w:tc>
          <w:tcPr>
            <w:tcW w:w="1080" w:type="dxa"/>
            <w:vMerge/>
            <w:vAlign w:val="center"/>
          </w:tcPr>
          <w:p w14:paraId="6F664198"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1710" w:type="dxa"/>
            <w:vMerge/>
            <w:shd w:val="clear" w:color="auto" w:fill="auto"/>
            <w:vAlign w:val="center"/>
          </w:tcPr>
          <w:p w14:paraId="40EF5EBA"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3A11DED0"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5A9D91DA"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r w:rsidR="00F90EF6" w:rsidRPr="005F2432" w14:paraId="34520044" w14:textId="77777777" w:rsidTr="00F90EF6">
        <w:trPr>
          <w:trHeight w:val="144"/>
          <w:jc w:val="center"/>
        </w:trPr>
        <w:tc>
          <w:tcPr>
            <w:tcW w:w="384" w:type="dxa"/>
            <w:shd w:val="clear" w:color="auto" w:fill="auto"/>
            <w:vAlign w:val="center"/>
          </w:tcPr>
          <w:p w14:paraId="64391F07"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64</w:t>
            </w:r>
          </w:p>
        </w:tc>
        <w:tc>
          <w:tcPr>
            <w:tcW w:w="1857" w:type="dxa"/>
            <w:shd w:val="clear" w:color="auto" w:fill="auto"/>
            <w:tcMar>
              <w:top w:w="60" w:type="dxa"/>
              <w:left w:w="120" w:type="dxa"/>
              <w:bottom w:w="60" w:type="dxa"/>
              <w:right w:w="120" w:type="dxa"/>
            </w:tcMar>
          </w:tcPr>
          <w:p w14:paraId="7E683777" w14:textId="77777777" w:rsidR="00F90EF6" w:rsidRPr="005F2432" w:rsidRDefault="00F90EF6" w:rsidP="00F90EF6">
            <w:pPr>
              <w:spacing w:after="0" w:line="240" w:lineRule="auto"/>
              <w:jc w:val="center"/>
              <w:rPr>
                <w:rFonts w:cstheme="minorHAnsi"/>
                <w:sz w:val="16"/>
                <w:szCs w:val="16"/>
              </w:rPr>
            </w:pPr>
            <w:r w:rsidRPr="005F2432">
              <w:rPr>
                <w:rFonts w:cstheme="minorHAnsi"/>
                <w:sz w:val="16"/>
                <w:szCs w:val="16"/>
              </w:rPr>
              <w:t>Ecuador</w:t>
            </w:r>
          </w:p>
          <w:p w14:paraId="7F24CDF5"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noProof/>
                <w:lang w:val="en-US"/>
              </w:rPr>
              <w:drawing>
                <wp:inline distT="0" distB="0" distL="0" distR="0" wp14:anchorId="7E4CF9B0" wp14:editId="6A13E1E0">
                  <wp:extent cx="219075" cy="142875"/>
                  <wp:effectExtent l="0" t="0" r="9525" b="9525"/>
                  <wp:docPr id="300" name="Picture 300" descr="https://upload.wikimedia.org/wikipedia/commons/thumb/e/e8/Flag_of_Ecuador.svg/23px-Flag_of_Ecuad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upload.wikimedia.org/wikipedia/commons/thumb/e/e8/Flag_of_Ecuador.svg/23px-Flag_of_Ecuador.sv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650" w:type="dxa"/>
            <w:shd w:val="clear" w:color="auto" w:fill="auto"/>
          </w:tcPr>
          <w:p w14:paraId="41FE286A" w14:textId="77777777" w:rsidR="00F90EF6" w:rsidRPr="005F2432" w:rsidRDefault="00F90EF6" w:rsidP="00F90EF6">
            <w:pPr>
              <w:spacing w:after="0" w:line="240" w:lineRule="auto"/>
              <w:jc w:val="center"/>
              <w:rPr>
                <w:rFonts w:eastAsia="Times New Roman" w:cstheme="minorHAnsi"/>
                <w:sz w:val="16"/>
                <w:szCs w:val="16"/>
              </w:rPr>
            </w:pPr>
            <w:r w:rsidRPr="005F2432">
              <w:rPr>
                <w:rFonts w:cstheme="minorHAnsi"/>
                <w:sz w:val="16"/>
                <w:szCs w:val="16"/>
              </w:rPr>
              <w:t>EC</w:t>
            </w:r>
          </w:p>
        </w:tc>
        <w:tc>
          <w:tcPr>
            <w:tcW w:w="651" w:type="dxa"/>
          </w:tcPr>
          <w:p w14:paraId="4E614073" w14:textId="77777777" w:rsidR="00F90EF6" w:rsidRPr="005F2432" w:rsidRDefault="00F90EF6" w:rsidP="00F90EF6">
            <w:pPr>
              <w:spacing w:after="0" w:line="240" w:lineRule="auto"/>
              <w:ind w:right="75"/>
              <w:jc w:val="center"/>
              <w:rPr>
                <w:rFonts w:eastAsia="Times New Roman" w:cstheme="minorHAnsi"/>
                <w:sz w:val="16"/>
                <w:szCs w:val="16"/>
              </w:rPr>
            </w:pPr>
            <w:r w:rsidRPr="005F2432">
              <w:rPr>
                <w:rFonts w:cstheme="minorHAnsi"/>
                <w:sz w:val="16"/>
                <w:szCs w:val="16"/>
              </w:rPr>
              <w:t>218</w:t>
            </w:r>
          </w:p>
        </w:tc>
        <w:tc>
          <w:tcPr>
            <w:tcW w:w="1080" w:type="dxa"/>
            <w:vMerge/>
            <w:vAlign w:val="center"/>
          </w:tcPr>
          <w:p w14:paraId="03F262BC"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1710" w:type="dxa"/>
            <w:vMerge/>
            <w:shd w:val="clear" w:color="auto" w:fill="auto"/>
            <w:vAlign w:val="center"/>
          </w:tcPr>
          <w:p w14:paraId="04C26971" w14:textId="77777777" w:rsidR="00F90EF6" w:rsidRPr="005F2432" w:rsidRDefault="00F90EF6" w:rsidP="00F90EF6">
            <w:pPr>
              <w:spacing w:after="0" w:line="240" w:lineRule="auto"/>
              <w:ind w:left="165" w:right="75"/>
              <w:jc w:val="center"/>
              <w:rPr>
                <w:rFonts w:eastAsia="Times New Roman" w:cstheme="minorHAnsi"/>
                <w:sz w:val="16"/>
                <w:szCs w:val="16"/>
              </w:rPr>
            </w:pPr>
          </w:p>
        </w:tc>
        <w:tc>
          <w:tcPr>
            <w:tcW w:w="2062" w:type="dxa"/>
            <w:shd w:val="clear" w:color="auto" w:fill="auto"/>
            <w:tcMar>
              <w:top w:w="60" w:type="dxa"/>
              <w:left w:w="120" w:type="dxa"/>
              <w:bottom w:w="60" w:type="dxa"/>
              <w:right w:w="120" w:type="dxa"/>
            </w:tcMar>
            <w:vAlign w:val="center"/>
          </w:tcPr>
          <w:p w14:paraId="3153CECC" w14:textId="77777777" w:rsidR="00F90EF6" w:rsidRPr="005F2432" w:rsidRDefault="00F90EF6" w:rsidP="00F90EF6">
            <w:pPr>
              <w:spacing w:after="0" w:line="240" w:lineRule="auto"/>
              <w:jc w:val="center"/>
              <w:rPr>
                <w:rFonts w:eastAsia="Times New Roman" w:cstheme="minorHAnsi"/>
                <w:sz w:val="16"/>
                <w:szCs w:val="16"/>
              </w:rPr>
            </w:pPr>
            <w:r w:rsidRPr="005F2432">
              <w:rPr>
                <w:rFonts w:eastAsia="Times New Roman" w:cstheme="minorHAnsi"/>
                <w:sz w:val="16"/>
                <w:szCs w:val="16"/>
              </w:rPr>
              <w:t>-</w:t>
            </w:r>
          </w:p>
        </w:tc>
        <w:tc>
          <w:tcPr>
            <w:tcW w:w="6828" w:type="dxa"/>
            <w:shd w:val="clear" w:color="auto" w:fill="auto"/>
            <w:vAlign w:val="center"/>
          </w:tcPr>
          <w:p w14:paraId="77312B2B" w14:textId="77777777" w:rsidR="00F90EF6" w:rsidRPr="005F2432" w:rsidRDefault="00F90EF6" w:rsidP="00F90EF6">
            <w:pPr>
              <w:spacing w:after="0" w:line="240" w:lineRule="auto"/>
              <w:ind w:left="165"/>
              <w:jc w:val="center"/>
              <w:rPr>
                <w:rFonts w:eastAsia="Times New Roman" w:cstheme="minorHAnsi"/>
                <w:sz w:val="16"/>
                <w:szCs w:val="16"/>
              </w:rPr>
            </w:pPr>
            <w:r w:rsidRPr="005F2432">
              <w:rPr>
                <w:rFonts w:eastAsia="Times New Roman" w:cstheme="minorHAnsi"/>
                <w:sz w:val="16"/>
                <w:szCs w:val="16"/>
              </w:rPr>
              <w:t>-</w:t>
            </w:r>
          </w:p>
        </w:tc>
      </w:tr>
    </w:tbl>
    <w:p w14:paraId="48E0FD0E" w14:textId="77777777" w:rsidR="00F90EF6" w:rsidRPr="005F2432" w:rsidRDefault="00F90EF6" w:rsidP="00F90EF6">
      <w:pPr>
        <w:spacing w:after="0" w:line="240" w:lineRule="auto"/>
        <w:ind w:left="-1080"/>
        <w:rPr>
          <w:rFonts w:cstheme="minorHAnsi"/>
          <w:i/>
          <w:iCs/>
          <w:noProof/>
          <w:sz w:val="20"/>
          <w:szCs w:val="20"/>
        </w:rPr>
      </w:pPr>
      <w:r w:rsidRPr="005F2432">
        <w:rPr>
          <w:rFonts w:cstheme="minorHAnsi"/>
          <w:i/>
          <w:iCs/>
          <w:noProof/>
          <w:sz w:val="20"/>
          <w:szCs w:val="20"/>
        </w:rPr>
        <w:t>* Sources:</w:t>
      </w:r>
    </w:p>
    <w:p w14:paraId="7A58DF71" w14:textId="77777777" w:rsidR="00F90EF6" w:rsidRPr="005F2432" w:rsidRDefault="00F90EF6" w:rsidP="00F90EF6">
      <w:pPr>
        <w:spacing w:after="0" w:line="240" w:lineRule="auto"/>
        <w:ind w:left="-1080"/>
        <w:rPr>
          <w:rFonts w:cstheme="minorHAnsi"/>
          <w:noProof/>
          <w:sz w:val="20"/>
          <w:szCs w:val="20"/>
        </w:rPr>
      </w:pPr>
      <w:r w:rsidRPr="005F2432">
        <w:rPr>
          <w:rFonts w:cstheme="minorHAnsi"/>
          <w:noProof/>
          <w:sz w:val="20"/>
          <w:szCs w:val="20"/>
        </w:rPr>
        <w:t>- Ramsar Site (International Wetland)</w:t>
      </w:r>
      <w:r w:rsidRPr="005F2432">
        <w:rPr>
          <w:rFonts w:cstheme="minorHAnsi"/>
          <w:noProof/>
          <w:sz w:val="20"/>
          <w:szCs w:val="20"/>
          <w:vertAlign w:val="superscript"/>
        </w:rPr>
        <w:t xml:space="preserve"> </w:t>
      </w:r>
      <w:r w:rsidRPr="005F2432">
        <w:rPr>
          <w:rFonts w:cstheme="minorHAnsi"/>
          <w:noProof/>
          <w:sz w:val="20"/>
          <w:szCs w:val="20"/>
          <w:vertAlign w:val="subscript"/>
        </w:rPr>
        <w:t xml:space="preserve"> </w:t>
      </w:r>
      <w:r w:rsidRPr="005F2432">
        <w:rPr>
          <w:rFonts w:cstheme="minorHAnsi"/>
          <w:noProof/>
          <w:color w:val="4472C4" w:themeColor="accent1"/>
          <w:sz w:val="20"/>
          <w:szCs w:val="20"/>
        </w:rPr>
        <w:t>https://www.ramsar.org/country-profiles</w:t>
      </w:r>
    </w:p>
    <w:p w14:paraId="3E80FEB1" w14:textId="77777777" w:rsidR="00F90EF6" w:rsidRPr="005F2432" w:rsidRDefault="00F90EF6" w:rsidP="00F90EF6">
      <w:pPr>
        <w:spacing w:after="0" w:line="240" w:lineRule="auto"/>
        <w:ind w:left="-1080"/>
        <w:rPr>
          <w:rFonts w:cstheme="minorHAnsi"/>
          <w:noProof/>
          <w:sz w:val="20"/>
          <w:szCs w:val="20"/>
        </w:rPr>
      </w:pPr>
      <w:r w:rsidRPr="005F2432">
        <w:rPr>
          <w:rFonts w:cstheme="minorHAnsi"/>
          <w:noProof/>
          <w:sz w:val="20"/>
          <w:szCs w:val="20"/>
        </w:rPr>
        <w:t xml:space="preserve">- UNESCO Biosphere Reserve (MAB) </w:t>
      </w:r>
      <w:r w:rsidRPr="005F2432">
        <w:rPr>
          <w:rFonts w:cstheme="minorHAnsi"/>
          <w:noProof/>
          <w:color w:val="4472C4" w:themeColor="accent1"/>
          <w:sz w:val="20"/>
          <w:szCs w:val="20"/>
        </w:rPr>
        <w:t>https://en.unesco.org/countries</w:t>
      </w:r>
    </w:p>
    <w:p w14:paraId="75B7A3E4" w14:textId="77777777" w:rsidR="00F90EF6" w:rsidRPr="005F2432" w:rsidRDefault="00F90EF6" w:rsidP="00F90EF6">
      <w:pPr>
        <w:spacing w:after="0" w:line="240" w:lineRule="auto"/>
        <w:ind w:left="-1080"/>
        <w:rPr>
          <w:rFonts w:cstheme="minorHAnsi"/>
          <w:noProof/>
          <w:color w:val="4472C4" w:themeColor="accent1"/>
          <w:sz w:val="20"/>
          <w:szCs w:val="20"/>
        </w:rPr>
      </w:pPr>
      <w:r w:rsidRPr="005F2432">
        <w:rPr>
          <w:rFonts w:cstheme="minorHAnsi"/>
          <w:noProof/>
          <w:sz w:val="20"/>
          <w:szCs w:val="20"/>
        </w:rPr>
        <w:t xml:space="preserve">- UNESCO World Heritage Site </w:t>
      </w:r>
      <w:hyperlink r:id="rId96" w:history="1">
        <w:r w:rsidRPr="005F2432">
          <w:rPr>
            <w:rFonts w:cstheme="minorHAnsi"/>
            <w:noProof/>
            <w:color w:val="4472C4" w:themeColor="accent1"/>
            <w:sz w:val="20"/>
            <w:szCs w:val="20"/>
          </w:rPr>
          <w:t>https://whc.unesco.org/en/list</w:t>
        </w:r>
      </w:hyperlink>
    </w:p>
    <w:p w14:paraId="211748A2" w14:textId="77777777" w:rsidR="00F90EF6" w:rsidRPr="005F2432" w:rsidRDefault="00F90EF6" w:rsidP="00F90EF6">
      <w:pPr>
        <w:spacing w:after="0" w:line="240" w:lineRule="auto"/>
        <w:ind w:left="-1080"/>
        <w:rPr>
          <w:rFonts w:cstheme="minorHAnsi"/>
          <w:noProof/>
          <w:color w:val="4472C4" w:themeColor="accent1"/>
          <w:sz w:val="20"/>
          <w:szCs w:val="20"/>
        </w:rPr>
      </w:pPr>
      <w:r w:rsidRPr="005F2432">
        <w:rPr>
          <w:rFonts w:cstheme="minorHAnsi"/>
          <w:noProof/>
          <w:sz w:val="20"/>
          <w:szCs w:val="20"/>
        </w:rPr>
        <w:t>- IUCN (Marine Protected Areas – MPAs)</w:t>
      </w:r>
      <w:r w:rsidRPr="005F2432">
        <w:rPr>
          <w:rFonts w:cstheme="minorHAnsi"/>
          <w:noProof/>
          <w:color w:val="4472C4" w:themeColor="accent1"/>
          <w:sz w:val="20"/>
          <w:szCs w:val="20"/>
        </w:rPr>
        <w:t xml:space="preserve"> https://www.iucn.org/theme/marine-and-polar/our-work/marine-protected-areas</w:t>
      </w:r>
    </w:p>
    <w:p w14:paraId="154A2A6C" w14:textId="77777777" w:rsidR="00F90EF6" w:rsidRPr="005F2432" w:rsidRDefault="00F90EF6" w:rsidP="00F90EF6">
      <w:pPr>
        <w:spacing w:after="0" w:line="240" w:lineRule="auto"/>
        <w:ind w:left="-1080"/>
        <w:rPr>
          <w:rFonts w:cstheme="minorHAnsi"/>
          <w:i/>
          <w:iCs/>
          <w:sz w:val="19"/>
          <w:szCs w:val="19"/>
        </w:rPr>
      </w:pPr>
      <w:r w:rsidRPr="005F2432">
        <w:rPr>
          <w:rFonts w:cstheme="minorHAnsi"/>
          <w:noProof/>
          <w:sz w:val="20"/>
          <w:szCs w:val="20"/>
        </w:rPr>
        <w:t>- Wells et al. (2008) [Wells S, Sheppard V, Van Lavieren H, Barnard N, Kershaw F, Corrigan C, Teleki K, Stock P, Adler E. National and regional networks of marine protected areas: a review of progress. Master Evaluation for the UN Effort. World Conservation Monitoring Centre, Cambridge, UK, 2008.]</w:t>
      </w:r>
    </w:p>
    <w:p w14:paraId="594A3438" w14:textId="77777777" w:rsidR="00F90EF6" w:rsidRPr="005F2432" w:rsidRDefault="00F90EF6" w:rsidP="00F90EF6">
      <w:pPr>
        <w:autoSpaceDE w:val="0"/>
        <w:autoSpaceDN w:val="0"/>
        <w:adjustRightInd w:val="0"/>
        <w:spacing w:after="0" w:line="240" w:lineRule="auto"/>
        <w:rPr>
          <w:rFonts w:cstheme="minorHAnsi"/>
          <w:i/>
          <w:iCs/>
          <w:sz w:val="19"/>
          <w:szCs w:val="19"/>
        </w:rPr>
        <w:sectPr w:rsidR="00F90EF6" w:rsidRPr="005F2432" w:rsidSect="00F90EF6">
          <w:pgSz w:w="15840" w:h="12240" w:orient="landscape"/>
          <w:pgMar w:top="630" w:right="1440" w:bottom="1440" w:left="1440" w:header="720" w:footer="720" w:gutter="0"/>
          <w:cols w:space="720"/>
          <w:docGrid w:linePitch="360"/>
        </w:sectPr>
      </w:pPr>
    </w:p>
    <w:p w14:paraId="0EC23106" w14:textId="1824CCD6" w:rsidR="00F90EF6" w:rsidRPr="005F2432" w:rsidRDefault="00F90EF6" w:rsidP="00F90EF6">
      <w:pPr>
        <w:rPr>
          <w:rFonts w:cstheme="minorHAnsi"/>
          <w:i/>
          <w:iCs/>
        </w:rPr>
      </w:pPr>
    </w:p>
    <w:p w14:paraId="4ADF5D24" w14:textId="77777777" w:rsidR="00F90EF6" w:rsidRPr="005F2432" w:rsidRDefault="00F90EF6" w:rsidP="00F90EF6">
      <w:pPr>
        <w:autoSpaceDE w:val="0"/>
        <w:autoSpaceDN w:val="0"/>
        <w:adjustRightInd w:val="0"/>
        <w:spacing w:after="0" w:line="240" w:lineRule="auto"/>
        <w:rPr>
          <w:rFonts w:cstheme="minorHAnsi"/>
          <w:i/>
          <w:iCs/>
          <w:sz w:val="19"/>
          <w:szCs w:val="19"/>
        </w:rPr>
      </w:pPr>
    </w:p>
    <w:p w14:paraId="3C6FBFB4" w14:textId="11D5DA9F" w:rsidR="000F37E8" w:rsidRPr="005F2432" w:rsidRDefault="000F37E8" w:rsidP="006311A6">
      <w:pPr>
        <w:pStyle w:val="Caption"/>
        <w:rPr>
          <w:rFonts w:cstheme="minorHAnsi"/>
        </w:rPr>
      </w:pPr>
      <w:bookmarkStart w:id="213" w:name="_Ref10710289"/>
      <w:bookmarkStart w:id="214" w:name="_Ref10710264"/>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3</w:t>
      </w:r>
      <w:r w:rsidRPr="005F2432">
        <w:rPr>
          <w:rFonts w:cstheme="minorHAnsi"/>
        </w:rPr>
        <w:fldChar w:fldCharType="end"/>
      </w:r>
      <w:bookmarkEnd w:id="213"/>
      <w:r w:rsidRPr="005F2432">
        <w:rPr>
          <w:rFonts w:cstheme="minorHAnsi"/>
        </w:rPr>
        <w:t>: Comparison of the ω3 fatty acids content of farmed and captured fish.</w:t>
      </w:r>
      <w:bookmarkEnd w:id="214"/>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792"/>
        <w:gridCol w:w="5583"/>
        <w:gridCol w:w="1493"/>
        <w:gridCol w:w="1482"/>
      </w:tblGrid>
      <w:tr w:rsidR="00F90EF6" w:rsidRPr="005F2432" w14:paraId="423F9DBC" w14:textId="77777777" w:rsidTr="00F90EF6">
        <w:trPr>
          <w:trHeight w:val="377"/>
          <w:jc w:val="center"/>
        </w:trPr>
        <w:tc>
          <w:tcPr>
            <w:tcW w:w="792" w:type="dxa"/>
            <w:vMerge w:val="restart"/>
            <w:shd w:val="clear" w:color="auto" w:fill="F2F2F2" w:themeFill="background1" w:themeFillShade="F2"/>
            <w:vAlign w:val="center"/>
          </w:tcPr>
          <w:p w14:paraId="7604FD20" w14:textId="77777777" w:rsidR="00F90EF6" w:rsidRPr="005F2432" w:rsidRDefault="00F90EF6" w:rsidP="00F90EF6">
            <w:pPr>
              <w:jc w:val="center"/>
              <w:rPr>
                <w:rFonts w:cstheme="minorHAnsi"/>
                <w:b/>
                <w:bCs/>
                <w:sz w:val="20"/>
                <w:szCs w:val="20"/>
              </w:rPr>
            </w:pPr>
            <w:r w:rsidRPr="005F2432">
              <w:rPr>
                <w:rFonts w:cstheme="minorHAnsi"/>
                <w:b/>
                <w:bCs/>
                <w:sz w:val="20"/>
                <w:szCs w:val="20"/>
              </w:rPr>
              <w:t>No</w:t>
            </w:r>
          </w:p>
        </w:tc>
        <w:tc>
          <w:tcPr>
            <w:tcW w:w="5583" w:type="dxa"/>
            <w:vMerge w:val="restart"/>
            <w:shd w:val="clear" w:color="auto" w:fill="F2F2F2" w:themeFill="background1" w:themeFillShade="F2"/>
            <w:vAlign w:val="center"/>
          </w:tcPr>
          <w:p w14:paraId="386FA6AB" w14:textId="77777777" w:rsidR="00F90EF6" w:rsidRPr="005F2432" w:rsidRDefault="00F90EF6" w:rsidP="00F90EF6">
            <w:pPr>
              <w:jc w:val="center"/>
              <w:rPr>
                <w:rFonts w:cstheme="minorHAnsi"/>
                <w:b/>
                <w:bCs/>
                <w:sz w:val="20"/>
                <w:szCs w:val="20"/>
              </w:rPr>
            </w:pPr>
            <w:r w:rsidRPr="005F2432">
              <w:rPr>
                <w:rFonts w:cstheme="minorHAnsi"/>
                <w:b/>
                <w:bCs/>
                <w:sz w:val="20"/>
                <w:szCs w:val="20"/>
              </w:rPr>
              <w:t>Species (Common / Scientific name)</w:t>
            </w:r>
          </w:p>
        </w:tc>
        <w:tc>
          <w:tcPr>
            <w:tcW w:w="2975" w:type="dxa"/>
            <w:gridSpan w:val="2"/>
            <w:shd w:val="clear" w:color="auto" w:fill="F2F2F2" w:themeFill="background1" w:themeFillShade="F2"/>
            <w:vAlign w:val="center"/>
          </w:tcPr>
          <w:p w14:paraId="2E59B348" w14:textId="77777777" w:rsidR="00F90EF6" w:rsidRPr="005F2432" w:rsidRDefault="00F90EF6" w:rsidP="00F90EF6">
            <w:pPr>
              <w:jc w:val="center"/>
              <w:rPr>
                <w:rFonts w:cstheme="minorHAnsi"/>
                <w:b/>
                <w:bCs/>
                <w:sz w:val="20"/>
                <w:szCs w:val="20"/>
              </w:rPr>
            </w:pPr>
            <w:r w:rsidRPr="005F2432">
              <w:rPr>
                <w:rFonts w:cstheme="minorHAnsi"/>
                <w:b/>
                <w:bCs/>
                <w:sz w:val="20"/>
                <w:szCs w:val="20"/>
              </w:rPr>
              <w:t>Omega 3 (g/kg)</w:t>
            </w:r>
          </w:p>
        </w:tc>
      </w:tr>
      <w:tr w:rsidR="00F90EF6" w:rsidRPr="005F2432" w14:paraId="5D7E44CA" w14:textId="77777777" w:rsidTr="00F90EF6">
        <w:trPr>
          <w:trHeight w:val="323"/>
          <w:jc w:val="center"/>
        </w:trPr>
        <w:tc>
          <w:tcPr>
            <w:tcW w:w="792" w:type="dxa"/>
            <w:vMerge/>
            <w:shd w:val="clear" w:color="auto" w:fill="F2F2F2" w:themeFill="background1" w:themeFillShade="F2"/>
            <w:vAlign w:val="center"/>
          </w:tcPr>
          <w:p w14:paraId="1D930134" w14:textId="77777777" w:rsidR="00F90EF6" w:rsidRPr="005F2432" w:rsidRDefault="00F90EF6" w:rsidP="00F90EF6">
            <w:pPr>
              <w:jc w:val="center"/>
              <w:rPr>
                <w:rFonts w:cstheme="minorHAnsi"/>
                <w:b/>
                <w:bCs/>
                <w:sz w:val="20"/>
                <w:szCs w:val="20"/>
              </w:rPr>
            </w:pPr>
          </w:p>
        </w:tc>
        <w:tc>
          <w:tcPr>
            <w:tcW w:w="5583" w:type="dxa"/>
            <w:vMerge/>
            <w:shd w:val="clear" w:color="auto" w:fill="F2F2F2" w:themeFill="background1" w:themeFillShade="F2"/>
            <w:vAlign w:val="center"/>
          </w:tcPr>
          <w:p w14:paraId="2BA1DB71" w14:textId="77777777" w:rsidR="00F90EF6" w:rsidRPr="005F2432" w:rsidRDefault="00F90EF6" w:rsidP="00F90EF6">
            <w:pPr>
              <w:jc w:val="center"/>
              <w:rPr>
                <w:rFonts w:cstheme="minorHAnsi"/>
                <w:b/>
                <w:bCs/>
                <w:sz w:val="20"/>
                <w:szCs w:val="20"/>
              </w:rPr>
            </w:pPr>
          </w:p>
        </w:tc>
        <w:tc>
          <w:tcPr>
            <w:tcW w:w="1493" w:type="dxa"/>
            <w:shd w:val="clear" w:color="auto" w:fill="F2F2F2" w:themeFill="background1" w:themeFillShade="F2"/>
            <w:vAlign w:val="center"/>
          </w:tcPr>
          <w:p w14:paraId="7B6C56B0" w14:textId="77777777" w:rsidR="00F90EF6" w:rsidRPr="005F2432" w:rsidRDefault="00F90EF6" w:rsidP="00F90EF6">
            <w:pPr>
              <w:jc w:val="center"/>
              <w:rPr>
                <w:rFonts w:cstheme="minorHAnsi"/>
                <w:b/>
                <w:bCs/>
                <w:sz w:val="20"/>
                <w:szCs w:val="20"/>
              </w:rPr>
            </w:pPr>
            <w:r w:rsidRPr="005F2432">
              <w:rPr>
                <w:rFonts w:cstheme="minorHAnsi"/>
                <w:b/>
                <w:bCs/>
                <w:sz w:val="20"/>
                <w:szCs w:val="20"/>
              </w:rPr>
              <w:t>Captured</w:t>
            </w:r>
          </w:p>
        </w:tc>
        <w:tc>
          <w:tcPr>
            <w:tcW w:w="1482" w:type="dxa"/>
            <w:shd w:val="clear" w:color="auto" w:fill="F2F2F2" w:themeFill="background1" w:themeFillShade="F2"/>
            <w:vAlign w:val="center"/>
          </w:tcPr>
          <w:p w14:paraId="06469993" w14:textId="77777777" w:rsidR="00F90EF6" w:rsidRPr="005F2432" w:rsidRDefault="00F90EF6" w:rsidP="00F90EF6">
            <w:pPr>
              <w:jc w:val="center"/>
              <w:rPr>
                <w:rFonts w:cstheme="minorHAnsi"/>
                <w:b/>
                <w:bCs/>
                <w:sz w:val="20"/>
                <w:szCs w:val="20"/>
              </w:rPr>
            </w:pPr>
            <w:r w:rsidRPr="005F2432">
              <w:rPr>
                <w:rFonts w:cstheme="minorHAnsi"/>
                <w:b/>
                <w:bCs/>
                <w:sz w:val="20"/>
                <w:szCs w:val="20"/>
              </w:rPr>
              <w:t>Farmed</w:t>
            </w:r>
          </w:p>
        </w:tc>
      </w:tr>
      <w:tr w:rsidR="00F90EF6" w:rsidRPr="005F2432" w14:paraId="3EC47627" w14:textId="77777777" w:rsidTr="00F90EF6">
        <w:trPr>
          <w:trHeight w:val="432"/>
          <w:jc w:val="center"/>
        </w:trPr>
        <w:tc>
          <w:tcPr>
            <w:tcW w:w="792" w:type="dxa"/>
            <w:vAlign w:val="center"/>
          </w:tcPr>
          <w:p w14:paraId="5021CF8D" w14:textId="77777777" w:rsidR="00F90EF6" w:rsidRPr="005F2432" w:rsidRDefault="00F90EF6" w:rsidP="00F90EF6">
            <w:pPr>
              <w:jc w:val="center"/>
              <w:rPr>
                <w:rFonts w:cstheme="minorHAnsi"/>
                <w:sz w:val="20"/>
                <w:szCs w:val="20"/>
              </w:rPr>
            </w:pPr>
            <w:r w:rsidRPr="005F2432">
              <w:rPr>
                <w:rFonts w:cstheme="minorHAnsi"/>
                <w:sz w:val="20"/>
                <w:szCs w:val="20"/>
              </w:rPr>
              <w:t>1</w:t>
            </w:r>
          </w:p>
        </w:tc>
        <w:tc>
          <w:tcPr>
            <w:tcW w:w="5583" w:type="dxa"/>
            <w:vAlign w:val="center"/>
          </w:tcPr>
          <w:p w14:paraId="3C2429B7" w14:textId="77777777" w:rsidR="00F90EF6" w:rsidRPr="005F2432" w:rsidRDefault="00F90EF6" w:rsidP="00F90EF6">
            <w:pPr>
              <w:rPr>
                <w:rFonts w:cstheme="minorHAnsi"/>
                <w:sz w:val="20"/>
                <w:szCs w:val="20"/>
              </w:rPr>
            </w:pPr>
            <w:r w:rsidRPr="005F2432">
              <w:rPr>
                <w:rFonts w:cstheme="minorHAnsi"/>
                <w:sz w:val="20"/>
                <w:szCs w:val="20"/>
              </w:rPr>
              <w:t>Sea bream (</w:t>
            </w:r>
            <w:r w:rsidRPr="005F2432">
              <w:rPr>
                <w:rFonts w:cstheme="minorHAnsi"/>
                <w:i/>
                <w:iCs/>
                <w:sz w:val="20"/>
                <w:szCs w:val="20"/>
              </w:rPr>
              <w:t xml:space="preserve">Pagellus </w:t>
            </w:r>
            <w:r w:rsidRPr="005F2432">
              <w:rPr>
                <w:rFonts w:cstheme="minorHAnsi"/>
                <w:sz w:val="20"/>
                <w:szCs w:val="20"/>
              </w:rPr>
              <w:t xml:space="preserve">sp.) </w:t>
            </w:r>
          </w:p>
        </w:tc>
        <w:tc>
          <w:tcPr>
            <w:tcW w:w="1493" w:type="dxa"/>
            <w:vAlign w:val="center"/>
          </w:tcPr>
          <w:p w14:paraId="526134FC" w14:textId="77777777" w:rsidR="00F90EF6" w:rsidRPr="005F2432" w:rsidRDefault="00F90EF6" w:rsidP="00F90EF6">
            <w:pPr>
              <w:jc w:val="center"/>
              <w:rPr>
                <w:rFonts w:cstheme="minorHAnsi"/>
                <w:sz w:val="20"/>
                <w:szCs w:val="20"/>
              </w:rPr>
            </w:pPr>
            <w:r w:rsidRPr="005F2432">
              <w:rPr>
                <w:rFonts w:cstheme="minorHAnsi"/>
                <w:sz w:val="20"/>
                <w:szCs w:val="20"/>
              </w:rPr>
              <w:t>5.67-11.73</w:t>
            </w:r>
          </w:p>
        </w:tc>
        <w:tc>
          <w:tcPr>
            <w:tcW w:w="1482" w:type="dxa"/>
            <w:vAlign w:val="center"/>
          </w:tcPr>
          <w:p w14:paraId="763A89C6" w14:textId="77777777" w:rsidR="00F90EF6" w:rsidRPr="005F2432" w:rsidRDefault="00F90EF6" w:rsidP="00F90EF6">
            <w:pPr>
              <w:jc w:val="center"/>
              <w:rPr>
                <w:rFonts w:cstheme="minorHAnsi"/>
                <w:sz w:val="20"/>
                <w:szCs w:val="20"/>
              </w:rPr>
            </w:pPr>
            <w:r w:rsidRPr="005F2432">
              <w:rPr>
                <w:rFonts w:cstheme="minorHAnsi"/>
                <w:sz w:val="20"/>
                <w:szCs w:val="20"/>
              </w:rPr>
              <w:t>2.88-3.81</w:t>
            </w:r>
          </w:p>
        </w:tc>
      </w:tr>
      <w:tr w:rsidR="00F90EF6" w:rsidRPr="005F2432" w14:paraId="436EDAF3" w14:textId="77777777" w:rsidTr="00F90EF6">
        <w:trPr>
          <w:trHeight w:val="432"/>
          <w:jc w:val="center"/>
        </w:trPr>
        <w:tc>
          <w:tcPr>
            <w:tcW w:w="792" w:type="dxa"/>
            <w:vAlign w:val="center"/>
          </w:tcPr>
          <w:p w14:paraId="11F58E83" w14:textId="77777777" w:rsidR="00F90EF6" w:rsidRPr="005F2432" w:rsidRDefault="00F90EF6" w:rsidP="00F90EF6">
            <w:pPr>
              <w:jc w:val="center"/>
              <w:rPr>
                <w:rFonts w:cstheme="minorHAnsi"/>
                <w:sz w:val="20"/>
                <w:szCs w:val="20"/>
              </w:rPr>
            </w:pPr>
            <w:r w:rsidRPr="005F2432">
              <w:rPr>
                <w:rFonts w:cstheme="minorHAnsi"/>
                <w:sz w:val="20"/>
                <w:szCs w:val="20"/>
              </w:rPr>
              <w:t>3</w:t>
            </w:r>
          </w:p>
        </w:tc>
        <w:tc>
          <w:tcPr>
            <w:tcW w:w="5583" w:type="dxa"/>
            <w:vAlign w:val="center"/>
          </w:tcPr>
          <w:p w14:paraId="1468F0FD" w14:textId="77777777" w:rsidR="00F90EF6" w:rsidRPr="005F2432" w:rsidRDefault="00F90EF6" w:rsidP="00F90EF6">
            <w:pPr>
              <w:rPr>
                <w:rFonts w:cstheme="minorHAnsi"/>
                <w:sz w:val="20"/>
                <w:szCs w:val="20"/>
              </w:rPr>
            </w:pPr>
            <w:r w:rsidRPr="005F2432">
              <w:rPr>
                <w:rFonts w:cstheme="minorHAnsi"/>
                <w:sz w:val="20"/>
                <w:szCs w:val="20"/>
              </w:rPr>
              <w:t>Sturgeon (</w:t>
            </w:r>
            <w:r w:rsidRPr="005F2432">
              <w:rPr>
                <w:rFonts w:cstheme="minorHAnsi"/>
                <w:i/>
                <w:iCs/>
                <w:sz w:val="20"/>
                <w:szCs w:val="20"/>
              </w:rPr>
              <w:t>Huso huso</w:t>
            </w:r>
            <w:r w:rsidRPr="005F2432">
              <w:rPr>
                <w:rFonts w:cstheme="minorHAnsi"/>
                <w:sz w:val="20"/>
                <w:szCs w:val="20"/>
              </w:rPr>
              <w:t xml:space="preserve">) </w:t>
            </w:r>
          </w:p>
        </w:tc>
        <w:tc>
          <w:tcPr>
            <w:tcW w:w="1493" w:type="dxa"/>
            <w:vAlign w:val="center"/>
          </w:tcPr>
          <w:p w14:paraId="18F1D2A2" w14:textId="77777777" w:rsidR="00F90EF6" w:rsidRPr="005F2432" w:rsidRDefault="00F90EF6" w:rsidP="00F90EF6">
            <w:pPr>
              <w:jc w:val="center"/>
              <w:rPr>
                <w:rFonts w:cstheme="minorHAnsi"/>
                <w:sz w:val="20"/>
                <w:szCs w:val="20"/>
              </w:rPr>
            </w:pPr>
            <w:r w:rsidRPr="005F2432">
              <w:rPr>
                <w:rFonts w:cstheme="minorHAnsi"/>
                <w:sz w:val="20"/>
                <w:szCs w:val="20"/>
              </w:rPr>
              <w:t>25.31</w:t>
            </w:r>
          </w:p>
        </w:tc>
        <w:tc>
          <w:tcPr>
            <w:tcW w:w="1482" w:type="dxa"/>
            <w:vAlign w:val="center"/>
          </w:tcPr>
          <w:p w14:paraId="102A5796" w14:textId="77777777" w:rsidR="00F90EF6" w:rsidRPr="005F2432" w:rsidRDefault="00F90EF6" w:rsidP="00F90EF6">
            <w:pPr>
              <w:jc w:val="center"/>
              <w:rPr>
                <w:rFonts w:cstheme="minorHAnsi"/>
                <w:sz w:val="20"/>
                <w:szCs w:val="20"/>
              </w:rPr>
            </w:pPr>
            <w:r w:rsidRPr="005F2432">
              <w:rPr>
                <w:rFonts w:cstheme="minorHAnsi"/>
                <w:sz w:val="20"/>
                <w:szCs w:val="20"/>
              </w:rPr>
              <w:t>7.24</w:t>
            </w:r>
          </w:p>
        </w:tc>
      </w:tr>
      <w:tr w:rsidR="00F90EF6" w:rsidRPr="005F2432" w14:paraId="16F0DC26" w14:textId="77777777" w:rsidTr="00F90EF6">
        <w:trPr>
          <w:trHeight w:val="432"/>
          <w:jc w:val="center"/>
        </w:trPr>
        <w:tc>
          <w:tcPr>
            <w:tcW w:w="792" w:type="dxa"/>
            <w:vAlign w:val="center"/>
          </w:tcPr>
          <w:p w14:paraId="0ED284BB" w14:textId="77777777" w:rsidR="00F90EF6" w:rsidRPr="005F2432" w:rsidRDefault="00F90EF6" w:rsidP="00F90EF6">
            <w:pPr>
              <w:jc w:val="center"/>
              <w:rPr>
                <w:rFonts w:cstheme="minorHAnsi"/>
                <w:sz w:val="20"/>
                <w:szCs w:val="20"/>
              </w:rPr>
            </w:pPr>
            <w:r w:rsidRPr="005F2432">
              <w:rPr>
                <w:rFonts w:cstheme="minorHAnsi"/>
                <w:sz w:val="20"/>
                <w:szCs w:val="20"/>
              </w:rPr>
              <w:t>4</w:t>
            </w:r>
          </w:p>
        </w:tc>
        <w:tc>
          <w:tcPr>
            <w:tcW w:w="5583" w:type="dxa"/>
            <w:vAlign w:val="center"/>
          </w:tcPr>
          <w:p w14:paraId="3D3AB55A" w14:textId="77777777" w:rsidR="00F90EF6" w:rsidRPr="005F2432" w:rsidRDefault="00F90EF6" w:rsidP="00F90EF6">
            <w:pPr>
              <w:rPr>
                <w:rFonts w:cstheme="minorHAnsi"/>
                <w:sz w:val="20"/>
                <w:szCs w:val="20"/>
              </w:rPr>
            </w:pPr>
            <w:r w:rsidRPr="005F2432">
              <w:rPr>
                <w:rFonts w:cstheme="minorHAnsi"/>
                <w:sz w:val="20"/>
                <w:szCs w:val="20"/>
              </w:rPr>
              <w:t>Sturgeon (</w:t>
            </w:r>
            <w:r w:rsidRPr="005F2432">
              <w:rPr>
                <w:rFonts w:cstheme="minorHAnsi"/>
                <w:i/>
                <w:iCs/>
                <w:sz w:val="20"/>
                <w:szCs w:val="20"/>
              </w:rPr>
              <w:t>Acipenser baerii</w:t>
            </w:r>
            <w:r w:rsidRPr="005F2432">
              <w:rPr>
                <w:rFonts w:cstheme="minorHAnsi"/>
                <w:sz w:val="20"/>
                <w:szCs w:val="20"/>
              </w:rPr>
              <w:t xml:space="preserve">) </w:t>
            </w:r>
          </w:p>
        </w:tc>
        <w:tc>
          <w:tcPr>
            <w:tcW w:w="1493" w:type="dxa"/>
            <w:vAlign w:val="center"/>
          </w:tcPr>
          <w:p w14:paraId="104C191C" w14:textId="77777777" w:rsidR="00F90EF6" w:rsidRPr="005F2432" w:rsidRDefault="00F90EF6" w:rsidP="00F90EF6">
            <w:pPr>
              <w:jc w:val="center"/>
              <w:rPr>
                <w:rFonts w:cstheme="minorHAnsi"/>
                <w:sz w:val="20"/>
                <w:szCs w:val="20"/>
              </w:rPr>
            </w:pPr>
            <w:r w:rsidRPr="005F2432">
              <w:rPr>
                <w:rFonts w:cstheme="minorHAnsi"/>
                <w:sz w:val="20"/>
                <w:szCs w:val="20"/>
              </w:rPr>
              <w:t>19.98</w:t>
            </w:r>
          </w:p>
        </w:tc>
        <w:tc>
          <w:tcPr>
            <w:tcW w:w="1482" w:type="dxa"/>
            <w:vAlign w:val="center"/>
          </w:tcPr>
          <w:p w14:paraId="526C11BA" w14:textId="77777777" w:rsidR="00F90EF6" w:rsidRPr="005F2432" w:rsidRDefault="00F90EF6" w:rsidP="00F90EF6">
            <w:pPr>
              <w:jc w:val="center"/>
              <w:rPr>
                <w:rFonts w:cstheme="minorHAnsi"/>
                <w:sz w:val="20"/>
                <w:szCs w:val="20"/>
              </w:rPr>
            </w:pPr>
            <w:r w:rsidRPr="005F2432">
              <w:rPr>
                <w:rFonts w:cstheme="minorHAnsi"/>
                <w:sz w:val="20"/>
                <w:szCs w:val="20"/>
              </w:rPr>
              <w:t>5.23</w:t>
            </w:r>
          </w:p>
        </w:tc>
      </w:tr>
      <w:tr w:rsidR="00F90EF6" w:rsidRPr="005F2432" w14:paraId="093A9208" w14:textId="77777777" w:rsidTr="00F90EF6">
        <w:trPr>
          <w:trHeight w:val="432"/>
          <w:jc w:val="center"/>
        </w:trPr>
        <w:tc>
          <w:tcPr>
            <w:tcW w:w="792" w:type="dxa"/>
            <w:vAlign w:val="center"/>
          </w:tcPr>
          <w:p w14:paraId="313A4D89" w14:textId="77777777" w:rsidR="00F90EF6" w:rsidRPr="005F2432" w:rsidRDefault="00F90EF6" w:rsidP="00F90EF6">
            <w:pPr>
              <w:jc w:val="center"/>
              <w:rPr>
                <w:rFonts w:cstheme="minorHAnsi"/>
                <w:sz w:val="20"/>
                <w:szCs w:val="20"/>
              </w:rPr>
            </w:pPr>
            <w:r w:rsidRPr="005F2432">
              <w:rPr>
                <w:rFonts w:cstheme="minorHAnsi"/>
                <w:sz w:val="20"/>
                <w:szCs w:val="20"/>
              </w:rPr>
              <w:t>5</w:t>
            </w:r>
          </w:p>
        </w:tc>
        <w:tc>
          <w:tcPr>
            <w:tcW w:w="5583" w:type="dxa"/>
            <w:vAlign w:val="center"/>
          </w:tcPr>
          <w:p w14:paraId="24BD4F4C" w14:textId="77777777" w:rsidR="00F90EF6" w:rsidRPr="005F2432" w:rsidRDefault="00F90EF6" w:rsidP="00F90EF6">
            <w:pPr>
              <w:rPr>
                <w:rFonts w:cstheme="minorHAnsi"/>
                <w:sz w:val="20"/>
                <w:szCs w:val="20"/>
              </w:rPr>
            </w:pPr>
            <w:r w:rsidRPr="005F2432">
              <w:rPr>
                <w:rFonts w:cstheme="minorHAnsi"/>
                <w:sz w:val="20"/>
                <w:szCs w:val="20"/>
              </w:rPr>
              <w:t>Sturgeon (</w:t>
            </w:r>
            <w:r w:rsidRPr="005F2432">
              <w:rPr>
                <w:rFonts w:cstheme="minorHAnsi"/>
                <w:i/>
                <w:iCs/>
                <w:sz w:val="20"/>
                <w:szCs w:val="20"/>
              </w:rPr>
              <w:t>Acipenser naccarii</w:t>
            </w:r>
            <w:r w:rsidRPr="005F2432">
              <w:rPr>
                <w:rFonts w:cstheme="minorHAnsi"/>
                <w:sz w:val="20"/>
                <w:szCs w:val="20"/>
              </w:rPr>
              <w:t xml:space="preserve">) </w:t>
            </w:r>
          </w:p>
        </w:tc>
        <w:tc>
          <w:tcPr>
            <w:tcW w:w="1493" w:type="dxa"/>
            <w:vAlign w:val="center"/>
          </w:tcPr>
          <w:p w14:paraId="0D97D7E0" w14:textId="77777777" w:rsidR="00F90EF6" w:rsidRPr="005F2432" w:rsidRDefault="00F90EF6" w:rsidP="00F90EF6">
            <w:pPr>
              <w:jc w:val="center"/>
              <w:rPr>
                <w:rFonts w:cstheme="minorHAnsi"/>
                <w:sz w:val="20"/>
                <w:szCs w:val="20"/>
              </w:rPr>
            </w:pPr>
            <w:r w:rsidRPr="005F2432">
              <w:rPr>
                <w:rFonts w:cstheme="minorHAnsi"/>
                <w:sz w:val="20"/>
                <w:szCs w:val="20"/>
              </w:rPr>
              <w:t>16.66</w:t>
            </w:r>
          </w:p>
        </w:tc>
        <w:tc>
          <w:tcPr>
            <w:tcW w:w="1482" w:type="dxa"/>
            <w:vAlign w:val="center"/>
          </w:tcPr>
          <w:p w14:paraId="154167DF" w14:textId="77777777" w:rsidR="00F90EF6" w:rsidRPr="005F2432" w:rsidRDefault="00F90EF6" w:rsidP="00F90EF6">
            <w:pPr>
              <w:jc w:val="center"/>
              <w:rPr>
                <w:rFonts w:cstheme="minorHAnsi"/>
                <w:sz w:val="20"/>
                <w:szCs w:val="20"/>
              </w:rPr>
            </w:pPr>
            <w:r w:rsidRPr="005F2432">
              <w:rPr>
                <w:rFonts w:cstheme="minorHAnsi"/>
                <w:sz w:val="20"/>
                <w:szCs w:val="20"/>
              </w:rPr>
              <w:t>3.51</w:t>
            </w:r>
          </w:p>
        </w:tc>
      </w:tr>
      <w:tr w:rsidR="00F90EF6" w:rsidRPr="005F2432" w14:paraId="530A94CD" w14:textId="77777777" w:rsidTr="00F90EF6">
        <w:trPr>
          <w:trHeight w:val="432"/>
          <w:jc w:val="center"/>
        </w:trPr>
        <w:tc>
          <w:tcPr>
            <w:tcW w:w="792" w:type="dxa"/>
            <w:vAlign w:val="center"/>
          </w:tcPr>
          <w:p w14:paraId="27010357" w14:textId="77777777" w:rsidR="00F90EF6" w:rsidRPr="005F2432" w:rsidRDefault="00F90EF6" w:rsidP="00F90EF6">
            <w:pPr>
              <w:jc w:val="center"/>
              <w:rPr>
                <w:rFonts w:cstheme="minorHAnsi"/>
                <w:sz w:val="20"/>
                <w:szCs w:val="20"/>
              </w:rPr>
            </w:pPr>
            <w:r w:rsidRPr="005F2432">
              <w:rPr>
                <w:rFonts w:cstheme="minorHAnsi"/>
                <w:sz w:val="20"/>
                <w:szCs w:val="20"/>
              </w:rPr>
              <w:t>6</w:t>
            </w:r>
          </w:p>
        </w:tc>
        <w:tc>
          <w:tcPr>
            <w:tcW w:w="5583" w:type="dxa"/>
            <w:vAlign w:val="center"/>
          </w:tcPr>
          <w:p w14:paraId="6CE9F08D" w14:textId="77777777" w:rsidR="00F90EF6" w:rsidRPr="005F2432" w:rsidRDefault="00F90EF6" w:rsidP="00F90EF6">
            <w:pPr>
              <w:rPr>
                <w:rFonts w:cstheme="minorHAnsi"/>
                <w:sz w:val="20"/>
                <w:szCs w:val="20"/>
              </w:rPr>
            </w:pPr>
            <w:r w:rsidRPr="005F2432">
              <w:rPr>
                <w:rFonts w:cstheme="minorHAnsi"/>
                <w:sz w:val="20"/>
                <w:szCs w:val="20"/>
              </w:rPr>
              <w:t>Sturgeon (</w:t>
            </w:r>
            <w:r w:rsidRPr="005F2432">
              <w:rPr>
                <w:rFonts w:cstheme="minorHAnsi"/>
                <w:i/>
                <w:iCs/>
                <w:sz w:val="20"/>
                <w:szCs w:val="20"/>
              </w:rPr>
              <w:t>Acipenser transmontanus</w:t>
            </w:r>
            <w:r w:rsidRPr="005F2432">
              <w:rPr>
                <w:rFonts w:cstheme="minorHAnsi"/>
                <w:sz w:val="20"/>
                <w:szCs w:val="20"/>
              </w:rPr>
              <w:t xml:space="preserve">) </w:t>
            </w:r>
          </w:p>
        </w:tc>
        <w:tc>
          <w:tcPr>
            <w:tcW w:w="1493" w:type="dxa"/>
            <w:vAlign w:val="center"/>
          </w:tcPr>
          <w:p w14:paraId="65BE4A28" w14:textId="77777777" w:rsidR="00F90EF6" w:rsidRPr="005F2432" w:rsidRDefault="00F90EF6" w:rsidP="00F90EF6">
            <w:pPr>
              <w:jc w:val="center"/>
              <w:rPr>
                <w:rFonts w:cstheme="minorHAnsi"/>
                <w:sz w:val="20"/>
                <w:szCs w:val="20"/>
              </w:rPr>
            </w:pPr>
            <w:r w:rsidRPr="005F2432">
              <w:rPr>
                <w:rFonts w:cstheme="minorHAnsi"/>
                <w:sz w:val="20"/>
                <w:szCs w:val="20"/>
              </w:rPr>
              <w:t>17.62</w:t>
            </w:r>
          </w:p>
        </w:tc>
        <w:tc>
          <w:tcPr>
            <w:tcW w:w="1482" w:type="dxa"/>
            <w:vAlign w:val="center"/>
          </w:tcPr>
          <w:p w14:paraId="502FC0F7" w14:textId="77777777" w:rsidR="00F90EF6" w:rsidRPr="005F2432" w:rsidRDefault="00F90EF6" w:rsidP="00F90EF6">
            <w:pPr>
              <w:jc w:val="center"/>
              <w:rPr>
                <w:rFonts w:cstheme="minorHAnsi"/>
                <w:sz w:val="20"/>
                <w:szCs w:val="20"/>
              </w:rPr>
            </w:pPr>
            <w:r w:rsidRPr="005F2432">
              <w:rPr>
                <w:rFonts w:cstheme="minorHAnsi"/>
                <w:sz w:val="20"/>
                <w:szCs w:val="20"/>
              </w:rPr>
              <w:t>4.18</w:t>
            </w:r>
          </w:p>
        </w:tc>
      </w:tr>
      <w:tr w:rsidR="00F90EF6" w:rsidRPr="005F2432" w14:paraId="1E667944" w14:textId="77777777" w:rsidTr="00F90EF6">
        <w:trPr>
          <w:trHeight w:val="432"/>
          <w:jc w:val="center"/>
        </w:trPr>
        <w:tc>
          <w:tcPr>
            <w:tcW w:w="792" w:type="dxa"/>
            <w:vAlign w:val="center"/>
          </w:tcPr>
          <w:p w14:paraId="57FB6AD7" w14:textId="77777777" w:rsidR="00F90EF6" w:rsidRPr="005F2432" w:rsidRDefault="00F90EF6" w:rsidP="00F90EF6">
            <w:pPr>
              <w:jc w:val="center"/>
              <w:rPr>
                <w:rFonts w:cstheme="minorHAnsi"/>
                <w:sz w:val="20"/>
                <w:szCs w:val="20"/>
              </w:rPr>
            </w:pPr>
            <w:r w:rsidRPr="005F2432">
              <w:rPr>
                <w:rFonts w:cstheme="minorHAnsi"/>
                <w:sz w:val="20"/>
                <w:szCs w:val="20"/>
              </w:rPr>
              <w:t>7</w:t>
            </w:r>
          </w:p>
        </w:tc>
        <w:tc>
          <w:tcPr>
            <w:tcW w:w="5583" w:type="dxa"/>
            <w:vAlign w:val="center"/>
          </w:tcPr>
          <w:p w14:paraId="633EA94C" w14:textId="77777777" w:rsidR="00F90EF6" w:rsidRPr="005F2432" w:rsidRDefault="00F90EF6" w:rsidP="00F90EF6">
            <w:pPr>
              <w:rPr>
                <w:rFonts w:cstheme="minorHAnsi"/>
                <w:sz w:val="20"/>
                <w:szCs w:val="20"/>
              </w:rPr>
            </w:pPr>
            <w:r w:rsidRPr="005F2432">
              <w:rPr>
                <w:rFonts w:cstheme="minorHAnsi"/>
                <w:sz w:val="20"/>
                <w:szCs w:val="20"/>
              </w:rPr>
              <w:t>Sturgeon (</w:t>
            </w:r>
            <w:r w:rsidRPr="005F2432">
              <w:rPr>
                <w:rFonts w:cstheme="minorHAnsi"/>
                <w:i/>
                <w:iCs/>
                <w:sz w:val="20"/>
                <w:szCs w:val="20"/>
              </w:rPr>
              <w:t>Acipenser  nudiventri</w:t>
            </w:r>
            <w:r w:rsidRPr="005F2432">
              <w:rPr>
                <w:rFonts w:cstheme="minorHAnsi"/>
                <w:sz w:val="20"/>
                <w:szCs w:val="20"/>
              </w:rPr>
              <w:t>)</w:t>
            </w:r>
            <w:r w:rsidRPr="005F2432">
              <w:rPr>
                <w:rFonts w:cstheme="minorHAnsi"/>
                <w:sz w:val="20"/>
                <w:szCs w:val="20"/>
                <w:vertAlign w:val="superscript"/>
              </w:rPr>
              <w:t xml:space="preserve"> </w:t>
            </w:r>
          </w:p>
        </w:tc>
        <w:tc>
          <w:tcPr>
            <w:tcW w:w="1493" w:type="dxa"/>
            <w:vAlign w:val="center"/>
          </w:tcPr>
          <w:p w14:paraId="75F1B7BA" w14:textId="77777777" w:rsidR="00F90EF6" w:rsidRPr="005F2432" w:rsidRDefault="00F90EF6" w:rsidP="00F90EF6">
            <w:pPr>
              <w:jc w:val="center"/>
              <w:rPr>
                <w:rFonts w:cstheme="minorHAnsi"/>
                <w:sz w:val="20"/>
                <w:szCs w:val="20"/>
              </w:rPr>
            </w:pPr>
            <w:r w:rsidRPr="005F2432">
              <w:rPr>
                <w:rFonts w:cstheme="minorHAnsi"/>
                <w:sz w:val="20"/>
                <w:szCs w:val="20"/>
              </w:rPr>
              <w:t>18.08</w:t>
            </w:r>
          </w:p>
        </w:tc>
        <w:tc>
          <w:tcPr>
            <w:tcW w:w="1482" w:type="dxa"/>
            <w:vAlign w:val="center"/>
          </w:tcPr>
          <w:p w14:paraId="552242B8" w14:textId="77777777" w:rsidR="00F90EF6" w:rsidRPr="005F2432" w:rsidRDefault="00F90EF6" w:rsidP="00F90EF6">
            <w:pPr>
              <w:jc w:val="center"/>
              <w:rPr>
                <w:rFonts w:cstheme="minorHAnsi"/>
                <w:sz w:val="20"/>
                <w:szCs w:val="20"/>
              </w:rPr>
            </w:pPr>
            <w:r w:rsidRPr="005F2432">
              <w:rPr>
                <w:rFonts w:cstheme="minorHAnsi"/>
                <w:sz w:val="20"/>
                <w:szCs w:val="20"/>
              </w:rPr>
              <w:t>6.35</w:t>
            </w:r>
          </w:p>
        </w:tc>
      </w:tr>
      <w:tr w:rsidR="00F90EF6" w:rsidRPr="005F2432" w14:paraId="129459E4" w14:textId="77777777" w:rsidTr="00F90EF6">
        <w:trPr>
          <w:trHeight w:val="432"/>
          <w:jc w:val="center"/>
        </w:trPr>
        <w:tc>
          <w:tcPr>
            <w:tcW w:w="792" w:type="dxa"/>
            <w:vAlign w:val="center"/>
          </w:tcPr>
          <w:p w14:paraId="5C46F92C" w14:textId="77777777" w:rsidR="00F90EF6" w:rsidRPr="005F2432" w:rsidRDefault="00F90EF6" w:rsidP="00F90EF6">
            <w:pPr>
              <w:jc w:val="center"/>
              <w:rPr>
                <w:rFonts w:cstheme="minorHAnsi"/>
                <w:sz w:val="20"/>
                <w:szCs w:val="20"/>
              </w:rPr>
            </w:pPr>
            <w:r w:rsidRPr="005F2432">
              <w:rPr>
                <w:rFonts w:cstheme="minorHAnsi"/>
                <w:sz w:val="20"/>
                <w:szCs w:val="20"/>
              </w:rPr>
              <w:t>8</w:t>
            </w:r>
          </w:p>
        </w:tc>
        <w:tc>
          <w:tcPr>
            <w:tcW w:w="5583" w:type="dxa"/>
            <w:vAlign w:val="center"/>
          </w:tcPr>
          <w:p w14:paraId="29D1F42A" w14:textId="77777777" w:rsidR="00F90EF6" w:rsidRPr="005F2432" w:rsidRDefault="00F90EF6" w:rsidP="00F90EF6">
            <w:pPr>
              <w:rPr>
                <w:rFonts w:cstheme="minorHAnsi"/>
                <w:sz w:val="20"/>
                <w:szCs w:val="20"/>
              </w:rPr>
            </w:pPr>
            <w:r w:rsidRPr="005F2432">
              <w:rPr>
                <w:rFonts w:cstheme="minorHAnsi"/>
                <w:sz w:val="20"/>
                <w:szCs w:val="20"/>
              </w:rPr>
              <w:t>Channel catfish (</w:t>
            </w:r>
            <w:r w:rsidRPr="005F2432">
              <w:rPr>
                <w:rFonts w:cstheme="minorHAnsi"/>
                <w:i/>
                <w:iCs/>
                <w:sz w:val="20"/>
                <w:szCs w:val="20"/>
              </w:rPr>
              <w:t>Ictalurus punctatus</w:t>
            </w:r>
            <w:r w:rsidRPr="005F2432">
              <w:rPr>
                <w:rFonts w:cstheme="minorHAnsi"/>
                <w:sz w:val="20"/>
                <w:szCs w:val="20"/>
              </w:rPr>
              <w:t>)</w:t>
            </w:r>
          </w:p>
        </w:tc>
        <w:tc>
          <w:tcPr>
            <w:tcW w:w="1493" w:type="dxa"/>
            <w:vAlign w:val="center"/>
          </w:tcPr>
          <w:p w14:paraId="7690A74D" w14:textId="77777777" w:rsidR="00F90EF6" w:rsidRPr="005F2432" w:rsidRDefault="00F90EF6" w:rsidP="00F90EF6">
            <w:pPr>
              <w:jc w:val="center"/>
              <w:rPr>
                <w:rFonts w:cstheme="minorHAnsi"/>
                <w:sz w:val="20"/>
                <w:szCs w:val="20"/>
              </w:rPr>
            </w:pPr>
            <w:r w:rsidRPr="005F2432">
              <w:rPr>
                <w:rFonts w:cstheme="minorHAnsi"/>
                <w:sz w:val="20"/>
                <w:szCs w:val="20"/>
              </w:rPr>
              <w:t>1.7</w:t>
            </w:r>
          </w:p>
        </w:tc>
        <w:tc>
          <w:tcPr>
            <w:tcW w:w="1482" w:type="dxa"/>
            <w:vAlign w:val="center"/>
          </w:tcPr>
          <w:p w14:paraId="266F3015" w14:textId="77777777" w:rsidR="00F90EF6" w:rsidRPr="005F2432" w:rsidRDefault="00F90EF6" w:rsidP="00F90EF6">
            <w:pPr>
              <w:jc w:val="center"/>
              <w:rPr>
                <w:rFonts w:cstheme="minorHAnsi"/>
                <w:sz w:val="20"/>
                <w:szCs w:val="20"/>
              </w:rPr>
            </w:pPr>
            <w:r w:rsidRPr="005F2432">
              <w:rPr>
                <w:rFonts w:cstheme="minorHAnsi"/>
                <w:sz w:val="20"/>
                <w:szCs w:val="20"/>
              </w:rPr>
              <w:t>1</w:t>
            </w:r>
          </w:p>
        </w:tc>
      </w:tr>
      <w:tr w:rsidR="00F90EF6" w:rsidRPr="005F2432" w14:paraId="5B28021E" w14:textId="77777777" w:rsidTr="00F90EF6">
        <w:trPr>
          <w:trHeight w:val="432"/>
          <w:jc w:val="center"/>
        </w:trPr>
        <w:tc>
          <w:tcPr>
            <w:tcW w:w="792" w:type="dxa"/>
            <w:vAlign w:val="center"/>
          </w:tcPr>
          <w:p w14:paraId="60494583" w14:textId="77777777" w:rsidR="00F90EF6" w:rsidRPr="005F2432" w:rsidRDefault="00F90EF6" w:rsidP="00F90EF6">
            <w:pPr>
              <w:jc w:val="center"/>
              <w:rPr>
                <w:rFonts w:cstheme="minorHAnsi"/>
                <w:sz w:val="20"/>
                <w:szCs w:val="20"/>
              </w:rPr>
            </w:pPr>
            <w:r w:rsidRPr="005F2432">
              <w:rPr>
                <w:rFonts w:cstheme="minorHAnsi"/>
                <w:sz w:val="20"/>
                <w:szCs w:val="20"/>
              </w:rPr>
              <w:t>9</w:t>
            </w:r>
          </w:p>
        </w:tc>
        <w:tc>
          <w:tcPr>
            <w:tcW w:w="5583" w:type="dxa"/>
            <w:vAlign w:val="center"/>
          </w:tcPr>
          <w:p w14:paraId="75FC8994" w14:textId="77777777" w:rsidR="00F90EF6" w:rsidRPr="005F2432" w:rsidRDefault="00F90EF6" w:rsidP="00F90EF6">
            <w:pPr>
              <w:rPr>
                <w:rFonts w:cstheme="minorHAnsi"/>
                <w:sz w:val="20"/>
                <w:szCs w:val="20"/>
              </w:rPr>
            </w:pPr>
            <w:r w:rsidRPr="005F2432">
              <w:rPr>
                <w:rFonts w:cstheme="minorHAnsi"/>
                <w:sz w:val="20"/>
                <w:szCs w:val="20"/>
              </w:rPr>
              <w:t>Catfishes (</w:t>
            </w:r>
            <w:r w:rsidRPr="005F2432">
              <w:rPr>
                <w:rFonts w:cstheme="minorHAnsi"/>
                <w:i/>
                <w:iCs/>
                <w:sz w:val="20"/>
                <w:szCs w:val="20"/>
              </w:rPr>
              <w:t>Clarias</w:t>
            </w:r>
            <w:r w:rsidRPr="005F2432">
              <w:rPr>
                <w:rFonts w:cstheme="minorHAnsi"/>
                <w:sz w:val="20"/>
                <w:szCs w:val="20"/>
              </w:rPr>
              <w:t xml:space="preserve"> sp. ; </w:t>
            </w:r>
            <w:r w:rsidRPr="005F2432">
              <w:rPr>
                <w:rFonts w:cstheme="minorHAnsi"/>
                <w:i/>
                <w:iCs/>
                <w:sz w:val="20"/>
                <w:szCs w:val="20"/>
              </w:rPr>
              <w:t xml:space="preserve">Heterobranchus </w:t>
            </w:r>
            <w:r w:rsidRPr="005F2432">
              <w:rPr>
                <w:rFonts w:cstheme="minorHAnsi"/>
                <w:sz w:val="20"/>
                <w:szCs w:val="20"/>
              </w:rPr>
              <w:t>sp.)</w:t>
            </w:r>
          </w:p>
        </w:tc>
        <w:tc>
          <w:tcPr>
            <w:tcW w:w="1493" w:type="dxa"/>
            <w:vAlign w:val="center"/>
          </w:tcPr>
          <w:p w14:paraId="7436EE8B" w14:textId="77777777" w:rsidR="00F90EF6" w:rsidRPr="005F2432" w:rsidRDefault="00F90EF6" w:rsidP="00F90EF6">
            <w:pPr>
              <w:jc w:val="center"/>
              <w:rPr>
                <w:rFonts w:cstheme="minorHAnsi"/>
                <w:sz w:val="20"/>
                <w:szCs w:val="20"/>
              </w:rPr>
            </w:pPr>
            <w:r w:rsidRPr="005F2432">
              <w:rPr>
                <w:rFonts w:cstheme="minorHAnsi"/>
                <w:sz w:val="20"/>
                <w:szCs w:val="20"/>
              </w:rPr>
              <w:t>2</w:t>
            </w:r>
          </w:p>
        </w:tc>
        <w:tc>
          <w:tcPr>
            <w:tcW w:w="1482" w:type="dxa"/>
            <w:vAlign w:val="center"/>
          </w:tcPr>
          <w:p w14:paraId="7A6A4D65" w14:textId="77777777" w:rsidR="00F90EF6" w:rsidRPr="005F2432" w:rsidRDefault="00F90EF6" w:rsidP="00F90EF6">
            <w:pPr>
              <w:jc w:val="center"/>
              <w:rPr>
                <w:rFonts w:cstheme="minorHAnsi"/>
                <w:sz w:val="20"/>
                <w:szCs w:val="20"/>
              </w:rPr>
            </w:pPr>
            <w:r w:rsidRPr="005F2432">
              <w:rPr>
                <w:rFonts w:cstheme="minorHAnsi"/>
                <w:sz w:val="20"/>
                <w:szCs w:val="20"/>
              </w:rPr>
              <w:t>1.25 - 1.7</w:t>
            </w:r>
          </w:p>
        </w:tc>
      </w:tr>
      <w:tr w:rsidR="00F90EF6" w:rsidRPr="005F2432" w14:paraId="0DD6E391" w14:textId="77777777" w:rsidTr="00F90EF6">
        <w:trPr>
          <w:trHeight w:val="432"/>
          <w:jc w:val="center"/>
        </w:trPr>
        <w:tc>
          <w:tcPr>
            <w:tcW w:w="792" w:type="dxa"/>
            <w:vAlign w:val="center"/>
          </w:tcPr>
          <w:p w14:paraId="28E61E6E" w14:textId="77777777" w:rsidR="00F90EF6" w:rsidRPr="005F2432" w:rsidRDefault="00F90EF6" w:rsidP="00F90EF6">
            <w:pPr>
              <w:jc w:val="center"/>
              <w:rPr>
                <w:rFonts w:cstheme="minorHAnsi"/>
                <w:sz w:val="20"/>
                <w:szCs w:val="20"/>
              </w:rPr>
            </w:pPr>
            <w:r w:rsidRPr="005F2432">
              <w:rPr>
                <w:rFonts w:cstheme="minorHAnsi"/>
                <w:sz w:val="20"/>
                <w:szCs w:val="20"/>
              </w:rPr>
              <w:t>10</w:t>
            </w:r>
          </w:p>
        </w:tc>
        <w:tc>
          <w:tcPr>
            <w:tcW w:w="5583" w:type="dxa"/>
            <w:vAlign w:val="center"/>
          </w:tcPr>
          <w:p w14:paraId="1F2A1A29" w14:textId="77777777" w:rsidR="00F90EF6" w:rsidRPr="005F2432" w:rsidRDefault="00F90EF6" w:rsidP="00F90EF6">
            <w:pPr>
              <w:rPr>
                <w:rFonts w:cstheme="minorHAnsi"/>
                <w:sz w:val="20"/>
                <w:szCs w:val="20"/>
              </w:rPr>
            </w:pPr>
            <w:r w:rsidRPr="005F2432">
              <w:rPr>
                <w:rFonts w:cstheme="minorHAnsi"/>
                <w:sz w:val="20"/>
                <w:szCs w:val="20"/>
              </w:rPr>
              <w:t>African catfish (</w:t>
            </w:r>
            <w:r w:rsidRPr="005F2432">
              <w:rPr>
                <w:rFonts w:cstheme="minorHAnsi"/>
                <w:i/>
                <w:iCs/>
                <w:sz w:val="20"/>
                <w:szCs w:val="20"/>
              </w:rPr>
              <w:t>Pangasius hypophthlmus</w:t>
            </w:r>
            <w:r w:rsidRPr="005F2432">
              <w:rPr>
                <w:rFonts w:cstheme="minorHAnsi"/>
                <w:sz w:val="20"/>
                <w:szCs w:val="20"/>
              </w:rPr>
              <w:t>)</w:t>
            </w:r>
          </w:p>
        </w:tc>
        <w:tc>
          <w:tcPr>
            <w:tcW w:w="1493" w:type="dxa"/>
            <w:vAlign w:val="center"/>
          </w:tcPr>
          <w:p w14:paraId="2D3A5337" w14:textId="77777777" w:rsidR="00F90EF6" w:rsidRPr="005F2432" w:rsidRDefault="00F90EF6" w:rsidP="00F90EF6">
            <w:pPr>
              <w:jc w:val="center"/>
              <w:rPr>
                <w:rFonts w:cstheme="minorHAnsi"/>
                <w:sz w:val="20"/>
                <w:szCs w:val="20"/>
              </w:rPr>
            </w:pPr>
            <w:r w:rsidRPr="005F2432">
              <w:rPr>
                <w:rFonts w:cstheme="minorHAnsi"/>
                <w:sz w:val="20"/>
                <w:szCs w:val="20"/>
              </w:rPr>
              <w:t>2.6</w:t>
            </w:r>
          </w:p>
        </w:tc>
        <w:tc>
          <w:tcPr>
            <w:tcW w:w="1482" w:type="dxa"/>
            <w:vAlign w:val="center"/>
          </w:tcPr>
          <w:p w14:paraId="319720ED" w14:textId="77777777" w:rsidR="00F90EF6" w:rsidRPr="005F2432" w:rsidRDefault="00F90EF6" w:rsidP="00F90EF6">
            <w:pPr>
              <w:jc w:val="center"/>
              <w:rPr>
                <w:rFonts w:cstheme="minorHAnsi"/>
                <w:sz w:val="20"/>
                <w:szCs w:val="20"/>
              </w:rPr>
            </w:pPr>
            <w:r w:rsidRPr="005F2432">
              <w:rPr>
                <w:rFonts w:cstheme="minorHAnsi"/>
                <w:sz w:val="20"/>
                <w:szCs w:val="20"/>
              </w:rPr>
              <w:t>1.25</w:t>
            </w:r>
          </w:p>
        </w:tc>
      </w:tr>
      <w:tr w:rsidR="00F90EF6" w:rsidRPr="005F2432" w14:paraId="0C654D21" w14:textId="77777777" w:rsidTr="00F90EF6">
        <w:trPr>
          <w:trHeight w:val="432"/>
          <w:jc w:val="center"/>
        </w:trPr>
        <w:tc>
          <w:tcPr>
            <w:tcW w:w="792" w:type="dxa"/>
            <w:vAlign w:val="center"/>
          </w:tcPr>
          <w:p w14:paraId="07E4DF63" w14:textId="77777777" w:rsidR="00F90EF6" w:rsidRPr="005F2432" w:rsidRDefault="00F90EF6" w:rsidP="00F90EF6">
            <w:pPr>
              <w:jc w:val="center"/>
              <w:rPr>
                <w:rFonts w:cstheme="minorHAnsi"/>
                <w:sz w:val="20"/>
                <w:szCs w:val="20"/>
              </w:rPr>
            </w:pPr>
            <w:r w:rsidRPr="005F2432">
              <w:rPr>
                <w:rFonts w:cstheme="minorHAnsi"/>
                <w:sz w:val="20"/>
                <w:szCs w:val="20"/>
              </w:rPr>
              <w:t>11</w:t>
            </w:r>
          </w:p>
        </w:tc>
        <w:tc>
          <w:tcPr>
            <w:tcW w:w="5583" w:type="dxa"/>
            <w:vAlign w:val="center"/>
          </w:tcPr>
          <w:p w14:paraId="725A84CC" w14:textId="77777777" w:rsidR="00F90EF6" w:rsidRPr="005F2432" w:rsidRDefault="00F90EF6" w:rsidP="00F90EF6">
            <w:pPr>
              <w:rPr>
                <w:rFonts w:cstheme="minorHAnsi"/>
                <w:sz w:val="20"/>
                <w:szCs w:val="20"/>
              </w:rPr>
            </w:pPr>
            <w:r w:rsidRPr="005F2432">
              <w:rPr>
                <w:rFonts w:cstheme="minorHAnsi"/>
                <w:sz w:val="20"/>
                <w:szCs w:val="20"/>
              </w:rPr>
              <w:t>Catfishes (</w:t>
            </w:r>
            <w:r w:rsidRPr="005F2432">
              <w:rPr>
                <w:rFonts w:cstheme="minorHAnsi"/>
                <w:i/>
                <w:iCs/>
                <w:sz w:val="20"/>
                <w:szCs w:val="20"/>
              </w:rPr>
              <w:t xml:space="preserve">Clarias </w:t>
            </w:r>
            <w:r w:rsidRPr="005F2432">
              <w:rPr>
                <w:rFonts w:cstheme="minorHAnsi"/>
                <w:sz w:val="20"/>
                <w:szCs w:val="20"/>
              </w:rPr>
              <w:t xml:space="preserve">sp. ; </w:t>
            </w:r>
            <w:r w:rsidRPr="005F2432">
              <w:rPr>
                <w:rFonts w:cstheme="minorHAnsi"/>
                <w:i/>
                <w:iCs/>
                <w:sz w:val="20"/>
                <w:szCs w:val="20"/>
              </w:rPr>
              <w:t xml:space="preserve">Heterobranchus </w:t>
            </w:r>
            <w:r w:rsidRPr="005F2432">
              <w:rPr>
                <w:rFonts w:cstheme="minorHAnsi"/>
                <w:sz w:val="20"/>
                <w:szCs w:val="20"/>
              </w:rPr>
              <w:t>sp.)</w:t>
            </w:r>
          </w:p>
        </w:tc>
        <w:tc>
          <w:tcPr>
            <w:tcW w:w="1493" w:type="dxa"/>
            <w:vAlign w:val="center"/>
          </w:tcPr>
          <w:p w14:paraId="15A569EB" w14:textId="77777777" w:rsidR="00F90EF6" w:rsidRPr="005F2432" w:rsidRDefault="00F90EF6" w:rsidP="00F90EF6">
            <w:pPr>
              <w:jc w:val="center"/>
              <w:rPr>
                <w:rFonts w:cstheme="minorHAnsi"/>
                <w:sz w:val="20"/>
                <w:szCs w:val="20"/>
              </w:rPr>
            </w:pPr>
            <w:r w:rsidRPr="005F2432">
              <w:rPr>
                <w:rFonts w:cstheme="minorHAnsi"/>
                <w:sz w:val="20"/>
                <w:szCs w:val="20"/>
              </w:rPr>
              <w:t>2.4</w:t>
            </w:r>
          </w:p>
        </w:tc>
        <w:tc>
          <w:tcPr>
            <w:tcW w:w="1482" w:type="dxa"/>
            <w:vAlign w:val="center"/>
          </w:tcPr>
          <w:p w14:paraId="05DD0DC1" w14:textId="77777777" w:rsidR="00F90EF6" w:rsidRPr="005F2432" w:rsidRDefault="00F90EF6" w:rsidP="00F90EF6">
            <w:pPr>
              <w:jc w:val="center"/>
              <w:rPr>
                <w:rFonts w:cstheme="minorHAnsi"/>
                <w:sz w:val="20"/>
                <w:szCs w:val="20"/>
              </w:rPr>
            </w:pPr>
            <w:r w:rsidRPr="005F2432">
              <w:rPr>
                <w:rFonts w:cstheme="minorHAnsi"/>
                <w:sz w:val="20"/>
                <w:szCs w:val="20"/>
              </w:rPr>
              <w:t>1.25</w:t>
            </w:r>
          </w:p>
        </w:tc>
      </w:tr>
      <w:tr w:rsidR="00F90EF6" w:rsidRPr="005F2432" w14:paraId="0CC1E01E" w14:textId="77777777" w:rsidTr="00F90EF6">
        <w:trPr>
          <w:trHeight w:val="432"/>
          <w:jc w:val="center"/>
        </w:trPr>
        <w:tc>
          <w:tcPr>
            <w:tcW w:w="792" w:type="dxa"/>
            <w:vAlign w:val="center"/>
          </w:tcPr>
          <w:p w14:paraId="254C9E51" w14:textId="77777777" w:rsidR="00F90EF6" w:rsidRPr="005F2432" w:rsidRDefault="00F90EF6" w:rsidP="00F90EF6">
            <w:pPr>
              <w:jc w:val="center"/>
              <w:rPr>
                <w:rFonts w:cstheme="minorHAnsi"/>
                <w:sz w:val="20"/>
                <w:szCs w:val="20"/>
              </w:rPr>
            </w:pPr>
            <w:r w:rsidRPr="005F2432">
              <w:rPr>
                <w:rFonts w:cstheme="minorHAnsi"/>
                <w:sz w:val="20"/>
                <w:szCs w:val="20"/>
              </w:rPr>
              <w:t>12</w:t>
            </w:r>
          </w:p>
        </w:tc>
        <w:tc>
          <w:tcPr>
            <w:tcW w:w="5583" w:type="dxa"/>
            <w:vAlign w:val="center"/>
          </w:tcPr>
          <w:p w14:paraId="07624D2A" w14:textId="77777777" w:rsidR="00F90EF6" w:rsidRPr="005F2432" w:rsidRDefault="00F90EF6" w:rsidP="00F90EF6">
            <w:pPr>
              <w:rPr>
                <w:rFonts w:cstheme="minorHAnsi"/>
                <w:sz w:val="20"/>
                <w:szCs w:val="20"/>
              </w:rPr>
            </w:pPr>
            <w:r w:rsidRPr="005F2432">
              <w:rPr>
                <w:rFonts w:cstheme="minorHAnsi"/>
                <w:sz w:val="20"/>
                <w:szCs w:val="20"/>
              </w:rPr>
              <w:t>Indian carp (</w:t>
            </w:r>
            <w:r w:rsidRPr="005F2432">
              <w:rPr>
                <w:rFonts w:cstheme="minorHAnsi"/>
                <w:i/>
                <w:iCs/>
                <w:sz w:val="20"/>
                <w:szCs w:val="20"/>
              </w:rPr>
              <w:t xml:space="preserve">Cyprinus </w:t>
            </w:r>
            <w:r w:rsidRPr="005F2432">
              <w:rPr>
                <w:rFonts w:cstheme="minorHAnsi"/>
                <w:sz w:val="20"/>
                <w:szCs w:val="20"/>
              </w:rPr>
              <w:t>sp.)</w:t>
            </w:r>
          </w:p>
        </w:tc>
        <w:tc>
          <w:tcPr>
            <w:tcW w:w="1493" w:type="dxa"/>
            <w:vAlign w:val="center"/>
          </w:tcPr>
          <w:p w14:paraId="6136FF86" w14:textId="77777777" w:rsidR="00F90EF6" w:rsidRPr="005F2432" w:rsidRDefault="00F90EF6" w:rsidP="00F90EF6">
            <w:pPr>
              <w:jc w:val="center"/>
              <w:rPr>
                <w:rFonts w:cstheme="minorHAnsi"/>
                <w:sz w:val="20"/>
                <w:szCs w:val="20"/>
              </w:rPr>
            </w:pPr>
            <w:r w:rsidRPr="005F2432">
              <w:rPr>
                <w:rFonts w:cstheme="minorHAnsi"/>
                <w:sz w:val="20"/>
                <w:szCs w:val="20"/>
              </w:rPr>
              <w:t>1.9</w:t>
            </w:r>
          </w:p>
        </w:tc>
        <w:tc>
          <w:tcPr>
            <w:tcW w:w="1482" w:type="dxa"/>
            <w:vAlign w:val="center"/>
          </w:tcPr>
          <w:p w14:paraId="15F5AB86" w14:textId="77777777" w:rsidR="00F90EF6" w:rsidRPr="005F2432" w:rsidRDefault="00F90EF6" w:rsidP="00F90EF6">
            <w:pPr>
              <w:jc w:val="center"/>
              <w:rPr>
                <w:rFonts w:cstheme="minorHAnsi"/>
                <w:sz w:val="20"/>
                <w:szCs w:val="20"/>
              </w:rPr>
            </w:pPr>
            <w:r w:rsidRPr="005F2432">
              <w:rPr>
                <w:rFonts w:cstheme="minorHAnsi"/>
                <w:sz w:val="20"/>
                <w:szCs w:val="20"/>
              </w:rPr>
              <w:t>1.5</w:t>
            </w:r>
          </w:p>
        </w:tc>
      </w:tr>
      <w:tr w:rsidR="00F90EF6" w:rsidRPr="005F2432" w14:paraId="4243C3D5" w14:textId="77777777" w:rsidTr="00F90EF6">
        <w:trPr>
          <w:trHeight w:val="432"/>
          <w:jc w:val="center"/>
        </w:trPr>
        <w:tc>
          <w:tcPr>
            <w:tcW w:w="792" w:type="dxa"/>
            <w:vAlign w:val="center"/>
          </w:tcPr>
          <w:p w14:paraId="04BF875D" w14:textId="77777777" w:rsidR="00F90EF6" w:rsidRPr="005F2432" w:rsidRDefault="00F90EF6" w:rsidP="00F90EF6">
            <w:pPr>
              <w:jc w:val="center"/>
              <w:rPr>
                <w:rFonts w:cstheme="minorHAnsi"/>
                <w:sz w:val="20"/>
                <w:szCs w:val="20"/>
              </w:rPr>
            </w:pPr>
            <w:r w:rsidRPr="005F2432">
              <w:rPr>
                <w:rFonts w:cstheme="minorHAnsi"/>
                <w:sz w:val="20"/>
                <w:szCs w:val="20"/>
              </w:rPr>
              <w:t>13</w:t>
            </w:r>
          </w:p>
        </w:tc>
        <w:tc>
          <w:tcPr>
            <w:tcW w:w="5583" w:type="dxa"/>
            <w:vAlign w:val="center"/>
          </w:tcPr>
          <w:p w14:paraId="42B8B18F" w14:textId="77777777" w:rsidR="00F90EF6" w:rsidRPr="005F2432" w:rsidRDefault="00F90EF6" w:rsidP="00F90EF6">
            <w:pPr>
              <w:rPr>
                <w:rFonts w:cstheme="minorHAnsi"/>
                <w:sz w:val="20"/>
                <w:szCs w:val="20"/>
              </w:rPr>
            </w:pPr>
            <w:r w:rsidRPr="005F2432">
              <w:rPr>
                <w:rFonts w:cstheme="minorHAnsi"/>
                <w:sz w:val="20"/>
                <w:szCs w:val="20"/>
              </w:rPr>
              <w:t>Chinese carp (</w:t>
            </w:r>
            <w:r w:rsidRPr="005F2432">
              <w:rPr>
                <w:rFonts w:cstheme="minorHAnsi"/>
                <w:i/>
                <w:iCs/>
                <w:sz w:val="20"/>
                <w:szCs w:val="20"/>
              </w:rPr>
              <w:t xml:space="preserve">Cyprinus </w:t>
            </w:r>
            <w:r w:rsidRPr="005F2432">
              <w:rPr>
                <w:rFonts w:cstheme="minorHAnsi"/>
                <w:sz w:val="20"/>
                <w:szCs w:val="20"/>
              </w:rPr>
              <w:t>sp.)</w:t>
            </w:r>
          </w:p>
        </w:tc>
        <w:tc>
          <w:tcPr>
            <w:tcW w:w="1493" w:type="dxa"/>
            <w:vAlign w:val="center"/>
          </w:tcPr>
          <w:p w14:paraId="42808C52" w14:textId="77777777" w:rsidR="00F90EF6" w:rsidRPr="005F2432" w:rsidRDefault="00F90EF6" w:rsidP="00F90EF6">
            <w:pPr>
              <w:jc w:val="center"/>
              <w:rPr>
                <w:rFonts w:cstheme="minorHAnsi"/>
                <w:sz w:val="20"/>
                <w:szCs w:val="20"/>
              </w:rPr>
            </w:pPr>
            <w:r w:rsidRPr="005F2432">
              <w:rPr>
                <w:rFonts w:cstheme="minorHAnsi"/>
                <w:sz w:val="20"/>
                <w:szCs w:val="20"/>
              </w:rPr>
              <w:t>2.64</w:t>
            </w:r>
          </w:p>
        </w:tc>
        <w:tc>
          <w:tcPr>
            <w:tcW w:w="1482" w:type="dxa"/>
            <w:vAlign w:val="center"/>
          </w:tcPr>
          <w:p w14:paraId="589409AB" w14:textId="77777777" w:rsidR="00F90EF6" w:rsidRPr="005F2432" w:rsidRDefault="00F90EF6" w:rsidP="00F90EF6">
            <w:pPr>
              <w:jc w:val="center"/>
              <w:rPr>
                <w:rFonts w:cstheme="minorHAnsi"/>
                <w:sz w:val="20"/>
                <w:szCs w:val="20"/>
              </w:rPr>
            </w:pPr>
            <w:r w:rsidRPr="005F2432">
              <w:rPr>
                <w:rFonts w:cstheme="minorHAnsi"/>
                <w:sz w:val="20"/>
                <w:szCs w:val="20"/>
              </w:rPr>
              <w:t>1.37</w:t>
            </w:r>
          </w:p>
        </w:tc>
      </w:tr>
      <w:tr w:rsidR="00F90EF6" w:rsidRPr="005F2432" w14:paraId="197B63AB" w14:textId="77777777" w:rsidTr="00F90EF6">
        <w:trPr>
          <w:trHeight w:val="432"/>
          <w:jc w:val="center"/>
        </w:trPr>
        <w:tc>
          <w:tcPr>
            <w:tcW w:w="792" w:type="dxa"/>
            <w:vAlign w:val="center"/>
          </w:tcPr>
          <w:p w14:paraId="3CBC8CA2" w14:textId="77777777" w:rsidR="00F90EF6" w:rsidRPr="005F2432" w:rsidRDefault="00F90EF6" w:rsidP="00F90EF6">
            <w:pPr>
              <w:jc w:val="center"/>
              <w:rPr>
                <w:rFonts w:cstheme="minorHAnsi"/>
                <w:sz w:val="20"/>
                <w:szCs w:val="20"/>
              </w:rPr>
            </w:pPr>
            <w:r w:rsidRPr="005F2432">
              <w:rPr>
                <w:rFonts w:cstheme="minorHAnsi"/>
                <w:sz w:val="20"/>
                <w:szCs w:val="20"/>
              </w:rPr>
              <w:t>14</w:t>
            </w:r>
          </w:p>
        </w:tc>
        <w:tc>
          <w:tcPr>
            <w:tcW w:w="5583" w:type="dxa"/>
            <w:vAlign w:val="center"/>
          </w:tcPr>
          <w:p w14:paraId="286BFCEB" w14:textId="77777777" w:rsidR="00F90EF6" w:rsidRPr="005F2432" w:rsidRDefault="00F90EF6" w:rsidP="00F90EF6">
            <w:pPr>
              <w:rPr>
                <w:rFonts w:cstheme="minorHAnsi"/>
                <w:sz w:val="20"/>
                <w:szCs w:val="20"/>
              </w:rPr>
            </w:pPr>
            <w:r w:rsidRPr="005F2432">
              <w:rPr>
                <w:rFonts w:cstheme="minorHAnsi"/>
                <w:sz w:val="20"/>
                <w:szCs w:val="20"/>
              </w:rPr>
              <w:t>Red drum (</w:t>
            </w:r>
            <w:r w:rsidRPr="005F2432">
              <w:rPr>
                <w:rFonts w:cstheme="minorHAnsi"/>
                <w:i/>
                <w:iCs/>
                <w:sz w:val="20"/>
                <w:szCs w:val="20"/>
              </w:rPr>
              <w:t>Sciaenops ocellatus</w:t>
            </w:r>
            <w:r w:rsidRPr="005F2432">
              <w:rPr>
                <w:rFonts w:cstheme="minorHAnsi"/>
                <w:sz w:val="20"/>
                <w:szCs w:val="20"/>
              </w:rPr>
              <w:t>)</w:t>
            </w:r>
          </w:p>
        </w:tc>
        <w:tc>
          <w:tcPr>
            <w:tcW w:w="1493" w:type="dxa"/>
            <w:vAlign w:val="center"/>
          </w:tcPr>
          <w:p w14:paraId="51D28395" w14:textId="77777777" w:rsidR="00F90EF6" w:rsidRPr="005F2432" w:rsidRDefault="00F90EF6" w:rsidP="00F90EF6">
            <w:pPr>
              <w:jc w:val="center"/>
              <w:rPr>
                <w:rFonts w:cstheme="minorHAnsi"/>
                <w:sz w:val="20"/>
                <w:szCs w:val="20"/>
              </w:rPr>
            </w:pPr>
            <w:r w:rsidRPr="005F2432">
              <w:rPr>
                <w:rFonts w:cstheme="minorHAnsi"/>
                <w:sz w:val="20"/>
                <w:szCs w:val="20"/>
              </w:rPr>
              <w:t>2.1</w:t>
            </w:r>
          </w:p>
        </w:tc>
        <w:tc>
          <w:tcPr>
            <w:tcW w:w="1482" w:type="dxa"/>
            <w:vAlign w:val="center"/>
          </w:tcPr>
          <w:p w14:paraId="140EDE85" w14:textId="77777777" w:rsidR="00F90EF6" w:rsidRPr="005F2432" w:rsidRDefault="00F90EF6" w:rsidP="00F90EF6">
            <w:pPr>
              <w:jc w:val="center"/>
              <w:rPr>
                <w:rFonts w:cstheme="minorHAnsi"/>
                <w:sz w:val="20"/>
                <w:szCs w:val="20"/>
              </w:rPr>
            </w:pPr>
            <w:r w:rsidRPr="005F2432">
              <w:rPr>
                <w:rFonts w:cstheme="minorHAnsi"/>
                <w:sz w:val="20"/>
                <w:szCs w:val="20"/>
              </w:rPr>
              <w:t>1.8</w:t>
            </w:r>
          </w:p>
        </w:tc>
      </w:tr>
      <w:tr w:rsidR="00F90EF6" w:rsidRPr="005F2432" w14:paraId="08C9B923" w14:textId="77777777" w:rsidTr="00F90EF6">
        <w:trPr>
          <w:trHeight w:val="432"/>
          <w:jc w:val="center"/>
        </w:trPr>
        <w:tc>
          <w:tcPr>
            <w:tcW w:w="792" w:type="dxa"/>
            <w:vAlign w:val="center"/>
          </w:tcPr>
          <w:p w14:paraId="2DAB584F" w14:textId="77777777" w:rsidR="00F90EF6" w:rsidRPr="005F2432" w:rsidRDefault="00F90EF6" w:rsidP="00F90EF6">
            <w:pPr>
              <w:jc w:val="center"/>
              <w:rPr>
                <w:rFonts w:cstheme="minorHAnsi"/>
                <w:sz w:val="20"/>
                <w:szCs w:val="20"/>
              </w:rPr>
            </w:pPr>
            <w:r w:rsidRPr="005F2432">
              <w:rPr>
                <w:rFonts w:cstheme="minorHAnsi"/>
                <w:sz w:val="20"/>
                <w:szCs w:val="20"/>
              </w:rPr>
              <w:t>15</w:t>
            </w:r>
          </w:p>
        </w:tc>
        <w:tc>
          <w:tcPr>
            <w:tcW w:w="5583" w:type="dxa"/>
            <w:vAlign w:val="center"/>
          </w:tcPr>
          <w:p w14:paraId="2167A997" w14:textId="77777777" w:rsidR="00F90EF6" w:rsidRPr="005F2432" w:rsidRDefault="00F90EF6" w:rsidP="00F90EF6">
            <w:pPr>
              <w:rPr>
                <w:rFonts w:cstheme="minorHAnsi"/>
                <w:sz w:val="20"/>
                <w:szCs w:val="20"/>
              </w:rPr>
            </w:pPr>
            <w:r w:rsidRPr="005F2432">
              <w:rPr>
                <w:rFonts w:cstheme="minorHAnsi"/>
                <w:sz w:val="20"/>
                <w:szCs w:val="20"/>
              </w:rPr>
              <w:t>Salmon (</w:t>
            </w:r>
            <w:r w:rsidRPr="005F2432">
              <w:rPr>
                <w:rFonts w:cstheme="minorHAnsi"/>
                <w:i/>
                <w:iCs/>
                <w:sz w:val="20"/>
                <w:szCs w:val="20"/>
              </w:rPr>
              <w:t xml:space="preserve">Oncorhynchus </w:t>
            </w:r>
            <w:r w:rsidRPr="005F2432">
              <w:rPr>
                <w:rFonts w:cstheme="minorHAnsi"/>
                <w:sz w:val="20"/>
                <w:szCs w:val="20"/>
              </w:rPr>
              <w:t>sp.)</w:t>
            </w:r>
          </w:p>
        </w:tc>
        <w:tc>
          <w:tcPr>
            <w:tcW w:w="1493" w:type="dxa"/>
            <w:vAlign w:val="center"/>
          </w:tcPr>
          <w:p w14:paraId="20E1C5FF" w14:textId="77777777" w:rsidR="00F90EF6" w:rsidRPr="005F2432" w:rsidRDefault="00F90EF6" w:rsidP="00F90EF6">
            <w:pPr>
              <w:jc w:val="center"/>
              <w:rPr>
                <w:rFonts w:cstheme="minorHAnsi"/>
                <w:sz w:val="20"/>
                <w:szCs w:val="20"/>
              </w:rPr>
            </w:pPr>
            <w:r w:rsidRPr="005F2432">
              <w:rPr>
                <w:rFonts w:cstheme="minorHAnsi"/>
                <w:sz w:val="20"/>
                <w:szCs w:val="20"/>
              </w:rPr>
              <w:t>34.8 - 51.46</w:t>
            </w:r>
          </w:p>
        </w:tc>
        <w:tc>
          <w:tcPr>
            <w:tcW w:w="1482" w:type="dxa"/>
            <w:vAlign w:val="center"/>
          </w:tcPr>
          <w:p w14:paraId="10758DB3" w14:textId="77777777" w:rsidR="00F90EF6" w:rsidRPr="005F2432" w:rsidRDefault="00F90EF6" w:rsidP="00F90EF6">
            <w:pPr>
              <w:jc w:val="center"/>
              <w:rPr>
                <w:rFonts w:cstheme="minorHAnsi"/>
                <w:sz w:val="20"/>
                <w:szCs w:val="20"/>
              </w:rPr>
            </w:pPr>
            <w:r w:rsidRPr="005F2432">
              <w:rPr>
                <w:rFonts w:cstheme="minorHAnsi"/>
                <w:sz w:val="20"/>
                <w:szCs w:val="20"/>
              </w:rPr>
              <w:t>14.26</w:t>
            </w:r>
          </w:p>
        </w:tc>
      </w:tr>
      <w:tr w:rsidR="00F90EF6" w:rsidRPr="005F2432" w14:paraId="0981A442" w14:textId="77777777" w:rsidTr="00F90EF6">
        <w:trPr>
          <w:trHeight w:val="432"/>
          <w:jc w:val="center"/>
        </w:trPr>
        <w:tc>
          <w:tcPr>
            <w:tcW w:w="792" w:type="dxa"/>
            <w:vAlign w:val="center"/>
          </w:tcPr>
          <w:p w14:paraId="3DD03487" w14:textId="77777777" w:rsidR="00F90EF6" w:rsidRPr="005F2432" w:rsidRDefault="00F90EF6" w:rsidP="00F90EF6">
            <w:pPr>
              <w:jc w:val="center"/>
              <w:rPr>
                <w:rFonts w:cstheme="minorHAnsi"/>
                <w:sz w:val="20"/>
                <w:szCs w:val="20"/>
              </w:rPr>
            </w:pPr>
            <w:r w:rsidRPr="005F2432">
              <w:rPr>
                <w:rFonts w:cstheme="minorHAnsi"/>
                <w:sz w:val="20"/>
                <w:szCs w:val="20"/>
              </w:rPr>
              <w:t>16</w:t>
            </w:r>
          </w:p>
        </w:tc>
        <w:tc>
          <w:tcPr>
            <w:tcW w:w="5583" w:type="dxa"/>
            <w:vAlign w:val="center"/>
          </w:tcPr>
          <w:p w14:paraId="777BFD73" w14:textId="77777777" w:rsidR="00F90EF6" w:rsidRPr="005F2432" w:rsidRDefault="00F90EF6" w:rsidP="00F90EF6">
            <w:pPr>
              <w:rPr>
                <w:rFonts w:cstheme="minorHAnsi"/>
                <w:sz w:val="20"/>
                <w:szCs w:val="20"/>
              </w:rPr>
            </w:pPr>
            <w:r w:rsidRPr="005F2432">
              <w:rPr>
                <w:rFonts w:cstheme="minorHAnsi"/>
                <w:sz w:val="20"/>
                <w:szCs w:val="20"/>
              </w:rPr>
              <w:t>Atlantic salmon (</w:t>
            </w:r>
            <w:r w:rsidRPr="005F2432">
              <w:rPr>
                <w:rFonts w:cstheme="minorHAnsi"/>
                <w:i/>
                <w:iCs/>
                <w:sz w:val="20"/>
                <w:szCs w:val="20"/>
              </w:rPr>
              <w:t>Salmo</w:t>
            </w:r>
            <w:r w:rsidRPr="005F2432">
              <w:rPr>
                <w:rFonts w:cstheme="minorHAnsi"/>
                <w:sz w:val="20"/>
                <w:szCs w:val="20"/>
              </w:rPr>
              <w:t xml:space="preserve"> </w:t>
            </w:r>
            <w:r w:rsidRPr="005F2432">
              <w:rPr>
                <w:rFonts w:cstheme="minorHAnsi"/>
                <w:i/>
                <w:iCs/>
                <w:sz w:val="20"/>
                <w:szCs w:val="20"/>
              </w:rPr>
              <w:t>salar</w:t>
            </w:r>
            <w:r w:rsidRPr="005F2432">
              <w:rPr>
                <w:rFonts w:cstheme="minorHAnsi"/>
                <w:sz w:val="20"/>
                <w:szCs w:val="20"/>
              </w:rPr>
              <w:t>)</w:t>
            </w:r>
          </w:p>
        </w:tc>
        <w:tc>
          <w:tcPr>
            <w:tcW w:w="1493" w:type="dxa"/>
            <w:vAlign w:val="center"/>
          </w:tcPr>
          <w:p w14:paraId="6AB71FE2" w14:textId="77777777" w:rsidR="00F90EF6" w:rsidRPr="005F2432" w:rsidRDefault="00F90EF6" w:rsidP="00F90EF6">
            <w:pPr>
              <w:jc w:val="center"/>
              <w:rPr>
                <w:rFonts w:cstheme="minorHAnsi"/>
                <w:sz w:val="20"/>
                <w:szCs w:val="20"/>
              </w:rPr>
            </w:pPr>
            <w:r w:rsidRPr="005F2432">
              <w:rPr>
                <w:rFonts w:cstheme="minorHAnsi"/>
                <w:sz w:val="20"/>
                <w:szCs w:val="20"/>
              </w:rPr>
              <w:t>19</w:t>
            </w:r>
          </w:p>
        </w:tc>
        <w:tc>
          <w:tcPr>
            <w:tcW w:w="1482" w:type="dxa"/>
            <w:vAlign w:val="center"/>
          </w:tcPr>
          <w:p w14:paraId="0E4F0BBA" w14:textId="77777777" w:rsidR="00F90EF6" w:rsidRPr="005F2432" w:rsidRDefault="00F90EF6" w:rsidP="00F90EF6">
            <w:pPr>
              <w:jc w:val="center"/>
              <w:rPr>
                <w:rFonts w:cstheme="minorHAnsi"/>
                <w:sz w:val="20"/>
                <w:szCs w:val="20"/>
              </w:rPr>
            </w:pPr>
            <w:r w:rsidRPr="005F2432">
              <w:rPr>
                <w:rFonts w:cstheme="minorHAnsi"/>
                <w:sz w:val="20"/>
                <w:szCs w:val="20"/>
              </w:rPr>
              <w:t>12 – 15.55</w:t>
            </w:r>
          </w:p>
        </w:tc>
      </w:tr>
      <w:tr w:rsidR="00F90EF6" w:rsidRPr="005F2432" w14:paraId="5ACA7C61" w14:textId="77777777" w:rsidTr="00F90EF6">
        <w:trPr>
          <w:trHeight w:val="432"/>
          <w:jc w:val="center"/>
        </w:trPr>
        <w:tc>
          <w:tcPr>
            <w:tcW w:w="792" w:type="dxa"/>
            <w:vAlign w:val="center"/>
          </w:tcPr>
          <w:p w14:paraId="4D87289B" w14:textId="77777777" w:rsidR="00F90EF6" w:rsidRPr="005F2432" w:rsidRDefault="00F90EF6" w:rsidP="00F90EF6">
            <w:pPr>
              <w:jc w:val="center"/>
              <w:rPr>
                <w:rFonts w:cstheme="minorHAnsi"/>
                <w:sz w:val="20"/>
                <w:szCs w:val="20"/>
              </w:rPr>
            </w:pPr>
            <w:r w:rsidRPr="005F2432">
              <w:rPr>
                <w:rFonts w:cstheme="minorHAnsi"/>
                <w:sz w:val="20"/>
                <w:szCs w:val="20"/>
              </w:rPr>
              <w:t>17</w:t>
            </w:r>
          </w:p>
        </w:tc>
        <w:tc>
          <w:tcPr>
            <w:tcW w:w="5583" w:type="dxa"/>
            <w:vAlign w:val="center"/>
          </w:tcPr>
          <w:p w14:paraId="552D97BA" w14:textId="77777777" w:rsidR="00F90EF6" w:rsidRPr="005F2432" w:rsidRDefault="00F90EF6" w:rsidP="00F90EF6">
            <w:pPr>
              <w:rPr>
                <w:rFonts w:cstheme="minorHAnsi"/>
                <w:sz w:val="20"/>
                <w:szCs w:val="20"/>
              </w:rPr>
            </w:pPr>
            <w:r w:rsidRPr="005F2432">
              <w:rPr>
                <w:rFonts w:cstheme="minorHAnsi"/>
                <w:sz w:val="20"/>
                <w:szCs w:val="20"/>
              </w:rPr>
              <w:t>Rainbow trout (</w:t>
            </w:r>
            <w:r w:rsidRPr="005F2432">
              <w:rPr>
                <w:rFonts w:cstheme="minorHAnsi"/>
                <w:i/>
                <w:iCs/>
                <w:sz w:val="20"/>
                <w:szCs w:val="20"/>
              </w:rPr>
              <w:t>Oncorhynchus mykiss</w:t>
            </w:r>
            <w:r w:rsidRPr="005F2432">
              <w:rPr>
                <w:rFonts w:cstheme="minorHAnsi"/>
                <w:sz w:val="20"/>
                <w:szCs w:val="20"/>
              </w:rPr>
              <w:t>)</w:t>
            </w:r>
          </w:p>
        </w:tc>
        <w:tc>
          <w:tcPr>
            <w:tcW w:w="1493" w:type="dxa"/>
            <w:vAlign w:val="center"/>
          </w:tcPr>
          <w:p w14:paraId="5122971B" w14:textId="77777777" w:rsidR="00F90EF6" w:rsidRPr="005F2432" w:rsidRDefault="00F90EF6" w:rsidP="00F90EF6">
            <w:pPr>
              <w:jc w:val="center"/>
              <w:rPr>
                <w:rFonts w:cstheme="minorHAnsi"/>
                <w:sz w:val="20"/>
                <w:szCs w:val="20"/>
              </w:rPr>
            </w:pPr>
            <w:r w:rsidRPr="005F2432">
              <w:rPr>
                <w:rFonts w:cstheme="minorHAnsi"/>
                <w:sz w:val="20"/>
                <w:szCs w:val="20"/>
              </w:rPr>
              <w:t>11.82</w:t>
            </w:r>
          </w:p>
        </w:tc>
        <w:tc>
          <w:tcPr>
            <w:tcW w:w="1482" w:type="dxa"/>
            <w:vAlign w:val="center"/>
          </w:tcPr>
          <w:p w14:paraId="370BCD29" w14:textId="77777777" w:rsidR="00F90EF6" w:rsidRPr="005F2432" w:rsidRDefault="00F90EF6" w:rsidP="00F90EF6">
            <w:pPr>
              <w:jc w:val="center"/>
              <w:rPr>
                <w:rFonts w:cstheme="minorHAnsi"/>
                <w:sz w:val="20"/>
                <w:szCs w:val="20"/>
              </w:rPr>
            </w:pPr>
            <w:r w:rsidRPr="005F2432">
              <w:rPr>
                <w:rFonts w:cstheme="minorHAnsi"/>
                <w:sz w:val="20"/>
                <w:szCs w:val="20"/>
              </w:rPr>
              <w:t>6 - 10</w:t>
            </w:r>
          </w:p>
        </w:tc>
      </w:tr>
      <w:tr w:rsidR="00F90EF6" w:rsidRPr="005F2432" w14:paraId="41471240" w14:textId="77777777" w:rsidTr="00F90EF6">
        <w:trPr>
          <w:trHeight w:val="432"/>
          <w:jc w:val="center"/>
        </w:trPr>
        <w:tc>
          <w:tcPr>
            <w:tcW w:w="792" w:type="dxa"/>
            <w:vAlign w:val="center"/>
          </w:tcPr>
          <w:p w14:paraId="251270F4" w14:textId="77777777" w:rsidR="00F90EF6" w:rsidRPr="005F2432" w:rsidRDefault="00F90EF6" w:rsidP="00F90EF6">
            <w:pPr>
              <w:jc w:val="center"/>
              <w:rPr>
                <w:rFonts w:cstheme="minorHAnsi"/>
                <w:sz w:val="20"/>
                <w:szCs w:val="20"/>
              </w:rPr>
            </w:pPr>
            <w:r w:rsidRPr="005F2432">
              <w:rPr>
                <w:rFonts w:cstheme="minorHAnsi"/>
                <w:sz w:val="20"/>
                <w:szCs w:val="20"/>
              </w:rPr>
              <w:t>18</w:t>
            </w:r>
          </w:p>
        </w:tc>
        <w:tc>
          <w:tcPr>
            <w:tcW w:w="5583" w:type="dxa"/>
            <w:vAlign w:val="center"/>
          </w:tcPr>
          <w:p w14:paraId="4F8400B4" w14:textId="77777777" w:rsidR="00F90EF6" w:rsidRPr="005F2432" w:rsidRDefault="00F90EF6" w:rsidP="00F90EF6">
            <w:pPr>
              <w:rPr>
                <w:rFonts w:cstheme="minorHAnsi"/>
                <w:sz w:val="20"/>
                <w:szCs w:val="20"/>
              </w:rPr>
            </w:pPr>
            <w:r w:rsidRPr="005F2432">
              <w:rPr>
                <w:rFonts w:cstheme="minorHAnsi"/>
                <w:sz w:val="20"/>
                <w:szCs w:val="20"/>
              </w:rPr>
              <w:t>Bluefin tuna (</w:t>
            </w:r>
            <w:r w:rsidRPr="005F2432">
              <w:rPr>
                <w:rFonts w:cstheme="minorHAnsi"/>
                <w:i/>
                <w:iCs/>
                <w:sz w:val="20"/>
                <w:szCs w:val="20"/>
              </w:rPr>
              <w:t>Thunnus thynnus</w:t>
            </w:r>
            <w:r w:rsidRPr="005F2432">
              <w:rPr>
                <w:rFonts w:cstheme="minorHAnsi"/>
                <w:sz w:val="20"/>
                <w:szCs w:val="20"/>
              </w:rPr>
              <w:t>)</w:t>
            </w:r>
          </w:p>
        </w:tc>
        <w:tc>
          <w:tcPr>
            <w:tcW w:w="1493" w:type="dxa"/>
            <w:vAlign w:val="center"/>
          </w:tcPr>
          <w:p w14:paraId="161BDED9" w14:textId="77777777" w:rsidR="00F90EF6" w:rsidRPr="005F2432" w:rsidRDefault="00F90EF6" w:rsidP="00F90EF6">
            <w:pPr>
              <w:jc w:val="center"/>
              <w:rPr>
                <w:rFonts w:cstheme="minorHAnsi"/>
                <w:sz w:val="20"/>
                <w:szCs w:val="20"/>
              </w:rPr>
            </w:pPr>
            <w:r w:rsidRPr="005F2432">
              <w:rPr>
                <w:rFonts w:cstheme="minorHAnsi"/>
                <w:sz w:val="20"/>
                <w:szCs w:val="20"/>
              </w:rPr>
              <w:t>15</w:t>
            </w:r>
          </w:p>
        </w:tc>
        <w:tc>
          <w:tcPr>
            <w:tcW w:w="1482" w:type="dxa"/>
            <w:vAlign w:val="center"/>
          </w:tcPr>
          <w:p w14:paraId="4640DC0F" w14:textId="77777777" w:rsidR="00F90EF6" w:rsidRPr="005F2432" w:rsidRDefault="00F90EF6" w:rsidP="00F90EF6">
            <w:pPr>
              <w:jc w:val="center"/>
              <w:rPr>
                <w:rFonts w:cstheme="minorHAnsi"/>
                <w:sz w:val="20"/>
                <w:szCs w:val="20"/>
              </w:rPr>
            </w:pPr>
            <w:r w:rsidRPr="005F2432">
              <w:rPr>
                <w:rFonts w:cstheme="minorHAnsi"/>
                <w:sz w:val="20"/>
                <w:szCs w:val="20"/>
              </w:rPr>
              <w:t>12</w:t>
            </w:r>
          </w:p>
        </w:tc>
      </w:tr>
      <w:tr w:rsidR="00F90EF6" w:rsidRPr="005F2432" w14:paraId="43684933" w14:textId="77777777" w:rsidTr="00F90EF6">
        <w:trPr>
          <w:trHeight w:val="432"/>
          <w:jc w:val="center"/>
        </w:trPr>
        <w:tc>
          <w:tcPr>
            <w:tcW w:w="792" w:type="dxa"/>
            <w:vAlign w:val="center"/>
          </w:tcPr>
          <w:p w14:paraId="5E94032E" w14:textId="77777777" w:rsidR="00F90EF6" w:rsidRPr="005F2432" w:rsidRDefault="00F90EF6" w:rsidP="00F90EF6">
            <w:pPr>
              <w:jc w:val="center"/>
              <w:rPr>
                <w:rFonts w:cstheme="minorHAnsi"/>
                <w:sz w:val="20"/>
                <w:szCs w:val="20"/>
              </w:rPr>
            </w:pPr>
            <w:r w:rsidRPr="005F2432">
              <w:rPr>
                <w:rFonts w:cstheme="minorHAnsi"/>
                <w:sz w:val="20"/>
                <w:szCs w:val="20"/>
              </w:rPr>
              <w:t>19</w:t>
            </w:r>
          </w:p>
        </w:tc>
        <w:tc>
          <w:tcPr>
            <w:tcW w:w="5583" w:type="dxa"/>
            <w:vAlign w:val="center"/>
          </w:tcPr>
          <w:p w14:paraId="6F4AE50F" w14:textId="77777777" w:rsidR="00F90EF6" w:rsidRPr="005F2432" w:rsidRDefault="00F90EF6" w:rsidP="00F90EF6">
            <w:pPr>
              <w:rPr>
                <w:rFonts w:cstheme="minorHAnsi"/>
                <w:sz w:val="20"/>
                <w:szCs w:val="20"/>
              </w:rPr>
            </w:pPr>
            <w:r w:rsidRPr="005F2432">
              <w:rPr>
                <w:rFonts w:cstheme="minorHAnsi"/>
                <w:sz w:val="20"/>
                <w:szCs w:val="20"/>
              </w:rPr>
              <w:t>Cod (Gadus sp.)</w:t>
            </w:r>
          </w:p>
        </w:tc>
        <w:tc>
          <w:tcPr>
            <w:tcW w:w="1493" w:type="dxa"/>
            <w:vAlign w:val="center"/>
          </w:tcPr>
          <w:p w14:paraId="27425920" w14:textId="77777777" w:rsidR="00F90EF6" w:rsidRPr="005F2432" w:rsidRDefault="00F90EF6" w:rsidP="00F90EF6">
            <w:pPr>
              <w:jc w:val="center"/>
              <w:rPr>
                <w:rFonts w:cstheme="minorHAnsi"/>
                <w:sz w:val="20"/>
                <w:szCs w:val="20"/>
              </w:rPr>
            </w:pPr>
            <w:r w:rsidRPr="005F2432">
              <w:rPr>
                <w:rFonts w:cstheme="minorHAnsi"/>
                <w:sz w:val="20"/>
                <w:szCs w:val="20"/>
              </w:rPr>
              <w:t>1.12</w:t>
            </w:r>
          </w:p>
        </w:tc>
        <w:tc>
          <w:tcPr>
            <w:tcW w:w="1482" w:type="dxa"/>
            <w:vAlign w:val="center"/>
          </w:tcPr>
          <w:p w14:paraId="3761F106" w14:textId="77777777" w:rsidR="00F90EF6" w:rsidRPr="005F2432" w:rsidRDefault="00F90EF6" w:rsidP="00F90EF6">
            <w:pPr>
              <w:jc w:val="center"/>
              <w:rPr>
                <w:rFonts w:cstheme="minorHAnsi"/>
                <w:sz w:val="20"/>
                <w:szCs w:val="20"/>
              </w:rPr>
            </w:pPr>
            <w:r w:rsidRPr="005F2432">
              <w:rPr>
                <w:rFonts w:cstheme="minorHAnsi"/>
                <w:sz w:val="20"/>
                <w:szCs w:val="20"/>
              </w:rPr>
              <w:t>0.12</w:t>
            </w:r>
          </w:p>
        </w:tc>
      </w:tr>
      <w:tr w:rsidR="00F90EF6" w:rsidRPr="005F2432" w14:paraId="0F819A69" w14:textId="77777777" w:rsidTr="00F90EF6">
        <w:trPr>
          <w:trHeight w:val="432"/>
          <w:jc w:val="center"/>
        </w:trPr>
        <w:tc>
          <w:tcPr>
            <w:tcW w:w="792" w:type="dxa"/>
            <w:vAlign w:val="center"/>
          </w:tcPr>
          <w:p w14:paraId="12CCF116" w14:textId="77777777" w:rsidR="00F90EF6" w:rsidRPr="005F2432" w:rsidRDefault="00F90EF6" w:rsidP="00F90EF6">
            <w:pPr>
              <w:jc w:val="center"/>
              <w:rPr>
                <w:rFonts w:cstheme="minorHAnsi"/>
                <w:sz w:val="20"/>
                <w:szCs w:val="20"/>
              </w:rPr>
            </w:pPr>
            <w:r w:rsidRPr="005F2432">
              <w:rPr>
                <w:rFonts w:cstheme="minorHAnsi"/>
                <w:sz w:val="20"/>
                <w:szCs w:val="20"/>
              </w:rPr>
              <w:t>20</w:t>
            </w:r>
          </w:p>
        </w:tc>
        <w:tc>
          <w:tcPr>
            <w:tcW w:w="5583" w:type="dxa"/>
            <w:vAlign w:val="center"/>
          </w:tcPr>
          <w:p w14:paraId="5B499E60" w14:textId="77777777" w:rsidR="00F90EF6" w:rsidRPr="005F2432" w:rsidRDefault="00F90EF6" w:rsidP="00F90EF6">
            <w:pPr>
              <w:rPr>
                <w:rFonts w:cstheme="minorHAnsi"/>
                <w:sz w:val="20"/>
                <w:szCs w:val="20"/>
              </w:rPr>
            </w:pPr>
            <w:r w:rsidRPr="005F2432">
              <w:rPr>
                <w:rFonts w:cstheme="minorHAnsi"/>
                <w:sz w:val="20"/>
                <w:szCs w:val="20"/>
              </w:rPr>
              <w:t>Asian sea bass (</w:t>
            </w:r>
            <w:r w:rsidRPr="005F2432">
              <w:rPr>
                <w:rFonts w:cstheme="minorHAnsi"/>
                <w:i/>
                <w:iCs/>
                <w:sz w:val="20"/>
                <w:szCs w:val="20"/>
              </w:rPr>
              <w:t>Dicentrachus labrax</w:t>
            </w:r>
            <w:r w:rsidRPr="005F2432">
              <w:rPr>
                <w:rFonts w:cstheme="minorHAnsi"/>
                <w:sz w:val="20"/>
                <w:szCs w:val="20"/>
              </w:rPr>
              <w:t>)</w:t>
            </w:r>
          </w:p>
        </w:tc>
        <w:tc>
          <w:tcPr>
            <w:tcW w:w="1493" w:type="dxa"/>
            <w:vAlign w:val="center"/>
          </w:tcPr>
          <w:p w14:paraId="324DAA5C" w14:textId="77777777" w:rsidR="00F90EF6" w:rsidRPr="005F2432" w:rsidRDefault="00F90EF6" w:rsidP="00F90EF6">
            <w:pPr>
              <w:jc w:val="center"/>
              <w:rPr>
                <w:rFonts w:cstheme="minorHAnsi"/>
                <w:sz w:val="20"/>
                <w:szCs w:val="20"/>
              </w:rPr>
            </w:pPr>
            <w:r w:rsidRPr="005F2432">
              <w:rPr>
                <w:rFonts w:cstheme="minorHAnsi"/>
                <w:sz w:val="20"/>
                <w:szCs w:val="20"/>
              </w:rPr>
              <w:t>3.9</w:t>
            </w:r>
          </w:p>
        </w:tc>
        <w:tc>
          <w:tcPr>
            <w:tcW w:w="1482" w:type="dxa"/>
            <w:vAlign w:val="center"/>
          </w:tcPr>
          <w:p w14:paraId="688D4AF5" w14:textId="77777777" w:rsidR="00F90EF6" w:rsidRPr="005F2432" w:rsidRDefault="00F90EF6" w:rsidP="00F90EF6">
            <w:pPr>
              <w:jc w:val="center"/>
              <w:rPr>
                <w:rFonts w:cstheme="minorHAnsi"/>
                <w:sz w:val="20"/>
                <w:szCs w:val="20"/>
              </w:rPr>
            </w:pPr>
            <w:r w:rsidRPr="005F2432">
              <w:rPr>
                <w:rFonts w:cstheme="minorHAnsi"/>
                <w:sz w:val="20"/>
                <w:szCs w:val="20"/>
              </w:rPr>
              <w:t>0.36</w:t>
            </w:r>
          </w:p>
        </w:tc>
      </w:tr>
      <w:tr w:rsidR="00F90EF6" w:rsidRPr="005F2432" w14:paraId="708D2F55" w14:textId="77777777" w:rsidTr="00F90EF6">
        <w:trPr>
          <w:trHeight w:val="432"/>
          <w:jc w:val="center"/>
        </w:trPr>
        <w:tc>
          <w:tcPr>
            <w:tcW w:w="792" w:type="dxa"/>
            <w:vAlign w:val="center"/>
          </w:tcPr>
          <w:p w14:paraId="7A0D55DA" w14:textId="77777777" w:rsidR="00F90EF6" w:rsidRPr="005F2432" w:rsidRDefault="00F90EF6" w:rsidP="00F90EF6">
            <w:pPr>
              <w:jc w:val="center"/>
              <w:rPr>
                <w:rFonts w:cstheme="minorHAnsi"/>
                <w:sz w:val="20"/>
                <w:szCs w:val="20"/>
              </w:rPr>
            </w:pPr>
            <w:r w:rsidRPr="005F2432">
              <w:rPr>
                <w:rFonts w:cstheme="minorHAnsi"/>
                <w:sz w:val="20"/>
                <w:szCs w:val="20"/>
              </w:rPr>
              <w:t>21</w:t>
            </w:r>
          </w:p>
        </w:tc>
        <w:tc>
          <w:tcPr>
            <w:tcW w:w="5583" w:type="dxa"/>
            <w:vAlign w:val="center"/>
          </w:tcPr>
          <w:p w14:paraId="6CA396BC" w14:textId="77777777" w:rsidR="00F90EF6" w:rsidRPr="005F2432" w:rsidRDefault="00F90EF6" w:rsidP="00F90EF6">
            <w:pPr>
              <w:rPr>
                <w:rFonts w:cstheme="minorHAnsi"/>
                <w:sz w:val="20"/>
                <w:szCs w:val="20"/>
              </w:rPr>
            </w:pPr>
            <w:r w:rsidRPr="005F2432">
              <w:rPr>
                <w:rFonts w:cstheme="minorHAnsi"/>
                <w:sz w:val="20"/>
                <w:szCs w:val="20"/>
              </w:rPr>
              <w:t>Blackspot  bass (</w:t>
            </w:r>
            <w:r w:rsidRPr="005F2432">
              <w:rPr>
                <w:rFonts w:cstheme="minorHAnsi"/>
                <w:i/>
                <w:iCs/>
                <w:sz w:val="20"/>
                <w:szCs w:val="20"/>
              </w:rPr>
              <w:t>Micropterus salmoides</w:t>
            </w:r>
            <w:r w:rsidRPr="005F2432">
              <w:rPr>
                <w:rFonts w:cstheme="minorHAnsi"/>
                <w:sz w:val="20"/>
                <w:szCs w:val="20"/>
              </w:rPr>
              <w:t>)</w:t>
            </w:r>
          </w:p>
        </w:tc>
        <w:tc>
          <w:tcPr>
            <w:tcW w:w="1493" w:type="dxa"/>
            <w:vAlign w:val="center"/>
          </w:tcPr>
          <w:p w14:paraId="5ADAA4F4" w14:textId="77777777" w:rsidR="00F90EF6" w:rsidRPr="005F2432" w:rsidRDefault="00F90EF6" w:rsidP="00F90EF6">
            <w:pPr>
              <w:jc w:val="center"/>
              <w:rPr>
                <w:rFonts w:cstheme="minorHAnsi"/>
                <w:sz w:val="20"/>
                <w:szCs w:val="20"/>
              </w:rPr>
            </w:pPr>
            <w:r w:rsidRPr="005F2432">
              <w:rPr>
                <w:rFonts w:cstheme="minorHAnsi"/>
                <w:sz w:val="20"/>
                <w:szCs w:val="20"/>
              </w:rPr>
              <w:t>1.6</w:t>
            </w:r>
          </w:p>
        </w:tc>
        <w:tc>
          <w:tcPr>
            <w:tcW w:w="1482" w:type="dxa"/>
            <w:vAlign w:val="center"/>
          </w:tcPr>
          <w:p w14:paraId="10F70BD2" w14:textId="77777777" w:rsidR="00F90EF6" w:rsidRPr="005F2432" w:rsidRDefault="00F90EF6" w:rsidP="00F90EF6">
            <w:pPr>
              <w:jc w:val="center"/>
              <w:rPr>
                <w:rFonts w:cstheme="minorHAnsi"/>
                <w:sz w:val="20"/>
                <w:szCs w:val="20"/>
              </w:rPr>
            </w:pPr>
            <w:r w:rsidRPr="005F2432">
              <w:rPr>
                <w:rFonts w:cstheme="minorHAnsi"/>
                <w:sz w:val="20"/>
                <w:szCs w:val="20"/>
              </w:rPr>
              <w:t>0.36</w:t>
            </w:r>
          </w:p>
        </w:tc>
      </w:tr>
      <w:tr w:rsidR="00F90EF6" w:rsidRPr="005F2432" w14:paraId="42A007B7" w14:textId="77777777" w:rsidTr="00F90EF6">
        <w:trPr>
          <w:trHeight w:val="432"/>
          <w:jc w:val="center"/>
        </w:trPr>
        <w:tc>
          <w:tcPr>
            <w:tcW w:w="792" w:type="dxa"/>
            <w:vAlign w:val="center"/>
          </w:tcPr>
          <w:p w14:paraId="735DCAFC" w14:textId="77777777" w:rsidR="00F90EF6" w:rsidRPr="005F2432" w:rsidRDefault="00F90EF6" w:rsidP="00F90EF6">
            <w:pPr>
              <w:jc w:val="center"/>
              <w:rPr>
                <w:rFonts w:cstheme="minorHAnsi"/>
                <w:sz w:val="20"/>
                <w:szCs w:val="20"/>
              </w:rPr>
            </w:pPr>
            <w:r w:rsidRPr="005F2432">
              <w:rPr>
                <w:rFonts w:cstheme="minorHAnsi"/>
                <w:sz w:val="20"/>
                <w:szCs w:val="20"/>
              </w:rPr>
              <w:t>21</w:t>
            </w:r>
          </w:p>
        </w:tc>
        <w:tc>
          <w:tcPr>
            <w:tcW w:w="5583" w:type="dxa"/>
            <w:vAlign w:val="center"/>
          </w:tcPr>
          <w:p w14:paraId="7041102B" w14:textId="77777777" w:rsidR="00F90EF6" w:rsidRPr="005F2432" w:rsidRDefault="0060167A" w:rsidP="00F90EF6">
            <w:pPr>
              <w:rPr>
                <w:rFonts w:cstheme="minorHAnsi"/>
                <w:sz w:val="20"/>
                <w:szCs w:val="20"/>
              </w:rPr>
            </w:pPr>
            <w:hyperlink r:id="rId97" w:tooltip="Japanese eel" w:history="1">
              <w:r w:rsidR="00F90EF6" w:rsidRPr="005F2432">
                <w:rPr>
                  <w:rFonts w:cstheme="minorHAnsi"/>
                  <w:sz w:val="20"/>
                  <w:szCs w:val="20"/>
                </w:rPr>
                <w:t>Eel</w:t>
              </w:r>
            </w:hyperlink>
            <w:r w:rsidR="00F90EF6" w:rsidRPr="005F2432">
              <w:rPr>
                <w:rFonts w:cstheme="minorHAnsi"/>
                <w:sz w:val="20"/>
                <w:szCs w:val="20"/>
              </w:rPr>
              <w:t> (</w:t>
            </w:r>
            <w:r w:rsidR="00F90EF6" w:rsidRPr="005F2432">
              <w:rPr>
                <w:rFonts w:cstheme="minorHAnsi"/>
                <w:i/>
                <w:iCs/>
                <w:sz w:val="20"/>
                <w:szCs w:val="20"/>
              </w:rPr>
              <w:t>Anguilla japonica</w:t>
            </w:r>
            <w:r w:rsidR="00F90EF6" w:rsidRPr="005F2432">
              <w:rPr>
                <w:rFonts w:cstheme="minorHAnsi"/>
                <w:sz w:val="20"/>
                <w:szCs w:val="20"/>
              </w:rPr>
              <w:t>)</w:t>
            </w:r>
          </w:p>
        </w:tc>
        <w:tc>
          <w:tcPr>
            <w:tcW w:w="1493" w:type="dxa"/>
            <w:vAlign w:val="center"/>
          </w:tcPr>
          <w:p w14:paraId="0B162DBF" w14:textId="77777777" w:rsidR="00F90EF6" w:rsidRPr="005F2432" w:rsidRDefault="00F90EF6" w:rsidP="00F90EF6">
            <w:pPr>
              <w:jc w:val="center"/>
              <w:rPr>
                <w:rFonts w:cstheme="minorHAnsi"/>
                <w:sz w:val="20"/>
                <w:szCs w:val="20"/>
              </w:rPr>
            </w:pPr>
            <w:r w:rsidRPr="005F2432">
              <w:rPr>
                <w:rFonts w:cstheme="minorHAnsi"/>
                <w:sz w:val="20"/>
                <w:szCs w:val="20"/>
              </w:rPr>
              <w:t>15</w:t>
            </w:r>
          </w:p>
        </w:tc>
        <w:tc>
          <w:tcPr>
            <w:tcW w:w="1482" w:type="dxa"/>
            <w:vAlign w:val="center"/>
          </w:tcPr>
          <w:p w14:paraId="6CE5B00E" w14:textId="77777777" w:rsidR="00F90EF6" w:rsidRPr="005F2432" w:rsidRDefault="00F90EF6" w:rsidP="00F90EF6">
            <w:pPr>
              <w:jc w:val="center"/>
              <w:rPr>
                <w:rFonts w:cstheme="minorHAnsi"/>
                <w:sz w:val="20"/>
                <w:szCs w:val="20"/>
              </w:rPr>
            </w:pPr>
            <w:r w:rsidRPr="005F2432">
              <w:rPr>
                <w:rFonts w:cstheme="minorHAnsi"/>
                <w:sz w:val="20"/>
                <w:szCs w:val="20"/>
              </w:rPr>
              <w:t>10.2</w:t>
            </w:r>
          </w:p>
        </w:tc>
      </w:tr>
      <w:tr w:rsidR="00F90EF6" w:rsidRPr="005F2432" w14:paraId="49811837" w14:textId="77777777" w:rsidTr="00F90EF6">
        <w:trPr>
          <w:trHeight w:val="432"/>
          <w:jc w:val="center"/>
        </w:trPr>
        <w:tc>
          <w:tcPr>
            <w:tcW w:w="792" w:type="dxa"/>
            <w:vAlign w:val="center"/>
          </w:tcPr>
          <w:p w14:paraId="1054D06C" w14:textId="77777777" w:rsidR="00F90EF6" w:rsidRPr="005F2432" w:rsidRDefault="00F90EF6" w:rsidP="00F90EF6">
            <w:pPr>
              <w:jc w:val="center"/>
              <w:rPr>
                <w:rFonts w:cstheme="minorHAnsi"/>
                <w:sz w:val="20"/>
                <w:szCs w:val="20"/>
              </w:rPr>
            </w:pPr>
            <w:r w:rsidRPr="005F2432">
              <w:rPr>
                <w:rFonts w:cstheme="minorHAnsi"/>
                <w:sz w:val="20"/>
                <w:szCs w:val="20"/>
              </w:rPr>
              <w:t>22</w:t>
            </w:r>
          </w:p>
        </w:tc>
        <w:tc>
          <w:tcPr>
            <w:tcW w:w="5583" w:type="dxa"/>
            <w:vAlign w:val="center"/>
          </w:tcPr>
          <w:p w14:paraId="20CC8A04" w14:textId="77777777" w:rsidR="00F90EF6" w:rsidRPr="005F2432" w:rsidRDefault="0060167A" w:rsidP="00F90EF6">
            <w:pPr>
              <w:rPr>
                <w:rFonts w:cstheme="minorHAnsi"/>
                <w:sz w:val="20"/>
                <w:szCs w:val="20"/>
              </w:rPr>
            </w:pPr>
            <w:hyperlink r:id="rId98" w:tooltip="Flatfish" w:history="1">
              <w:r w:rsidR="00F90EF6" w:rsidRPr="005F2432">
                <w:rPr>
                  <w:rFonts w:cstheme="minorHAnsi"/>
                  <w:sz w:val="20"/>
                  <w:szCs w:val="20"/>
                </w:rPr>
                <w:t>Flatfish</w:t>
              </w:r>
            </w:hyperlink>
            <w:r w:rsidR="00F90EF6" w:rsidRPr="005F2432">
              <w:rPr>
                <w:rFonts w:cstheme="minorHAnsi"/>
                <w:sz w:val="20"/>
                <w:szCs w:val="20"/>
              </w:rPr>
              <w:t> (</w:t>
            </w:r>
            <w:hyperlink r:id="rId99" w:tooltip="Paralichthys olivaceus" w:history="1">
              <w:r w:rsidR="00F90EF6" w:rsidRPr="005F2432">
                <w:rPr>
                  <w:rFonts w:cstheme="minorHAnsi"/>
                  <w:i/>
                  <w:iCs/>
                  <w:sz w:val="20"/>
                  <w:szCs w:val="20"/>
                </w:rPr>
                <w:t>Paralichthys olivaceus</w:t>
              </w:r>
            </w:hyperlink>
            <w:r w:rsidR="00F90EF6" w:rsidRPr="005F2432">
              <w:rPr>
                <w:rFonts w:cstheme="minorHAnsi"/>
                <w:sz w:val="20"/>
                <w:szCs w:val="20"/>
              </w:rPr>
              <w:t>)</w:t>
            </w:r>
          </w:p>
        </w:tc>
        <w:tc>
          <w:tcPr>
            <w:tcW w:w="1493" w:type="dxa"/>
            <w:vAlign w:val="center"/>
          </w:tcPr>
          <w:p w14:paraId="61D77991" w14:textId="77777777" w:rsidR="00F90EF6" w:rsidRPr="005F2432" w:rsidRDefault="00F90EF6" w:rsidP="00F90EF6">
            <w:pPr>
              <w:jc w:val="center"/>
              <w:rPr>
                <w:rFonts w:cstheme="minorHAnsi"/>
                <w:sz w:val="20"/>
                <w:szCs w:val="20"/>
              </w:rPr>
            </w:pPr>
            <w:r w:rsidRPr="005F2432">
              <w:rPr>
                <w:rFonts w:cstheme="minorHAnsi"/>
                <w:sz w:val="20"/>
                <w:szCs w:val="20"/>
              </w:rPr>
              <w:t>13.15</w:t>
            </w:r>
          </w:p>
        </w:tc>
        <w:tc>
          <w:tcPr>
            <w:tcW w:w="1482" w:type="dxa"/>
            <w:vAlign w:val="center"/>
          </w:tcPr>
          <w:p w14:paraId="225F9FC5" w14:textId="77777777" w:rsidR="00F90EF6" w:rsidRPr="005F2432" w:rsidRDefault="00F90EF6" w:rsidP="00F90EF6">
            <w:pPr>
              <w:jc w:val="center"/>
              <w:rPr>
                <w:rFonts w:cstheme="minorHAnsi"/>
                <w:sz w:val="20"/>
                <w:szCs w:val="20"/>
              </w:rPr>
            </w:pPr>
            <w:r w:rsidRPr="005F2432">
              <w:rPr>
                <w:rFonts w:cstheme="minorHAnsi"/>
                <w:sz w:val="20"/>
                <w:szCs w:val="20"/>
              </w:rPr>
              <w:t>4 - 6</w:t>
            </w:r>
          </w:p>
        </w:tc>
      </w:tr>
      <w:tr w:rsidR="00F90EF6" w:rsidRPr="005F2432" w14:paraId="01D01968" w14:textId="77777777" w:rsidTr="00F90EF6">
        <w:trPr>
          <w:trHeight w:val="432"/>
          <w:jc w:val="center"/>
        </w:trPr>
        <w:tc>
          <w:tcPr>
            <w:tcW w:w="792" w:type="dxa"/>
            <w:vAlign w:val="center"/>
          </w:tcPr>
          <w:p w14:paraId="788AD30A" w14:textId="77777777" w:rsidR="00F90EF6" w:rsidRPr="005F2432" w:rsidRDefault="00F90EF6" w:rsidP="00F90EF6">
            <w:pPr>
              <w:jc w:val="center"/>
              <w:rPr>
                <w:rFonts w:cstheme="minorHAnsi"/>
                <w:sz w:val="20"/>
                <w:szCs w:val="20"/>
              </w:rPr>
            </w:pPr>
            <w:r w:rsidRPr="005F2432">
              <w:rPr>
                <w:rFonts w:cstheme="minorHAnsi"/>
                <w:sz w:val="20"/>
                <w:szCs w:val="20"/>
              </w:rPr>
              <w:t>23</w:t>
            </w:r>
          </w:p>
        </w:tc>
        <w:tc>
          <w:tcPr>
            <w:tcW w:w="5583" w:type="dxa"/>
            <w:vAlign w:val="center"/>
          </w:tcPr>
          <w:p w14:paraId="00CF1767" w14:textId="77777777" w:rsidR="00F90EF6" w:rsidRPr="005F2432" w:rsidRDefault="00F90EF6" w:rsidP="00F90EF6">
            <w:pPr>
              <w:rPr>
                <w:rFonts w:cstheme="minorHAnsi"/>
                <w:sz w:val="20"/>
                <w:szCs w:val="20"/>
              </w:rPr>
            </w:pPr>
            <w:r w:rsidRPr="005F2432">
              <w:rPr>
                <w:rFonts w:cstheme="minorHAnsi"/>
                <w:sz w:val="20"/>
                <w:szCs w:val="20"/>
              </w:rPr>
              <w:t>Mullet (</w:t>
            </w:r>
            <w:r w:rsidRPr="005F2432">
              <w:rPr>
                <w:rFonts w:cstheme="minorHAnsi"/>
                <w:i/>
                <w:iCs/>
                <w:sz w:val="20"/>
                <w:szCs w:val="20"/>
              </w:rPr>
              <w:t>Mugil</w:t>
            </w:r>
            <w:r w:rsidRPr="005F2432">
              <w:rPr>
                <w:rFonts w:cstheme="minorHAnsi"/>
                <w:sz w:val="20"/>
                <w:szCs w:val="20"/>
              </w:rPr>
              <w:t xml:space="preserve"> sp.)</w:t>
            </w:r>
          </w:p>
        </w:tc>
        <w:tc>
          <w:tcPr>
            <w:tcW w:w="1493" w:type="dxa"/>
            <w:vAlign w:val="center"/>
          </w:tcPr>
          <w:p w14:paraId="23C18C22" w14:textId="77777777" w:rsidR="00F90EF6" w:rsidRPr="005F2432" w:rsidRDefault="00F90EF6" w:rsidP="00F90EF6">
            <w:pPr>
              <w:jc w:val="center"/>
              <w:rPr>
                <w:rFonts w:cstheme="minorHAnsi"/>
                <w:sz w:val="20"/>
                <w:szCs w:val="20"/>
              </w:rPr>
            </w:pPr>
            <w:r w:rsidRPr="005F2432">
              <w:rPr>
                <w:rFonts w:cstheme="minorHAnsi"/>
                <w:sz w:val="20"/>
                <w:szCs w:val="20"/>
              </w:rPr>
              <w:t>10</w:t>
            </w:r>
          </w:p>
        </w:tc>
        <w:tc>
          <w:tcPr>
            <w:tcW w:w="1482" w:type="dxa"/>
            <w:vAlign w:val="center"/>
          </w:tcPr>
          <w:p w14:paraId="5329B34B" w14:textId="77777777" w:rsidR="00F90EF6" w:rsidRPr="005F2432" w:rsidRDefault="00F90EF6" w:rsidP="00F90EF6">
            <w:pPr>
              <w:jc w:val="center"/>
              <w:rPr>
                <w:rFonts w:cstheme="minorHAnsi"/>
                <w:sz w:val="20"/>
                <w:szCs w:val="20"/>
              </w:rPr>
            </w:pPr>
            <w:r w:rsidRPr="005F2432">
              <w:rPr>
                <w:rFonts w:cstheme="minorHAnsi"/>
                <w:sz w:val="20"/>
                <w:szCs w:val="20"/>
              </w:rPr>
              <w:t>0.12</w:t>
            </w:r>
          </w:p>
        </w:tc>
      </w:tr>
    </w:tbl>
    <w:p w14:paraId="276B5BC9" w14:textId="77777777" w:rsidR="00F90EF6" w:rsidRPr="005F2432" w:rsidRDefault="00F90EF6" w:rsidP="00F90EF6">
      <w:pPr>
        <w:autoSpaceDE w:val="0"/>
        <w:autoSpaceDN w:val="0"/>
        <w:adjustRightInd w:val="0"/>
        <w:spacing w:after="0" w:line="240" w:lineRule="auto"/>
        <w:rPr>
          <w:rFonts w:cstheme="minorHAnsi"/>
          <w:i/>
          <w:iCs/>
          <w:sz w:val="19"/>
          <w:szCs w:val="19"/>
        </w:rPr>
      </w:pPr>
    </w:p>
    <w:p w14:paraId="5CACFFEB" w14:textId="77777777" w:rsidR="00F90EF6" w:rsidRPr="005F2432" w:rsidRDefault="00F90EF6" w:rsidP="00F90EF6">
      <w:pPr>
        <w:rPr>
          <w:rFonts w:cstheme="minorHAnsi"/>
          <w:i/>
          <w:iCs/>
          <w:sz w:val="24"/>
          <w:szCs w:val="24"/>
        </w:rPr>
      </w:pPr>
      <w:r w:rsidRPr="005F2432">
        <w:rPr>
          <w:rFonts w:cstheme="minorHAnsi"/>
          <w:i/>
          <w:iCs/>
          <w:sz w:val="24"/>
          <w:szCs w:val="24"/>
        </w:rPr>
        <w:br w:type="page"/>
      </w:r>
    </w:p>
    <w:p w14:paraId="73E2B94D" w14:textId="13A65D62" w:rsidR="00F90EF6" w:rsidRPr="005F2432" w:rsidRDefault="000F37E8" w:rsidP="006311A6">
      <w:pPr>
        <w:pStyle w:val="Caption"/>
        <w:rPr>
          <w:rFonts w:cstheme="minorHAnsi"/>
          <w:szCs w:val="22"/>
        </w:rPr>
      </w:pPr>
      <w:bookmarkStart w:id="215" w:name="_Ref10710430"/>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4</w:t>
      </w:r>
      <w:r w:rsidRPr="005F2432">
        <w:rPr>
          <w:rFonts w:cstheme="minorHAnsi"/>
        </w:rPr>
        <w:fldChar w:fldCharType="end"/>
      </w:r>
      <w:bookmarkEnd w:id="215"/>
      <w:r w:rsidRPr="005F2432">
        <w:rPr>
          <w:rFonts w:cstheme="minorHAnsi"/>
        </w:rPr>
        <w:t>: Summary exposure value (SEV) to diet low in seafood omega 3 in the selected countries per 100 individuals, 1990 to 2017 (Global Burden of Disease 2017)</w:t>
      </w:r>
    </w:p>
    <w:tbl>
      <w:tblPr>
        <w:tblW w:w="9030" w:type="dxa"/>
        <w:tblBorders>
          <w:top w:val="single" w:sz="4" w:space="0" w:color="auto"/>
          <w:bottom w:val="single" w:sz="4" w:space="0" w:color="auto"/>
          <w:insideH w:val="single" w:sz="4" w:space="0" w:color="auto"/>
        </w:tblBorders>
        <w:tblLook w:val="04A0" w:firstRow="1" w:lastRow="0" w:firstColumn="1" w:lastColumn="0" w:noHBand="0" w:noVBand="1"/>
      </w:tblPr>
      <w:tblGrid>
        <w:gridCol w:w="2170"/>
        <w:gridCol w:w="980"/>
        <w:gridCol w:w="980"/>
        <w:gridCol w:w="980"/>
        <w:gridCol w:w="980"/>
        <w:gridCol w:w="980"/>
        <w:gridCol w:w="980"/>
        <w:gridCol w:w="980"/>
      </w:tblGrid>
      <w:tr w:rsidR="00F90EF6" w:rsidRPr="005F2432" w14:paraId="2731FE30" w14:textId="77777777" w:rsidTr="00F90EF6">
        <w:trPr>
          <w:trHeight w:val="288"/>
        </w:trPr>
        <w:tc>
          <w:tcPr>
            <w:tcW w:w="2170" w:type="dxa"/>
            <w:vMerge w:val="restart"/>
            <w:shd w:val="clear" w:color="auto" w:fill="F2F2F2" w:themeFill="background1" w:themeFillShade="F2"/>
            <w:noWrap/>
            <w:vAlign w:val="center"/>
          </w:tcPr>
          <w:p w14:paraId="5BEBC47E" w14:textId="77777777" w:rsidR="00F90EF6" w:rsidRPr="005F2432" w:rsidRDefault="00F90EF6" w:rsidP="00F90EF6">
            <w:pPr>
              <w:spacing w:after="0" w:line="240" w:lineRule="auto"/>
              <w:rPr>
                <w:rFonts w:eastAsia="Times New Roman" w:cstheme="minorHAnsi"/>
                <w:b/>
                <w:bCs/>
                <w:lang w:val="en-US"/>
              </w:rPr>
            </w:pPr>
            <w:r w:rsidRPr="005F2432">
              <w:rPr>
                <w:rFonts w:eastAsia="Times New Roman" w:cstheme="minorHAnsi"/>
                <w:b/>
                <w:bCs/>
                <w:lang w:val="en-US"/>
              </w:rPr>
              <w:t>Country</w:t>
            </w:r>
          </w:p>
        </w:tc>
        <w:tc>
          <w:tcPr>
            <w:tcW w:w="6860" w:type="dxa"/>
            <w:gridSpan w:val="7"/>
            <w:shd w:val="clear" w:color="auto" w:fill="F2F2F2" w:themeFill="background1" w:themeFillShade="F2"/>
            <w:noWrap/>
            <w:vAlign w:val="bottom"/>
          </w:tcPr>
          <w:p w14:paraId="7EDE09FC"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Year</w:t>
            </w:r>
          </w:p>
        </w:tc>
      </w:tr>
      <w:tr w:rsidR="00F90EF6" w:rsidRPr="005F2432" w14:paraId="27ABA6DC" w14:textId="77777777" w:rsidTr="00F90EF6">
        <w:trPr>
          <w:trHeight w:val="288"/>
        </w:trPr>
        <w:tc>
          <w:tcPr>
            <w:tcW w:w="2170" w:type="dxa"/>
            <w:vMerge/>
            <w:shd w:val="clear" w:color="auto" w:fill="F2F2F2" w:themeFill="background1" w:themeFillShade="F2"/>
            <w:noWrap/>
            <w:vAlign w:val="bottom"/>
            <w:hideMark/>
          </w:tcPr>
          <w:p w14:paraId="43F131CF" w14:textId="77777777" w:rsidR="00F90EF6" w:rsidRPr="005F2432" w:rsidRDefault="00F90EF6" w:rsidP="00F90EF6">
            <w:pPr>
              <w:spacing w:after="0" w:line="240" w:lineRule="auto"/>
              <w:rPr>
                <w:rFonts w:eastAsia="Times New Roman" w:cstheme="minorHAnsi"/>
                <w:b/>
                <w:bCs/>
                <w:lang w:val="en-US"/>
              </w:rPr>
            </w:pPr>
          </w:p>
        </w:tc>
        <w:tc>
          <w:tcPr>
            <w:tcW w:w="980" w:type="dxa"/>
            <w:shd w:val="clear" w:color="auto" w:fill="F2F2F2" w:themeFill="background1" w:themeFillShade="F2"/>
            <w:noWrap/>
            <w:vAlign w:val="bottom"/>
            <w:hideMark/>
          </w:tcPr>
          <w:p w14:paraId="171098C9"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1990</w:t>
            </w:r>
          </w:p>
        </w:tc>
        <w:tc>
          <w:tcPr>
            <w:tcW w:w="980" w:type="dxa"/>
            <w:shd w:val="clear" w:color="auto" w:fill="F2F2F2" w:themeFill="background1" w:themeFillShade="F2"/>
            <w:noWrap/>
            <w:vAlign w:val="bottom"/>
            <w:hideMark/>
          </w:tcPr>
          <w:p w14:paraId="72C20E8A"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1995</w:t>
            </w:r>
          </w:p>
        </w:tc>
        <w:tc>
          <w:tcPr>
            <w:tcW w:w="980" w:type="dxa"/>
            <w:shd w:val="clear" w:color="auto" w:fill="F2F2F2" w:themeFill="background1" w:themeFillShade="F2"/>
            <w:noWrap/>
            <w:vAlign w:val="bottom"/>
            <w:hideMark/>
          </w:tcPr>
          <w:p w14:paraId="19B4B4D4"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2000</w:t>
            </w:r>
          </w:p>
        </w:tc>
        <w:tc>
          <w:tcPr>
            <w:tcW w:w="980" w:type="dxa"/>
            <w:shd w:val="clear" w:color="auto" w:fill="F2F2F2" w:themeFill="background1" w:themeFillShade="F2"/>
            <w:noWrap/>
            <w:vAlign w:val="bottom"/>
            <w:hideMark/>
          </w:tcPr>
          <w:p w14:paraId="4489E3AF"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2005</w:t>
            </w:r>
          </w:p>
        </w:tc>
        <w:tc>
          <w:tcPr>
            <w:tcW w:w="980" w:type="dxa"/>
            <w:shd w:val="clear" w:color="auto" w:fill="F2F2F2" w:themeFill="background1" w:themeFillShade="F2"/>
            <w:noWrap/>
            <w:vAlign w:val="bottom"/>
            <w:hideMark/>
          </w:tcPr>
          <w:p w14:paraId="78F09307"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2010</w:t>
            </w:r>
          </w:p>
        </w:tc>
        <w:tc>
          <w:tcPr>
            <w:tcW w:w="980" w:type="dxa"/>
            <w:shd w:val="clear" w:color="auto" w:fill="F2F2F2" w:themeFill="background1" w:themeFillShade="F2"/>
            <w:noWrap/>
            <w:vAlign w:val="bottom"/>
            <w:hideMark/>
          </w:tcPr>
          <w:p w14:paraId="4045674F"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2015</w:t>
            </w:r>
          </w:p>
        </w:tc>
        <w:tc>
          <w:tcPr>
            <w:tcW w:w="980" w:type="dxa"/>
            <w:shd w:val="clear" w:color="auto" w:fill="F2F2F2" w:themeFill="background1" w:themeFillShade="F2"/>
            <w:noWrap/>
            <w:vAlign w:val="bottom"/>
            <w:hideMark/>
          </w:tcPr>
          <w:p w14:paraId="41990D9A"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2017</w:t>
            </w:r>
          </w:p>
        </w:tc>
      </w:tr>
      <w:tr w:rsidR="00F90EF6" w:rsidRPr="005F2432" w14:paraId="0DD0FCAF" w14:textId="77777777" w:rsidTr="00F90EF6">
        <w:trPr>
          <w:trHeight w:val="288"/>
        </w:trPr>
        <w:tc>
          <w:tcPr>
            <w:tcW w:w="2170" w:type="dxa"/>
            <w:shd w:val="clear" w:color="auto" w:fill="auto"/>
            <w:noWrap/>
            <w:vAlign w:val="bottom"/>
            <w:hideMark/>
          </w:tcPr>
          <w:p w14:paraId="7F2D1E8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Albania</w:t>
            </w:r>
          </w:p>
        </w:tc>
        <w:tc>
          <w:tcPr>
            <w:tcW w:w="980" w:type="dxa"/>
            <w:shd w:val="clear" w:color="auto" w:fill="auto"/>
            <w:noWrap/>
            <w:vAlign w:val="bottom"/>
            <w:hideMark/>
          </w:tcPr>
          <w:p w14:paraId="00FA4F9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41.8</w:t>
            </w:r>
          </w:p>
        </w:tc>
        <w:tc>
          <w:tcPr>
            <w:tcW w:w="980" w:type="dxa"/>
            <w:shd w:val="clear" w:color="auto" w:fill="auto"/>
            <w:noWrap/>
            <w:vAlign w:val="bottom"/>
            <w:hideMark/>
          </w:tcPr>
          <w:p w14:paraId="1DCBD5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43.5</w:t>
            </w:r>
          </w:p>
        </w:tc>
        <w:tc>
          <w:tcPr>
            <w:tcW w:w="980" w:type="dxa"/>
            <w:shd w:val="clear" w:color="auto" w:fill="auto"/>
            <w:noWrap/>
            <w:vAlign w:val="bottom"/>
            <w:hideMark/>
          </w:tcPr>
          <w:p w14:paraId="2FD8EEE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44.6</w:t>
            </w:r>
          </w:p>
        </w:tc>
        <w:tc>
          <w:tcPr>
            <w:tcW w:w="980" w:type="dxa"/>
            <w:shd w:val="clear" w:color="auto" w:fill="auto"/>
            <w:noWrap/>
            <w:vAlign w:val="bottom"/>
            <w:hideMark/>
          </w:tcPr>
          <w:p w14:paraId="30521B4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44.5</w:t>
            </w:r>
          </w:p>
        </w:tc>
        <w:tc>
          <w:tcPr>
            <w:tcW w:w="980" w:type="dxa"/>
            <w:shd w:val="clear" w:color="auto" w:fill="auto"/>
            <w:noWrap/>
            <w:vAlign w:val="bottom"/>
            <w:hideMark/>
          </w:tcPr>
          <w:p w14:paraId="58ED3E9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44.6</w:t>
            </w:r>
          </w:p>
        </w:tc>
        <w:tc>
          <w:tcPr>
            <w:tcW w:w="980" w:type="dxa"/>
            <w:shd w:val="clear" w:color="auto" w:fill="auto"/>
            <w:noWrap/>
            <w:vAlign w:val="bottom"/>
            <w:hideMark/>
          </w:tcPr>
          <w:p w14:paraId="2086BCC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46.2</w:t>
            </w:r>
          </w:p>
        </w:tc>
        <w:tc>
          <w:tcPr>
            <w:tcW w:w="980" w:type="dxa"/>
            <w:shd w:val="clear" w:color="auto" w:fill="auto"/>
            <w:noWrap/>
            <w:vAlign w:val="bottom"/>
            <w:hideMark/>
          </w:tcPr>
          <w:p w14:paraId="6C04C3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46.8</w:t>
            </w:r>
          </w:p>
        </w:tc>
      </w:tr>
      <w:tr w:rsidR="00F90EF6" w:rsidRPr="005F2432" w14:paraId="452791A9" w14:textId="77777777" w:rsidTr="00F90EF6">
        <w:trPr>
          <w:trHeight w:val="288"/>
        </w:trPr>
        <w:tc>
          <w:tcPr>
            <w:tcW w:w="2170" w:type="dxa"/>
            <w:shd w:val="clear" w:color="auto" w:fill="auto"/>
            <w:noWrap/>
            <w:vAlign w:val="bottom"/>
            <w:hideMark/>
          </w:tcPr>
          <w:p w14:paraId="257A844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Algeria</w:t>
            </w:r>
          </w:p>
        </w:tc>
        <w:tc>
          <w:tcPr>
            <w:tcW w:w="980" w:type="dxa"/>
            <w:shd w:val="clear" w:color="auto" w:fill="auto"/>
            <w:noWrap/>
            <w:vAlign w:val="bottom"/>
            <w:hideMark/>
          </w:tcPr>
          <w:p w14:paraId="6831E5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32.7</w:t>
            </w:r>
          </w:p>
        </w:tc>
        <w:tc>
          <w:tcPr>
            <w:tcW w:w="980" w:type="dxa"/>
            <w:shd w:val="clear" w:color="auto" w:fill="auto"/>
            <w:noWrap/>
            <w:vAlign w:val="bottom"/>
            <w:hideMark/>
          </w:tcPr>
          <w:p w14:paraId="5D513CA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35.0</w:t>
            </w:r>
          </w:p>
        </w:tc>
        <w:tc>
          <w:tcPr>
            <w:tcW w:w="980" w:type="dxa"/>
            <w:shd w:val="clear" w:color="auto" w:fill="auto"/>
            <w:noWrap/>
            <w:vAlign w:val="bottom"/>
            <w:hideMark/>
          </w:tcPr>
          <w:p w14:paraId="1091BF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37.8</w:t>
            </w:r>
          </w:p>
        </w:tc>
        <w:tc>
          <w:tcPr>
            <w:tcW w:w="980" w:type="dxa"/>
            <w:shd w:val="clear" w:color="auto" w:fill="auto"/>
            <w:noWrap/>
            <w:vAlign w:val="bottom"/>
            <w:hideMark/>
          </w:tcPr>
          <w:p w14:paraId="42638E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41.3</w:t>
            </w:r>
          </w:p>
        </w:tc>
        <w:tc>
          <w:tcPr>
            <w:tcW w:w="980" w:type="dxa"/>
            <w:shd w:val="clear" w:color="auto" w:fill="auto"/>
            <w:noWrap/>
            <w:vAlign w:val="bottom"/>
            <w:hideMark/>
          </w:tcPr>
          <w:p w14:paraId="0064C60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45.6</w:t>
            </w:r>
          </w:p>
        </w:tc>
        <w:tc>
          <w:tcPr>
            <w:tcW w:w="980" w:type="dxa"/>
            <w:shd w:val="clear" w:color="auto" w:fill="auto"/>
            <w:noWrap/>
            <w:vAlign w:val="bottom"/>
            <w:hideMark/>
          </w:tcPr>
          <w:p w14:paraId="350D01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48.7</w:t>
            </w:r>
          </w:p>
        </w:tc>
        <w:tc>
          <w:tcPr>
            <w:tcW w:w="980" w:type="dxa"/>
            <w:shd w:val="clear" w:color="auto" w:fill="auto"/>
            <w:noWrap/>
            <w:vAlign w:val="bottom"/>
            <w:hideMark/>
          </w:tcPr>
          <w:p w14:paraId="4F0670F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49.5</w:t>
            </w:r>
          </w:p>
        </w:tc>
      </w:tr>
      <w:tr w:rsidR="00F90EF6" w:rsidRPr="005F2432" w14:paraId="5F2CCEB5" w14:textId="77777777" w:rsidTr="00F90EF6">
        <w:trPr>
          <w:trHeight w:val="288"/>
        </w:trPr>
        <w:tc>
          <w:tcPr>
            <w:tcW w:w="2170" w:type="dxa"/>
            <w:shd w:val="clear" w:color="auto" w:fill="auto"/>
            <w:noWrap/>
            <w:vAlign w:val="bottom"/>
            <w:hideMark/>
          </w:tcPr>
          <w:p w14:paraId="1A0BDE8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Angola</w:t>
            </w:r>
          </w:p>
        </w:tc>
        <w:tc>
          <w:tcPr>
            <w:tcW w:w="980" w:type="dxa"/>
            <w:shd w:val="clear" w:color="auto" w:fill="auto"/>
            <w:noWrap/>
            <w:vAlign w:val="bottom"/>
            <w:hideMark/>
          </w:tcPr>
          <w:p w14:paraId="5463DA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15B2C5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32.2</w:t>
            </w:r>
          </w:p>
        </w:tc>
        <w:tc>
          <w:tcPr>
            <w:tcW w:w="980" w:type="dxa"/>
            <w:shd w:val="clear" w:color="auto" w:fill="auto"/>
            <w:noWrap/>
            <w:vAlign w:val="bottom"/>
            <w:hideMark/>
          </w:tcPr>
          <w:p w14:paraId="06593A5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31.4</w:t>
            </w:r>
          </w:p>
        </w:tc>
        <w:tc>
          <w:tcPr>
            <w:tcW w:w="980" w:type="dxa"/>
            <w:shd w:val="clear" w:color="auto" w:fill="auto"/>
            <w:noWrap/>
            <w:vAlign w:val="bottom"/>
            <w:hideMark/>
          </w:tcPr>
          <w:p w14:paraId="281F91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30.2</w:t>
            </w:r>
          </w:p>
        </w:tc>
        <w:tc>
          <w:tcPr>
            <w:tcW w:w="980" w:type="dxa"/>
            <w:shd w:val="clear" w:color="auto" w:fill="auto"/>
            <w:noWrap/>
            <w:vAlign w:val="bottom"/>
            <w:hideMark/>
          </w:tcPr>
          <w:p w14:paraId="5E25F43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27.5</w:t>
            </w:r>
          </w:p>
        </w:tc>
        <w:tc>
          <w:tcPr>
            <w:tcW w:w="980" w:type="dxa"/>
            <w:shd w:val="clear" w:color="auto" w:fill="auto"/>
            <w:noWrap/>
            <w:vAlign w:val="bottom"/>
            <w:hideMark/>
          </w:tcPr>
          <w:p w14:paraId="7116E0E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26.1</w:t>
            </w:r>
          </w:p>
        </w:tc>
        <w:tc>
          <w:tcPr>
            <w:tcW w:w="980" w:type="dxa"/>
            <w:shd w:val="clear" w:color="auto" w:fill="auto"/>
            <w:noWrap/>
            <w:vAlign w:val="bottom"/>
            <w:hideMark/>
          </w:tcPr>
          <w:p w14:paraId="15BF18F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26.2</w:t>
            </w:r>
          </w:p>
        </w:tc>
      </w:tr>
      <w:tr w:rsidR="00F90EF6" w:rsidRPr="005F2432" w14:paraId="250FBD0A" w14:textId="77777777" w:rsidTr="00F90EF6">
        <w:trPr>
          <w:trHeight w:val="288"/>
        </w:trPr>
        <w:tc>
          <w:tcPr>
            <w:tcW w:w="2170" w:type="dxa"/>
            <w:shd w:val="clear" w:color="auto" w:fill="auto"/>
            <w:noWrap/>
            <w:vAlign w:val="bottom"/>
            <w:hideMark/>
          </w:tcPr>
          <w:p w14:paraId="5502EAF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Argentina</w:t>
            </w:r>
          </w:p>
        </w:tc>
        <w:tc>
          <w:tcPr>
            <w:tcW w:w="980" w:type="dxa"/>
            <w:shd w:val="clear" w:color="auto" w:fill="auto"/>
            <w:noWrap/>
            <w:vAlign w:val="bottom"/>
            <w:hideMark/>
          </w:tcPr>
          <w:p w14:paraId="6BFBFC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29.9</w:t>
            </w:r>
          </w:p>
        </w:tc>
        <w:tc>
          <w:tcPr>
            <w:tcW w:w="980" w:type="dxa"/>
            <w:shd w:val="clear" w:color="auto" w:fill="auto"/>
            <w:noWrap/>
            <w:vAlign w:val="bottom"/>
            <w:hideMark/>
          </w:tcPr>
          <w:p w14:paraId="3D19BD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28.8</w:t>
            </w:r>
          </w:p>
        </w:tc>
        <w:tc>
          <w:tcPr>
            <w:tcW w:w="980" w:type="dxa"/>
            <w:shd w:val="clear" w:color="auto" w:fill="auto"/>
            <w:noWrap/>
            <w:vAlign w:val="bottom"/>
            <w:hideMark/>
          </w:tcPr>
          <w:p w14:paraId="1F8063B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28.0</w:t>
            </w:r>
          </w:p>
        </w:tc>
        <w:tc>
          <w:tcPr>
            <w:tcW w:w="980" w:type="dxa"/>
            <w:shd w:val="clear" w:color="auto" w:fill="auto"/>
            <w:noWrap/>
            <w:vAlign w:val="bottom"/>
            <w:hideMark/>
          </w:tcPr>
          <w:p w14:paraId="1B7EC33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29.2</w:t>
            </w:r>
          </w:p>
        </w:tc>
        <w:tc>
          <w:tcPr>
            <w:tcW w:w="980" w:type="dxa"/>
            <w:shd w:val="clear" w:color="auto" w:fill="auto"/>
            <w:noWrap/>
            <w:vAlign w:val="bottom"/>
            <w:hideMark/>
          </w:tcPr>
          <w:p w14:paraId="6913FD5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26.7</w:t>
            </w:r>
          </w:p>
        </w:tc>
        <w:tc>
          <w:tcPr>
            <w:tcW w:w="980" w:type="dxa"/>
            <w:shd w:val="clear" w:color="auto" w:fill="auto"/>
            <w:noWrap/>
            <w:vAlign w:val="bottom"/>
            <w:hideMark/>
          </w:tcPr>
          <w:p w14:paraId="3EEB66D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24.8</w:t>
            </w:r>
          </w:p>
        </w:tc>
        <w:tc>
          <w:tcPr>
            <w:tcW w:w="980" w:type="dxa"/>
            <w:shd w:val="clear" w:color="auto" w:fill="auto"/>
            <w:noWrap/>
            <w:vAlign w:val="bottom"/>
            <w:hideMark/>
          </w:tcPr>
          <w:p w14:paraId="67D6588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25.1</w:t>
            </w:r>
          </w:p>
        </w:tc>
      </w:tr>
      <w:tr w:rsidR="00F90EF6" w:rsidRPr="005F2432" w14:paraId="0EDEA0B9" w14:textId="77777777" w:rsidTr="00F90EF6">
        <w:trPr>
          <w:trHeight w:val="288"/>
        </w:trPr>
        <w:tc>
          <w:tcPr>
            <w:tcW w:w="2170" w:type="dxa"/>
            <w:shd w:val="clear" w:color="auto" w:fill="auto"/>
            <w:noWrap/>
            <w:vAlign w:val="bottom"/>
            <w:hideMark/>
          </w:tcPr>
          <w:p w14:paraId="67D3FBB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Australia</w:t>
            </w:r>
          </w:p>
        </w:tc>
        <w:tc>
          <w:tcPr>
            <w:tcW w:w="980" w:type="dxa"/>
            <w:shd w:val="clear" w:color="auto" w:fill="auto"/>
            <w:noWrap/>
            <w:vAlign w:val="bottom"/>
            <w:hideMark/>
          </w:tcPr>
          <w:p w14:paraId="4A6CF9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35.7</w:t>
            </w:r>
          </w:p>
        </w:tc>
        <w:tc>
          <w:tcPr>
            <w:tcW w:w="980" w:type="dxa"/>
            <w:shd w:val="clear" w:color="auto" w:fill="auto"/>
            <w:noWrap/>
            <w:vAlign w:val="bottom"/>
            <w:hideMark/>
          </w:tcPr>
          <w:p w14:paraId="51A398B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35.3</w:t>
            </w:r>
          </w:p>
        </w:tc>
        <w:tc>
          <w:tcPr>
            <w:tcW w:w="980" w:type="dxa"/>
            <w:shd w:val="clear" w:color="auto" w:fill="auto"/>
            <w:noWrap/>
            <w:vAlign w:val="bottom"/>
            <w:hideMark/>
          </w:tcPr>
          <w:p w14:paraId="0C269DB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35.7</w:t>
            </w:r>
          </w:p>
        </w:tc>
        <w:tc>
          <w:tcPr>
            <w:tcW w:w="980" w:type="dxa"/>
            <w:shd w:val="clear" w:color="auto" w:fill="auto"/>
            <w:noWrap/>
            <w:vAlign w:val="bottom"/>
            <w:hideMark/>
          </w:tcPr>
          <w:p w14:paraId="407D4B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34.8</w:t>
            </w:r>
          </w:p>
        </w:tc>
        <w:tc>
          <w:tcPr>
            <w:tcW w:w="980" w:type="dxa"/>
            <w:shd w:val="clear" w:color="auto" w:fill="auto"/>
            <w:noWrap/>
            <w:vAlign w:val="bottom"/>
            <w:hideMark/>
          </w:tcPr>
          <w:p w14:paraId="21BD957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w:t>
            </w:r>
          </w:p>
        </w:tc>
        <w:tc>
          <w:tcPr>
            <w:tcW w:w="980" w:type="dxa"/>
            <w:shd w:val="clear" w:color="auto" w:fill="auto"/>
            <w:noWrap/>
            <w:vAlign w:val="bottom"/>
            <w:hideMark/>
          </w:tcPr>
          <w:p w14:paraId="011B082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0514ED4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33.1</w:t>
            </w:r>
          </w:p>
        </w:tc>
      </w:tr>
      <w:tr w:rsidR="00F90EF6" w:rsidRPr="005F2432" w14:paraId="5846289E" w14:textId="77777777" w:rsidTr="00F90EF6">
        <w:trPr>
          <w:trHeight w:val="288"/>
        </w:trPr>
        <w:tc>
          <w:tcPr>
            <w:tcW w:w="2170" w:type="dxa"/>
            <w:shd w:val="clear" w:color="auto" w:fill="auto"/>
            <w:noWrap/>
            <w:vAlign w:val="bottom"/>
            <w:hideMark/>
          </w:tcPr>
          <w:p w14:paraId="0DC88A7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Bangladesh</w:t>
            </w:r>
          </w:p>
        </w:tc>
        <w:tc>
          <w:tcPr>
            <w:tcW w:w="980" w:type="dxa"/>
            <w:shd w:val="clear" w:color="auto" w:fill="auto"/>
            <w:noWrap/>
            <w:vAlign w:val="bottom"/>
            <w:hideMark/>
          </w:tcPr>
          <w:p w14:paraId="6174ED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34.8</w:t>
            </w:r>
          </w:p>
        </w:tc>
        <w:tc>
          <w:tcPr>
            <w:tcW w:w="980" w:type="dxa"/>
            <w:shd w:val="clear" w:color="auto" w:fill="auto"/>
            <w:noWrap/>
            <w:vAlign w:val="bottom"/>
            <w:hideMark/>
          </w:tcPr>
          <w:p w14:paraId="5DB7C8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36.1</w:t>
            </w:r>
          </w:p>
        </w:tc>
        <w:tc>
          <w:tcPr>
            <w:tcW w:w="980" w:type="dxa"/>
            <w:shd w:val="clear" w:color="auto" w:fill="auto"/>
            <w:noWrap/>
            <w:vAlign w:val="bottom"/>
            <w:hideMark/>
          </w:tcPr>
          <w:p w14:paraId="6EA216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38.8</w:t>
            </w:r>
          </w:p>
        </w:tc>
        <w:tc>
          <w:tcPr>
            <w:tcW w:w="980" w:type="dxa"/>
            <w:shd w:val="clear" w:color="auto" w:fill="auto"/>
            <w:noWrap/>
            <w:vAlign w:val="bottom"/>
            <w:hideMark/>
          </w:tcPr>
          <w:p w14:paraId="5B4C30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41.9</w:t>
            </w:r>
          </w:p>
        </w:tc>
        <w:tc>
          <w:tcPr>
            <w:tcW w:w="980" w:type="dxa"/>
            <w:shd w:val="clear" w:color="auto" w:fill="auto"/>
            <w:noWrap/>
            <w:vAlign w:val="bottom"/>
            <w:hideMark/>
          </w:tcPr>
          <w:p w14:paraId="14F545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45.1</w:t>
            </w:r>
          </w:p>
        </w:tc>
        <w:tc>
          <w:tcPr>
            <w:tcW w:w="980" w:type="dxa"/>
            <w:shd w:val="clear" w:color="auto" w:fill="auto"/>
            <w:noWrap/>
            <w:vAlign w:val="bottom"/>
            <w:hideMark/>
          </w:tcPr>
          <w:p w14:paraId="2065FD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48.6</w:t>
            </w:r>
          </w:p>
        </w:tc>
        <w:tc>
          <w:tcPr>
            <w:tcW w:w="980" w:type="dxa"/>
            <w:shd w:val="clear" w:color="auto" w:fill="auto"/>
            <w:noWrap/>
            <w:vAlign w:val="bottom"/>
            <w:hideMark/>
          </w:tcPr>
          <w:p w14:paraId="03A7D2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50.0</w:t>
            </w:r>
          </w:p>
        </w:tc>
      </w:tr>
      <w:tr w:rsidR="00F90EF6" w:rsidRPr="005F2432" w14:paraId="232B4D50" w14:textId="77777777" w:rsidTr="00F90EF6">
        <w:trPr>
          <w:trHeight w:val="288"/>
        </w:trPr>
        <w:tc>
          <w:tcPr>
            <w:tcW w:w="2170" w:type="dxa"/>
            <w:shd w:val="clear" w:color="auto" w:fill="auto"/>
            <w:noWrap/>
            <w:vAlign w:val="bottom"/>
            <w:hideMark/>
          </w:tcPr>
          <w:p w14:paraId="16911FB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Barbados</w:t>
            </w:r>
          </w:p>
        </w:tc>
        <w:tc>
          <w:tcPr>
            <w:tcW w:w="980" w:type="dxa"/>
            <w:shd w:val="clear" w:color="auto" w:fill="auto"/>
            <w:noWrap/>
            <w:vAlign w:val="bottom"/>
            <w:hideMark/>
          </w:tcPr>
          <w:p w14:paraId="587ACC6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c>
          <w:tcPr>
            <w:tcW w:w="980" w:type="dxa"/>
            <w:shd w:val="clear" w:color="auto" w:fill="auto"/>
            <w:noWrap/>
            <w:vAlign w:val="bottom"/>
            <w:hideMark/>
          </w:tcPr>
          <w:p w14:paraId="79FF8CB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w:t>
            </w:r>
          </w:p>
        </w:tc>
        <w:tc>
          <w:tcPr>
            <w:tcW w:w="980" w:type="dxa"/>
            <w:shd w:val="clear" w:color="auto" w:fill="auto"/>
            <w:noWrap/>
            <w:vAlign w:val="bottom"/>
            <w:hideMark/>
          </w:tcPr>
          <w:p w14:paraId="5BC61C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36.0</w:t>
            </w:r>
          </w:p>
        </w:tc>
        <w:tc>
          <w:tcPr>
            <w:tcW w:w="980" w:type="dxa"/>
            <w:shd w:val="clear" w:color="auto" w:fill="auto"/>
            <w:noWrap/>
            <w:vAlign w:val="bottom"/>
            <w:hideMark/>
          </w:tcPr>
          <w:p w14:paraId="5A3C5F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38.1</w:t>
            </w:r>
          </w:p>
        </w:tc>
        <w:tc>
          <w:tcPr>
            <w:tcW w:w="980" w:type="dxa"/>
            <w:shd w:val="clear" w:color="auto" w:fill="auto"/>
            <w:noWrap/>
            <w:vAlign w:val="bottom"/>
            <w:hideMark/>
          </w:tcPr>
          <w:p w14:paraId="592F5B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38.9</w:t>
            </w:r>
          </w:p>
        </w:tc>
        <w:tc>
          <w:tcPr>
            <w:tcW w:w="980" w:type="dxa"/>
            <w:shd w:val="clear" w:color="auto" w:fill="auto"/>
            <w:noWrap/>
            <w:vAlign w:val="bottom"/>
            <w:hideMark/>
          </w:tcPr>
          <w:p w14:paraId="08E537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40.6</w:t>
            </w:r>
          </w:p>
        </w:tc>
        <w:tc>
          <w:tcPr>
            <w:tcW w:w="980" w:type="dxa"/>
            <w:shd w:val="clear" w:color="auto" w:fill="auto"/>
            <w:noWrap/>
            <w:vAlign w:val="bottom"/>
            <w:hideMark/>
          </w:tcPr>
          <w:p w14:paraId="5C82DB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41.2</w:t>
            </w:r>
          </w:p>
        </w:tc>
      </w:tr>
      <w:tr w:rsidR="00F90EF6" w:rsidRPr="005F2432" w14:paraId="27400637" w14:textId="77777777" w:rsidTr="00F90EF6">
        <w:trPr>
          <w:trHeight w:val="288"/>
        </w:trPr>
        <w:tc>
          <w:tcPr>
            <w:tcW w:w="2170" w:type="dxa"/>
            <w:shd w:val="clear" w:color="auto" w:fill="auto"/>
            <w:noWrap/>
            <w:vAlign w:val="bottom"/>
            <w:hideMark/>
          </w:tcPr>
          <w:p w14:paraId="4F41B60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Belize</w:t>
            </w:r>
          </w:p>
        </w:tc>
        <w:tc>
          <w:tcPr>
            <w:tcW w:w="980" w:type="dxa"/>
            <w:shd w:val="clear" w:color="auto" w:fill="auto"/>
            <w:noWrap/>
            <w:vAlign w:val="bottom"/>
            <w:hideMark/>
          </w:tcPr>
          <w:p w14:paraId="26F1EF3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29.1</w:t>
            </w:r>
          </w:p>
        </w:tc>
        <w:tc>
          <w:tcPr>
            <w:tcW w:w="980" w:type="dxa"/>
            <w:shd w:val="clear" w:color="auto" w:fill="auto"/>
            <w:noWrap/>
            <w:vAlign w:val="bottom"/>
            <w:hideMark/>
          </w:tcPr>
          <w:p w14:paraId="2A729FF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29.5</w:t>
            </w:r>
          </w:p>
        </w:tc>
        <w:tc>
          <w:tcPr>
            <w:tcW w:w="980" w:type="dxa"/>
            <w:shd w:val="clear" w:color="auto" w:fill="auto"/>
            <w:noWrap/>
            <w:vAlign w:val="bottom"/>
            <w:hideMark/>
          </w:tcPr>
          <w:p w14:paraId="0A6FAD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30.8</w:t>
            </w:r>
          </w:p>
        </w:tc>
        <w:tc>
          <w:tcPr>
            <w:tcW w:w="980" w:type="dxa"/>
            <w:shd w:val="clear" w:color="auto" w:fill="auto"/>
            <w:noWrap/>
            <w:vAlign w:val="bottom"/>
            <w:hideMark/>
          </w:tcPr>
          <w:p w14:paraId="7952BC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7628E7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32.3</w:t>
            </w:r>
          </w:p>
        </w:tc>
        <w:tc>
          <w:tcPr>
            <w:tcW w:w="980" w:type="dxa"/>
            <w:shd w:val="clear" w:color="auto" w:fill="auto"/>
            <w:noWrap/>
            <w:vAlign w:val="bottom"/>
            <w:hideMark/>
          </w:tcPr>
          <w:p w14:paraId="1A38109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w:t>
            </w:r>
          </w:p>
        </w:tc>
        <w:tc>
          <w:tcPr>
            <w:tcW w:w="980" w:type="dxa"/>
            <w:shd w:val="clear" w:color="auto" w:fill="auto"/>
            <w:noWrap/>
            <w:vAlign w:val="bottom"/>
            <w:hideMark/>
          </w:tcPr>
          <w:p w14:paraId="73E159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w:t>
            </w:r>
          </w:p>
        </w:tc>
      </w:tr>
      <w:tr w:rsidR="00F90EF6" w:rsidRPr="005F2432" w14:paraId="4428FEF5" w14:textId="77777777" w:rsidTr="00F90EF6">
        <w:trPr>
          <w:trHeight w:val="288"/>
        </w:trPr>
        <w:tc>
          <w:tcPr>
            <w:tcW w:w="2170" w:type="dxa"/>
            <w:shd w:val="clear" w:color="auto" w:fill="auto"/>
            <w:noWrap/>
            <w:vAlign w:val="bottom"/>
            <w:hideMark/>
          </w:tcPr>
          <w:p w14:paraId="5E3B2A8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Benin</w:t>
            </w:r>
          </w:p>
        </w:tc>
        <w:tc>
          <w:tcPr>
            <w:tcW w:w="980" w:type="dxa"/>
            <w:shd w:val="clear" w:color="auto" w:fill="auto"/>
            <w:noWrap/>
            <w:vAlign w:val="bottom"/>
            <w:hideMark/>
          </w:tcPr>
          <w:p w14:paraId="1EDC0A0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30.8</w:t>
            </w:r>
          </w:p>
        </w:tc>
        <w:tc>
          <w:tcPr>
            <w:tcW w:w="980" w:type="dxa"/>
            <w:shd w:val="clear" w:color="auto" w:fill="auto"/>
            <w:noWrap/>
            <w:vAlign w:val="bottom"/>
            <w:hideMark/>
          </w:tcPr>
          <w:p w14:paraId="7A79D88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31.0</w:t>
            </w:r>
          </w:p>
        </w:tc>
        <w:tc>
          <w:tcPr>
            <w:tcW w:w="980" w:type="dxa"/>
            <w:shd w:val="clear" w:color="auto" w:fill="auto"/>
            <w:noWrap/>
            <w:vAlign w:val="bottom"/>
            <w:hideMark/>
          </w:tcPr>
          <w:p w14:paraId="2F759E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30.9</w:t>
            </w:r>
          </w:p>
        </w:tc>
        <w:tc>
          <w:tcPr>
            <w:tcW w:w="980" w:type="dxa"/>
            <w:shd w:val="clear" w:color="auto" w:fill="auto"/>
            <w:noWrap/>
            <w:vAlign w:val="bottom"/>
            <w:hideMark/>
          </w:tcPr>
          <w:p w14:paraId="4E5D92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30.5</w:t>
            </w:r>
          </w:p>
        </w:tc>
        <w:tc>
          <w:tcPr>
            <w:tcW w:w="980" w:type="dxa"/>
            <w:shd w:val="clear" w:color="auto" w:fill="auto"/>
            <w:noWrap/>
            <w:vAlign w:val="bottom"/>
            <w:hideMark/>
          </w:tcPr>
          <w:p w14:paraId="76D6AE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30.2</w:t>
            </w:r>
          </w:p>
        </w:tc>
        <w:tc>
          <w:tcPr>
            <w:tcW w:w="980" w:type="dxa"/>
            <w:shd w:val="clear" w:color="auto" w:fill="auto"/>
            <w:noWrap/>
            <w:vAlign w:val="bottom"/>
            <w:hideMark/>
          </w:tcPr>
          <w:p w14:paraId="24F041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30.5</w:t>
            </w:r>
          </w:p>
        </w:tc>
        <w:tc>
          <w:tcPr>
            <w:tcW w:w="980" w:type="dxa"/>
            <w:shd w:val="clear" w:color="auto" w:fill="auto"/>
            <w:noWrap/>
            <w:vAlign w:val="bottom"/>
            <w:hideMark/>
          </w:tcPr>
          <w:p w14:paraId="300ED5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30.9</w:t>
            </w:r>
          </w:p>
        </w:tc>
      </w:tr>
      <w:tr w:rsidR="00F90EF6" w:rsidRPr="005F2432" w14:paraId="59BD77C6" w14:textId="77777777" w:rsidTr="00F90EF6">
        <w:trPr>
          <w:trHeight w:val="288"/>
        </w:trPr>
        <w:tc>
          <w:tcPr>
            <w:tcW w:w="2170" w:type="dxa"/>
            <w:shd w:val="clear" w:color="auto" w:fill="auto"/>
            <w:noWrap/>
            <w:vAlign w:val="bottom"/>
            <w:hideMark/>
          </w:tcPr>
          <w:p w14:paraId="73C9C90E" w14:textId="77777777" w:rsidR="00F90EF6" w:rsidRPr="005F2432" w:rsidRDefault="00F90EF6" w:rsidP="00F90EF6">
            <w:pPr>
              <w:spacing w:after="0" w:line="240" w:lineRule="auto"/>
              <w:rPr>
                <w:rFonts w:eastAsia="Times New Roman" w:cstheme="minorHAnsi"/>
                <w:sz w:val="20"/>
                <w:szCs w:val="20"/>
                <w:lang w:val="en-US"/>
              </w:rPr>
            </w:pPr>
            <w:r w:rsidRPr="005F2432">
              <w:rPr>
                <w:rFonts w:eastAsia="Times New Roman" w:cstheme="minorHAnsi"/>
                <w:sz w:val="20"/>
                <w:szCs w:val="20"/>
                <w:lang w:val="en-US"/>
              </w:rPr>
              <w:t>Bosnia and Herzegovina</w:t>
            </w:r>
          </w:p>
        </w:tc>
        <w:tc>
          <w:tcPr>
            <w:tcW w:w="980" w:type="dxa"/>
            <w:shd w:val="clear" w:color="auto" w:fill="auto"/>
            <w:noWrap/>
            <w:vAlign w:val="bottom"/>
            <w:hideMark/>
          </w:tcPr>
          <w:p w14:paraId="1F3305F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52.3</w:t>
            </w:r>
          </w:p>
        </w:tc>
        <w:tc>
          <w:tcPr>
            <w:tcW w:w="980" w:type="dxa"/>
            <w:shd w:val="clear" w:color="auto" w:fill="auto"/>
            <w:noWrap/>
            <w:vAlign w:val="bottom"/>
            <w:hideMark/>
          </w:tcPr>
          <w:p w14:paraId="037798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57.3</w:t>
            </w:r>
          </w:p>
        </w:tc>
        <w:tc>
          <w:tcPr>
            <w:tcW w:w="980" w:type="dxa"/>
            <w:shd w:val="clear" w:color="auto" w:fill="auto"/>
            <w:noWrap/>
            <w:vAlign w:val="bottom"/>
            <w:hideMark/>
          </w:tcPr>
          <w:p w14:paraId="1E2B48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55.1</w:t>
            </w:r>
          </w:p>
        </w:tc>
        <w:tc>
          <w:tcPr>
            <w:tcW w:w="980" w:type="dxa"/>
            <w:shd w:val="clear" w:color="auto" w:fill="auto"/>
            <w:noWrap/>
            <w:vAlign w:val="bottom"/>
            <w:hideMark/>
          </w:tcPr>
          <w:p w14:paraId="7D7FA4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56.8</w:t>
            </w:r>
          </w:p>
        </w:tc>
        <w:tc>
          <w:tcPr>
            <w:tcW w:w="980" w:type="dxa"/>
            <w:shd w:val="clear" w:color="auto" w:fill="auto"/>
            <w:noWrap/>
            <w:vAlign w:val="bottom"/>
            <w:hideMark/>
          </w:tcPr>
          <w:p w14:paraId="24E704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58.0</w:t>
            </w:r>
          </w:p>
        </w:tc>
        <w:tc>
          <w:tcPr>
            <w:tcW w:w="980" w:type="dxa"/>
            <w:shd w:val="clear" w:color="auto" w:fill="auto"/>
            <w:noWrap/>
            <w:vAlign w:val="bottom"/>
            <w:hideMark/>
          </w:tcPr>
          <w:p w14:paraId="4DA815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58.4</w:t>
            </w:r>
          </w:p>
        </w:tc>
        <w:tc>
          <w:tcPr>
            <w:tcW w:w="980" w:type="dxa"/>
            <w:shd w:val="clear" w:color="auto" w:fill="auto"/>
            <w:noWrap/>
            <w:vAlign w:val="bottom"/>
            <w:hideMark/>
          </w:tcPr>
          <w:p w14:paraId="4453B11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58.4</w:t>
            </w:r>
          </w:p>
        </w:tc>
      </w:tr>
      <w:tr w:rsidR="00F90EF6" w:rsidRPr="005F2432" w14:paraId="472C1BDF" w14:textId="77777777" w:rsidTr="00F90EF6">
        <w:trPr>
          <w:trHeight w:val="288"/>
        </w:trPr>
        <w:tc>
          <w:tcPr>
            <w:tcW w:w="2170" w:type="dxa"/>
            <w:shd w:val="clear" w:color="auto" w:fill="auto"/>
            <w:noWrap/>
            <w:vAlign w:val="bottom"/>
            <w:hideMark/>
          </w:tcPr>
          <w:p w14:paraId="54A8DE8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Brazil</w:t>
            </w:r>
          </w:p>
        </w:tc>
        <w:tc>
          <w:tcPr>
            <w:tcW w:w="980" w:type="dxa"/>
            <w:shd w:val="clear" w:color="auto" w:fill="auto"/>
            <w:noWrap/>
            <w:vAlign w:val="bottom"/>
            <w:hideMark/>
          </w:tcPr>
          <w:p w14:paraId="6D6D43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31.9</w:t>
            </w:r>
          </w:p>
        </w:tc>
        <w:tc>
          <w:tcPr>
            <w:tcW w:w="980" w:type="dxa"/>
            <w:shd w:val="clear" w:color="auto" w:fill="auto"/>
            <w:noWrap/>
            <w:vAlign w:val="bottom"/>
            <w:hideMark/>
          </w:tcPr>
          <w:p w14:paraId="13D28F2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30.8</w:t>
            </w:r>
          </w:p>
        </w:tc>
        <w:tc>
          <w:tcPr>
            <w:tcW w:w="980" w:type="dxa"/>
            <w:shd w:val="clear" w:color="auto" w:fill="auto"/>
            <w:noWrap/>
            <w:vAlign w:val="bottom"/>
            <w:hideMark/>
          </w:tcPr>
          <w:p w14:paraId="0FCA48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29.4</w:t>
            </w:r>
          </w:p>
        </w:tc>
        <w:tc>
          <w:tcPr>
            <w:tcW w:w="980" w:type="dxa"/>
            <w:shd w:val="clear" w:color="auto" w:fill="auto"/>
            <w:noWrap/>
            <w:vAlign w:val="bottom"/>
            <w:hideMark/>
          </w:tcPr>
          <w:p w14:paraId="5E3CAF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29.8</w:t>
            </w:r>
          </w:p>
        </w:tc>
        <w:tc>
          <w:tcPr>
            <w:tcW w:w="980" w:type="dxa"/>
            <w:shd w:val="clear" w:color="auto" w:fill="auto"/>
            <w:noWrap/>
            <w:vAlign w:val="bottom"/>
            <w:hideMark/>
          </w:tcPr>
          <w:p w14:paraId="592FAD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29.4</w:t>
            </w:r>
          </w:p>
        </w:tc>
        <w:tc>
          <w:tcPr>
            <w:tcW w:w="980" w:type="dxa"/>
            <w:shd w:val="clear" w:color="auto" w:fill="auto"/>
            <w:noWrap/>
            <w:vAlign w:val="bottom"/>
            <w:hideMark/>
          </w:tcPr>
          <w:p w14:paraId="150D893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28.9</w:t>
            </w:r>
          </w:p>
        </w:tc>
        <w:tc>
          <w:tcPr>
            <w:tcW w:w="980" w:type="dxa"/>
            <w:shd w:val="clear" w:color="auto" w:fill="auto"/>
            <w:noWrap/>
            <w:vAlign w:val="bottom"/>
            <w:hideMark/>
          </w:tcPr>
          <w:p w14:paraId="4355A1C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29.7</w:t>
            </w:r>
          </w:p>
        </w:tc>
      </w:tr>
      <w:tr w:rsidR="00F90EF6" w:rsidRPr="005F2432" w14:paraId="655B4DC6" w14:textId="77777777" w:rsidTr="00F90EF6">
        <w:trPr>
          <w:trHeight w:val="288"/>
        </w:trPr>
        <w:tc>
          <w:tcPr>
            <w:tcW w:w="2170" w:type="dxa"/>
            <w:shd w:val="clear" w:color="auto" w:fill="auto"/>
            <w:noWrap/>
            <w:vAlign w:val="bottom"/>
            <w:hideMark/>
          </w:tcPr>
          <w:p w14:paraId="023605E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Bulgaria</w:t>
            </w:r>
          </w:p>
        </w:tc>
        <w:tc>
          <w:tcPr>
            <w:tcW w:w="980" w:type="dxa"/>
            <w:shd w:val="clear" w:color="auto" w:fill="auto"/>
            <w:noWrap/>
            <w:vAlign w:val="bottom"/>
            <w:hideMark/>
          </w:tcPr>
          <w:p w14:paraId="6D8DBBE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47.2</w:t>
            </w:r>
          </w:p>
        </w:tc>
        <w:tc>
          <w:tcPr>
            <w:tcW w:w="980" w:type="dxa"/>
            <w:shd w:val="clear" w:color="auto" w:fill="auto"/>
            <w:noWrap/>
            <w:vAlign w:val="bottom"/>
            <w:hideMark/>
          </w:tcPr>
          <w:p w14:paraId="716F256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50.6</w:t>
            </w:r>
          </w:p>
        </w:tc>
        <w:tc>
          <w:tcPr>
            <w:tcW w:w="980" w:type="dxa"/>
            <w:shd w:val="clear" w:color="auto" w:fill="auto"/>
            <w:noWrap/>
            <w:vAlign w:val="bottom"/>
            <w:hideMark/>
          </w:tcPr>
          <w:p w14:paraId="4FF9C02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54.8</w:t>
            </w:r>
          </w:p>
        </w:tc>
        <w:tc>
          <w:tcPr>
            <w:tcW w:w="980" w:type="dxa"/>
            <w:shd w:val="clear" w:color="auto" w:fill="auto"/>
            <w:noWrap/>
            <w:vAlign w:val="bottom"/>
            <w:hideMark/>
          </w:tcPr>
          <w:p w14:paraId="3B4D376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56.5</w:t>
            </w:r>
          </w:p>
        </w:tc>
        <w:tc>
          <w:tcPr>
            <w:tcW w:w="980" w:type="dxa"/>
            <w:shd w:val="clear" w:color="auto" w:fill="auto"/>
            <w:noWrap/>
            <w:vAlign w:val="bottom"/>
            <w:hideMark/>
          </w:tcPr>
          <w:p w14:paraId="1C53AD8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56.1</w:t>
            </w:r>
          </w:p>
        </w:tc>
        <w:tc>
          <w:tcPr>
            <w:tcW w:w="980" w:type="dxa"/>
            <w:shd w:val="clear" w:color="auto" w:fill="auto"/>
            <w:noWrap/>
            <w:vAlign w:val="bottom"/>
            <w:hideMark/>
          </w:tcPr>
          <w:p w14:paraId="513513F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56.0</w:t>
            </w:r>
          </w:p>
        </w:tc>
        <w:tc>
          <w:tcPr>
            <w:tcW w:w="980" w:type="dxa"/>
            <w:shd w:val="clear" w:color="auto" w:fill="auto"/>
            <w:noWrap/>
            <w:vAlign w:val="bottom"/>
            <w:hideMark/>
          </w:tcPr>
          <w:p w14:paraId="7C4B071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55.4</w:t>
            </w:r>
          </w:p>
        </w:tc>
      </w:tr>
      <w:tr w:rsidR="00F90EF6" w:rsidRPr="005F2432" w14:paraId="2E181DFD" w14:textId="77777777" w:rsidTr="00F90EF6">
        <w:trPr>
          <w:trHeight w:val="288"/>
        </w:trPr>
        <w:tc>
          <w:tcPr>
            <w:tcW w:w="2170" w:type="dxa"/>
            <w:shd w:val="clear" w:color="auto" w:fill="auto"/>
            <w:noWrap/>
            <w:vAlign w:val="bottom"/>
            <w:hideMark/>
          </w:tcPr>
          <w:p w14:paraId="7AC3981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Cameroon</w:t>
            </w:r>
          </w:p>
        </w:tc>
        <w:tc>
          <w:tcPr>
            <w:tcW w:w="980" w:type="dxa"/>
            <w:shd w:val="clear" w:color="auto" w:fill="auto"/>
            <w:noWrap/>
            <w:vAlign w:val="bottom"/>
            <w:hideMark/>
          </w:tcPr>
          <w:p w14:paraId="3CAEB1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28.2</w:t>
            </w:r>
          </w:p>
        </w:tc>
        <w:tc>
          <w:tcPr>
            <w:tcW w:w="980" w:type="dxa"/>
            <w:shd w:val="clear" w:color="auto" w:fill="auto"/>
            <w:noWrap/>
            <w:vAlign w:val="bottom"/>
            <w:hideMark/>
          </w:tcPr>
          <w:p w14:paraId="14DD55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29.0</w:t>
            </w:r>
          </w:p>
        </w:tc>
        <w:tc>
          <w:tcPr>
            <w:tcW w:w="980" w:type="dxa"/>
            <w:shd w:val="clear" w:color="auto" w:fill="auto"/>
            <w:noWrap/>
            <w:vAlign w:val="bottom"/>
            <w:hideMark/>
          </w:tcPr>
          <w:p w14:paraId="0A2981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29.9</w:t>
            </w:r>
          </w:p>
        </w:tc>
        <w:tc>
          <w:tcPr>
            <w:tcW w:w="980" w:type="dxa"/>
            <w:shd w:val="clear" w:color="auto" w:fill="auto"/>
            <w:noWrap/>
            <w:vAlign w:val="bottom"/>
            <w:hideMark/>
          </w:tcPr>
          <w:p w14:paraId="756C6B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30.3</w:t>
            </w:r>
          </w:p>
        </w:tc>
        <w:tc>
          <w:tcPr>
            <w:tcW w:w="980" w:type="dxa"/>
            <w:shd w:val="clear" w:color="auto" w:fill="auto"/>
            <w:noWrap/>
            <w:vAlign w:val="bottom"/>
            <w:hideMark/>
          </w:tcPr>
          <w:p w14:paraId="5B5B53C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31.2</w:t>
            </w:r>
          </w:p>
        </w:tc>
        <w:tc>
          <w:tcPr>
            <w:tcW w:w="980" w:type="dxa"/>
            <w:shd w:val="clear" w:color="auto" w:fill="auto"/>
            <w:noWrap/>
            <w:vAlign w:val="bottom"/>
            <w:hideMark/>
          </w:tcPr>
          <w:p w14:paraId="59A92DB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4A4AAE9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w:t>
            </w:r>
          </w:p>
        </w:tc>
      </w:tr>
      <w:tr w:rsidR="00F90EF6" w:rsidRPr="005F2432" w14:paraId="503337E2" w14:textId="77777777" w:rsidTr="00F90EF6">
        <w:trPr>
          <w:trHeight w:val="288"/>
        </w:trPr>
        <w:tc>
          <w:tcPr>
            <w:tcW w:w="2170" w:type="dxa"/>
            <w:shd w:val="clear" w:color="auto" w:fill="auto"/>
            <w:noWrap/>
            <w:vAlign w:val="bottom"/>
            <w:hideMark/>
          </w:tcPr>
          <w:p w14:paraId="6E432B8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Canada</w:t>
            </w:r>
          </w:p>
        </w:tc>
        <w:tc>
          <w:tcPr>
            <w:tcW w:w="980" w:type="dxa"/>
            <w:shd w:val="clear" w:color="auto" w:fill="auto"/>
            <w:noWrap/>
            <w:vAlign w:val="bottom"/>
            <w:hideMark/>
          </w:tcPr>
          <w:p w14:paraId="21EACC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31.0</w:t>
            </w:r>
          </w:p>
        </w:tc>
        <w:tc>
          <w:tcPr>
            <w:tcW w:w="980" w:type="dxa"/>
            <w:shd w:val="clear" w:color="auto" w:fill="auto"/>
            <w:noWrap/>
            <w:vAlign w:val="bottom"/>
            <w:hideMark/>
          </w:tcPr>
          <w:p w14:paraId="47BC52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1EA7D1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28.6</w:t>
            </w:r>
          </w:p>
        </w:tc>
        <w:tc>
          <w:tcPr>
            <w:tcW w:w="980" w:type="dxa"/>
            <w:shd w:val="clear" w:color="auto" w:fill="auto"/>
            <w:noWrap/>
            <w:vAlign w:val="bottom"/>
            <w:hideMark/>
          </w:tcPr>
          <w:p w14:paraId="2718F0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26.6</w:t>
            </w:r>
          </w:p>
        </w:tc>
        <w:tc>
          <w:tcPr>
            <w:tcW w:w="980" w:type="dxa"/>
            <w:shd w:val="clear" w:color="auto" w:fill="auto"/>
            <w:noWrap/>
            <w:vAlign w:val="bottom"/>
            <w:hideMark/>
          </w:tcPr>
          <w:p w14:paraId="02DD8B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26.9</w:t>
            </w:r>
          </w:p>
        </w:tc>
        <w:tc>
          <w:tcPr>
            <w:tcW w:w="980" w:type="dxa"/>
            <w:shd w:val="clear" w:color="auto" w:fill="auto"/>
            <w:noWrap/>
            <w:vAlign w:val="bottom"/>
            <w:hideMark/>
          </w:tcPr>
          <w:p w14:paraId="0839D9F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27.0</w:t>
            </w:r>
          </w:p>
        </w:tc>
        <w:tc>
          <w:tcPr>
            <w:tcW w:w="980" w:type="dxa"/>
            <w:shd w:val="clear" w:color="auto" w:fill="auto"/>
            <w:noWrap/>
            <w:vAlign w:val="bottom"/>
            <w:hideMark/>
          </w:tcPr>
          <w:p w14:paraId="2E6ABF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26.9</w:t>
            </w:r>
          </w:p>
        </w:tc>
      </w:tr>
      <w:tr w:rsidR="00F90EF6" w:rsidRPr="005F2432" w14:paraId="4CF2046B" w14:textId="77777777" w:rsidTr="00F90EF6">
        <w:trPr>
          <w:trHeight w:val="288"/>
        </w:trPr>
        <w:tc>
          <w:tcPr>
            <w:tcW w:w="2170" w:type="dxa"/>
            <w:shd w:val="clear" w:color="auto" w:fill="auto"/>
            <w:noWrap/>
            <w:vAlign w:val="bottom"/>
            <w:hideMark/>
          </w:tcPr>
          <w:p w14:paraId="57F3C11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Cape Verde</w:t>
            </w:r>
          </w:p>
        </w:tc>
        <w:tc>
          <w:tcPr>
            <w:tcW w:w="980" w:type="dxa"/>
            <w:shd w:val="clear" w:color="auto" w:fill="auto"/>
            <w:noWrap/>
            <w:vAlign w:val="bottom"/>
            <w:hideMark/>
          </w:tcPr>
          <w:p w14:paraId="3D4270C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w:t>
            </w:r>
          </w:p>
        </w:tc>
        <w:tc>
          <w:tcPr>
            <w:tcW w:w="980" w:type="dxa"/>
            <w:shd w:val="clear" w:color="auto" w:fill="auto"/>
            <w:noWrap/>
            <w:vAlign w:val="bottom"/>
            <w:hideMark/>
          </w:tcPr>
          <w:p w14:paraId="38EE818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w:t>
            </w:r>
          </w:p>
        </w:tc>
        <w:tc>
          <w:tcPr>
            <w:tcW w:w="980" w:type="dxa"/>
            <w:shd w:val="clear" w:color="auto" w:fill="auto"/>
            <w:noWrap/>
            <w:vAlign w:val="bottom"/>
            <w:hideMark/>
          </w:tcPr>
          <w:p w14:paraId="30ECDB9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09B0C9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5E2B724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34.9</w:t>
            </w:r>
          </w:p>
        </w:tc>
        <w:tc>
          <w:tcPr>
            <w:tcW w:w="980" w:type="dxa"/>
            <w:shd w:val="clear" w:color="auto" w:fill="auto"/>
            <w:noWrap/>
            <w:vAlign w:val="bottom"/>
            <w:hideMark/>
          </w:tcPr>
          <w:p w14:paraId="43CCAD7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38.5</w:t>
            </w:r>
          </w:p>
        </w:tc>
        <w:tc>
          <w:tcPr>
            <w:tcW w:w="980" w:type="dxa"/>
            <w:shd w:val="clear" w:color="auto" w:fill="auto"/>
            <w:noWrap/>
            <w:vAlign w:val="bottom"/>
            <w:hideMark/>
          </w:tcPr>
          <w:p w14:paraId="1E26AE1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40.1</w:t>
            </w:r>
          </w:p>
        </w:tc>
      </w:tr>
      <w:tr w:rsidR="00F90EF6" w:rsidRPr="005F2432" w14:paraId="724D89A8" w14:textId="77777777" w:rsidTr="00F90EF6">
        <w:trPr>
          <w:trHeight w:val="288"/>
        </w:trPr>
        <w:tc>
          <w:tcPr>
            <w:tcW w:w="2170" w:type="dxa"/>
            <w:shd w:val="clear" w:color="auto" w:fill="auto"/>
            <w:noWrap/>
            <w:vAlign w:val="bottom"/>
            <w:hideMark/>
          </w:tcPr>
          <w:p w14:paraId="7BA0691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Chile</w:t>
            </w:r>
          </w:p>
        </w:tc>
        <w:tc>
          <w:tcPr>
            <w:tcW w:w="980" w:type="dxa"/>
            <w:shd w:val="clear" w:color="auto" w:fill="auto"/>
            <w:noWrap/>
            <w:vAlign w:val="bottom"/>
            <w:hideMark/>
          </w:tcPr>
          <w:p w14:paraId="53EB961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40.5</w:t>
            </w:r>
          </w:p>
        </w:tc>
        <w:tc>
          <w:tcPr>
            <w:tcW w:w="980" w:type="dxa"/>
            <w:shd w:val="clear" w:color="auto" w:fill="auto"/>
            <w:noWrap/>
            <w:vAlign w:val="bottom"/>
            <w:hideMark/>
          </w:tcPr>
          <w:p w14:paraId="0FEA57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39.2</w:t>
            </w:r>
          </w:p>
        </w:tc>
        <w:tc>
          <w:tcPr>
            <w:tcW w:w="980" w:type="dxa"/>
            <w:shd w:val="clear" w:color="auto" w:fill="auto"/>
            <w:noWrap/>
            <w:vAlign w:val="bottom"/>
            <w:hideMark/>
          </w:tcPr>
          <w:p w14:paraId="2C1ABE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38.7</w:t>
            </w:r>
          </w:p>
        </w:tc>
        <w:tc>
          <w:tcPr>
            <w:tcW w:w="980" w:type="dxa"/>
            <w:shd w:val="clear" w:color="auto" w:fill="auto"/>
            <w:noWrap/>
            <w:vAlign w:val="bottom"/>
            <w:hideMark/>
          </w:tcPr>
          <w:p w14:paraId="1912DA9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38.7</w:t>
            </w:r>
          </w:p>
        </w:tc>
        <w:tc>
          <w:tcPr>
            <w:tcW w:w="980" w:type="dxa"/>
            <w:shd w:val="clear" w:color="auto" w:fill="auto"/>
            <w:noWrap/>
            <w:vAlign w:val="bottom"/>
            <w:hideMark/>
          </w:tcPr>
          <w:p w14:paraId="03583BC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37.5</w:t>
            </w:r>
          </w:p>
        </w:tc>
        <w:tc>
          <w:tcPr>
            <w:tcW w:w="980" w:type="dxa"/>
            <w:shd w:val="clear" w:color="auto" w:fill="auto"/>
            <w:noWrap/>
            <w:vAlign w:val="bottom"/>
            <w:hideMark/>
          </w:tcPr>
          <w:p w14:paraId="6AFA1D3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36.5</w:t>
            </w:r>
          </w:p>
        </w:tc>
        <w:tc>
          <w:tcPr>
            <w:tcW w:w="980" w:type="dxa"/>
            <w:shd w:val="clear" w:color="auto" w:fill="auto"/>
            <w:noWrap/>
            <w:vAlign w:val="bottom"/>
            <w:hideMark/>
          </w:tcPr>
          <w:p w14:paraId="1840356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36.5</w:t>
            </w:r>
          </w:p>
        </w:tc>
      </w:tr>
      <w:tr w:rsidR="00F90EF6" w:rsidRPr="005F2432" w14:paraId="53AEBCB0" w14:textId="77777777" w:rsidTr="00F90EF6">
        <w:trPr>
          <w:trHeight w:val="288"/>
        </w:trPr>
        <w:tc>
          <w:tcPr>
            <w:tcW w:w="2170" w:type="dxa"/>
            <w:shd w:val="clear" w:color="auto" w:fill="auto"/>
            <w:noWrap/>
            <w:vAlign w:val="bottom"/>
            <w:hideMark/>
          </w:tcPr>
          <w:p w14:paraId="23A6D8A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China</w:t>
            </w:r>
          </w:p>
        </w:tc>
        <w:tc>
          <w:tcPr>
            <w:tcW w:w="980" w:type="dxa"/>
            <w:shd w:val="clear" w:color="auto" w:fill="auto"/>
            <w:noWrap/>
            <w:vAlign w:val="bottom"/>
            <w:hideMark/>
          </w:tcPr>
          <w:p w14:paraId="52D385B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80" w:type="dxa"/>
            <w:shd w:val="clear" w:color="auto" w:fill="auto"/>
            <w:noWrap/>
            <w:vAlign w:val="bottom"/>
            <w:hideMark/>
          </w:tcPr>
          <w:p w14:paraId="17BDBD0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51.5</w:t>
            </w:r>
          </w:p>
        </w:tc>
        <w:tc>
          <w:tcPr>
            <w:tcW w:w="980" w:type="dxa"/>
            <w:shd w:val="clear" w:color="auto" w:fill="auto"/>
            <w:noWrap/>
            <w:vAlign w:val="bottom"/>
            <w:hideMark/>
          </w:tcPr>
          <w:p w14:paraId="6508D56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54.6</w:t>
            </w:r>
          </w:p>
        </w:tc>
        <w:tc>
          <w:tcPr>
            <w:tcW w:w="980" w:type="dxa"/>
            <w:shd w:val="clear" w:color="auto" w:fill="auto"/>
            <w:noWrap/>
            <w:vAlign w:val="bottom"/>
            <w:hideMark/>
          </w:tcPr>
          <w:p w14:paraId="1EEFF54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55.9</w:t>
            </w:r>
          </w:p>
        </w:tc>
        <w:tc>
          <w:tcPr>
            <w:tcW w:w="980" w:type="dxa"/>
            <w:shd w:val="clear" w:color="auto" w:fill="auto"/>
            <w:noWrap/>
            <w:vAlign w:val="bottom"/>
            <w:hideMark/>
          </w:tcPr>
          <w:p w14:paraId="76A0D6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56.3</w:t>
            </w:r>
          </w:p>
        </w:tc>
        <w:tc>
          <w:tcPr>
            <w:tcW w:w="980" w:type="dxa"/>
            <w:shd w:val="clear" w:color="auto" w:fill="auto"/>
            <w:noWrap/>
            <w:vAlign w:val="bottom"/>
            <w:hideMark/>
          </w:tcPr>
          <w:p w14:paraId="134601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57.7</w:t>
            </w:r>
          </w:p>
        </w:tc>
        <w:tc>
          <w:tcPr>
            <w:tcW w:w="980" w:type="dxa"/>
            <w:shd w:val="clear" w:color="auto" w:fill="auto"/>
            <w:noWrap/>
            <w:vAlign w:val="bottom"/>
            <w:hideMark/>
          </w:tcPr>
          <w:p w14:paraId="7FAABA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57.4</w:t>
            </w:r>
          </w:p>
        </w:tc>
      </w:tr>
      <w:tr w:rsidR="00F90EF6" w:rsidRPr="005F2432" w14:paraId="545D7444" w14:textId="77777777" w:rsidTr="00F90EF6">
        <w:trPr>
          <w:trHeight w:val="288"/>
        </w:trPr>
        <w:tc>
          <w:tcPr>
            <w:tcW w:w="2170" w:type="dxa"/>
            <w:shd w:val="clear" w:color="auto" w:fill="auto"/>
            <w:noWrap/>
            <w:vAlign w:val="bottom"/>
            <w:hideMark/>
          </w:tcPr>
          <w:p w14:paraId="71897D6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Comoros</w:t>
            </w:r>
          </w:p>
        </w:tc>
        <w:tc>
          <w:tcPr>
            <w:tcW w:w="980" w:type="dxa"/>
            <w:shd w:val="clear" w:color="auto" w:fill="auto"/>
            <w:noWrap/>
            <w:vAlign w:val="bottom"/>
            <w:hideMark/>
          </w:tcPr>
          <w:p w14:paraId="429C037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31.7</w:t>
            </w:r>
          </w:p>
        </w:tc>
        <w:tc>
          <w:tcPr>
            <w:tcW w:w="980" w:type="dxa"/>
            <w:shd w:val="clear" w:color="auto" w:fill="auto"/>
            <w:noWrap/>
            <w:vAlign w:val="bottom"/>
            <w:hideMark/>
          </w:tcPr>
          <w:p w14:paraId="763D2D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33.4</w:t>
            </w:r>
          </w:p>
        </w:tc>
        <w:tc>
          <w:tcPr>
            <w:tcW w:w="980" w:type="dxa"/>
            <w:shd w:val="clear" w:color="auto" w:fill="auto"/>
            <w:noWrap/>
            <w:vAlign w:val="bottom"/>
            <w:hideMark/>
          </w:tcPr>
          <w:p w14:paraId="2407F98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34.9</w:t>
            </w:r>
          </w:p>
        </w:tc>
        <w:tc>
          <w:tcPr>
            <w:tcW w:w="980" w:type="dxa"/>
            <w:shd w:val="clear" w:color="auto" w:fill="auto"/>
            <w:noWrap/>
            <w:vAlign w:val="bottom"/>
            <w:hideMark/>
          </w:tcPr>
          <w:p w14:paraId="60FC31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35.6</w:t>
            </w:r>
          </w:p>
        </w:tc>
        <w:tc>
          <w:tcPr>
            <w:tcW w:w="980" w:type="dxa"/>
            <w:shd w:val="clear" w:color="auto" w:fill="auto"/>
            <w:noWrap/>
            <w:vAlign w:val="bottom"/>
            <w:hideMark/>
          </w:tcPr>
          <w:p w14:paraId="460E0CD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36.4</w:t>
            </w:r>
          </w:p>
        </w:tc>
        <w:tc>
          <w:tcPr>
            <w:tcW w:w="980" w:type="dxa"/>
            <w:shd w:val="clear" w:color="auto" w:fill="auto"/>
            <w:noWrap/>
            <w:vAlign w:val="bottom"/>
            <w:hideMark/>
          </w:tcPr>
          <w:p w14:paraId="241039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38.3</w:t>
            </w:r>
          </w:p>
        </w:tc>
        <w:tc>
          <w:tcPr>
            <w:tcW w:w="980" w:type="dxa"/>
            <w:shd w:val="clear" w:color="auto" w:fill="auto"/>
            <w:noWrap/>
            <w:vAlign w:val="bottom"/>
            <w:hideMark/>
          </w:tcPr>
          <w:p w14:paraId="1D8A0E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39.2</w:t>
            </w:r>
          </w:p>
        </w:tc>
      </w:tr>
      <w:tr w:rsidR="00F90EF6" w:rsidRPr="005F2432" w14:paraId="2E26AEEF" w14:textId="77777777" w:rsidTr="00F90EF6">
        <w:trPr>
          <w:trHeight w:val="288"/>
        </w:trPr>
        <w:tc>
          <w:tcPr>
            <w:tcW w:w="2170" w:type="dxa"/>
            <w:shd w:val="clear" w:color="auto" w:fill="auto"/>
            <w:noWrap/>
            <w:vAlign w:val="bottom"/>
            <w:hideMark/>
          </w:tcPr>
          <w:p w14:paraId="2042394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Cuba</w:t>
            </w:r>
          </w:p>
        </w:tc>
        <w:tc>
          <w:tcPr>
            <w:tcW w:w="980" w:type="dxa"/>
            <w:shd w:val="clear" w:color="auto" w:fill="auto"/>
            <w:noWrap/>
            <w:vAlign w:val="bottom"/>
            <w:hideMark/>
          </w:tcPr>
          <w:p w14:paraId="279B69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45.6</w:t>
            </w:r>
          </w:p>
        </w:tc>
        <w:tc>
          <w:tcPr>
            <w:tcW w:w="980" w:type="dxa"/>
            <w:shd w:val="clear" w:color="auto" w:fill="auto"/>
            <w:noWrap/>
            <w:vAlign w:val="bottom"/>
            <w:hideMark/>
          </w:tcPr>
          <w:p w14:paraId="1031DD6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52.0</w:t>
            </w:r>
          </w:p>
        </w:tc>
        <w:tc>
          <w:tcPr>
            <w:tcW w:w="980" w:type="dxa"/>
            <w:shd w:val="clear" w:color="auto" w:fill="auto"/>
            <w:noWrap/>
            <w:vAlign w:val="bottom"/>
            <w:hideMark/>
          </w:tcPr>
          <w:p w14:paraId="640689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55.4</w:t>
            </w:r>
          </w:p>
        </w:tc>
        <w:tc>
          <w:tcPr>
            <w:tcW w:w="980" w:type="dxa"/>
            <w:shd w:val="clear" w:color="auto" w:fill="auto"/>
            <w:noWrap/>
            <w:vAlign w:val="bottom"/>
            <w:hideMark/>
          </w:tcPr>
          <w:p w14:paraId="69CE88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54.7</w:t>
            </w:r>
          </w:p>
        </w:tc>
        <w:tc>
          <w:tcPr>
            <w:tcW w:w="980" w:type="dxa"/>
            <w:shd w:val="clear" w:color="auto" w:fill="auto"/>
            <w:noWrap/>
            <w:vAlign w:val="bottom"/>
            <w:hideMark/>
          </w:tcPr>
          <w:p w14:paraId="33687F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53.4</w:t>
            </w:r>
          </w:p>
        </w:tc>
        <w:tc>
          <w:tcPr>
            <w:tcW w:w="980" w:type="dxa"/>
            <w:shd w:val="clear" w:color="auto" w:fill="auto"/>
            <w:noWrap/>
            <w:vAlign w:val="bottom"/>
            <w:hideMark/>
          </w:tcPr>
          <w:p w14:paraId="4AE8D9E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53.7</w:t>
            </w:r>
          </w:p>
        </w:tc>
        <w:tc>
          <w:tcPr>
            <w:tcW w:w="980" w:type="dxa"/>
            <w:shd w:val="clear" w:color="auto" w:fill="auto"/>
            <w:noWrap/>
            <w:vAlign w:val="bottom"/>
            <w:hideMark/>
          </w:tcPr>
          <w:p w14:paraId="61FC7BC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54.0</w:t>
            </w:r>
          </w:p>
        </w:tc>
      </w:tr>
      <w:tr w:rsidR="00F90EF6" w:rsidRPr="005F2432" w14:paraId="75214443" w14:textId="77777777" w:rsidTr="00F90EF6">
        <w:trPr>
          <w:trHeight w:val="288"/>
        </w:trPr>
        <w:tc>
          <w:tcPr>
            <w:tcW w:w="2170" w:type="dxa"/>
            <w:shd w:val="clear" w:color="auto" w:fill="auto"/>
            <w:noWrap/>
            <w:vAlign w:val="bottom"/>
            <w:hideMark/>
          </w:tcPr>
          <w:p w14:paraId="1D11CE8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Djibouti</w:t>
            </w:r>
          </w:p>
        </w:tc>
        <w:tc>
          <w:tcPr>
            <w:tcW w:w="980" w:type="dxa"/>
            <w:shd w:val="clear" w:color="auto" w:fill="auto"/>
            <w:noWrap/>
            <w:vAlign w:val="bottom"/>
            <w:hideMark/>
          </w:tcPr>
          <w:p w14:paraId="4F2D0AB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0E015AD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w:t>
            </w:r>
          </w:p>
        </w:tc>
        <w:tc>
          <w:tcPr>
            <w:tcW w:w="980" w:type="dxa"/>
            <w:shd w:val="clear" w:color="auto" w:fill="auto"/>
            <w:noWrap/>
            <w:vAlign w:val="bottom"/>
            <w:hideMark/>
          </w:tcPr>
          <w:p w14:paraId="65059D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34.7</w:t>
            </w:r>
          </w:p>
        </w:tc>
        <w:tc>
          <w:tcPr>
            <w:tcW w:w="980" w:type="dxa"/>
            <w:shd w:val="clear" w:color="auto" w:fill="auto"/>
            <w:noWrap/>
            <w:vAlign w:val="bottom"/>
            <w:hideMark/>
          </w:tcPr>
          <w:p w14:paraId="238588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37.1</w:t>
            </w:r>
          </w:p>
        </w:tc>
        <w:tc>
          <w:tcPr>
            <w:tcW w:w="980" w:type="dxa"/>
            <w:shd w:val="clear" w:color="auto" w:fill="auto"/>
            <w:noWrap/>
            <w:vAlign w:val="bottom"/>
            <w:hideMark/>
          </w:tcPr>
          <w:p w14:paraId="54C68B0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39.6</w:t>
            </w:r>
          </w:p>
        </w:tc>
        <w:tc>
          <w:tcPr>
            <w:tcW w:w="980" w:type="dxa"/>
            <w:shd w:val="clear" w:color="auto" w:fill="auto"/>
            <w:noWrap/>
            <w:vAlign w:val="bottom"/>
            <w:hideMark/>
          </w:tcPr>
          <w:p w14:paraId="5FD073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42.4</w:t>
            </w:r>
          </w:p>
        </w:tc>
        <w:tc>
          <w:tcPr>
            <w:tcW w:w="980" w:type="dxa"/>
            <w:shd w:val="clear" w:color="auto" w:fill="auto"/>
            <w:noWrap/>
            <w:vAlign w:val="bottom"/>
            <w:hideMark/>
          </w:tcPr>
          <w:p w14:paraId="5AEA99F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43.1</w:t>
            </w:r>
          </w:p>
        </w:tc>
      </w:tr>
      <w:tr w:rsidR="00F90EF6" w:rsidRPr="005F2432" w14:paraId="25DCD66B" w14:textId="77777777" w:rsidTr="00F90EF6">
        <w:trPr>
          <w:trHeight w:val="288"/>
        </w:trPr>
        <w:tc>
          <w:tcPr>
            <w:tcW w:w="2170" w:type="dxa"/>
            <w:shd w:val="clear" w:color="auto" w:fill="auto"/>
            <w:noWrap/>
            <w:vAlign w:val="bottom"/>
            <w:hideMark/>
          </w:tcPr>
          <w:p w14:paraId="1844ACA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w:t>
            </w:r>
          </w:p>
        </w:tc>
        <w:tc>
          <w:tcPr>
            <w:tcW w:w="980" w:type="dxa"/>
            <w:shd w:val="clear" w:color="auto" w:fill="auto"/>
            <w:noWrap/>
            <w:vAlign w:val="bottom"/>
            <w:hideMark/>
          </w:tcPr>
          <w:p w14:paraId="1D9FAB1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37.0</w:t>
            </w:r>
          </w:p>
        </w:tc>
        <w:tc>
          <w:tcPr>
            <w:tcW w:w="980" w:type="dxa"/>
            <w:shd w:val="clear" w:color="auto" w:fill="auto"/>
            <w:noWrap/>
            <w:vAlign w:val="bottom"/>
            <w:hideMark/>
          </w:tcPr>
          <w:p w14:paraId="1172EB2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38.6</w:t>
            </w:r>
          </w:p>
        </w:tc>
        <w:tc>
          <w:tcPr>
            <w:tcW w:w="980" w:type="dxa"/>
            <w:shd w:val="clear" w:color="auto" w:fill="auto"/>
            <w:noWrap/>
            <w:vAlign w:val="bottom"/>
            <w:hideMark/>
          </w:tcPr>
          <w:p w14:paraId="00B3ABD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39.6</w:t>
            </w:r>
          </w:p>
        </w:tc>
        <w:tc>
          <w:tcPr>
            <w:tcW w:w="980" w:type="dxa"/>
            <w:shd w:val="clear" w:color="auto" w:fill="auto"/>
            <w:noWrap/>
            <w:vAlign w:val="bottom"/>
            <w:hideMark/>
          </w:tcPr>
          <w:p w14:paraId="07D4B9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40.1</w:t>
            </w:r>
          </w:p>
        </w:tc>
        <w:tc>
          <w:tcPr>
            <w:tcW w:w="980" w:type="dxa"/>
            <w:shd w:val="clear" w:color="auto" w:fill="auto"/>
            <w:noWrap/>
            <w:vAlign w:val="bottom"/>
            <w:hideMark/>
          </w:tcPr>
          <w:p w14:paraId="06EFF90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40.5</w:t>
            </w:r>
          </w:p>
        </w:tc>
        <w:tc>
          <w:tcPr>
            <w:tcW w:w="980" w:type="dxa"/>
            <w:shd w:val="clear" w:color="auto" w:fill="auto"/>
            <w:noWrap/>
            <w:vAlign w:val="bottom"/>
            <w:hideMark/>
          </w:tcPr>
          <w:p w14:paraId="3F323A6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41.7</w:t>
            </w:r>
          </w:p>
        </w:tc>
        <w:tc>
          <w:tcPr>
            <w:tcW w:w="980" w:type="dxa"/>
            <w:shd w:val="clear" w:color="auto" w:fill="auto"/>
            <w:noWrap/>
            <w:vAlign w:val="bottom"/>
            <w:hideMark/>
          </w:tcPr>
          <w:p w14:paraId="04F77F5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42.3</w:t>
            </w:r>
          </w:p>
        </w:tc>
      </w:tr>
      <w:tr w:rsidR="00F90EF6" w:rsidRPr="005F2432" w14:paraId="1BEC0D7A" w14:textId="77777777" w:rsidTr="00F90EF6">
        <w:trPr>
          <w:trHeight w:val="288"/>
        </w:trPr>
        <w:tc>
          <w:tcPr>
            <w:tcW w:w="2170" w:type="dxa"/>
            <w:shd w:val="clear" w:color="auto" w:fill="auto"/>
            <w:noWrap/>
            <w:vAlign w:val="bottom"/>
            <w:hideMark/>
          </w:tcPr>
          <w:p w14:paraId="241A87F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Dominican Republic</w:t>
            </w:r>
          </w:p>
        </w:tc>
        <w:tc>
          <w:tcPr>
            <w:tcW w:w="980" w:type="dxa"/>
            <w:shd w:val="clear" w:color="auto" w:fill="auto"/>
            <w:noWrap/>
            <w:vAlign w:val="bottom"/>
            <w:hideMark/>
          </w:tcPr>
          <w:p w14:paraId="28DFA2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266899D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w:t>
            </w:r>
          </w:p>
        </w:tc>
        <w:tc>
          <w:tcPr>
            <w:tcW w:w="980" w:type="dxa"/>
            <w:shd w:val="clear" w:color="auto" w:fill="auto"/>
            <w:noWrap/>
            <w:vAlign w:val="bottom"/>
            <w:hideMark/>
          </w:tcPr>
          <w:p w14:paraId="15E32C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w:t>
            </w:r>
          </w:p>
        </w:tc>
        <w:tc>
          <w:tcPr>
            <w:tcW w:w="980" w:type="dxa"/>
            <w:shd w:val="clear" w:color="auto" w:fill="auto"/>
            <w:noWrap/>
            <w:vAlign w:val="bottom"/>
            <w:hideMark/>
          </w:tcPr>
          <w:p w14:paraId="47251D8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75EA26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w:t>
            </w:r>
          </w:p>
        </w:tc>
        <w:tc>
          <w:tcPr>
            <w:tcW w:w="980" w:type="dxa"/>
            <w:shd w:val="clear" w:color="auto" w:fill="auto"/>
            <w:noWrap/>
            <w:vAlign w:val="bottom"/>
            <w:hideMark/>
          </w:tcPr>
          <w:p w14:paraId="32CEE7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35.0</w:t>
            </w:r>
          </w:p>
        </w:tc>
        <w:tc>
          <w:tcPr>
            <w:tcW w:w="980" w:type="dxa"/>
            <w:shd w:val="clear" w:color="auto" w:fill="auto"/>
            <w:noWrap/>
            <w:vAlign w:val="bottom"/>
            <w:hideMark/>
          </w:tcPr>
          <w:p w14:paraId="46829DC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35.2</w:t>
            </w:r>
          </w:p>
        </w:tc>
      </w:tr>
      <w:tr w:rsidR="00F90EF6" w:rsidRPr="005F2432" w14:paraId="53AB5795" w14:textId="77777777" w:rsidTr="00F90EF6">
        <w:trPr>
          <w:trHeight w:val="288"/>
        </w:trPr>
        <w:tc>
          <w:tcPr>
            <w:tcW w:w="2170" w:type="dxa"/>
            <w:shd w:val="clear" w:color="auto" w:fill="auto"/>
            <w:noWrap/>
            <w:vAlign w:val="bottom"/>
            <w:hideMark/>
          </w:tcPr>
          <w:p w14:paraId="49CDB28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Ecuador</w:t>
            </w:r>
          </w:p>
        </w:tc>
        <w:tc>
          <w:tcPr>
            <w:tcW w:w="980" w:type="dxa"/>
            <w:shd w:val="clear" w:color="auto" w:fill="auto"/>
            <w:noWrap/>
            <w:vAlign w:val="bottom"/>
            <w:hideMark/>
          </w:tcPr>
          <w:p w14:paraId="73478B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34.0</w:t>
            </w:r>
          </w:p>
        </w:tc>
        <w:tc>
          <w:tcPr>
            <w:tcW w:w="980" w:type="dxa"/>
            <w:shd w:val="clear" w:color="auto" w:fill="auto"/>
            <w:noWrap/>
            <w:vAlign w:val="bottom"/>
            <w:hideMark/>
          </w:tcPr>
          <w:p w14:paraId="1AC5B45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c>
          <w:tcPr>
            <w:tcW w:w="980" w:type="dxa"/>
            <w:shd w:val="clear" w:color="auto" w:fill="auto"/>
            <w:noWrap/>
            <w:vAlign w:val="bottom"/>
            <w:hideMark/>
          </w:tcPr>
          <w:p w14:paraId="2DA3BD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34.2</w:t>
            </w:r>
          </w:p>
        </w:tc>
        <w:tc>
          <w:tcPr>
            <w:tcW w:w="980" w:type="dxa"/>
            <w:shd w:val="clear" w:color="auto" w:fill="auto"/>
            <w:noWrap/>
            <w:vAlign w:val="bottom"/>
            <w:hideMark/>
          </w:tcPr>
          <w:p w14:paraId="7DACA00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34.0</w:t>
            </w:r>
          </w:p>
        </w:tc>
        <w:tc>
          <w:tcPr>
            <w:tcW w:w="980" w:type="dxa"/>
            <w:shd w:val="clear" w:color="auto" w:fill="auto"/>
            <w:noWrap/>
            <w:vAlign w:val="bottom"/>
            <w:hideMark/>
          </w:tcPr>
          <w:p w14:paraId="6284B8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33.8</w:t>
            </w:r>
          </w:p>
        </w:tc>
        <w:tc>
          <w:tcPr>
            <w:tcW w:w="980" w:type="dxa"/>
            <w:shd w:val="clear" w:color="auto" w:fill="auto"/>
            <w:noWrap/>
            <w:vAlign w:val="bottom"/>
            <w:hideMark/>
          </w:tcPr>
          <w:p w14:paraId="18A93BD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w:t>
            </w:r>
          </w:p>
        </w:tc>
        <w:tc>
          <w:tcPr>
            <w:tcW w:w="980" w:type="dxa"/>
            <w:shd w:val="clear" w:color="auto" w:fill="auto"/>
            <w:noWrap/>
            <w:vAlign w:val="bottom"/>
            <w:hideMark/>
          </w:tcPr>
          <w:p w14:paraId="2F6869B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34.9</w:t>
            </w:r>
          </w:p>
        </w:tc>
      </w:tr>
      <w:tr w:rsidR="00F90EF6" w:rsidRPr="005F2432" w14:paraId="4886D65C" w14:textId="77777777" w:rsidTr="00F90EF6">
        <w:trPr>
          <w:trHeight w:val="288"/>
        </w:trPr>
        <w:tc>
          <w:tcPr>
            <w:tcW w:w="2170" w:type="dxa"/>
            <w:shd w:val="clear" w:color="auto" w:fill="auto"/>
            <w:noWrap/>
            <w:vAlign w:val="bottom"/>
            <w:hideMark/>
          </w:tcPr>
          <w:p w14:paraId="6F4BD66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El Salvador</w:t>
            </w:r>
          </w:p>
        </w:tc>
        <w:tc>
          <w:tcPr>
            <w:tcW w:w="980" w:type="dxa"/>
            <w:shd w:val="clear" w:color="auto" w:fill="auto"/>
            <w:noWrap/>
            <w:vAlign w:val="bottom"/>
            <w:hideMark/>
          </w:tcPr>
          <w:p w14:paraId="4B6C2C9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34.7</w:t>
            </w:r>
          </w:p>
        </w:tc>
        <w:tc>
          <w:tcPr>
            <w:tcW w:w="980" w:type="dxa"/>
            <w:shd w:val="clear" w:color="auto" w:fill="auto"/>
            <w:noWrap/>
            <w:vAlign w:val="bottom"/>
            <w:hideMark/>
          </w:tcPr>
          <w:p w14:paraId="0FF87A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35.4</w:t>
            </w:r>
          </w:p>
        </w:tc>
        <w:tc>
          <w:tcPr>
            <w:tcW w:w="980" w:type="dxa"/>
            <w:shd w:val="clear" w:color="auto" w:fill="auto"/>
            <w:noWrap/>
            <w:vAlign w:val="bottom"/>
            <w:hideMark/>
          </w:tcPr>
          <w:p w14:paraId="4A70DC9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35.5</w:t>
            </w:r>
          </w:p>
        </w:tc>
        <w:tc>
          <w:tcPr>
            <w:tcW w:w="980" w:type="dxa"/>
            <w:shd w:val="clear" w:color="auto" w:fill="auto"/>
            <w:noWrap/>
            <w:vAlign w:val="bottom"/>
            <w:hideMark/>
          </w:tcPr>
          <w:p w14:paraId="66CC2A1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36.1</w:t>
            </w:r>
          </w:p>
        </w:tc>
        <w:tc>
          <w:tcPr>
            <w:tcW w:w="980" w:type="dxa"/>
            <w:shd w:val="clear" w:color="auto" w:fill="auto"/>
            <w:noWrap/>
            <w:vAlign w:val="bottom"/>
            <w:hideMark/>
          </w:tcPr>
          <w:p w14:paraId="41783B0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37.1</w:t>
            </w:r>
          </w:p>
        </w:tc>
        <w:tc>
          <w:tcPr>
            <w:tcW w:w="980" w:type="dxa"/>
            <w:shd w:val="clear" w:color="auto" w:fill="auto"/>
            <w:noWrap/>
            <w:vAlign w:val="bottom"/>
            <w:hideMark/>
          </w:tcPr>
          <w:p w14:paraId="3C7E5B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38.6</w:t>
            </w:r>
          </w:p>
        </w:tc>
        <w:tc>
          <w:tcPr>
            <w:tcW w:w="980" w:type="dxa"/>
            <w:shd w:val="clear" w:color="auto" w:fill="auto"/>
            <w:noWrap/>
            <w:vAlign w:val="bottom"/>
            <w:hideMark/>
          </w:tcPr>
          <w:p w14:paraId="56885DE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39.4</w:t>
            </w:r>
          </w:p>
        </w:tc>
      </w:tr>
      <w:tr w:rsidR="00F90EF6" w:rsidRPr="005F2432" w14:paraId="62E18441" w14:textId="77777777" w:rsidTr="00F90EF6">
        <w:trPr>
          <w:trHeight w:val="288"/>
        </w:trPr>
        <w:tc>
          <w:tcPr>
            <w:tcW w:w="2170" w:type="dxa"/>
            <w:shd w:val="clear" w:color="auto" w:fill="auto"/>
            <w:noWrap/>
            <w:vAlign w:val="bottom"/>
            <w:hideMark/>
          </w:tcPr>
          <w:p w14:paraId="77DA5BC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Equatorial Guinea</w:t>
            </w:r>
          </w:p>
        </w:tc>
        <w:tc>
          <w:tcPr>
            <w:tcW w:w="980" w:type="dxa"/>
            <w:shd w:val="clear" w:color="auto" w:fill="auto"/>
            <w:noWrap/>
            <w:vAlign w:val="bottom"/>
            <w:hideMark/>
          </w:tcPr>
          <w:p w14:paraId="0F00427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18022F8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31.5</w:t>
            </w:r>
          </w:p>
        </w:tc>
        <w:tc>
          <w:tcPr>
            <w:tcW w:w="980" w:type="dxa"/>
            <w:shd w:val="clear" w:color="auto" w:fill="auto"/>
            <w:noWrap/>
            <w:vAlign w:val="bottom"/>
            <w:hideMark/>
          </w:tcPr>
          <w:p w14:paraId="26E67A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27.6</w:t>
            </w:r>
          </w:p>
        </w:tc>
        <w:tc>
          <w:tcPr>
            <w:tcW w:w="980" w:type="dxa"/>
            <w:shd w:val="clear" w:color="auto" w:fill="auto"/>
            <w:noWrap/>
            <w:vAlign w:val="bottom"/>
            <w:hideMark/>
          </w:tcPr>
          <w:p w14:paraId="7308AB5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21.5</w:t>
            </w:r>
          </w:p>
        </w:tc>
        <w:tc>
          <w:tcPr>
            <w:tcW w:w="980" w:type="dxa"/>
            <w:shd w:val="clear" w:color="auto" w:fill="auto"/>
            <w:noWrap/>
            <w:vAlign w:val="bottom"/>
            <w:hideMark/>
          </w:tcPr>
          <w:p w14:paraId="2EA2701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17.9</w:t>
            </w:r>
          </w:p>
        </w:tc>
        <w:tc>
          <w:tcPr>
            <w:tcW w:w="980" w:type="dxa"/>
            <w:shd w:val="clear" w:color="auto" w:fill="auto"/>
            <w:noWrap/>
            <w:vAlign w:val="bottom"/>
            <w:hideMark/>
          </w:tcPr>
          <w:p w14:paraId="28B204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17.8</w:t>
            </w:r>
          </w:p>
        </w:tc>
        <w:tc>
          <w:tcPr>
            <w:tcW w:w="980" w:type="dxa"/>
            <w:shd w:val="clear" w:color="auto" w:fill="auto"/>
            <w:noWrap/>
            <w:vAlign w:val="bottom"/>
            <w:hideMark/>
          </w:tcPr>
          <w:p w14:paraId="5051882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19.3</w:t>
            </w:r>
          </w:p>
        </w:tc>
      </w:tr>
      <w:tr w:rsidR="00F90EF6" w:rsidRPr="005F2432" w14:paraId="3F3E9C79" w14:textId="77777777" w:rsidTr="00F90EF6">
        <w:trPr>
          <w:trHeight w:val="288"/>
        </w:trPr>
        <w:tc>
          <w:tcPr>
            <w:tcW w:w="2170" w:type="dxa"/>
            <w:shd w:val="clear" w:color="auto" w:fill="auto"/>
            <w:noWrap/>
            <w:vAlign w:val="bottom"/>
            <w:hideMark/>
          </w:tcPr>
          <w:p w14:paraId="009B990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Estonia</w:t>
            </w:r>
          </w:p>
        </w:tc>
        <w:tc>
          <w:tcPr>
            <w:tcW w:w="980" w:type="dxa"/>
            <w:shd w:val="clear" w:color="auto" w:fill="auto"/>
            <w:noWrap/>
            <w:vAlign w:val="bottom"/>
            <w:hideMark/>
          </w:tcPr>
          <w:p w14:paraId="6C49FB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80" w:type="dxa"/>
            <w:shd w:val="clear" w:color="auto" w:fill="auto"/>
            <w:noWrap/>
            <w:vAlign w:val="bottom"/>
            <w:hideMark/>
          </w:tcPr>
          <w:p w14:paraId="6D3E8D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49.2</w:t>
            </w:r>
          </w:p>
        </w:tc>
        <w:tc>
          <w:tcPr>
            <w:tcW w:w="980" w:type="dxa"/>
            <w:shd w:val="clear" w:color="auto" w:fill="auto"/>
            <w:noWrap/>
            <w:vAlign w:val="bottom"/>
            <w:hideMark/>
          </w:tcPr>
          <w:p w14:paraId="13BA551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50.8</w:t>
            </w:r>
          </w:p>
        </w:tc>
        <w:tc>
          <w:tcPr>
            <w:tcW w:w="980" w:type="dxa"/>
            <w:shd w:val="clear" w:color="auto" w:fill="auto"/>
            <w:noWrap/>
            <w:vAlign w:val="bottom"/>
            <w:hideMark/>
          </w:tcPr>
          <w:p w14:paraId="6E5FC6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50.8</w:t>
            </w:r>
          </w:p>
        </w:tc>
        <w:tc>
          <w:tcPr>
            <w:tcW w:w="980" w:type="dxa"/>
            <w:shd w:val="clear" w:color="auto" w:fill="auto"/>
            <w:noWrap/>
            <w:vAlign w:val="bottom"/>
            <w:hideMark/>
          </w:tcPr>
          <w:p w14:paraId="6B4920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50.2</w:t>
            </w:r>
          </w:p>
        </w:tc>
        <w:tc>
          <w:tcPr>
            <w:tcW w:w="980" w:type="dxa"/>
            <w:shd w:val="clear" w:color="auto" w:fill="auto"/>
            <w:noWrap/>
            <w:vAlign w:val="bottom"/>
            <w:hideMark/>
          </w:tcPr>
          <w:p w14:paraId="6F706BC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50.1</w:t>
            </w:r>
          </w:p>
        </w:tc>
        <w:tc>
          <w:tcPr>
            <w:tcW w:w="980" w:type="dxa"/>
            <w:shd w:val="clear" w:color="auto" w:fill="auto"/>
            <w:noWrap/>
            <w:vAlign w:val="bottom"/>
            <w:hideMark/>
          </w:tcPr>
          <w:p w14:paraId="46E44B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49.6</w:t>
            </w:r>
          </w:p>
        </w:tc>
      </w:tr>
      <w:tr w:rsidR="00F90EF6" w:rsidRPr="005F2432" w14:paraId="52F6C10E" w14:textId="77777777" w:rsidTr="00F90EF6">
        <w:trPr>
          <w:trHeight w:val="288"/>
        </w:trPr>
        <w:tc>
          <w:tcPr>
            <w:tcW w:w="2170" w:type="dxa"/>
            <w:shd w:val="clear" w:color="auto" w:fill="auto"/>
            <w:noWrap/>
            <w:vAlign w:val="bottom"/>
            <w:hideMark/>
          </w:tcPr>
          <w:p w14:paraId="6005A33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Fiji</w:t>
            </w:r>
          </w:p>
        </w:tc>
        <w:tc>
          <w:tcPr>
            <w:tcW w:w="980" w:type="dxa"/>
            <w:shd w:val="clear" w:color="auto" w:fill="auto"/>
            <w:noWrap/>
            <w:vAlign w:val="bottom"/>
            <w:hideMark/>
          </w:tcPr>
          <w:p w14:paraId="5353B6A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36.5</w:t>
            </w:r>
          </w:p>
        </w:tc>
        <w:tc>
          <w:tcPr>
            <w:tcW w:w="980" w:type="dxa"/>
            <w:shd w:val="clear" w:color="auto" w:fill="auto"/>
            <w:noWrap/>
            <w:vAlign w:val="bottom"/>
            <w:hideMark/>
          </w:tcPr>
          <w:p w14:paraId="4D93AC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37.1</w:t>
            </w:r>
          </w:p>
        </w:tc>
        <w:tc>
          <w:tcPr>
            <w:tcW w:w="980" w:type="dxa"/>
            <w:shd w:val="clear" w:color="auto" w:fill="auto"/>
            <w:noWrap/>
            <w:vAlign w:val="bottom"/>
            <w:hideMark/>
          </w:tcPr>
          <w:p w14:paraId="3555C6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38.2</w:t>
            </w:r>
          </w:p>
        </w:tc>
        <w:tc>
          <w:tcPr>
            <w:tcW w:w="980" w:type="dxa"/>
            <w:shd w:val="clear" w:color="auto" w:fill="auto"/>
            <w:noWrap/>
            <w:vAlign w:val="bottom"/>
            <w:hideMark/>
          </w:tcPr>
          <w:p w14:paraId="36A20E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39.4</w:t>
            </w:r>
          </w:p>
        </w:tc>
        <w:tc>
          <w:tcPr>
            <w:tcW w:w="980" w:type="dxa"/>
            <w:shd w:val="clear" w:color="auto" w:fill="auto"/>
            <w:noWrap/>
            <w:vAlign w:val="bottom"/>
            <w:hideMark/>
          </w:tcPr>
          <w:p w14:paraId="021C2B9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39.8</w:t>
            </w:r>
          </w:p>
        </w:tc>
        <w:tc>
          <w:tcPr>
            <w:tcW w:w="980" w:type="dxa"/>
            <w:shd w:val="clear" w:color="auto" w:fill="auto"/>
            <w:noWrap/>
            <w:vAlign w:val="bottom"/>
            <w:hideMark/>
          </w:tcPr>
          <w:p w14:paraId="0DC061C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39.1</w:t>
            </w:r>
          </w:p>
        </w:tc>
        <w:tc>
          <w:tcPr>
            <w:tcW w:w="980" w:type="dxa"/>
            <w:shd w:val="clear" w:color="auto" w:fill="auto"/>
            <w:noWrap/>
            <w:vAlign w:val="bottom"/>
            <w:hideMark/>
          </w:tcPr>
          <w:p w14:paraId="2872B0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38.9</w:t>
            </w:r>
          </w:p>
        </w:tc>
      </w:tr>
      <w:tr w:rsidR="00F90EF6" w:rsidRPr="005F2432" w14:paraId="785133D6" w14:textId="77777777" w:rsidTr="00F90EF6">
        <w:trPr>
          <w:trHeight w:val="288"/>
        </w:trPr>
        <w:tc>
          <w:tcPr>
            <w:tcW w:w="2170" w:type="dxa"/>
            <w:shd w:val="clear" w:color="auto" w:fill="auto"/>
            <w:noWrap/>
            <w:vAlign w:val="bottom"/>
            <w:hideMark/>
          </w:tcPr>
          <w:p w14:paraId="5F59229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Finland</w:t>
            </w:r>
          </w:p>
        </w:tc>
        <w:tc>
          <w:tcPr>
            <w:tcW w:w="980" w:type="dxa"/>
            <w:shd w:val="clear" w:color="auto" w:fill="auto"/>
            <w:noWrap/>
            <w:vAlign w:val="bottom"/>
            <w:hideMark/>
          </w:tcPr>
          <w:p w14:paraId="799088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46.8</w:t>
            </w:r>
          </w:p>
        </w:tc>
        <w:tc>
          <w:tcPr>
            <w:tcW w:w="980" w:type="dxa"/>
            <w:shd w:val="clear" w:color="auto" w:fill="auto"/>
            <w:noWrap/>
            <w:vAlign w:val="bottom"/>
            <w:hideMark/>
          </w:tcPr>
          <w:p w14:paraId="38D405B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80" w:type="dxa"/>
            <w:shd w:val="clear" w:color="auto" w:fill="auto"/>
            <w:noWrap/>
            <w:vAlign w:val="bottom"/>
            <w:hideMark/>
          </w:tcPr>
          <w:p w14:paraId="38ECB5D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43.9</w:t>
            </w:r>
          </w:p>
        </w:tc>
        <w:tc>
          <w:tcPr>
            <w:tcW w:w="980" w:type="dxa"/>
            <w:shd w:val="clear" w:color="auto" w:fill="auto"/>
            <w:noWrap/>
            <w:vAlign w:val="bottom"/>
            <w:hideMark/>
          </w:tcPr>
          <w:p w14:paraId="6C09E4C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45.8</w:t>
            </w:r>
          </w:p>
        </w:tc>
        <w:tc>
          <w:tcPr>
            <w:tcW w:w="980" w:type="dxa"/>
            <w:shd w:val="clear" w:color="auto" w:fill="auto"/>
            <w:noWrap/>
            <w:vAlign w:val="bottom"/>
            <w:hideMark/>
          </w:tcPr>
          <w:p w14:paraId="529BA6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46.3</w:t>
            </w:r>
          </w:p>
        </w:tc>
        <w:tc>
          <w:tcPr>
            <w:tcW w:w="980" w:type="dxa"/>
            <w:shd w:val="clear" w:color="auto" w:fill="auto"/>
            <w:noWrap/>
            <w:vAlign w:val="bottom"/>
            <w:hideMark/>
          </w:tcPr>
          <w:p w14:paraId="385EAD5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46.5</w:t>
            </w:r>
          </w:p>
        </w:tc>
        <w:tc>
          <w:tcPr>
            <w:tcW w:w="980" w:type="dxa"/>
            <w:shd w:val="clear" w:color="auto" w:fill="auto"/>
            <w:noWrap/>
            <w:vAlign w:val="bottom"/>
            <w:hideMark/>
          </w:tcPr>
          <w:p w14:paraId="232C5F5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46.7</w:t>
            </w:r>
          </w:p>
        </w:tc>
      </w:tr>
      <w:tr w:rsidR="00F90EF6" w:rsidRPr="005F2432" w14:paraId="625AFACE" w14:textId="77777777" w:rsidTr="00F90EF6">
        <w:trPr>
          <w:trHeight w:val="288"/>
        </w:trPr>
        <w:tc>
          <w:tcPr>
            <w:tcW w:w="2170" w:type="dxa"/>
            <w:shd w:val="clear" w:color="auto" w:fill="auto"/>
            <w:noWrap/>
            <w:vAlign w:val="bottom"/>
            <w:hideMark/>
          </w:tcPr>
          <w:p w14:paraId="5E3E864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Germany</w:t>
            </w:r>
          </w:p>
        </w:tc>
        <w:tc>
          <w:tcPr>
            <w:tcW w:w="980" w:type="dxa"/>
            <w:shd w:val="clear" w:color="auto" w:fill="auto"/>
            <w:noWrap/>
            <w:vAlign w:val="bottom"/>
            <w:hideMark/>
          </w:tcPr>
          <w:p w14:paraId="1FB28D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51.6</w:t>
            </w:r>
          </w:p>
        </w:tc>
        <w:tc>
          <w:tcPr>
            <w:tcW w:w="980" w:type="dxa"/>
            <w:shd w:val="clear" w:color="auto" w:fill="auto"/>
            <w:noWrap/>
            <w:vAlign w:val="bottom"/>
            <w:hideMark/>
          </w:tcPr>
          <w:p w14:paraId="1FFC0DD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51.7</w:t>
            </w:r>
          </w:p>
        </w:tc>
        <w:tc>
          <w:tcPr>
            <w:tcW w:w="980" w:type="dxa"/>
            <w:shd w:val="clear" w:color="auto" w:fill="auto"/>
            <w:noWrap/>
            <w:vAlign w:val="bottom"/>
            <w:hideMark/>
          </w:tcPr>
          <w:p w14:paraId="23AC199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52.2</w:t>
            </w:r>
          </w:p>
        </w:tc>
        <w:tc>
          <w:tcPr>
            <w:tcW w:w="980" w:type="dxa"/>
            <w:shd w:val="clear" w:color="auto" w:fill="auto"/>
            <w:noWrap/>
            <w:vAlign w:val="bottom"/>
            <w:hideMark/>
          </w:tcPr>
          <w:p w14:paraId="1C5FAF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54.7</w:t>
            </w:r>
          </w:p>
        </w:tc>
        <w:tc>
          <w:tcPr>
            <w:tcW w:w="980" w:type="dxa"/>
            <w:shd w:val="clear" w:color="auto" w:fill="auto"/>
            <w:noWrap/>
            <w:vAlign w:val="bottom"/>
            <w:hideMark/>
          </w:tcPr>
          <w:p w14:paraId="1DE7E01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55.1</w:t>
            </w:r>
          </w:p>
        </w:tc>
        <w:tc>
          <w:tcPr>
            <w:tcW w:w="980" w:type="dxa"/>
            <w:shd w:val="clear" w:color="auto" w:fill="auto"/>
            <w:noWrap/>
            <w:vAlign w:val="bottom"/>
            <w:hideMark/>
          </w:tcPr>
          <w:p w14:paraId="638C373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54.0</w:t>
            </w:r>
          </w:p>
        </w:tc>
        <w:tc>
          <w:tcPr>
            <w:tcW w:w="980" w:type="dxa"/>
            <w:shd w:val="clear" w:color="auto" w:fill="auto"/>
            <w:noWrap/>
            <w:vAlign w:val="bottom"/>
            <w:hideMark/>
          </w:tcPr>
          <w:p w14:paraId="152FB5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53.2</w:t>
            </w:r>
          </w:p>
        </w:tc>
      </w:tr>
      <w:tr w:rsidR="00F90EF6" w:rsidRPr="005F2432" w14:paraId="6FD98486" w14:textId="77777777" w:rsidTr="00F90EF6">
        <w:trPr>
          <w:trHeight w:val="288"/>
        </w:trPr>
        <w:tc>
          <w:tcPr>
            <w:tcW w:w="2170" w:type="dxa"/>
            <w:shd w:val="clear" w:color="auto" w:fill="auto"/>
            <w:noWrap/>
            <w:vAlign w:val="bottom"/>
            <w:hideMark/>
          </w:tcPr>
          <w:p w14:paraId="57549C0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Greece</w:t>
            </w:r>
          </w:p>
        </w:tc>
        <w:tc>
          <w:tcPr>
            <w:tcW w:w="980" w:type="dxa"/>
            <w:shd w:val="clear" w:color="auto" w:fill="auto"/>
            <w:noWrap/>
            <w:vAlign w:val="bottom"/>
            <w:hideMark/>
          </w:tcPr>
          <w:p w14:paraId="63F3C28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48.6</w:t>
            </w:r>
          </w:p>
        </w:tc>
        <w:tc>
          <w:tcPr>
            <w:tcW w:w="980" w:type="dxa"/>
            <w:shd w:val="clear" w:color="auto" w:fill="auto"/>
            <w:noWrap/>
            <w:vAlign w:val="bottom"/>
            <w:hideMark/>
          </w:tcPr>
          <w:p w14:paraId="197A1E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50.3</w:t>
            </w:r>
          </w:p>
        </w:tc>
        <w:tc>
          <w:tcPr>
            <w:tcW w:w="980" w:type="dxa"/>
            <w:shd w:val="clear" w:color="auto" w:fill="auto"/>
            <w:noWrap/>
            <w:vAlign w:val="bottom"/>
            <w:hideMark/>
          </w:tcPr>
          <w:p w14:paraId="7CEAC80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51.8</w:t>
            </w:r>
          </w:p>
        </w:tc>
        <w:tc>
          <w:tcPr>
            <w:tcW w:w="980" w:type="dxa"/>
            <w:shd w:val="clear" w:color="auto" w:fill="auto"/>
            <w:noWrap/>
            <w:vAlign w:val="bottom"/>
            <w:hideMark/>
          </w:tcPr>
          <w:p w14:paraId="56084E8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52.9</w:t>
            </w:r>
          </w:p>
        </w:tc>
        <w:tc>
          <w:tcPr>
            <w:tcW w:w="980" w:type="dxa"/>
            <w:shd w:val="clear" w:color="auto" w:fill="auto"/>
            <w:noWrap/>
            <w:vAlign w:val="bottom"/>
            <w:hideMark/>
          </w:tcPr>
          <w:p w14:paraId="17BA058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53.8</w:t>
            </w:r>
          </w:p>
        </w:tc>
        <w:tc>
          <w:tcPr>
            <w:tcW w:w="980" w:type="dxa"/>
            <w:shd w:val="clear" w:color="auto" w:fill="auto"/>
            <w:noWrap/>
            <w:vAlign w:val="bottom"/>
            <w:hideMark/>
          </w:tcPr>
          <w:p w14:paraId="567326D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56.4</w:t>
            </w:r>
          </w:p>
        </w:tc>
        <w:tc>
          <w:tcPr>
            <w:tcW w:w="980" w:type="dxa"/>
            <w:shd w:val="clear" w:color="auto" w:fill="auto"/>
            <w:noWrap/>
            <w:vAlign w:val="bottom"/>
            <w:hideMark/>
          </w:tcPr>
          <w:p w14:paraId="1AA610A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56.9</w:t>
            </w:r>
          </w:p>
        </w:tc>
      </w:tr>
      <w:tr w:rsidR="00F90EF6" w:rsidRPr="005F2432" w14:paraId="075E8617" w14:textId="77777777" w:rsidTr="00F90EF6">
        <w:trPr>
          <w:trHeight w:val="288"/>
        </w:trPr>
        <w:tc>
          <w:tcPr>
            <w:tcW w:w="2170" w:type="dxa"/>
            <w:shd w:val="clear" w:color="auto" w:fill="auto"/>
            <w:noWrap/>
            <w:vAlign w:val="bottom"/>
            <w:hideMark/>
          </w:tcPr>
          <w:p w14:paraId="06BDE8D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Guatemala</w:t>
            </w:r>
          </w:p>
        </w:tc>
        <w:tc>
          <w:tcPr>
            <w:tcW w:w="980" w:type="dxa"/>
            <w:shd w:val="clear" w:color="auto" w:fill="auto"/>
            <w:noWrap/>
            <w:vAlign w:val="bottom"/>
            <w:hideMark/>
          </w:tcPr>
          <w:p w14:paraId="3E994F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31.2</w:t>
            </w:r>
          </w:p>
        </w:tc>
        <w:tc>
          <w:tcPr>
            <w:tcW w:w="980" w:type="dxa"/>
            <w:shd w:val="clear" w:color="auto" w:fill="auto"/>
            <w:noWrap/>
            <w:vAlign w:val="bottom"/>
            <w:hideMark/>
          </w:tcPr>
          <w:p w14:paraId="1A8036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30.3</w:t>
            </w:r>
          </w:p>
        </w:tc>
        <w:tc>
          <w:tcPr>
            <w:tcW w:w="980" w:type="dxa"/>
            <w:shd w:val="clear" w:color="auto" w:fill="auto"/>
            <w:noWrap/>
            <w:vAlign w:val="bottom"/>
            <w:hideMark/>
          </w:tcPr>
          <w:p w14:paraId="43CA4B1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29.3</w:t>
            </w:r>
          </w:p>
        </w:tc>
        <w:tc>
          <w:tcPr>
            <w:tcW w:w="980" w:type="dxa"/>
            <w:shd w:val="clear" w:color="auto" w:fill="auto"/>
            <w:noWrap/>
            <w:vAlign w:val="bottom"/>
            <w:hideMark/>
          </w:tcPr>
          <w:p w14:paraId="42B0BB7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29.8</w:t>
            </w:r>
          </w:p>
        </w:tc>
        <w:tc>
          <w:tcPr>
            <w:tcW w:w="980" w:type="dxa"/>
            <w:shd w:val="clear" w:color="auto" w:fill="auto"/>
            <w:noWrap/>
            <w:vAlign w:val="bottom"/>
            <w:hideMark/>
          </w:tcPr>
          <w:p w14:paraId="111521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72B887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2C244B0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r>
      <w:tr w:rsidR="00F90EF6" w:rsidRPr="005F2432" w14:paraId="711FAACD" w14:textId="77777777" w:rsidTr="00F90EF6">
        <w:trPr>
          <w:trHeight w:val="288"/>
        </w:trPr>
        <w:tc>
          <w:tcPr>
            <w:tcW w:w="2170" w:type="dxa"/>
            <w:shd w:val="clear" w:color="auto" w:fill="auto"/>
            <w:noWrap/>
            <w:vAlign w:val="bottom"/>
            <w:hideMark/>
          </w:tcPr>
          <w:p w14:paraId="504AC53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Haiti</w:t>
            </w:r>
          </w:p>
        </w:tc>
        <w:tc>
          <w:tcPr>
            <w:tcW w:w="980" w:type="dxa"/>
            <w:shd w:val="clear" w:color="auto" w:fill="auto"/>
            <w:noWrap/>
            <w:vAlign w:val="bottom"/>
            <w:hideMark/>
          </w:tcPr>
          <w:p w14:paraId="5F7CDD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36.7</w:t>
            </w:r>
          </w:p>
        </w:tc>
        <w:tc>
          <w:tcPr>
            <w:tcW w:w="980" w:type="dxa"/>
            <w:shd w:val="clear" w:color="auto" w:fill="auto"/>
            <w:noWrap/>
            <w:vAlign w:val="bottom"/>
            <w:hideMark/>
          </w:tcPr>
          <w:p w14:paraId="5441776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36.7</w:t>
            </w:r>
          </w:p>
        </w:tc>
        <w:tc>
          <w:tcPr>
            <w:tcW w:w="980" w:type="dxa"/>
            <w:shd w:val="clear" w:color="auto" w:fill="auto"/>
            <w:noWrap/>
            <w:vAlign w:val="bottom"/>
            <w:hideMark/>
          </w:tcPr>
          <w:p w14:paraId="6E8FAF3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36.8</w:t>
            </w:r>
          </w:p>
        </w:tc>
        <w:tc>
          <w:tcPr>
            <w:tcW w:w="980" w:type="dxa"/>
            <w:shd w:val="clear" w:color="auto" w:fill="auto"/>
            <w:noWrap/>
            <w:vAlign w:val="bottom"/>
            <w:hideMark/>
          </w:tcPr>
          <w:p w14:paraId="1941E5A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37.7</w:t>
            </w:r>
          </w:p>
        </w:tc>
        <w:tc>
          <w:tcPr>
            <w:tcW w:w="980" w:type="dxa"/>
            <w:shd w:val="clear" w:color="auto" w:fill="auto"/>
            <w:noWrap/>
            <w:vAlign w:val="bottom"/>
            <w:hideMark/>
          </w:tcPr>
          <w:p w14:paraId="1013867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39.3</w:t>
            </w:r>
          </w:p>
        </w:tc>
        <w:tc>
          <w:tcPr>
            <w:tcW w:w="980" w:type="dxa"/>
            <w:shd w:val="clear" w:color="auto" w:fill="auto"/>
            <w:noWrap/>
            <w:vAlign w:val="bottom"/>
            <w:hideMark/>
          </w:tcPr>
          <w:p w14:paraId="581969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41.2</w:t>
            </w:r>
          </w:p>
        </w:tc>
        <w:tc>
          <w:tcPr>
            <w:tcW w:w="980" w:type="dxa"/>
            <w:shd w:val="clear" w:color="auto" w:fill="auto"/>
            <w:noWrap/>
            <w:vAlign w:val="bottom"/>
            <w:hideMark/>
          </w:tcPr>
          <w:p w14:paraId="620190D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42.0</w:t>
            </w:r>
          </w:p>
        </w:tc>
      </w:tr>
      <w:tr w:rsidR="00F90EF6" w:rsidRPr="005F2432" w14:paraId="2436AD3B" w14:textId="77777777" w:rsidTr="00F90EF6">
        <w:trPr>
          <w:trHeight w:val="288"/>
        </w:trPr>
        <w:tc>
          <w:tcPr>
            <w:tcW w:w="2170" w:type="dxa"/>
            <w:shd w:val="clear" w:color="auto" w:fill="auto"/>
            <w:noWrap/>
            <w:vAlign w:val="bottom"/>
            <w:hideMark/>
          </w:tcPr>
          <w:p w14:paraId="66E87AF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Honduras</w:t>
            </w:r>
          </w:p>
        </w:tc>
        <w:tc>
          <w:tcPr>
            <w:tcW w:w="980" w:type="dxa"/>
            <w:shd w:val="clear" w:color="auto" w:fill="auto"/>
            <w:noWrap/>
            <w:vAlign w:val="bottom"/>
            <w:hideMark/>
          </w:tcPr>
          <w:p w14:paraId="7FC2901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30.3</w:t>
            </w:r>
          </w:p>
        </w:tc>
        <w:tc>
          <w:tcPr>
            <w:tcW w:w="980" w:type="dxa"/>
            <w:shd w:val="clear" w:color="auto" w:fill="auto"/>
            <w:noWrap/>
            <w:vAlign w:val="bottom"/>
            <w:hideMark/>
          </w:tcPr>
          <w:p w14:paraId="661E1F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29.7</w:t>
            </w:r>
          </w:p>
        </w:tc>
        <w:tc>
          <w:tcPr>
            <w:tcW w:w="980" w:type="dxa"/>
            <w:shd w:val="clear" w:color="auto" w:fill="auto"/>
            <w:noWrap/>
            <w:vAlign w:val="bottom"/>
            <w:hideMark/>
          </w:tcPr>
          <w:p w14:paraId="2C9D73D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29.2</w:t>
            </w:r>
          </w:p>
        </w:tc>
        <w:tc>
          <w:tcPr>
            <w:tcW w:w="980" w:type="dxa"/>
            <w:shd w:val="clear" w:color="auto" w:fill="auto"/>
            <w:noWrap/>
            <w:vAlign w:val="bottom"/>
            <w:hideMark/>
          </w:tcPr>
          <w:p w14:paraId="2F717E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29.7</w:t>
            </w:r>
          </w:p>
        </w:tc>
        <w:tc>
          <w:tcPr>
            <w:tcW w:w="980" w:type="dxa"/>
            <w:shd w:val="clear" w:color="auto" w:fill="auto"/>
            <w:noWrap/>
            <w:vAlign w:val="bottom"/>
            <w:hideMark/>
          </w:tcPr>
          <w:p w14:paraId="300949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30.8</w:t>
            </w:r>
          </w:p>
        </w:tc>
        <w:tc>
          <w:tcPr>
            <w:tcW w:w="980" w:type="dxa"/>
            <w:shd w:val="clear" w:color="auto" w:fill="auto"/>
            <w:noWrap/>
            <w:vAlign w:val="bottom"/>
            <w:hideMark/>
          </w:tcPr>
          <w:p w14:paraId="6F66771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32.5</w:t>
            </w:r>
          </w:p>
        </w:tc>
        <w:tc>
          <w:tcPr>
            <w:tcW w:w="980" w:type="dxa"/>
            <w:shd w:val="clear" w:color="auto" w:fill="auto"/>
            <w:noWrap/>
            <w:vAlign w:val="bottom"/>
            <w:hideMark/>
          </w:tcPr>
          <w:p w14:paraId="48F2C3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w:t>
            </w:r>
          </w:p>
        </w:tc>
      </w:tr>
      <w:tr w:rsidR="00F90EF6" w:rsidRPr="005F2432" w14:paraId="04B078C2" w14:textId="77777777" w:rsidTr="00F90EF6">
        <w:trPr>
          <w:trHeight w:val="288"/>
        </w:trPr>
        <w:tc>
          <w:tcPr>
            <w:tcW w:w="2170" w:type="dxa"/>
            <w:shd w:val="clear" w:color="auto" w:fill="auto"/>
            <w:noWrap/>
            <w:vAlign w:val="bottom"/>
            <w:hideMark/>
          </w:tcPr>
          <w:p w14:paraId="60A06B0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Indonesia</w:t>
            </w:r>
          </w:p>
        </w:tc>
        <w:tc>
          <w:tcPr>
            <w:tcW w:w="980" w:type="dxa"/>
            <w:shd w:val="clear" w:color="auto" w:fill="auto"/>
            <w:noWrap/>
            <w:vAlign w:val="bottom"/>
            <w:hideMark/>
          </w:tcPr>
          <w:p w14:paraId="0536C7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40.6</w:t>
            </w:r>
          </w:p>
        </w:tc>
        <w:tc>
          <w:tcPr>
            <w:tcW w:w="980" w:type="dxa"/>
            <w:shd w:val="clear" w:color="auto" w:fill="auto"/>
            <w:noWrap/>
            <w:vAlign w:val="bottom"/>
            <w:hideMark/>
          </w:tcPr>
          <w:p w14:paraId="217E4F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42.6</w:t>
            </w:r>
          </w:p>
        </w:tc>
        <w:tc>
          <w:tcPr>
            <w:tcW w:w="980" w:type="dxa"/>
            <w:shd w:val="clear" w:color="auto" w:fill="auto"/>
            <w:noWrap/>
            <w:vAlign w:val="bottom"/>
            <w:hideMark/>
          </w:tcPr>
          <w:p w14:paraId="05B9FA6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45.1</w:t>
            </w:r>
          </w:p>
        </w:tc>
        <w:tc>
          <w:tcPr>
            <w:tcW w:w="980" w:type="dxa"/>
            <w:shd w:val="clear" w:color="auto" w:fill="auto"/>
            <w:noWrap/>
            <w:vAlign w:val="bottom"/>
            <w:hideMark/>
          </w:tcPr>
          <w:p w14:paraId="4AC88A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47.1</w:t>
            </w:r>
          </w:p>
        </w:tc>
        <w:tc>
          <w:tcPr>
            <w:tcW w:w="980" w:type="dxa"/>
            <w:shd w:val="clear" w:color="auto" w:fill="auto"/>
            <w:noWrap/>
            <w:vAlign w:val="bottom"/>
            <w:hideMark/>
          </w:tcPr>
          <w:p w14:paraId="0A8863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48.3</w:t>
            </w:r>
          </w:p>
        </w:tc>
        <w:tc>
          <w:tcPr>
            <w:tcW w:w="980" w:type="dxa"/>
            <w:shd w:val="clear" w:color="auto" w:fill="auto"/>
            <w:noWrap/>
            <w:vAlign w:val="bottom"/>
            <w:hideMark/>
          </w:tcPr>
          <w:p w14:paraId="2D6A68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49.1</w:t>
            </w:r>
          </w:p>
        </w:tc>
        <w:tc>
          <w:tcPr>
            <w:tcW w:w="980" w:type="dxa"/>
            <w:shd w:val="clear" w:color="auto" w:fill="auto"/>
            <w:noWrap/>
            <w:vAlign w:val="bottom"/>
            <w:hideMark/>
          </w:tcPr>
          <w:p w14:paraId="663E723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49.5</w:t>
            </w:r>
          </w:p>
        </w:tc>
      </w:tr>
      <w:tr w:rsidR="00F90EF6" w:rsidRPr="005F2432" w14:paraId="6F5750C3" w14:textId="77777777" w:rsidTr="00F90EF6">
        <w:trPr>
          <w:trHeight w:val="288"/>
        </w:trPr>
        <w:tc>
          <w:tcPr>
            <w:tcW w:w="2170" w:type="dxa"/>
            <w:shd w:val="clear" w:color="auto" w:fill="auto"/>
            <w:noWrap/>
            <w:vAlign w:val="bottom"/>
            <w:hideMark/>
          </w:tcPr>
          <w:p w14:paraId="0115569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Iran</w:t>
            </w:r>
          </w:p>
        </w:tc>
        <w:tc>
          <w:tcPr>
            <w:tcW w:w="980" w:type="dxa"/>
            <w:shd w:val="clear" w:color="auto" w:fill="auto"/>
            <w:noWrap/>
            <w:vAlign w:val="bottom"/>
            <w:hideMark/>
          </w:tcPr>
          <w:p w14:paraId="2AA877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31.9</w:t>
            </w:r>
          </w:p>
        </w:tc>
        <w:tc>
          <w:tcPr>
            <w:tcW w:w="980" w:type="dxa"/>
            <w:shd w:val="clear" w:color="auto" w:fill="auto"/>
            <w:noWrap/>
            <w:vAlign w:val="bottom"/>
            <w:hideMark/>
          </w:tcPr>
          <w:p w14:paraId="1C0FEC2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33.5</w:t>
            </w:r>
          </w:p>
        </w:tc>
        <w:tc>
          <w:tcPr>
            <w:tcW w:w="980" w:type="dxa"/>
            <w:shd w:val="clear" w:color="auto" w:fill="auto"/>
            <w:noWrap/>
            <w:vAlign w:val="bottom"/>
            <w:hideMark/>
          </w:tcPr>
          <w:p w14:paraId="29E408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35.2</w:t>
            </w:r>
          </w:p>
        </w:tc>
        <w:tc>
          <w:tcPr>
            <w:tcW w:w="980" w:type="dxa"/>
            <w:shd w:val="clear" w:color="auto" w:fill="auto"/>
            <w:noWrap/>
            <w:vAlign w:val="bottom"/>
            <w:hideMark/>
          </w:tcPr>
          <w:p w14:paraId="2C39F8E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38.2</w:t>
            </w:r>
          </w:p>
        </w:tc>
        <w:tc>
          <w:tcPr>
            <w:tcW w:w="980" w:type="dxa"/>
            <w:shd w:val="clear" w:color="auto" w:fill="auto"/>
            <w:noWrap/>
            <w:vAlign w:val="bottom"/>
            <w:hideMark/>
          </w:tcPr>
          <w:p w14:paraId="470E014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41.0</w:t>
            </w:r>
          </w:p>
        </w:tc>
        <w:tc>
          <w:tcPr>
            <w:tcW w:w="980" w:type="dxa"/>
            <w:shd w:val="clear" w:color="auto" w:fill="auto"/>
            <w:noWrap/>
            <w:vAlign w:val="bottom"/>
            <w:hideMark/>
          </w:tcPr>
          <w:p w14:paraId="7F53FD0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44.7</w:t>
            </w:r>
          </w:p>
        </w:tc>
        <w:tc>
          <w:tcPr>
            <w:tcW w:w="980" w:type="dxa"/>
            <w:shd w:val="clear" w:color="auto" w:fill="auto"/>
            <w:noWrap/>
            <w:vAlign w:val="bottom"/>
            <w:hideMark/>
          </w:tcPr>
          <w:p w14:paraId="54201F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45.8</w:t>
            </w:r>
          </w:p>
        </w:tc>
      </w:tr>
      <w:tr w:rsidR="00F90EF6" w:rsidRPr="005F2432" w14:paraId="0C38AE67" w14:textId="77777777" w:rsidTr="00F90EF6">
        <w:trPr>
          <w:trHeight w:val="288"/>
        </w:trPr>
        <w:tc>
          <w:tcPr>
            <w:tcW w:w="2170" w:type="dxa"/>
            <w:shd w:val="clear" w:color="auto" w:fill="auto"/>
            <w:noWrap/>
            <w:vAlign w:val="bottom"/>
            <w:hideMark/>
          </w:tcPr>
          <w:p w14:paraId="03C23AE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Italy</w:t>
            </w:r>
          </w:p>
        </w:tc>
        <w:tc>
          <w:tcPr>
            <w:tcW w:w="980" w:type="dxa"/>
            <w:shd w:val="clear" w:color="auto" w:fill="auto"/>
            <w:noWrap/>
            <w:vAlign w:val="bottom"/>
            <w:hideMark/>
          </w:tcPr>
          <w:p w14:paraId="4D59B54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45.9</w:t>
            </w:r>
          </w:p>
        </w:tc>
        <w:tc>
          <w:tcPr>
            <w:tcW w:w="980" w:type="dxa"/>
            <w:shd w:val="clear" w:color="auto" w:fill="auto"/>
            <w:noWrap/>
            <w:vAlign w:val="bottom"/>
            <w:hideMark/>
          </w:tcPr>
          <w:p w14:paraId="058B97E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48.5</w:t>
            </w:r>
          </w:p>
        </w:tc>
        <w:tc>
          <w:tcPr>
            <w:tcW w:w="980" w:type="dxa"/>
            <w:shd w:val="clear" w:color="auto" w:fill="auto"/>
            <w:noWrap/>
            <w:vAlign w:val="bottom"/>
            <w:hideMark/>
          </w:tcPr>
          <w:p w14:paraId="574FDE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51.4</w:t>
            </w:r>
          </w:p>
        </w:tc>
        <w:tc>
          <w:tcPr>
            <w:tcW w:w="980" w:type="dxa"/>
            <w:shd w:val="clear" w:color="auto" w:fill="auto"/>
            <w:noWrap/>
            <w:vAlign w:val="bottom"/>
            <w:hideMark/>
          </w:tcPr>
          <w:p w14:paraId="2E0EFD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53.1</w:t>
            </w:r>
          </w:p>
        </w:tc>
        <w:tc>
          <w:tcPr>
            <w:tcW w:w="980" w:type="dxa"/>
            <w:shd w:val="clear" w:color="auto" w:fill="auto"/>
            <w:noWrap/>
            <w:vAlign w:val="bottom"/>
            <w:hideMark/>
          </w:tcPr>
          <w:p w14:paraId="1019F19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53.5</w:t>
            </w:r>
          </w:p>
        </w:tc>
        <w:tc>
          <w:tcPr>
            <w:tcW w:w="980" w:type="dxa"/>
            <w:shd w:val="clear" w:color="auto" w:fill="auto"/>
            <w:noWrap/>
            <w:vAlign w:val="bottom"/>
            <w:hideMark/>
          </w:tcPr>
          <w:p w14:paraId="4E56C2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54.0</w:t>
            </w:r>
          </w:p>
        </w:tc>
        <w:tc>
          <w:tcPr>
            <w:tcW w:w="980" w:type="dxa"/>
            <w:shd w:val="clear" w:color="auto" w:fill="auto"/>
            <w:noWrap/>
            <w:vAlign w:val="bottom"/>
            <w:hideMark/>
          </w:tcPr>
          <w:p w14:paraId="7181662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54.2</w:t>
            </w:r>
          </w:p>
        </w:tc>
      </w:tr>
      <w:tr w:rsidR="00F90EF6" w:rsidRPr="005F2432" w14:paraId="16D0123E" w14:textId="77777777" w:rsidTr="00F90EF6">
        <w:trPr>
          <w:trHeight w:val="288"/>
        </w:trPr>
        <w:tc>
          <w:tcPr>
            <w:tcW w:w="2170" w:type="dxa"/>
            <w:shd w:val="clear" w:color="auto" w:fill="auto"/>
            <w:noWrap/>
            <w:vAlign w:val="bottom"/>
            <w:hideMark/>
          </w:tcPr>
          <w:p w14:paraId="75875CC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Jamaica</w:t>
            </w:r>
          </w:p>
        </w:tc>
        <w:tc>
          <w:tcPr>
            <w:tcW w:w="980" w:type="dxa"/>
            <w:shd w:val="clear" w:color="auto" w:fill="auto"/>
            <w:noWrap/>
            <w:vAlign w:val="bottom"/>
            <w:hideMark/>
          </w:tcPr>
          <w:p w14:paraId="64FF94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30.9</w:t>
            </w:r>
          </w:p>
        </w:tc>
        <w:tc>
          <w:tcPr>
            <w:tcW w:w="980" w:type="dxa"/>
            <w:shd w:val="clear" w:color="auto" w:fill="auto"/>
            <w:noWrap/>
            <w:vAlign w:val="bottom"/>
            <w:hideMark/>
          </w:tcPr>
          <w:p w14:paraId="3BE2EC2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31.0</w:t>
            </w:r>
          </w:p>
        </w:tc>
        <w:tc>
          <w:tcPr>
            <w:tcW w:w="980" w:type="dxa"/>
            <w:shd w:val="clear" w:color="auto" w:fill="auto"/>
            <w:noWrap/>
            <w:vAlign w:val="bottom"/>
            <w:hideMark/>
          </w:tcPr>
          <w:p w14:paraId="0B89EA5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30.6</w:t>
            </w:r>
          </w:p>
        </w:tc>
        <w:tc>
          <w:tcPr>
            <w:tcW w:w="980" w:type="dxa"/>
            <w:shd w:val="clear" w:color="auto" w:fill="auto"/>
            <w:noWrap/>
            <w:vAlign w:val="bottom"/>
            <w:hideMark/>
          </w:tcPr>
          <w:p w14:paraId="44F097A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30.0</w:t>
            </w:r>
          </w:p>
        </w:tc>
        <w:tc>
          <w:tcPr>
            <w:tcW w:w="980" w:type="dxa"/>
            <w:shd w:val="clear" w:color="auto" w:fill="auto"/>
            <w:noWrap/>
            <w:vAlign w:val="bottom"/>
            <w:hideMark/>
          </w:tcPr>
          <w:p w14:paraId="5CF5A4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30.6</w:t>
            </w:r>
          </w:p>
        </w:tc>
        <w:tc>
          <w:tcPr>
            <w:tcW w:w="980" w:type="dxa"/>
            <w:shd w:val="clear" w:color="auto" w:fill="auto"/>
            <w:noWrap/>
            <w:vAlign w:val="bottom"/>
            <w:hideMark/>
          </w:tcPr>
          <w:p w14:paraId="56B67D6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33.0</w:t>
            </w:r>
          </w:p>
        </w:tc>
        <w:tc>
          <w:tcPr>
            <w:tcW w:w="980" w:type="dxa"/>
            <w:shd w:val="clear" w:color="auto" w:fill="auto"/>
            <w:noWrap/>
            <w:vAlign w:val="bottom"/>
            <w:hideMark/>
          </w:tcPr>
          <w:p w14:paraId="31F4C9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34.2</w:t>
            </w:r>
          </w:p>
        </w:tc>
      </w:tr>
      <w:tr w:rsidR="00F90EF6" w:rsidRPr="005F2432" w14:paraId="6868B9C9" w14:textId="77777777" w:rsidTr="00F90EF6">
        <w:trPr>
          <w:trHeight w:val="288"/>
        </w:trPr>
        <w:tc>
          <w:tcPr>
            <w:tcW w:w="2170" w:type="dxa"/>
            <w:shd w:val="clear" w:color="auto" w:fill="auto"/>
            <w:noWrap/>
            <w:vAlign w:val="bottom"/>
            <w:hideMark/>
          </w:tcPr>
          <w:p w14:paraId="4758970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Kenya</w:t>
            </w:r>
          </w:p>
        </w:tc>
        <w:tc>
          <w:tcPr>
            <w:tcW w:w="980" w:type="dxa"/>
            <w:shd w:val="clear" w:color="auto" w:fill="auto"/>
            <w:noWrap/>
            <w:vAlign w:val="bottom"/>
            <w:hideMark/>
          </w:tcPr>
          <w:p w14:paraId="2CA7FFA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27.8</w:t>
            </w:r>
          </w:p>
        </w:tc>
        <w:tc>
          <w:tcPr>
            <w:tcW w:w="980" w:type="dxa"/>
            <w:shd w:val="clear" w:color="auto" w:fill="auto"/>
            <w:noWrap/>
            <w:vAlign w:val="bottom"/>
            <w:hideMark/>
          </w:tcPr>
          <w:p w14:paraId="440878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29.1</w:t>
            </w:r>
          </w:p>
        </w:tc>
        <w:tc>
          <w:tcPr>
            <w:tcW w:w="980" w:type="dxa"/>
            <w:shd w:val="clear" w:color="auto" w:fill="auto"/>
            <w:noWrap/>
            <w:vAlign w:val="bottom"/>
            <w:hideMark/>
          </w:tcPr>
          <w:p w14:paraId="1412DC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30.1</w:t>
            </w:r>
          </w:p>
        </w:tc>
        <w:tc>
          <w:tcPr>
            <w:tcW w:w="980" w:type="dxa"/>
            <w:shd w:val="clear" w:color="auto" w:fill="auto"/>
            <w:noWrap/>
            <w:vAlign w:val="bottom"/>
            <w:hideMark/>
          </w:tcPr>
          <w:p w14:paraId="329C6FD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30.5</w:t>
            </w:r>
          </w:p>
        </w:tc>
        <w:tc>
          <w:tcPr>
            <w:tcW w:w="980" w:type="dxa"/>
            <w:shd w:val="clear" w:color="auto" w:fill="auto"/>
            <w:noWrap/>
            <w:vAlign w:val="bottom"/>
            <w:hideMark/>
          </w:tcPr>
          <w:p w14:paraId="367C65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30.9</w:t>
            </w:r>
          </w:p>
        </w:tc>
        <w:tc>
          <w:tcPr>
            <w:tcW w:w="980" w:type="dxa"/>
            <w:shd w:val="clear" w:color="auto" w:fill="auto"/>
            <w:noWrap/>
            <w:vAlign w:val="bottom"/>
            <w:hideMark/>
          </w:tcPr>
          <w:p w14:paraId="5D432F4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32.0</w:t>
            </w:r>
          </w:p>
        </w:tc>
        <w:tc>
          <w:tcPr>
            <w:tcW w:w="980" w:type="dxa"/>
            <w:shd w:val="clear" w:color="auto" w:fill="auto"/>
            <w:noWrap/>
            <w:vAlign w:val="bottom"/>
            <w:hideMark/>
          </w:tcPr>
          <w:p w14:paraId="757A1AF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r>
      <w:tr w:rsidR="00F90EF6" w:rsidRPr="005F2432" w14:paraId="4A3D349E" w14:textId="77777777" w:rsidTr="00F90EF6">
        <w:trPr>
          <w:trHeight w:val="288"/>
        </w:trPr>
        <w:tc>
          <w:tcPr>
            <w:tcW w:w="2170" w:type="dxa"/>
            <w:shd w:val="clear" w:color="auto" w:fill="auto"/>
            <w:noWrap/>
            <w:vAlign w:val="bottom"/>
            <w:hideMark/>
          </w:tcPr>
          <w:p w14:paraId="14AC483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Kuwait</w:t>
            </w:r>
          </w:p>
        </w:tc>
        <w:tc>
          <w:tcPr>
            <w:tcW w:w="980" w:type="dxa"/>
            <w:shd w:val="clear" w:color="auto" w:fill="auto"/>
            <w:noWrap/>
            <w:vAlign w:val="bottom"/>
            <w:hideMark/>
          </w:tcPr>
          <w:p w14:paraId="305BF51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34.0</w:t>
            </w:r>
          </w:p>
        </w:tc>
        <w:tc>
          <w:tcPr>
            <w:tcW w:w="980" w:type="dxa"/>
            <w:shd w:val="clear" w:color="auto" w:fill="auto"/>
            <w:noWrap/>
            <w:vAlign w:val="bottom"/>
            <w:hideMark/>
          </w:tcPr>
          <w:p w14:paraId="52D5941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w:t>
            </w:r>
          </w:p>
        </w:tc>
        <w:tc>
          <w:tcPr>
            <w:tcW w:w="980" w:type="dxa"/>
            <w:shd w:val="clear" w:color="auto" w:fill="auto"/>
            <w:noWrap/>
            <w:vAlign w:val="bottom"/>
            <w:hideMark/>
          </w:tcPr>
          <w:p w14:paraId="66A048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28.0</w:t>
            </w:r>
          </w:p>
        </w:tc>
        <w:tc>
          <w:tcPr>
            <w:tcW w:w="980" w:type="dxa"/>
            <w:shd w:val="clear" w:color="auto" w:fill="auto"/>
            <w:noWrap/>
            <w:vAlign w:val="bottom"/>
            <w:hideMark/>
          </w:tcPr>
          <w:p w14:paraId="2E01653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24.6</w:t>
            </w:r>
          </w:p>
        </w:tc>
        <w:tc>
          <w:tcPr>
            <w:tcW w:w="980" w:type="dxa"/>
            <w:shd w:val="clear" w:color="auto" w:fill="auto"/>
            <w:noWrap/>
            <w:vAlign w:val="bottom"/>
            <w:hideMark/>
          </w:tcPr>
          <w:p w14:paraId="0693F8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23.8</w:t>
            </w:r>
          </w:p>
        </w:tc>
        <w:tc>
          <w:tcPr>
            <w:tcW w:w="980" w:type="dxa"/>
            <w:shd w:val="clear" w:color="auto" w:fill="auto"/>
            <w:noWrap/>
            <w:vAlign w:val="bottom"/>
            <w:hideMark/>
          </w:tcPr>
          <w:p w14:paraId="75BA79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28.1</w:t>
            </w:r>
          </w:p>
        </w:tc>
        <w:tc>
          <w:tcPr>
            <w:tcW w:w="980" w:type="dxa"/>
            <w:shd w:val="clear" w:color="auto" w:fill="auto"/>
            <w:noWrap/>
            <w:vAlign w:val="bottom"/>
            <w:hideMark/>
          </w:tcPr>
          <w:p w14:paraId="0DC4996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30.0</w:t>
            </w:r>
          </w:p>
        </w:tc>
      </w:tr>
      <w:tr w:rsidR="00F90EF6" w:rsidRPr="005F2432" w14:paraId="7AC8B692" w14:textId="77777777" w:rsidTr="00F90EF6">
        <w:trPr>
          <w:trHeight w:val="288"/>
        </w:trPr>
        <w:tc>
          <w:tcPr>
            <w:tcW w:w="2170" w:type="dxa"/>
            <w:shd w:val="clear" w:color="auto" w:fill="auto"/>
            <w:noWrap/>
            <w:vAlign w:val="bottom"/>
            <w:hideMark/>
          </w:tcPr>
          <w:p w14:paraId="2918807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Malta</w:t>
            </w:r>
          </w:p>
        </w:tc>
        <w:tc>
          <w:tcPr>
            <w:tcW w:w="980" w:type="dxa"/>
            <w:shd w:val="clear" w:color="auto" w:fill="auto"/>
            <w:noWrap/>
            <w:vAlign w:val="bottom"/>
            <w:hideMark/>
          </w:tcPr>
          <w:p w14:paraId="2C04503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46.0</w:t>
            </w:r>
          </w:p>
        </w:tc>
        <w:tc>
          <w:tcPr>
            <w:tcW w:w="980" w:type="dxa"/>
            <w:shd w:val="clear" w:color="auto" w:fill="auto"/>
            <w:noWrap/>
            <w:vAlign w:val="bottom"/>
            <w:hideMark/>
          </w:tcPr>
          <w:p w14:paraId="3C86D7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45.4</w:t>
            </w:r>
          </w:p>
        </w:tc>
        <w:tc>
          <w:tcPr>
            <w:tcW w:w="980" w:type="dxa"/>
            <w:shd w:val="clear" w:color="auto" w:fill="auto"/>
            <w:noWrap/>
            <w:vAlign w:val="bottom"/>
            <w:hideMark/>
          </w:tcPr>
          <w:p w14:paraId="1C12A5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45.2</w:t>
            </w:r>
          </w:p>
        </w:tc>
        <w:tc>
          <w:tcPr>
            <w:tcW w:w="980" w:type="dxa"/>
            <w:shd w:val="clear" w:color="auto" w:fill="auto"/>
            <w:noWrap/>
            <w:vAlign w:val="bottom"/>
            <w:hideMark/>
          </w:tcPr>
          <w:p w14:paraId="12577B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45.4</w:t>
            </w:r>
          </w:p>
        </w:tc>
        <w:tc>
          <w:tcPr>
            <w:tcW w:w="980" w:type="dxa"/>
            <w:shd w:val="clear" w:color="auto" w:fill="auto"/>
            <w:noWrap/>
            <w:vAlign w:val="bottom"/>
            <w:hideMark/>
          </w:tcPr>
          <w:p w14:paraId="4139FF0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46.1</w:t>
            </w:r>
          </w:p>
        </w:tc>
        <w:tc>
          <w:tcPr>
            <w:tcW w:w="980" w:type="dxa"/>
            <w:shd w:val="clear" w:color="auto" w:fill="auto"/>
            <w:noWrap/>
            <w:vAlign w:val="bottom"/>
            <w:hideMark/>
          </w:tcPr>
          <w:p w14:paraId="68F87CE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80" w:type="dxa"/>
            <w:shd w:val="clear" w:color="auto" w:fill="auto"/>
            <w:noWrap/>
            <w:vAlign w:val="bottom"/>
            <w:hideMark/>
          </w:tcPr>
          <w:p w14:paraId="1FDCF5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46.7</w:t>
            </w:r>
          </w:p>
        </w:tc>
      </w:tr>
      <w:tr w:rsidR="00F90EF6" w:rsidRPr="005F2432" w14:paraId="2E05E535" w14:textId="77777777" w:rsidTr="00F90EF6">
        <w:trPr>
          <w:trHeight w:val="288"/>
        </w:trPr>
        <w:tc>
          <w:tcPr>
            <w:tcW w:w="2170" w:type="dxa"/>
            <w:shd w:val="clear" w:color="auto" w:fill="auto"/>
            <w:noWrap/>
            <w:vAlign w:val="bottom"/>
            <w:hideMark/>
          </w:tcPr>
          <w:p w14:paraId="0110F40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Mauritania</w:t>
            </w:r>
          </w:p>
        </w:tc>
        <w:tc>
          <w:tcPr>
            <w:tcW w:w="980" w:type="dxa"/>
            <w:shd w:val="clear" w:color="auto" w:fill="auto"/>
            <w:noWrap/>
            <w:vAlign w:val="bottom"/>
            <w:hideMark/>
          </w:tcPr>
          <w:p w14:paraId="026D92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w:t>
            </w:r>
          </w:p>
        </w:tc>
        <w:tc>
          <w:tcPr>
            <w:tcW w:w="980" w:type="dxa"/>
            <w:shd w:val="clear" w:color="auto" w:fill="auto"/>
            <w:noWrap/>
            <w:vAlign w:val="bottom"/>
            <w:hideMark/>
          </w:tcPr>
          <w:p w14:paraId="40A08E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33.9</w:t>
            </w:r>
          </w:p>
        </w:tc>
        <w:tc>
          <w:tcPr>
            <w:tcW w:w="980" w:type="dxa"/>
            <w:shd w:val="clear" w:color="auto" w:fill="auto"/>
            <w:noWrap/>
            <w:vAlign w:val="bottom"/>
            <w:hideMark/>
          </w:tcPr>
          <w:p w14:paraId="6A941EC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w:t>
            </w:r>
          </w:p>
        </w:tc>
        <w:tc>
          <w:tcPr>
            <w:tcW w:w="980" w:type="dxa"/>
            <w:shd w:val="clear" w:color="auto" w:fill="auto"/>
            <w:noWrap/>
            <w:vAlign w:val="bottom"/>
            <w:hideMark/>
          </w:tcPr>
          <w:p w14:paraId="4F6DE65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33.9</w:t>
            </w:r>
          </w:p>
        </w:tc>
        <w:tc>
          <w:tcPr>
            <w:tcW w:w="980" w:type="dxa"/>
            <w:shd w:val="clear" w:color="auto" w:fill="auto"/>
            <w:noWrap/>
            <w:vAlign w:val="bottom"/>
            <w:hideMark/>
          </w:tcPr>
          <w:p w14:paraId="462AE2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w:t>
            </w:r>
          </w:p>
        </w:tc>
        <w:tc>
          <w:tcPr>
            <w:tcW w:w="980" w:type="dxa"/>
            <w:shd w:val="clear" w:color="auto" w:fill="auto"/>
            <w:noWrap/>
            <w:vAlign w:val="bottom"/>
            <w:hideMark/>
          </w:tcPr>
          <w:p w14:paraId="764650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33.9</w:t>
            </w:r>
          </w:p>
        </w:tc>
        <w:tc>
          <w:tcPr>
            <w:tcW w:w="980" w:type="dxa"/>
            <w:shd w:val="clear" w:color="auto" w:fill="auto"/>
            <w:noWrap/>
            <w:vAlign w:val="bottom"/>
            <w:hideMark/>
          </w:tcPr>
          <w:p w14:paraId="0291CA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34.2</w:t>
            </w:r>
          </w:p>
        </w:tc>
      </w:tr>
      <w:tr w:rsidR="00F90EF6" w:rsidRPr="005F2432" w14:paraId="165708AC" w14:textId="77777777" w:rsidTr="00F90EF6">
        <w:trPr>
          <w:trHeight w:val="288"/>
        </w:trPr>
        <w:tc>
          <w:tcPr>
            <w:tcW w:w="2170" w:type="dxa"/>
            <w:shd w:val="clear" w:color="auto" w:fill="auto"/>
            <w:noWrap/>
            <w:vAlign w:val="bottom"/>
            <w:hideMark/>
          </w:tcPr>
          <w:p w14:paraId="3336F95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Myanmar</w:t>
            </w:r>
          </w:p>
        </w:tc>
        <w:tc>
          <w:tcPr>
            <w:tcW w:w="980" w:type="dxa"/>
            <w:shd w:val="clear" w:color="auto" w:fill="auto"/>
            <w:noWrap/>
            <w:vAlign w:val="bottom"/>
            <w:hideMark/>
          </w:tcPr>
          <w:p w14:paraId="5F07B2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41.0</w:t>
            </w:r>
          </w:p>
        </w:tc>
        <w:tc>
          <w:tcPr>
            <w:tcW w:w="980" w:type="dxa"/>
            <w:shd w:val="clear" w:color="auto" w:fill="auto"/>
            <w:noWrap/>
            <w:vAlign w:val="bottom"/>
            <w:hideMark/>
          </w:tcPr>
          <w:p w14:paraId="454B5E0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42.8</w:t>
            </w:r>
          </w:p>
        </w:tc>
        <w:tc>
          <w:tcPr>
            <w:tcW w:w="980" w:type="dxa"/>
            <w:shd w:val="clear" w:color="auto" w:fill="auto"/>
            <w:noWrap/>
            <w:vAlign w:val="bottom"/>
            <w:hideMark/>
          </w:tcPr>
          <w:p w14:paraId="77644C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43.8</w:t>
            </w:r>
          </w:p>
        </w:tc>
        <w:tc>
          <w:tcPr>
            <w:tcW w:w="980" w:type="dxa"/>
            <w:shd w:val="clear" w:color="auto" w:fill="auto"/>
            <w:noWrap/>
            <w:vAlign w:val="bottom"/>
            <w:hideMark/>
          </w:tcPr>
          <w:p w14:paraId="5DEAD3E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43.2</w:t>
            </w:r>
          </w:p>
        </w:tc>
        <w:tc>
          <w:tcPr>
            <w:tcW w:w="980" w:type="dxa"/>
            <w:shd w:val="clear" w:color="auto" w:fill="auto"/>
            <w:noWrap/>
            <w:vAlign w:val="bottom"/>
            <w:hideMark/>
          </w:tcPr>
          <w:p w14:paraId="14CF920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41.4</w:t>
            </w:r>
          </w:p>
        </w:tc>
        <w:tc>
          <w:tcPr>
            <w:tcW w:w="980" w:type="dxa"/>
            <w:shd w:val="clear" w:color="auto" w:fill="auto"/>
            <w:noWrap/>
            <w:vAlign w:val="bottom"/>
            <w:hideMark/>
          </w:tcPr>
          <w:p w14:paraId="7A227D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40.4</w:t>
            </w:r>
          </w:p>
        </w:tc>
        <w:tc>
          <w:tcPr>
            <w:tcW w:w="980" w:type="dxa"/>
            <w:shd w:val="clear" w:color="auto" w:fill="auto"/>
            <w:noWrap/>
            <w:vAlign w:val="bottom"/>
            <w:hideMark/>
          </w:tcPr>
          <w:p w14:paraId="18231E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40.5</w:t>
            </w:r>
          </w:p>
        </w:tc>
      </w:tr>
      <w:tr w:rsidR="00F90EF6" w:rsidRPr="005F2432" w14:paraId="4B61B3BE" w14:textId="77777777" w:rsidTr="00F90EF6">
        <w:trPr>
          <w:trHeight w:val="288"/>
        </w:trPr>
        <w:tc>
          <w:tcPr>
            <w:tcW w:w="2170" w:type="dxa"/>
            <w:shd w:val="clear" w:color="auto" w:fill="auto"/>
            <w:noWrap/>
            <w:vAlign w:val="bottom"/>
            <w:hideMark/>
          </w:tcPr>
          <w:p w14:paraId="23F469F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Namibia</w:t>
            </w:r>
          </w:p>
        </w:tc>
        <w:tc>
          <w:tcPr>
            <w:tcW w:w="980" w:type="dxa"/>
            <w:shd w:val="clear" w:color="auto" w:fill="auto"/>
            <w:noWrap/>
            <w:vAlign w:val="bottom"/>
            <w:hideMark/>
          </w:tcPr>
          <w:p w14:paraId="72927E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w:t>
            </w:r>
          </w:p>
        </w:tc>
        <w:tc>
          <w:tcPr>
            <w:tcW w:w="980" w:type="dxa"/>
            <w:shd w:val="clear" w:color="auto" w:fill="auto"/>
            <w:noWrap/>
            <w:vAlign w:val="bottom"/>
            <w:hideMark/>
          </w:tcPr>
          <w:p w14:paraId="7900575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33.1</w:t>
            </w:r>
          </w:p>
        </w:tc>
        <w:tc>
          <w:tcPr>
            <w:tcW w:w="980" w:type="dxa"/>
            <w:shd w:val="clear" w:color="auto" w:fill="auto"/>
            <w:noWrap/>
            <w:vAlign w:val="bottom"/>
            <w:hideMark/>
          </w:tcPr>
          <w:p w14:paraId="1D22DB1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5D3C471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32.0</w:t>
            </w:r>
          </w:p>
        </w:tc>
        <w:tc>
          <w:tcPr>
            <w:tcW w:w="980" w:type="dxa"/>
            <w:shd w:val="clear" w:color="auto" w:fill="auto"/>
            <w:noWrap/>
            <w:vAlign w:val="bottom"/>
            <w:hideMark/>
          </w:tcPr>
          <w:p w14:paraId="6C8024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32.5</w:t>
            </w:r>
          </w:p>
        </w:tc>
        <w:tc>
          <w:tcPr>
            <w:tcW w:w="980" w:type="dxa"/>
            <w:shd w:val="clear" w:color="auto" w:fill="auto"/>
            <w:noWrap/>
            <w:vAlign w:val="bottom"/>
            <w:hideMark/>
          </w:tcPr>
          <w:p w14:paraId="0B0933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34.2</w:t>
            </w:r>
          </w:p>
        </w:tc>
        <w:tc>
          <w:tcPr>
            <w:tcW w:w="980" w:type="dxa"/>
            <w:shd w:val="clear" w:color="auto" w:fill="auto"/>
            <w:noWrap/>
            <w:vAlign w:val="bottom"/>
            <w:hideMark/>
          </w:tcPr>
          <w:p w14:paraId="7B10B7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w:t>
            </w:r>
          </w:p>
        </w:tc>
      </w:tr>
      <w:tr w:rsidR="00F90EF6" w:rsidRPr="005F2432" w14:paraId="04BE99ED" w14:textId="77777777" w:rsidTr="00F90EF6">
        <w:trPr>
          <w:trHeight w:val="288"/>
        </w:trPr>
        <w:tc>
          <w:tcPr>
            <w:tcW w:w="2170" w:type="dxa"/>
            <w:shd w:val="clear" w:color="auto" w:fill="auto"/>
            <w:noWrap/>
            <w:vAlign w:val="bottom"/>
            <w:hideMark/>
          </w:tcPr>
          <w:p w14:paraId="7E395D7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Netherlands</w:t>
            </w:r>
          </w:p>
        </w:tc>
        <w:tc>
          <w:tcPr>
            <w:tcW w:w="980" w:type="dxa"/>
            <w:shd w:val="clear" w:color="auto" w:fill="auto"/>
            <w:noWrap/>
            <w:vAlign w:val="bottom"/>
            <w:hideMark/>
          </w:tcPr>
          <w:p w14:paraId="79C33E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80" w:type="dxa"/>
            <w:shd w:val="clear" w:color="auto" w:fill="auto"/>
            <w:noWrap/>
            <w:vAlign w:val="bottom"/>
            <w:hideMark/>
          </w:tcPr>
          <w:p w14:paraId="524B1F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47.9</w:t>
            </w:r>
          </w:p>
        </w:tc>
        <w:tc>
          <w:tcPr>
            <w:tcW w:w="980" w:type="dxa"/>
            <w:shd w:val="clear" w:color="auto" w:fill="auto"/>
            <w:noWrap/>
            <w:vAlign w:val="bottom"/>
            <w:hideMark/>
          </w:tcPr>
          <w:p w14:paraId="26FC6E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49.1</w:t>
            </w:r>
          </w:p>
        </w:tc>
        <w:tc>
          <w:tcPr>
            <w:tcW w:w="980" w:type="dxa"/>
            <w:shd w:val="clear" w:color="auto" w:fill="auto"/>
            <w:noWrap/>
            <w:vAlign w:val="bottom"/>
            <w:hideMark/>
          </w:tcPr>
          <w:p w14:paraId="3D26AC7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49.8</w:t>
            </w:r>
          </w:p>
        </w:tc>
        <w:tc>
          <w:tcPr>
            <w:tcW w:w="980" w:type="dxa"/>
            <w:shd w:val="clear" w:color="auto" w:fill="auto"/>
            <w:noWrap/>
            <w:vAlign w:val="bottom"/>
            <w:hideMark/>
          </w:tcPr>
          <w:p w14:paraId="0FB408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49.9</w:t>
            </w:r>
          </w:p>
        </w:tc>
        <w:tc>
          <w:tcPr>
            <w:tcW w:w="980" w:type="dxa"/>
            <w:shd w:val="clear" w:color="auto" w:fill="auto"/>
            <w:noWrap/>
            <w:vAlign w:val="bottom"/>
            <w:hideMark/>
          </w:tcPr>
          <w:p w14:paraId="08B365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49.7</w:t>
            </w:r>
          </w:p>
        </w:tc>
        <w:tc>
          <w:tcPr>
            <w:tcW w:w="980" w:type="dxa"/>
            <w:shd w:val="clear" w:color="auto" w:fill="auto"/>
            <w:noWrap/>
            <w:vAlign w:val="bottom"/>
            <w:hideMark/>
          </w:tcPr>
          <w:p w14:paraId="653D890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49.5</w:t>
            </w:r>
          </w:p>
        </w:tc>
      </w:tr>
      <w:tr w:rsidR="00F90EF6" w:rsidRPr="005F2432" w14:paraId="4DEF68F6" w14:textId="77777777" w:rsidTr="00F90EF6">
        <w:trPr>
          <w:trHeight w:val="288"/>
        </w:trPr>
        <w:tc>
          <w:tcPr>
            <w:tcW w:w="2170" w:type="dxa"/>
            <w:shd w:val="clear" w:color="auto" w:fill="auto"/>
            <w:noWrap/>
            <w:vAlign w:val="bottom"/>
            <w:hideMark/>
          </w:tcPr>
          <w:p w14:paraId="1F23DE6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Nicaragua</w:t>
            </w:r>
          </w:p>
        </w:tc>
        <w:tc>
          <w:tcPr>
            <w:tcW w:w="980" w:type="dxa"/>
            <w:shd w:val="clear" w:color="auto" w:fill="auto"/>
            <w:noWrap/>
            <w:vAlign w:val="bottom"/>
            <w:hideMark/>
          </w:tcPr>
          <w:p w14:paraId="3E18164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29.6</w:t>
            </w:r>
          </w:p>
        </w:tc>
        <w:tc>
          <w:tcPr>
            <w:tcW w:w="980" w:type="dxa"/>
            <w:shd w:val="clear" w:color="auto" w:fill="auto"/>
            <w:noWrap/>
            <w:vAlign w:val="bottom"/>
            <w:hideMark/>
          </w:tcPr>
          <w:p w14:paraId="3D1C25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31.2</w:t>
            </w:r>
          </w:p>
        </w:tc>
        <w:tc>
          <w:tcPr>
            <w:tcW w:w="980" w:type="dxa"/>
            <w:shd w:val="clear" w:color="auto" w:fill="auto"/>
            <w:noWrap/>
            <w:vAlign w:val="bottom"/>
            <w:hideMark/>
          </w:tcPr>
          <w:p w14:paraId="7BCEA2B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4145B1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34.0</w:t>
            </w:r>
          </w:p>
        </w:tc>
        <w:tc>
          <w:tcPr>
            <w:tcW w:w="980" w:type="dxa"/>
            <w:shd w:val="clear" w:color="auto" w:fill="auto"/>
            <w:noWrap/>
            <w:vAlign w:val="bottom"/>
            <w:hideMark/>
          </w:tcPr>
          <w:p w14:paraId="29B880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35.7</w:t>
            </w:r>
          </w:p>
        </w:tc>
        <w:tc>
          <w:tcPr>
            <w:tcW w:w="980" w:type="dxa"/>
            <w:shd w:val="clear" w:color="auto" w:fill="auto"/>
            <w:noWrap/>
            <w:vAlign w:val="bottom"/>
            <w:hideMark/>
          </w:tcPr>
          <w:p w14:paraId="2635F73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37.8</w:t>
            </w:r>
          </w:p>
        </w:tc>
        <w:tc>
          <w:tcPr>
            <w:tcW w:w="980" w:type="dxa"/>
            <w:shd w:val="clear" w:color="auto" w:fill="auto"/>
            <w:noWrap/>
            <w:vAlign w:val="bottom"/>
            <w:hideMark/>
          </w:tcPr>
          <w:p w14:paraId="7F5A80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38.6</w:t>
            </w:r>
          </w:p>
        </w:tc>
      </w:tr>
      <w:tr w:rsidR="00F90EF6" w:rsidRPr="005F2432" w14:paraId="54E73B13" w14:textId="77777777" w:rsidTr="00F90EF6">
        <w:trPr>
          <w:trHeight w:val="288"/>
        </w:trPr>
        <w:tc>
          <w:tcPr>
            <w:tcW w:w="2170" w:type="dxa"/>
            <w:shd w:val="clear" w:color="auto" w:fill="auto"/>
            <w:noWrap/>
            <w:vAlign w:val="bottom"/>
            <w:hideMark/>
          </w:tcPr>
          <w:p w14:paraId="749A711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Nigeria</w:t>
            </w:r>
          </w:p>
        </w:tc>
        <w:tc>
          <w:tcPr>
            <w:tcW w:w="980" w:type="dxa"/>
            <w:shd w:val="clear" w:color="auto" w:fill="auto"/>
            <w:noWrap/>
            <w:vAlign w:val="bottom"/>
            <w:hideMark/>
          </w:tcPr>
          <w:p w14:paraId="63F27E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35.6</w:t>
            </w:r>
          </w:p>
        </w:tc>
        <w:tc>
          <w:tcPr>
            <w:tcW w:w="980" w:type="dxa"/>
            <w:shd w:val="clear" w:color="auto" w:fill="auto"/>
            <w:noWrap/>
            <w:vAlign w:val="bottom"/>
            <w:hideMark/>
          </w:tcPr>
          <w:p w14:paraId="68E1CB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35.4</w:t>
            </w:r>
          </w:p>
        </w:tc>
        <w:tc>
          <w:tcPr>
            <w:tcW w:w="980" w:type="dxa"/>
            <w:shd w:val="clear" w:color="auto" w:fill="auto"/>
            <w:noWrap/>
            <w:vAlign w:val="bottom"/>
            <w:hideMark/>
          </w:tcPr>
          <w:p w14:paraId="393CF94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35.4</w:t>
            </w:r>
          </w:p>
        </w:tc>
        <w:tc>
          <w:tcPr>
            <w:tcW w:w="980" w:type="dxa"/>
            <w:shd w:val="clear" w:color="auto" w:fill="auto"/>
            <w:noWrap/>
            <w:vAlign w:val="bottom"/>
            <w:hideMark/>
          </w:tcPr>
          <w:p w14:paraId="7333266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w:t>
            </w:r>
          </w:p>
        </w:tc>
        <w:tc>
          <w:tcPr>
            <w:tcW w:w="980" w:type="dxa"/>
            <w:shd w:val="clear" w:color="auto" w:fill="auto"/>
            <w:noWrap/>
            <w:vAlign w:val="bottom"/>
            <w:hideMark/>
          </w:tcPr>
          <w:p w14:paraId="0C5423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c>
          <w:tcPr>
            <w:tcW w:w="980" w:type="dxa"/>
            <w:shd w:val="clear" w:color="auto" w:fill="auto"/>
            <w:noWrap/>
            <w:vAlign w:val="bottom"/>
            <w:hideMark/>
          </w:tcPr>
          <w:p w14:paraId="12D2162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w:t>
            </w:r>
          </w:p>
        </w:tc>
        <w:tc>
          <w:tcPr>
            <w:tcW w:w="980" w:type="dxa"/>
            <w:shd w:val="clear" w:color="auto" w:fill="auto"/>
            <w:noWrap/>
            <w:vAlign w:val="bottom"/>
            <w:hideMark/>
          </w:tcPr>
          <w:p w14:paraId="20A7800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33.5</w:t>
            </w:r>
          </w:p>
        </w:tc>
      </w:tr>
      <w:tr w:rsidR="00F90EF6" w:rsidRPr="005F2432" w14:paraId="1357D7BE" w14:textId="77777777" w:rsidTr="00F90EF6">
        <w:trPr>
          <w:trHeight w:val="288"/>
        </w:trPr>
        <w:tc>
          <w:tcPr>
            <w:tcW w:w="2170" w:type="dxa"/>
            <w:shd w:val="clear" w:color="auto" w:fill="auto"/>
            <w:noWrap/>
            <w:vAlign w:val="bottom"/>
            <w:hideMark/>
          </w:tcPr>
          <w:p w14:paraId="45D21A0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Norway</w:t>
            </w:r>
          </w:p>
        </w:tc>
        <w:tc>
          <w:tcPr>
            <w:tcW w:w="980" w:type="dxa"/>
            <w:shd w:val="clear" w:color="auto" w:fill="auto"/>
            <w:noWrap/>
            <w:vAlign w:val="bottom"/>
            <w:hideMark/>
          </w:tcPr>
          <w:p w14:paraId="283D35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46.4</w:t>
            </w:r>
          </w:p>
        </w:tc>
        <w:tc>
          <w:tcPr>
            <w:tcW w:w="980" w:type="dxa"/>
            <w:shd w:val="clear" w:color="auto" w:fill="auto"/>
            <w:noWrap/>
            <w:vAlign w:val="bottom"/>
            <w:hideMark/>
          </w:tcPr>
          <w:p w14:paraId="4F27B6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46.6</w:t>
            </w:r>
          </w:p>
        </w:tc>
        <w:tc>
          <w:tcPr>
            <w:tcW w:w="980" w:type="dxa"/>
            <w:shd w:val="clear" w:color="auto" w:fill="auto"/>
            <w:noWrap/>
            <w:vAlign w:val="bottom"/>
            <w:hideMark/>
          </w:tcPr>
          <w:p w14:paraId="418A0F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46.0</w:t>
            </w:r>
          </w:p>
        </w:tc>
        <w:tc>
          <w:tcPr>
            <w:tcW w:w="980" w:type="dxa"/>
            <w:shd w:val="clear" w:color="auto" w:fill="auto"/>
            <w:noWrap/>
            <w:vAlign w:val="bottom"/>
            <w:hideMark/>
          </w:tcPr>
          <w:p w14:paraId="687EA5C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44.8</w:t>
            </w:r>
          </w:p>
        </w:tc>
        <w:tc>
          <w:tcPr>
            <w:tcW w:w="980" w:type="dxa"/>
            <w:shd w:val="clear" w:color="auto" w:fill="auto"/>
            <w:noWrap/>
            <w:vAlign w:val="bottom"/>
            <w:hideMark/>
          </w:tcPr>
          <w:p w14:paraId="5DABCE8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43.3</w:t>
            </w:r>
          </w:p>
        </w:tc>
        <w:tc>
          <w:tcPr>
            <w:tcW w:w="980" w:type="dxa"/>
            <w:shd w:val="clear" w:color="auto" w:fill="auto"/>
            <w:noWrap/>
            <w:vAlign w:val="bottom"/>
            <w:hideMark/>
          </w:tcPr>
          <w:p w14:paraId="231F63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42.4</w:t>
            </w:r>
          </w:p>
        </w:tc>
        <w:tc>
          <w:tcPr>
            <w:tcW w:w="980" w:type="dxa"/>
            <w:shd w:val="clear" w:color="auto" w:fill="auto"/>
            <w:noWrap/>
            <w:vAlign w:val="bottom"/>
            <w:hideMark/>
          </w:tcPr>
          <w:p w14:paraId="064800E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42.3</w:t>
            </w:r>
          </w:p>
        </w:tc>
      </w:tr>
      <w:tr w:rsidR="00F90EF6" w:rsidRPr="005F2432" w14:paraId="032BFF57" w14:textId="77777777" w:rsidTr="00F90EF6">
        <w:trPr>
          <w:trHeight w:val="288"/>
        </w:trPr>
        <w:tc>
          <w:tcPr>
            <w:tcW w:w="2170" w:type="dxa"/>
            <w:shd w:val="clear" w:color="auto" w:fill="auto"/>
            <w:noWrap/>
            <w:vAlign w:val="bottom"/>
            <w:hideMark/>
          </w:tcPr>
          <w:p w14:paraId="2BFC597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Oman</w:t>
            </w:r>
          </w:p>
        </w:tc>
        <w:tc>
          <w:tcPr>
            <w:tcW w:w="980" w:type="dxa"/>
            <w:shd w:val="clear" w:color="auto" w:fill="auto"/>
            <w:noWrap/>
            <w:vAlign w:val="bottom"/>
            <w:hideMark/>
          </w:tcPr>
          <w:p w14:paraId="0B01AC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32.4</w:t>
            </w:r>
          </w:p>
        </w:tc>
        <w:tc>
          <w:tcPr>
            <w:tcW w:w="980" w:type="dxa"/>
            <w:shd w:val="clear" w:color="auto" w:fill="auto"/>
            <w:noWrap/>
            <w:vAlign w:val="bottom"/>
            <w:hideMark/>
          </w:tcPr>
          <w:p w14:paraId="5A3576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5001D1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29.8</w:t>
            </w:r>
          </w:p>
        </w:tc>
        <w:tc>
          <w:tcPr>
            <w:tcW w:w="980" w:type="dxa"/>
            <w:shd w:val="clear" w:color="auto" w:fill="auto"/>
            <w:noWrap/>
            <w:vAlign w:val="bottom"/>
            <w:hideMark/>
          </w:tcPr>
          <w:p w14:paraId="70D916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29.9</w:t>
            </w:r>
          </w:p>
        </w:tc>
        <w:tc>
          <w:tcPr>
            <w:tcW w:w="980" w:type="dxa"/>
            <w:shd w:val="clear" w:color="auto" w:fill="auto"/>
            <w:noWrap/>
            <w:vAlign w:val="bottom"/>
            <w:hideMark/>
          </w:tcPr>
          <w:p w14:paraId="534AE0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32.9</w:t>
            </w:r>
          </w:p>
        </w:tc>
        <w:tc>
          <w:tcPr>
            <w:tcW w:w="980" w:type="dxa"/>
            <w:shd w:val="clear" w:color="auto" w:fill="auto"/>
            <w:noWrap/>
            <w:vAlign w:val="bottom"/>
            <w:hideMark/>
          </w:tcPr>
          <w:p w14:paraId="7A8228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40.4</w:t>
            </w:r>
          </w:p>
        </w:tc>
        <w:tc>
          <w:tcPr>
            <w:tcW w:w="980" w:type="dxa"/>
            <w:shd w:val="clear" w:color="auto" w:fill="auto"/>
            <w:noWrap/>
            <w:vAlign w:val="bottom"/>
            <w:hideMark/>
          </w:tcPr>
          <w:p w14:paraId="6E6A68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41.9</w:t>
            </w:r>
          </w:p>
        </w:tc>
      </w:tr>
      <w:tr w:rsidR="00F90EF6" w:rsidRPr="005F2432" w14:paraId="275CA32E" w14:textId="77777777" w:rsidTr="00F90EF6">
        <w:trPr>
          <w:trHeight w:val="288"/>
        </w:trPr>
        <w:tc>
          <w:tcPr>
            <w:tcW w:w="2170" w:type="dxa"/>
            <w:shd w:val="clear" w:color="auto" w:fill="auto"/>
            <w:noWrap/>
            <w:vAlign w:val="bottom"/>
            <w:hideMark/>
          </w:tcPr>
          <w:p w14:paraId="49EF507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Pakistan</w:t>
            </w:r>
          </w:p>
        </w:tc>
        <w:tc>
          <w:tcPr>
            <w:tcW w:w="980" w:type="dxa"/>
            <w:shd w:val="clear" w:color="auto" w:fill="auto"/>
            <w:noWrap/>
            <w:vAlign w:val="bottom"/>
            <w:hideMark/>
          </w:tcPr>
          <w:p w14:paraId="7CEFF2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32.5</w:t>
            </w:r>
          </w:p>
        </w:tc>
        <w:tc>
          <w:tcPr>
            <w:tcW w:w="980" w:type="dxa"/>
            <w:shd w:val="clear" w:color="auto" w:fill="auto"/>
            <w:noWrap/>
            <w:vAlign w:val="bottom"/>
            <w:hideMark/>
          </w:tcPr>
          <w:p w14:paraId="1C2B8C1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31.7</w:t>
            </w:r>
          </w:p>
        </w:tc>
        <w:tc>
          <w:tcPr>
            <w:tcW w:w="980" w:type="dxa"/>
            <w:shd w:val="clear" w:color="auto" w:fill="auto"/>
            <w:noWrap/>
            <w:vAlign w:val="bottom"/>
            <w:hideMark/>
          </w:tcPr>
          <w:p w14:paraId="4DAAD2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31.5</w:t>
            </w:r>
          </w:p>
        </w:tc>
        <w:tc>
          <w:tcPr>
            <w:tcW w:w="980" w:type="dxa"/>
            <w:shd w:val="clear" w:color="auto" w:fill="auto"/>
            <w:noWrap/>
            <w:vAlign w:val="bottom"/>
            <w:hideMark/>
          </w:tcPr>
          <w:p w14:paraId="2D4C32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80" w:type="dxa"/>
            <w:shd w:val="clear" w:color="auto" w:fill="auto"/>
            <w:noWrap/>
            <w:vAlign w:val="bottom"/>
            <w:hideMark/>
          </w:tcPr>
          <w:p w14:paraId="5F3B262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c>
          <w:tcPr>
            <w:tcW w:w="980" w:type="dxa"/>
            <w:shd w:val="clear" w:color="auto" w:fill="auto"/>
            <w:noWrap/>
            <w:vAlign w:val="bottom"/>
            <w:hideMark/>
          </w:tcPr>
          <w:p w14:paraId="7B33A07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36.2</w:t>
            </w:r>
          </w:p>
        </w:tc>
        <w:tc>
          <w:tcPr>
            <w:tcW w:w="980" w:type="dxa"/>
            <w:shd w:val="clear" w:color="auto" w:fill="auto"/>
            <w:noWrap/>
            <w:vAlign w:val="bottom"/>
            <w:hideMark/>
          </w:tcPr>
          <w:p w14:paraId="069F46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36.9</w:t>
            </w:r>
          </w:p>
        </w:tc>
      </w:tr>
      <w:tr w:rsidR="00F90EF6" w:rsidRPr="005F2432" w14:paraId="6C6EF07D" w14:textId="77777777" w:rsidTr="00F90EF6">
        <w:trPr>
          <w:trHeight w:val="288"/>
        </w:trPr>
        <w:tc>
          <w:tcPr>
            <w:tcW w:w="2170" w:type="dxa"/>
            <w:shd w:val="clear" w:color="auto" w:fill="auto"/>
            <w:noWrap/>
            <w:vAlign w:val="bottom"/>
            <w:hideMark/>
          </w:tcPr>
          <w:p w14:paraId="27ECD34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Peru</w:t>
            </w:r>
          </w:p>
        </w:tc>
        <w:tc>
          <w:tcPr>
            <w:tcW w:w="980" w:type="dxa"/>
            <w:shd w:val="clear" w:color="auto" w:fill="auto"/>
            <w:noWrap/>
            <w:vAlign w:val="bottom"/>
            <w:hideMark/>
          </w:tcPr>
          <w:p w14:paraId="43734E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35.7</w:t>
            </w:r>
          </w:p>
        </w:tc>
        <w:tc>
          <w:tcPr>
            <w:tcW w:w="980" w:type="dxa"/>
            <w:shd w:val="clear" w:color="auto" w:fill="auto"/>
            <w:noWrap/>
            <w:vAlign w:val="bottom"/>
            <w:hideMark/>
          </w:tcPr>
          <w:p w14:paraId="39AA69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37.5</w:t>
            </w:r>
          </w:p>
        </w:tc>
        <w:tc>
          <w:tcPr>
            <w:tcW w:w="980" w:type="dxa"/>
            <w:shd w:val="clear" w:color="auto" w:fill="auto"/>
            <w:noWrap/>
            <w:vAlign w:val="bottom"/>
            <w:hideMark/>
          </w:tcPr>
          <w:p w14:paraId="59A002B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39.7</w:t>
            </w:r>
          </w:p>
        </w:tc>
        <w:tc>
          <w:tcPr>
            <w:tcW w:w="980" w:type="dxa"/>
            <w:shd w:val="clear" w:color="auto" w:fill="auto"/>
            <w:noWrap/>
            <w:vAlign w:val="bottom"/>
            <w:hideMark/>
          </w:tcPr>
          <w:p w14:paraId="6A940A2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42.2</w:t>
            </w:r>
          </w:p>
        </w:tc>
        <w:tc>
          <w:tcPr>
            <w:tcW w:w="980" w:type="dxa"/>
            <w:shd w:val="clear" w:color="auto" w:fill="auto"/>
            <w:noWrap/>
            <w:vAlign w:val="bottom"/>
            <w:hideMark/>
          </w:tcPr>
          <w:p w14:paraId="4C57644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43.4</w:t>
            </w:r>
          </w:p>
        </w:tc>
        <w:tc>
          <w:tcPr>
            <w:tcW w:w="980" w:type="dxa"/>
            <w:shd w:val="clear" w:color="auto" w:fill="auto"/>
            <w:noWrap/>
            <w:vAlign w:val="bottom"/>
            <w:hideMark/>
          </w:tcPr>
          <w:p w14:paraId="4FAF8C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43.6</w:t>
            </w:r>
          </w:p>
        </w:tc>
        <w:tc>
          <w:tcPr>
            <w:tcW w:w="980" w:type="dxa"/>
            <w:shd w:val="clear" w:color="auto" w:fill="auto"/>
            <w:noWrap/>
            <w:vAlign w:val="bottom"/>
            <w:hideMark/>
          </w:tcPr>
          <w:p w14:paraId="1CAB23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43.9</w:t>
            </w:r>
          </w:p>
        </w:tc>
      </w:tr>
      <w:tr w:rsidR="00F90EF6" w:rsidRPr="005F2432" w14:paraId="021F0F18" w14:textId="77777777" w:rsidTr="00F90EF6">
        <w:trPr>
          <w:trHeight w:val="288"/>
        </w:trPr>
        <w:tc>
          <w:tcPr>
            <w:tcW w:w="2170" w:type="dxa"/>
            <w:shd w:val="clear" w:color="auto" w:fill="auto"/>
            <w:noWrap/>
            <w:vAlign w:val="bottom"/>
            <w:hideMark/>
          </w:tcPr>
          <w:p w14:paraId="770CED4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Philippines</w:t>
            </w:r>
          </w:p>
        </w:tc>
        <w:tc>
          <w:tcPr>
            <w:tcW w:w="980" w:type="dxa"/>
            <w:shd w:val="clear" w:color="auto" w:fill="auto"/>
            <w:noWrap/>
            <w:vAlign w:val="bottom"/>
            <w:hideMark/>
          </w:tcPr>
          <w:p w14:paraId="45F6F4F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35.8</w:t>
            </w:r>
          </w:p>
        </w:tc>
        <w:tc>
          <w:tcPr>
            <w:tcW w:w="980" w:type="dxa"/>
            <w:shd w:val="clear" w:color="auto" w:fill="auto"/>
            <w:noWrap/>
            <w:vAlign w:val="bottom"/>
            <w:hideMark/>
          </w:tcPr>
          <w:p w14:paraId="2E1F6D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36.3</w:t>
            </w:r>
          </w:p>
        </w:tc>
        <w:tc>
          <w:tcPr>
            <w:tcW w:w="980" w:type="dxa"/>
            <w:shd w:val="clear" w:color="auto" w:fill="auto"/>
            <w:noWrap/>
            <w:vAlign w:val="bottom"/>
            <w:hideMark/>
          </w:tcPr>
          <w:p w14:paraId="06BFABE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36.3</w:t>
            </w:r>
          </w:p>
        </w:tc>
        <w:tc>
          <w:tcPr>
            <w:tcW w:w="980" w:type="dxa"/>
            <w:shd w:val="clear" w:color="auto" w:fill="auto"/>
            <w:noWrap/>
            <w:vAlign w:val="bottom"/>
            <w:hideMark/>
          </w:tcPr>
          <w:p w14:paraId="0232111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36.6</w:t>
            </w:r>
          </w:p>
        </w:tc>
        <w:tc>
          <w:tcPr>
            <w:tcW w:w="980" w:type="dxa"/>
            <w:shd w:val="clear" w:color="auto" w:fill="auto"/>
            <w:noWrap/>
            <w:vAlign w:val="bottom"/>
            <w:hideMark/>
          </w:tcPr>
          <w:p w14:paraId="55C648D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37.4</w:t>
            </w:r>
          </w:p>
        </w:tc>
        <w:tc>
          <w:tcPr>
            <w:tcW w:w="980" w:type="dxa"/>
            <w:shd w:val="clear" w:color="auto" w:fill="auto"/>
            <w:noWrap/>
            <w:vAlign w:val="bottom"/>
            <w:hideMark/>
          </w:tcPr>
          <w:p w14:paraId="32E638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38.1</w:t>
            </w:r>
          </w:p>
        </w:tc>
        <w:tc>
          <w:tcPr>
            <w:tcW w:w="980" w:type="dxa"/>
            <w:shd w:val="clear" w:color="auto" w:fill="auto"/>
            <w:noWrap/>
            <w:vAlign w:val="bottom"/>
            <w:hideMark/>
          </w:tcPr>
          <w:p w14:paraId="4508EA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38.4</w:t>
            </w:r>
          </w:p>
        </w:tc>
      </w:tr>
      <w:tr w:rsidR="00F90EF6" w:rsidRPr="005F2432" w14:paraId="086DF594" w14:textId="77777777" w:rsidTr="00F90EF6">
        <w:trPr>
          <w:trHeight w:val="288"/>
        </w:trPr>
        <w:tc>
          <w:tcPr>
            <w:tcW w:w="2170" w:type="dxa"/>
            <w:shd w:val="clear" w:color="auto" w:fill="auto"/>
            <w:noWrap/>
            <w:vAlign w:val="bottom"/>
            <w:hideMark/>
          </w:tcPr>
          <w:p w14:paraId="7C92B9F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Portugal</w:t>
            </w:r>
          </w:p>
        </w:tc>
        <w:tc>
          <w:tcPr>
            <w:tcW w:w="980" w:type="dxa"/>
            <w:shd w:val="clear" w:color="auto" w:fill="auto"/>
            <w:noWrap/>
            <w:vAlign w:val="bottom"/>
            <w:hideMark/>
          </w:tcPr>
          <w:p w14:paraId="23F47B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49.0</w:t>
            </w:r>
          </w:p>
        </w:tc>
        <w:tc>
          <w:tcPr>
            <w:tcW w:w="980" w:type="dxa"/>
            <w:shd w:val="clear" w:color="auto" w:fill="auto"/>
            <w:noWrap/>
            <w:vAlign w:val="bottom"/>
            <w:hideMark/>
          </w:tcPr>
          <w:p w14:paraId="7541B7D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47.8</w:t>
            </w:r>
          </w:p>
        </w:tc>
        <w:tc>
          <w:tcPr>
            <w:tcW w:w="980" w:type="dxa"/>
            <w:shd w:val="clear" w:color="auto" w:fill="auto"/>
            <w:noWrap/>
            <w:vAlign w:val="bottom"/>
            <w:hideMark/>
          </w:tcPr>
          <w:p w14:paraId="753771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48.0</w:t>
            </w:r>
          </w:p>
        </w:tc>
        <w:tc>
          <w:tcPr>
            <w:tcW w:w="980" w:type="dxa"/>
            <w:shd w:val="clear" w:color="auto" w:fill="auto"/>
            <w:noWrap/>
            <w:vAlign w:val="bottom"/>
            <w:hideMark/>
          </w:tcPr>
          <w:p w14:paraId="6B0C07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49.5</w:t>
            </w:r>
          </w:p>
        </w:tc>
        <w:tc>
          <w:tcPr>
            <w:tcW w:w="980" w:type="dxa"/>
            <w:shd w:val="clear" w:color="auto" w:fill="auto"/>
            <w:noWrap/>
            <w:vAlign w:val="bottom"/>
            <w:hideMark/>
          </w:tcPr>
          <w:p w14:paraId="477BA11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50.2</w:t>
            </w:r>
          </w:p>
        </w:tc>
        <w:tc>
          <w:tcPr>
            <w:tcW w:w="980" w:type="dxa"/>
            <w:shd w:val="clear" w:color="auto" w:fill="auto"/>
            <w:noWrap/>
            <w:vAlign w:val="bottom"/>
            <w:hideMark/>
          </w:tcPr>
          <w:p w14:paraId="6CE09A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50.9</w:t>
            </w:r>
          </w:p>
        </w:tc>
        <w:tc>
          <w:tcPr>
            <w:tcW w:w="980" w:type="dxa"/>
            <w:shd w:val="clear" w:color="auto" w:fill="auto"/>
            <w:noWrap/>
            <w:vAlign w:val="bottom"/>
            <w:hideMark/>
          </w:tcPr>
          <w:p w14:paraId="7F9B6B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51.0</w:t>
            </w:r>
          </w:p>
        </w:tc>
      </w:tr>
      <w:tr w:rsidR="00F90EF6" w:rsidRPr="005F2432" w14:paraId="461F9FB8" w14:textId="77777777" w:rsidTr="00F90EF6">
        <w:trPr>
          <w:trHeight w:val="288"/>
        </w:trPr>
        <w:tc>
          <w:tcPr>
            <w:tcW w:w="2170" w:type="dxa"/>
            <w:shd w:val="clear" w:color="auto" w:fill="auto"/>
            <w:noWrap/>
            <w:vAlign w:val="bottom"/>
            <w:hideMark/>
          </w:tcPr>
          <w:p w14:paraId="7D72F05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Qatar</w:t>
            </w:r>
          </w:p>
        </w:tc>
        <w:tc>
          <w:tcPr>
            <w:tcW w:w="980" w:type="dxa"/>
            <w:shd w:val="clear" w:color="auto" w:fill="auto"/>
            <w:noWrap/>
            <w:vAlign w:val="bottom"/>
            <w:hideMark/>
          </w:tcPr>
          <w:p w14:paraId="3D7A9D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29.1</w:t>
            </w:r>
          </w:p>
        </w:tc>
        <w:tc>
          <w:tcPr>
            <w:tcW w:w="980" w:type="dxa"/>
            <w:shd w:val="clear" w:color="auto" w:fill="auto"/>
            <w:noWrap/>
            <w:vAlign w:val="bottom"/>
            <w:hideMark/>
          </w:tcPr>
          <w:p w14:paraId="2407B92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80" w:type="dxa"/>
            <w:shd w:val="clear" w:color="auto" w:fill="auto"/>
            <w:noWrap/>
            <w:vAlign w:val="bottom"/>
            <w:hideMark/>
          </w:tcPr>
          <w:p w14:paraId="5756BC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27.8</w:t>
            </w:r>
          </w:p>
        </w:tc>
        <w:tc>
          <w:tcPr>
            <w:tcW w:w="980" w:type="dxa"/>
            <w:shd w:val="clear" w:color="auto" w:fill="auto"/>
            <w:noWrap/>
            <w:vAlign w:val="bottom"/>
            <w:hideMark/>
          </w:tcPr>
          <w:p w14:paraId="3590F2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24.0</w:t>
            </w:r>
          </w:p>
        </w:tc>
        <w:tc>
          <w:tcPr>
            <w:tcW w:w="980" w:type="dxa"/>
            <w:shd w:val="clear" w:color="auto" w:fill="auto"/>
            <w:noWrap/>
            <w:vAlign w:val="bottom"/>
            <w:hideMark/>
          </w:tcPr>
          <w:p w14:paraId="14B2B33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23.5</w:t>
            </w:r>
          </w:p>
        </w:tc>
        <w:tc>
          <w:tcPr>
            <w:tcW w:w="980" w:type="dxa"/>
            <w:shd w:val="clear" w:color="auto" w:fill="auto"/>
            <w:noWrap/>
            <w:vAlign w:val="bottom"/>
            <w:hideMark/>
          </w:tcPr>
          <w:p w14:paraId="26924C1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22.1</w:t>
            </w:r>
          </w:p>
        </w:tc>
        <w:tc>
          <w:tcPr>
            <w:tcW w:w="980" w:type="dxa"/>
            <w:shd w:val="clear" w:color="auto" w:fill="auto"/>
            <w:noWrap/>
            <w:vAlign w:val="bottom"/>
            <w:hideMark/>
          </w:tcPr>
          <w:p w14:paraId="557D61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22.5</w:t>
            </w:r>
          </w:p>
        </w:tc>
      </w:tr>
      <w:tr w:rsidR="00F90EF6" w:rsidRPr="005F2432" w14:paraId="152CD663" w14:textId="77777777" w:rsidTr="00F90EF6">
        <w:trPr>
          <w:trHeight w:val="288"/>
        </w:trPr>
        <w:tc>
          <w:tcPr>
            <w:tcW w:w="2170" w:type="dxa"/>
            <w:shd w:val="clear" w:color="auto" w:fill="auto"/>
            <w:noWrap/>
            <w:vAlign w:val="bottom"/>
            <w:hideMark/>
          </w:tcPr>
          <w:p w14:paraId="463F202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Saudi Arabia</w:t>
            </w:r>
          </w:p>
        </w:tc>
        <w:tc>
          <w:tcPr>
            <w:tcW w:w="980" w:type="dxa"/>
            <w:shd w:val="clear" w:color="auto" w:fill="auto"/>
            <w:noWrap/>
            <w:vAlign w:val="bottom"/>
            <w:hideMark/>
          </w:tcPr>
          <w:p w14:paraId="7EC2190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26.4</w:t>
            </w:r>
          </w:p>
        </w:tc>
        <w:tc>
          <w:tcPr>
            <w:tcW w:w="980" w:type="dxa"/>
            <w:shd w:val="clear" w:color="auto" w:fill="auto"/>
            <w:noWrap/>
            <w:vAlign w:val="bottom"/>
            <w:hideMark/>
          </w:tcPr>
          <w:p w14:paraId="774690E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26.7</w:t>
            </w:r>
          </w:p>
        </w:tc>
        <w:tc>
          <w:tcPr>
            <w:tcW w:w="980" w:type="dxa"/>
            <w:shd w:val="clear" w:color="auto" w:fill="auto"/>
            <w:noWrap/>
            <w:vAlign w:val="bottom"/>
            <w:hideMark/>
          </w:tcPr>
          <w:p w14:paraId="693208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27.6</w:t>
            </w:r>
          </w:p>
        </w:tc>
        <w:tc>
          <w:tcPr>
            <w:tcW w:w="980" w:type="dxa"/>
            <w:shd w:val="clear" w:color="auto" w:fill="auto"/>
            <w:noWrap/>
            <w:vAlign w:val="bottom"/>
            <w:hideMark/>
          </w:tcPr>
          <w:p w14:paraId="3F7140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29.0</w:t>
            </w:r>
          </w:p>
        </w:tc>
        <w:tc>
          <w:tcPr>
            <w:tcW w:w="980" w:type="dxa"/>
            <w:shd w:val="clear" w:color="auto" w:fill="auto"/>
            <w:noWrap/>
            <w:vAlign w:val="bottom"/>
            <w:hideMark/>
          </w:tcPr>
          <w:p w14:paraId="76B138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30.1</w:t>
            </w:r>
          </w:p>
        </w:tc>
        <w:tc>
          <w:tcPr>
            <w:tcW w:w="980" w:type="dxa"/>
            <w:shd w:val="clear" w:color="auto" w:fill="auto"/>
            <w:noWrap/>
            <w:vAlign w:val="bottom"/>
            <w:hideMark/>
          </w:tcPr>
          <w:p w14:paraId="07BF8AA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31.0</w:t>
            </w:r>
          </w:p>
        </w:tc>
        <w:tc>
          <w:tcPr>
            <w:tcW w:w="980" w:type="dxa"/>
            <w:shd w:val="clear" w:color="auto" w:fill="auto"/>
            <w:noWrap/>
            <w:vAlign w:val="bottom"/>
            <w:hideMark/>
          </w:tcPr>
          <w:p w14:paraId="5A3743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31.9</w:t>
            </w:r>
          </w:p>
        </w:tc>
      </w:tr>
      <w:tr w:rsidR="00F90EF6" w:rsidRPr="005F2432" w14:paraId="76D4F6B6" w14:textId="77777777" w:rsidTr="00F90EF6">
        <w:trPr>
          <w:trHeight w:val="288"/>
        </w:trPr>
        <w:tc>
          <w:tcPr>
            <w:tcW w:w="2170" w:type="dxa"/>
            <w:shd w:val="clear" w:color="auto" w:fill="auto"/>
            <w:noWrap/>
            <w:vAlign w:val="bottom"/>
            <w:hideMark/>
          </w:tcPr>
          <w:p w14:paraId="74295BD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Senegal</w:t>
            </w:r>
          </w:p>
        </w:tc>
        <w:tc>
          <w:tcPr>
            <w:tcW w:w="980" w:type="dxa"/>
            <w:shd w:val="clear" w:color="auto" w:fill="auto"/>
            <w:noWrap/>
            <w:vAlign w:val="bottom"/>
            <w:hideMark/>
          </w:tcPr>
          <w:p w14:paraId="71B4688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31.1</w:t>
            </w:r>
          </w:p>
        </w:tc>
        <w:tc>
          <w:tcPr>
            <w:tcW w:w="980" w:type="dxa"/>
            <w:shd w:val="clear" w:color="auto" w:fill="auto"/>
            <w:noWrap/>
            <w:vAlign w:val="bottom"/>
            <w:hideMark/>
          </w:tcPr>
          <w:p w14:paraId="311B94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32.1</w:t>
            </w:r>
          </w:p>
        </w:tc>
        <w:tc>
          <w:tcPr>
            <w:tcW w:w="980" w:type="dxa"/>
            <w:shd w:val="clear" w:color="auto" w:fill="auto"/>
            <w:noWrap/>
            <w:vAlign w:val="bottom"/>
            <w:hideMark/>
          </w:tcPr>
          <w:p w14:paraId="0A09DFC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33.4</w:t>
            </w:r>
          </w:p>
        </w:tc>
        <w:tc>
          <w:tcPr>
            <w:tcW w:w="980" w:type="dxa"/>
            <w:shd w:val="clear" w:color="auto" w:fill="auto"/>
            <w:noWrap/>
            <w:vAlign w:val="bottom"/>
            <w:hideMark/>
          </w:tcPr>
          <w:p w14:paraId="37DAA0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34.2</w:t>
            </w:r>
          </w:p>
        </w:tc>
        <w:tc>
          <w:tcPr>
            <w:tcW w:w="980" w:type="dxa"/>
            <w:shd w:val="clear" w:color="auto" w:fill="auto"/>
            <w:noWrap/>
            <w:vAlign w:val="bottom"/>
            <w:hideMark/>
          </w:tcPr>
          <w:p w14:paraId="595E35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34.3</w:t>
            </w:r>
          </w:p>
        </w:tc>
        <w:tc>
          <w:tcPr>
            <w:tcW w:w="980" w:type="dxa"/>
            <w:shd w:val="clear" w:color="auto" w:fill="auto"/>
            <w:noWrap/>
            <w:vAlign w:val="bottom"/>
            <w:hideMark/>
          </w:tcPr>
          <w:p w14:paraId="0E35FB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34.6</w:t>
            </w:r>
          </w:p>
        </w:tc>
        <w:tc>
          <w:tcPr>
            <w:tcW w:w="980" w:type="dxa"/>
            <w:shd w:val="clear" w:color="auto" w:fill="auto"/>
            <w:noWrap/>
            <w:vAlign w:val="bottom"/>
            <w:hideMark/>
          </w:tcPr>
          <w:p w14:paraId="47F400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34.7</w:t>
            </w:r>
          </w:p>
        </w:tc>
      </w:tr>
      <w:tr w:rsidR="00F90EF6" w:rsidRPr="005F2432" w14:paraId="1F9FFD27" w14:textId="77777777" w:rsidTr="00F90EF6">
        <w:trPr>
          <w:trHeight w:val="288"/>
        </w:trPr>
        <w:tc>
          <w:tcPr>
            <w:tcW w:w="2170" w:type="dxa"/>
            <w:shd w:val="clear" w:color="auto" w:fill="auto"/>
            <w:noWrap/>
            <w:vAlign w:val="bottom"/>
            <w:hideMark/>
          </w:tcPr>
          <w:p w14:paraId="6309AA2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South Korea</w:t>
            </w:r>
          </w:p>
        </w:tc>
        <w:tc>
          <w:tcPr>
            <w:tcW w:w="980" w:type="dxa"/>
            <w:shd w:val="clear" w:color="auto" w:fill="auto"/>
            <w:noWrap/>
            <w:vAlign w:val="bottom"/>
            <w:hideMark/>
          </w:tcPr>
          <w:p w14:paraId="04D1E57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46.6</w:t>
            </w:r>
          </w:p>
        </w:tc>
        <w:tc>
          <w:tcPr>
            <w:tcW w:w="980" w:type="dxa"/>
            <w:shd w:val="clear" w:color="auto" w:fill="auto"/>
            <w:noWrap/>
            <w:vAlign w:val="bottom"/>
            <w:hideMark/>
          </w:tcPr>
          <w:p w14:paraId="035C3E9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48.2</w:t>
            </w:r>
          </w:p>
        </w:tc>
        <w:tc>
          <w:tcPr>
            <w:tcW w:w="980" w:type="dxa"/>
            <w:shd w:val="clear" w:color="auto" w:fill="auto"/>
            <w:noWrap/>
            <w:vAlign w:val="bottom"/>
            <w:hideMark/>
          </w:tcPr>
          <w:p w14:paraId="04DA5AE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50.2</w:t>
            </w:r>
          </w:p>
        </w:tc>
        <w:tc>
          <w:tcPr>
            <w:tcW w:w="980" w:type="dxa"/>
            <w:shd w:val="clear" w:color="auto" w:fill="auto"/>
            <w:noWrap/>
            <w:vAlign w:val="bottom"/>
            <w:hideMark/>
          </w:tcPr>
          <w:p w14:paraId="47DE62A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52.5</w:t>
            </w:r>
          </w:p>
        </w:tc>
        <w:tc>
          <w:tcPr>
            <w:tcW w:w="980" w:type="dxa"/>
            <w:shd w:val="clear" w:color="auto" w:fill="auto"/>
            <w:noWrap/>
            <w:vAlign w:val="bottom"/>
            <w:hideMark/>
          </w:tcPr>
          <w:p w14:paraId="397A86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53.8</w:t>
            </w:r>
          </w:p>
        </w:tc>
        <w:tc>
          <w:tcPr>
            <w:tcW w:w="980" w:type="dxa"/>
            <w:shd w:val="clear" w:color="auto" w:fill="auto"/>
            <w:noWrap/>
            <w:vAlign w:val="bottom"/>
            <w:hideMark/>
          </w:tcPr>
          <w:p w14:paraId="2C9983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53.9</w:t>
            </w:r>
          </w:p>
        </w:tc>
        <w:tc>
          <w:tcPr>
            <w:tcW w:w="980" w:type="dxa"/>
            <w:shd w:val="clear" w:color="auto" w:fill="auto"/>
            <w:noWrap/>
            <w:vAlign w:val="bottom"/>
            <w:hideMark/>
          </w:tcPr>
          <w:p w14:paraId="184B66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54.1</w:t>
            </w:r>
          </w:p>
        </w:tc>
      </w:tr>
      <w:tr w:rsidR="00F90EF6" w:rsidRPr="005F2432" w14:paraId="5B29A6E5" w14:textId="77777777" w:rsidTr="00F90EF6">
        <w:trPr>
          <w:trHeight w:val="288"/>
        </w:trPr>
        <w:tc>
          <w:tcPr>
            <w:tcW w:w="2170" w:type="dxa"/>
            <w:shd w:val="clear" w:color="auto" w:fill="auto"/>
            <w:noWrap/>
            <w:vAlign w:val="bottom"/>
            <w:hideMark/>
          </w:tcPr>
          <w:p w14:paraId="57BF739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Spain</w:t>
            </w:r>
          </w:p>
        </w:tc>
        <w:tc>
          <w:tcPr>
            <w:tcW w:w="980" w:type="dxa"/>
            <w:shd w:val="clear" w:color="auto" w:fill="auto"/>
            <w:noWrap/>
            <w:vAlign w:val="bottom"/>
            <w:hideMark/>
          </w:tcPr>
          <w:p w14:paraId="66C271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43.0</w:t>
            </w:r>
          </w:p>
        </w:tc>
        <w:tc>
          <w:tcPr>
            <w:tcW w:w="980" w:type="dxa"/>
            <w:shd w:val="clear" w:color="auto" w:fill="auto"/>
            <w:noWrap/>
            <w:vAlign w:val="bottom"/>
            <w:hideMark/>
          </w:tcPr>
          <w:p w14:paraId="4C8628F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44.9</w:t>
            </w:r>
          </w:p>
        </w:tc>
        <w:tc>
          <w:tcPr>
            <w:tcW w:w="980" w:type="dxa"/>
            <w:shd w:val="clear" w:color="auto" w:fill="auto"/>
            <w:noWrap/>
            <w:vAlign w:val="bottom"/>
            <w:hideMark/>
          </w:tcPr>
          <w:p w14:paraId="51DE07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46.2</w:t>
            </w:r>
          </w:p>
        </w:tc>
        <w:tc>
          <w:tcPr>
            <w:tcW w:w="980" w:type="dxa"/>
            <w:shd w:val="clear" w:color="auto" w:fill="auto"/>
            <w:noWrap/>
            <w:vAlign w:val="bottom"/>
            <w:hideMark/>
          </w:tcPr>
          <w:p w14:paraId="4DE525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47.1</w:t>
            </w:r>
          </w:p>
        </w:tc>
        <w:tc>
          <w:tcPr>
            <w:tcW w:w="980" w:type="dxa"/>
            <w:shd w:val="clear" w:color="auto" w:fill="auto"/>
            <w:noWrap/>
            <w:vAlign w:val="bottom"/>
            <w:hideMark/>
          </w:tcPr>
          <w:p w14:paraId="6AD2751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48.0</w:t>
            </w:r>
          </w:p>
        </w:tc>
        <w:tc>
          <w:tcPr>
            <w:tcW w:w="980" w:type="dxa"/>
            <w:shd w:val="clear" w:color="auto" w:fill="auto"/>
            <w:noWrap/>
            <w:vAlign w:val="bottom"/>
            <w:hideMark/>
          </w:tcPr>
          <w:p w14:paraId="26E1FA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49.4</w:t>
            </w:r>
          </w:p>
        </w:tc>
        <w:tc>
          <w:tcPr>
            <w:tcW w:w="980" w:type="dxa"/>
            <w:shd w:val="clear" w:color="auto" w:fill="auto"/>
            <w:noWrap/>
            <w:vAlign w:val="bottom"/>
            <w:hideMark/>
          </w:tcPr>
          <w:p w14:paraId="4648351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49.2</w:t>
            </w:r>
          </w:p>
        </w:tc>
      </w:tr>
      <w:tr w:rsidR="00F90EF6" w:rsidRPr="005F2432" w14:paraId="0165CD08" w14:textId="77777777" w:rsidTr="00F90EF6">
        <w:trPr>
          <w:trHeight w:val="288"/>
        </w:trPr>
        <w:tc>
          <w:tcPr>
            <w:tcW w:w="2170" w:type="dxa"/>
            <w:shd w:val="clear" w:color="auto" w:fill="auto"/>
            <w:noWrap/>
            <w:vAlign w:val="bottom"/>
            <w:hideMark/>
          </w:tcPr>
          <w:p w14:paraId="67F47C7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Suriname</w:t>
            </w:r>
          </w:p>
        </w:tc>
        <w:tc>
          <w:tcPr>
            <w:tcW w:w="980" w:type="dxa"/>
            <w:shd w:val="clear" w:color="auto" w:fill="auto"/>
            <w:noWrap/>
            <w:vAlign w:val="bottom"/>
            <w:hideMark/>
          </w:tcPr>
          <w:p w14:paraId="295833A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32.3</w:t>
            </w:r>
          </w:p>
        </w:tc>
        <w:tc>
          <w:tcPr>
            <w:tcW w:w="980" w:type="dxa"/>
            <w:shd w:val="clear" w:color="auto" w:fill="auto"/>
            <w:noWrap/>
            <w:vAlign w:val="bottom"/>
            <w:hideMark/>
          </w:tcPr>
          <w:p w14:paraId="37C1832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35.4</w:t>
            </w:r>
          </w:p>
        </w:tc>
        <w:tc>
          <w:tcPr>
            <w:tcW w:w="980" w:type="dxa"/>
            <w:shd w:val="clear" w:color="auto" w:fill="auto"/>
            <w:noWrap/>
            <w:vAlign w:val="bottom"/>
            <w:hideMark/>
          </w:tcPr>
          <w:p w14:paraId="15D0421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36.2</w:t>
            </w:r>
          </w:p>
        </w:tc>
        <w:tc>
          <w:tcPr>
            <w:tcW w:w="980" w:type="dxa"/>
            <w:shd w:val="clear" w:color="auto" w:fill="auto"/>
            <w:noWrap/>
            <w:vAlign w:val="bottom"/>
            <w:hideMark/>
          </w:tcPr>
          <w:p w14:paraId="718409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36.5</w:t>
            </w:r>
          </w:p>
        </w:tc>
        <w:tc>
          <w:tcPr>
            <w:tcW w:w="980" w:type="dxa"/>
            <w:shd w:val="clear" w:color="auto" w:fill="auto"/>
            <w:noWrap/>
            <w:vAlign w:val="bottom"/>
            <w:hideMark/>
          </w:tcPr>
          <w:p w14:paraId="7161E71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36.1</w:t>
            </w:r>
          </w:p>
        </w:tc>
        <w:tc>
          <w:tcPr>
            <w:tcW w:w="980" w:type="dxa"/>
            <w:shd w:val="clear" w:color="auto" w:fill="auto"/>
            <w:noWrap/>
            <w:vAlign w:val="bottom"/>
            <w:hideMark/>
          </w:tcPr>
          <w:p w14:paraId="53EBE1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w:t>
            </w:r>
          </w:p>
        </w:tc>
        <w:tc>
          <w:tcPr>
            <w:tcW w:w="980" w:type="dxa"/>
            <w:shd w:val="clear" w:color="auto" w:fill="auto"/>
            <w:noWrap/>
            <w:vAlign w:val="bottom"/>
            <w:hideMark/>
          </w:tcPr>
          <w:p w14:paraId="1B28A59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35.8</w:t>
            </w:r>
          </w:p>
        </w:tc>
      </w:tr>
      <w:tr w:rsidR="00F90EF6" w:rsidRPr="005F2432" w14:paraId="2711D727" w14:textId="77777777" w:rsidTr="00F90EF6">
        <w:trPr>
          <w:trHeight w:val="288"/>
        </w:trPr>
        <w:tc>
          <w:tcPr>
            <w:tcW w:w="2170" w:type="dxa"/>
            <w:shd w:val="clear" w:color="auto" w:fill="auto"/>
            <w:noWrap/>
            <w:vAlign w:val="bottom"/>
            <w:hideMark/>
          </w:tcPr>
          <w:p w14:paraId="3977555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Trinidad and Tobago</w:t>
            </w:r>
          </w:p>
        </w:tc>
        <w:tc>
          <w:tcPr>
            <w:tcW w:w="980" w:type="dxa"/>
            <w:shd w:val="clear" w:color="auto" w:fill="auto"/>
            <w:noWrap/>
            <w:vAlign w:val="bottom"/>
            <w:hideMark/>
          </w:tcPr>
          <w:p w14:paraId="3211D5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37.4</w:t>
            </w:r>
          </w:p>
        </w:tc>
        <w:tc>
          <w:tcPr>
            <w:tcW w:w="980" w:type="dxa"/>
            <w:shd w:val="clear" w:color="auto" w:fill="auto"/>
            <w:noWrap/>
            <w:vAlign w:val="bottom"/>
            <w:hideMark/>
          </w:tcPr>
          <w:p w14:paraId="713C68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39.9</w:t>
            </w:r>
          </w:p>
        </w:tc>
        <w:tc>
          <w:tcPr>
            <w:tcW w:w="980" w:type="dxa"/>
            <w:shd w:val="clear" w:color="auto" w:fill="auto"/>
            <w:noWrap/>
            <w:vAlign w:val="bottom"/>
            <w:hideMark/>
          </w:tcPr>
          <w:p w14:paraId="359279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39.8</w:t>
            </w:r>
          </w:p>
        </w:tc>
        <w:tc>
          <w:tcPr>
            <w:tcW w:w="980" w:type="dxa"/>
            <w:shd w:val="clear" w:color="auto" w:fill="auto"/>
            <w:noWrap/>
            <w:vAlign w:val="bottom"/>
            <w:hideMark/>
          </w:tcPr>
          <w:p w14:paraId="4F4E29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38.1</w:t>
            </w:r>
          </w:p>
        </w:tc>
        <w:tc>
          <w:tcPr>
            <w:tcW w:w="980" w:type="dxa"/>
            <w:shd w:val="clear" w:color="auto" w:fill="auto"/>
            <w:noWrap/>
            <w:vAlign w:val="bottom"/>
            <w:hideMark/>
          </w:tcPr>
          <w:p w14:paraId="049F04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36.0</w:t>
            </w:r>
          </w:p>
        </w:tc>
        <w:tc>
          <w:tcPr>
            <w:tcW w:w="980" w:type="dxa"/>
            <w:shd w:val="clear" w:color="auto" w:fill="auto"/>
            <w:noWrap/>
            <w:vAlign w:val="bottom"/>
            <w:hideMark/>
          </w:tcPr>
          <w:p w14:paraId="636F85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35.0</w:t>
            </w:r>
          </w:p>
        </w:tc>
        <w:tc>
          <w:tcPr>
            <w:tcW w:w="980" w:type="dxa"/>
            <w:shd w:val="clear" w:color="auto" w:fill="auto"/>
            <w:noWrap/>
            <w:vAlign w:val="bottom"/>
            <w:hideMark/>
          </w:tcPr>
          <w:p w14:paraId="486007A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35.4</w:t>
            </w:r>
          </w:p>
        </w:tc>
      </w:tr>
      <w:tr w:rsidR="00F90EF6" w:rsidRPr="005F2432" w14:paraId="4F8188E6" w14:textId="77777777" w:rsidTr="00F90EF6">
        <w:trPr>
          <w:trHeight w:val="288"/>
        </w:trPr>
        <w:tc>
          <w:tcPr>
            <w:tcW w:w="2170" w:type="dxa"/>
            <w:shd w:val="clear" w:color="auto" w:fill="auto"/>
            <w:noWrap/>
            <w:vAlign w:val="bottom"/>
            <w:hideMark/>
          </w:tcPr>
          <w:p w14:paraId="7277ABF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Arab Emirates</w:t>
            </w:r>
          </w:p>
        </w:tc>
        <w:tc>
          <w:tcPr>
            <w:tcW w:w="980" w:type="dxa"/>
            <w:shd w:val="clear" w:color="auto" w:fill="auto"/>
            <w:noWrap/>
            <w:vAlign w:val="bottom"/>
            <w:hideMark/>
          </w:tcPr>
          <w:p w14:paraId="740CF0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30.2</w:t>
            </w:r>
          </w:p>
        </w:tc>
        <w:tc>
          <w:tcPr>
            <w:tcW w:w="980" w:type="dxa"/>
            <w:shd w:val="clear" w:color="auto" w:fill="auto"/>
            <w:noWrap/>
            <w:vAlign w:val="bottom"/>
            <w:hideMark/>
          </w:tcPr>
          <w:p w14:paraId="2F7093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30.2</w:t>
            </w:r>
          </w:p>
        </w:tc>
        <w:tc>
          <w:tcPr>
            <w:tcW w:w="980" w:type="dxa"/>
            <w:shd w:val="clear" w:color="auto" w:fill="auto"/>
            <w:noWrap/>
            <w:vAlign w:val="bottom"/>
            <w:hideMark/>
          </w:tcPr>
          <w:p w14:paraId="0CE083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28.3</w:t>
            </w:r>
          </w:p>
        </w:tc>
        <w:tc>
          <w:tcPr>
            <w:tcW w:w="980" w:type="dxa"/>
            <w:shd w:val="clear" w:color="auto" w:fill="auto"/>
            <w:noWrap/>
            <w:vAlign w:val="bottom"/>
            <w:hideMark/>
          </w:tcPr>
          <w:p w14:paraId="1C14C3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30.7</w:t>
            </w:r>
          </w:p>
        </w:tc>
        <w:tc>
          <w:tcPr>
            <w:tcW w:w="980" w:type="dxa"/>
            <w:shd w:val="clear" w:color="auto" w:fill="auto"/>
            <w:noWrap/>
            <w:vAlign w:val="bottom"/>
            <w:hideMark/>
          </w:tcPr>
          <w:p w14:paraId="6397B0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40.5</w:t>
            </w:r>
          </w:p>
        </w:tc>
        <w:tc>
          <w:tcPr>
            <w:tcW w:w="980" w:type="dxa"/>
            <w:shd w:val="clear" w:color="auto" w:fill="auto"/>
            <w:noWrap/>
            <w:vAlign w:val="bottom"/>
            <w:hideMark/>
          </w:tcPr>
          <w:p w14:paraId="4D4FD0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49.0</w:t>
            </w:r>
          </w:p>
        </w:tc>
        <w:tc>
          <w:tcPr>
            <w:tcW w:w="980" w:type="dxa"/>
            <w:shd w:val="clear" w:color="auto" w:fill="auto"/>
            <w:noWrap/>
            <w:vAlign w:val="bottom"/>
            <w:hideMark/>
          </w:tcPr>
          <w:p w14:paraId="0A0DD3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49.3</w:t>
            </w:r>
          </w:p>
        </w:tc>
      </w:tr>
      <w:tr w:rsidR="00F90EF6" w:rsidRPr="005F2432" w14:paraId="5530CD71" w14:textId="77777777" w:rsidTr="00F90EF6">
        <w:trPr>
          <w:trHeight w:val="288"/>
        </w:trPr>
        <w:tc>
          <w:tcPr>
            <w:tcW w:w="2170" w:type="dxa"/>
            <w:shd w:val="clear" w:color="auto" w:fill="auto"/>
            <w:noWrap/>
            <w:vAlign w:val="bottom"/>
            <w:hideMark/>
          </w:tcPr>
          <w:p w14:paraId="376DCE1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Kingdom</w:t>
            </w:r>
          </w:p>
        </w:tc>
        <w:tc>
          <w:tcPr>
            <w:tcW w:w="980" w:type="dxa"/>
            <w:shd w:val="clear" w:color="auto" w:fill="auto"/>
            <w:noWrap/>
            <w:vAlign w:val="bottom"/>
            <w:hideMark/>
          </w:tcPr>
          <w:p w14:paraId="0A8785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46.3</w:t>
            </w:r>
          </w:p>
        </w:tc>
        <w:tc>
          <w:tcPr>
            <w:tcW w:w="980" w:type="dxa"/>
            <w:shd w:val="clear" w:color="auto" w:fill="auto"/>
            <w:noWrap/>
            <w:vAlign w:val="bottom"/>
            <w:hideMark/>
          </w:tcPr>
          <w:p w14:paraId="0C1FD80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46.2</w:t>
            </w:r>
          </w:p>
        </w:tc>
        <w:tc>
          <w:tcPr>
            <w:tcW w:w="980" w:type="dxa"/>
            <w:shd w:val="clear" w:color="auto" w:fill="auto"/>
            <w:noWrap/>
            <w:vAlign w:val="bottom"/>
            <w:hideMark/>
          </w:tcPr>
          <w:p w14:paraId="3CAE3A8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45.3</w:t>
            </w:r>
          </w:p>
        </w:tc>
        <w:tc>
          <w:tcPr>
            <w:tcW w:w="980" w:type="dxa"/>
            <w:shd w:val="clear" w:color="auto" w:fill="auto"/>
            <w:noWrap/>
            <w:vAlign w:val="bottom"/>
            <w:hideMark/>
          </w:tcPr>
          <w:p w14:paraId="03087F0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43.9</w:t>
            </w:r>
          </w:p>
        </w:tc>
        <w:tc>
          <w:tcPr>
            <w:tcW w:w="980" w:type="dxa"/>
            <w:shd w:val="clear" w:color="auto" w:fill="auto"/>
            <w:noWrap/>
            <w:vAlign w:val="bottom"/>
            <w:hideMark/>
          </w:tcPr>
          <w:p w14:paraId="77FCE5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43.5</w:t>
            </w:r>
          </w:p>
        </w:tc>
        <w:tc>
          <w:tcPr>
            <w:tcW w:w="980" w:type="dxa"/>
            <w:shd w:val="clear" w:color="auto" w:fill="auto"/>
            <w:noWrap/>
            <w:vAlign w:val="bottom"/>
            <w:hideMark/>
          </w:tcPr>
          <w:p w14:paraId="3C045DB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43.8</w:t>
            </w:r>
          </w:p>
        </w:tc>
        <w:tc>
          <w:tcPr>
            <w:tcW w:w="980" w:type="dxa"/>
            <w:shd w:val="clear" w:color="auto" w:fill="auto"/>
            <w:noWrap/>
            <w:vAlign w:val="bottom"/>
            <w:hideMark/>
          </w:tcPr>
          <w:p w14:paraId="0E8D13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43.8</w:t>
            </w:r>
          </w:p>
        </w:tc>
      </w:tr>
    </w:tbl>
    <w:p w14:paraId="4C4642A3" w14:textId="77777777" w:rsidR="00F90EF6" w:rsidRPr="005F2432" w:rsidRDefault="00F90EF6" w:rsidP="00F90EF6">
      <w:pPr>
        <w:ind w:right="-630"/>
        <w:rPr>
          <w:rFonts w:cstheme="minorHAnsi"/>
        </w:rPr>
      </w:pPr>
    </w:p>
    <w:p w14:paraId="3E775835" w14:textId="77777777" w:rsidR="00F90EF6" w:rsidRPr="005F2432" w:rsidRDefault="00F90EF6" w:rsidP="00F90EF6">
      <w:pPr>
        <w:rPr>
          <w:rFonts w:cstheme="minorHAnsi"/>
        </w:rPr>
      </w:pPr>
      <w:r w:rsidRPr="005F2432">
        <w:rPr>
          <w:rFonts w:cstheme="minorHAnsi"/>
        </w:rPr>
        <w:br w:type="page"/>
      </w:r>
    </w:p>
    <w:p w14:paraId="037FBFCD" w14:textId="7D07928E" w:rsidR="00F90EF6" w:rsidRPr="005F2432" w:rsidRDefault="00F90EF6" w:rsidP="006311A6">
      <w:pPr>
        <w:pStyle w:val="Caption"/>
        <w:rPr>
          <w:rFonts w:cstheme="minorHAnsi"/>
        </w:rPr>
      </w:pPr>
    </w:p>
    <w:p w14:paraId="006885FD" w14:textId="41BDEA29" w:rsidR="000F37E8" w:rsidRPr="005F2432" w:rsidRDefault="000F37E8" w:rsidP="006311A6">
      <w:pPr>
        <w:pStyle w:val="Caption"/>
        <w:rPr>
          <w:rFonts w:cstheme="minorHAnsi"/>
        </w:rPr>
      </w:pPr>
      <w:bookmarkStart w:id="216" w:name="_Ref10710460"/>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5</w:t>
      </w:r>
      <w:r w:rsidRPr="005F2432">
        <w:rPr>
          <w:rFonts w:cstheme="minorHAnsi"/>
        </w:rPr>
        <w:fldChar w:fldCharType="end"/>
      </w:r>
      <w:bookmarkEnd w:id="216"/>
      <w:r w:rsidRPr="005F2432">
        <w:rPr>
          <w:rFonts w:cstheme="minorHAnsi"/>
        </w:rPr>
        <w:t>: Deaths attributable to diet low in seafood omega 3 fatty acids, 1990-2017 (Global Burden of Disease 2017)</w:t>
      </w:r>
    </w:p>
    <w:tbl>
      <w:tblPr>
        <w:tblW w:w="8890" w:type="dxa"/>
        <w:tblBorders>
          <w:top w:val="single" w:sz="4" w:space="0" w:color="auto"/>
          <w:bottom w:val="single" w:sz="4" w:space="0" w:color="auto"/>
          <w:insideH w:val="single" w:sz="4" w:space="0" w:color="auto"/>
        </w:tblBorders>
        <w:tblLook w:val="04A0" w:firstRow="1" w:lastRow="0" w:firstColumn="1" w:lastColumn="0" w:noHBand="0" w:noVBand="1"/>
      </w:tblPr>
      <w:tblGrid>
        <w:gridCol w:w="2170"/>
        <w:gridCol w:w="960"/>
        <w:gridCol w:w="960"/>
        <w:gridCol w:w="960"/>
        <w:gridCol w:w="960"/>
        <w:gridCol w:w="960"/>
        <w:gridCol w:w="960"/>
        <w:gridCol w:w="960"/>
      </w:tblGrid>
      <w:tr w:rsidR="00F90EF6" w:rsidRPr="005F2432" w14:paraId="13C10226" w14:textId="77777777" w:rsidTr="00F90EF6">
        <w:trPr>
          <w:trHeight w:val="288"/>
        </w:trPr>
        <w:tc>
          <w:tcPr>
            <w:tcW w:w="2170" w:type="dxa"/>
            <w:vMerge w:val="restart"/>
            <w:shd w:val="clear" w:color="auto" w:fill="F2F2F2" w:themeFill="background1" w:themeFillShade="F2"/>
            <w:noWrap/>
            <w:vAlign w:val="center"/>
          </w:tcPr>
          <w:p w14:paraId="56EDC714" w14:textId="77777777" w:rsidR="00F90EF6" w:rsidRPr="005F2432" w:rsidRDefault="00F90EF6" w:rsidP="00F90EF6">
            <w:pPr>
              <w:spacing w:after="0" w:line="240" w:lineRule="auto"/>
              <w:rPr>
                <w:rFonts w:eastAsia="Times New Roman" w:cstheme="minorHAnsi"/>
                <w:b/>
                <w:bCs/>
                <w:lang w:val="en-US"/>
              </w:rPr>
            </w:pPr>
            <w:r w:rsidRPr="005F2432">
              <w:rPr>
                <w:rFonts w:eastAsia="Times New Roman" w:cstheme="minorHAnsi"/>
                <w:b/>
                <w:bCs/>
                <w:lang w:val="en-US"/>
              </w:rPr>
              <w:t>Country</w:t>
            </w:r>
          </w:p>
        </w:tc>
        <w:tc>
          <w:tcPr>
            <w:tcW w:w="6720" w:type="dxa"/>
            <w:gridSpan w:val="7"/>
            <w:shd w:val="clear" w:color="auto" w:fill="F2F2F2" w:themeFill="background1" w:themeFillShade="F2"/>
            <w:noWrap/>
            <w:vAlign w:val="bottom"/>
          </w:tcPr>
          <w:p w14:paraId="7AFB3F86"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Year</w:t>
            </w:r>
          </w:p>
        </w:tc>
      </w:tr>
      <w:tr w:rsidR="00F90EF6" w:rsidRPr="005F2432" w14:paraId="6F857B77" w14:textId="77777777" w:rsidTr="00F90EF6">
        <w:trPr>
          <w:trHeight w:val="288"/>
        </w:trPr>
        <w:tc>
          <w:tcPr>
            <w:tcW w:w="2170" w:type="dxa"/>
            <w:vMerge/>
            <w:shd w:val="clear" w:color="auto" w:fill="F2F2F2" w:themeFill="background1" w:themeFillShade="F2"/>
            <w:noWrap/>
            <w:vAlign w:val="bottom"/>
            <w:hideMark/>
          </w:tcPr>
          <w:p w14:paraId="6E7C390E" w14:textId="77777777" w:rsidR="00F90EF6" w:rsidRPr="005F2432" w:rsidRDefault="00F90EF6" w:rsidP="00F90EF6">
            <w:pPr>
              <w:spacing w:after="0" w:line="240" w:lineRule="auto"/>
              <w:rPr>
                <w:rFonts w:eastAsia="Times New Roman" w:cstheme="minorHAnsi"/>
                <w:b/>
                <w:bCs/>
                <w:lang w:val="en-US"/>
              </w:rPr>
            </w:pPr>
          </w:p>
        </w:tc>
        <w:tc>
          <w:tcPr>
            <w:tcW w:w="960" w:type="dxa"/>
            <w:shd w:val="clear" w:color="auto" w:fill="F2F2F2" w:themeFill="background1" w:themeFillShade="F2"/>
            <w:noWrap/>
            <w:vAlign w:val="bottom"/>
            <w:hideMark/>
          </w:tcPr>
          <w:p w14:paraId="2EA5B257"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1990</w:t>
            </w:r>
          </w:p>
        </w:tc>
        <w:tc>
          <w:tcPr>
            <w:tcW w:w="960" w:type="dxa"/>
            <w:shd w:val="clear" w:color="auto" w:fill="F2F2F2" w:themeFill="background1" w:themeFillShade="F2"/>
            <w:noWrap/>
            <w:vAlign w:val="bottom"/>
            <w:hideMark/>
          </w:tcPr>
          <w:p w14:paraId="25B78EF2"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1995</w:t>
            </w:r>
          </w:p>
        </w:tc>
        <w:tc>
          <w:tcPr>
            <w:tcW w:w="960" w:type="dxa"/>
            <w:shd w:val="clear" w:color="auto" w:fill="F2F2F2" w:themeFill="background1" w:themeFillShade="F2"/>
            <w:noWrap/>
            <w:vAlign w:val="bottom"/>
            <w:hideMark/>
          </w:tcPr>
          <w:p w14:paraId="0DF39D81"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2000</w:t>
            </w:r>
          </w:p>
        </w:tc>
        <w:tc>
          <w:tcPr>
            <w:tcW w:w="960" w:type="dxa"/>
            <w:shd w:val="clear" w:color="auto" w:fill="F2F2F2" w:themeFill="background1" w:themeFillShade="F2"/>
            <w:noWrap/>
            <w:vAlign w:val="bottom"/>
            <w:hideMark/>
          </w:tcPr>
          <w:p w14:paraId="55EE0B32"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2005</w:t>
            </w:r>
          </w:p>
        </w:tc>
        <w:tc>
          <w:tcPr>
            <w:tcW w:w="960" w:type="dxa"/>
            <w:shd w:val="clear" w:color="auto" w:fill="F2F2F2" w:themeFill="background1" w:themeFillShade="F2"/>
            <w:noWrap/>
            <w:vAlign w:val="bottom"/>
            <w:hideMark/>
          </w:tcPr>
          <w:p w14:paraId="283052E2"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2010</w:t>
            </w:r>
          </w:p>
        </w:tc>
        <w:tc>
          <w:tcPr>
            <w:tcW w:w="960" w:type="dxa"/>
            <w:shd w:val="clear" w:color="auto" w:fill="F2F2F2" w:themeFill="background1" w:themeFillShade="F2"/>
            <w:noWrap/>
            <w:vAlign w:val="bottom"/>
            <w:hideMark/>
          </w:tcPr>
          <w:p w14:paraId="60E87A25"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2015</w:t>
            </w:r>
          </w:p>
        </w:tc>
        <w:tc>
          <w:tcPr>
            <w:tcW w:w="960" w:type="dxa"/>
            <w:shd w:val="clear" w:color="auto" w:fill="F2F2F2" w:themeFill="background1" w:themeFillShade="F2"/>
            <w:noWrap/>
            <w:vAlign w:val="bottom"/>
            <w:hideMark/>
          </w:tcPr>
          <w:p w14:paraId="51A2D9AC"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2017</w:t>
            </w:r>
          </w:p>
        </w:tc>
      </w:tr>
      <w:tr w:rsidR="00F90EF6" w:rsidRPr="005F2432" w14:paraId="6880D414" w14:textId="77777777" w:rsidTr="00F90EF6">
        <w:trPr>
          <w:trHeight w:val="288"/>
        </w:trPr>
        <w:tc>
          <w:tcPr>
            <w:tcW w:w="2170" w:type="dxa"/>
            <w:shd w:val="clear" w:color="auto" w:fill="auto"/>
            <w:noWrap/>
            <w:vAlign w:val="center"/>
            <w:hideMark/>
          </w:tcPr>
          <w:p w14:paraId="6EDE783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Albania</w:t>
            </w:r>
          </w:p>
        </w:tc>
        <w:tc>
          <w:tcPr>
            <w:tcW w:w="960" w:type="dxa"/>
            <w:shd w:val="clear" w:color="auto" w:fill="auto"/>
            <w:noWrap/>
            <w:vAlign w:val="center"/>
            <w:hideMark/>
          </w:tcPr>
          <w:p w14:paraId="67B6DD1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542</w:t>
            </w:r>
          </w:p>
        </w:tc>
        <w:tc>
          <w:tcPr>
            <w:tcW w:w="960" w:type="dxa"/>
            <w:shd w:val="clear" w:color="auto" w:fill="auto"/>
            <w:noWrap/>
            <w:vAlign w:val="center"/>
            <w:hideMark/>
          </w:tcPr>
          <w:p w14:paraId="6D4C0EE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537</w:t>
            </w:r>
          </w:p>
        </w:tc>
        <w:tc>
          <w:tcPr>
            <w:tcW w:w="960" w:type="dxa"/>
            <w:shd w:val="clear" w:color="auto" w:fill="auto"/>
            <w:noWrap/>
            <w:vAlign w:val="center"/>
            <w:hideMark/>
          </w:tcPr>
          <w:p w14:paraId="19E5589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632</w:t>
            </w:r>
          </w:p>
        </w:tc>
        <w:tc>
          <w:tcPr>
            <w:tcW w:w="960" w:type="dxa"/>
            <w:shd w:val="clear" w:color="auto" w:fill="auto"/>
            <w:noWrap/>
            <w:vAlign w:val="center"/>
            <w:hideMark/>
          </w:tcPr>
          <w:p w14:paraId="0E845F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743</w:t>
            </w:r>
          </w:p>
        </w:tc>
        <w:tc>
          <w:tcPr>
            <w:tcW w:w="960" w:type="dxa"/>
            <w:shd w:val="clear" w:color="auto" w:fill="auto"/>
            <w:noWrap/>
            <w:vAlign w:val="center"/>
            <w:hideMark/>
          </w:tcPr>
          <w:p w14:paraId="074589F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743</w:t>
            </w:r>
          </w:p>
        </w:tc>
        <w:tc>
          <w:tcPr>
            <w:tcW w:w="960" w:type="dxa"/>
            <w:shd w:val="clear" w:color="auto" w:fill="auto"/>
            <w:noWrap/>
            <w:vAlign w:val="center"/>
            <w:hideMark/>
          </w:tcPr>
          <w:p w14:paraId="11CA79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821</w:t>
            </w:r>
          </w:p>
        </w:tc>
        <w:tc>
          <w:tcPr>
            <w:tcW w:w="960" w:type="dxa"/>
            <w:shd w:val="clear" w:color="auto" w:fill="auto"/>
            <w:noWrap/>
            <w:vAlign w:val="center"/>
            <w:hideMark/>
          </w:tcPr>
          <w:p w14:paraId="1F9314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846</w:t>
            </w:r>
          </w:p>
        </w:tc>
      </w:tr>
      <w:tr w:rsidR="00F90EF6" w:rsidRPr="005F2432" w14:paraId="364C2F18" w14:textId="77777777" w:rsidTr="00F90EF6">
        <w:trPr>
          <w:trHeight w:val="288"/>
        </w:trPr>
        <w:tc>
          <w:tcPr>
            <w:tcW w:w="2170" w:type="dxa"/>
            <w:shd w:val="clear" w:color="auto" w:fill="auto"/>
            <w:noWrap/>
            <w:vAlign w:val="center"/>
            <w:hideMark/>
          </w:tcPr>
          <w:p w14:paraId="3154E81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Algeria</w:t>
            </w:r>
          </w:p>
        </w:tc>
        <w:tc>
          <w:tcPr>
            <w:tcW w:w="960" w:type="dxa"/>
            <w:shd w:val="clear" w:color="auto" w:fill="auto"/>
            <w:noWrap/>
            <w:vAlign w:val="center"/>
            <w:hideMark/>
          </w:tcPr>
          <w:p w14:paraId="2159B3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5,497</w:t>
            </w:r>
          </w:p>
        </w:tc>
        <w:tc>
          <w:tcPr>
            <w:tcW w:w="960" w:type="dxa"/>
            <w:shd w:val="clear" w:color="auto" w:fill="auto"/>
            <w:noWrap/>
            <w:vAlign w:val="center"/>
            <w:hideMark/>
          </w:tcPr>
          <w:p w14:paraId="0946E4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6,038</w:t>
            </w:r>
          </w:p>
        </w:tc>
        <w:tc>
          <w:tcPr>
            <w:tcW w:w="960" w:type="dxa"/>
            <w:shd w:val="clear" w:color="auto" w:fill="auto"/>
            <w:noWrap/>
            <w:vAlign w:val="center"/>
            <w:hideMark/>
          </w:tcPr>
          <w:p w14:paraId="7FA5B2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6,644</w:t>
            </w:r>
          </w:p>
        </w:tc>
        <w:tc>
          <w:tcPr>
            <w:tcW w:w="960" w:type="dxa"/>
            <w:shd w:val="clear" w:color="auto" w:fill="auto"/>
            <w:noWrap/>
            <w:vAlign w:val="center"/>
            <w:hideMark/>
          </w:tcPr>
          <w:p w14:paraId="12CE59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7,034</w:t>
            </w:r>
          </w:p>
        </w:tc>
        <w:tc>
          <w:tcPr>
            <w:tcW w:w="960" w:type="dxa"/>
            <w:shd w:val="clear" w:color="auto" w:fill="auto"/>
            <w:noWrap/>
            <w:vAlign w:val="center"/>
            <w:hideMark/>
          </w:tcPr>
          <w:p w14:paraId="115EE6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7,509</w:t>
            </w:r>
          </w:p>
        </w:tc>
        <w:tc>
          <w:tcPr>
            <w:tcW w:w="960" w:type="dxa"/>
            <w:shd w:val="clear" w:color="auto" w:fill="auto"/>
            <w:noWrap/>
            <w:vAlign w:val="center"/>
            <w:hideMark/>
          </w:tcPr>
          <w:p w14:paraId="00B9A65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8,438</w:t>
            </w:r>
          </w:p>
        </w:tc>
        <w:tc>
          <w:tcPr>
            <w:tcW w:w="960" w:type="dxa"/>
            <w:shd w:val="clear" w:color="auto" w:fill="auto"/>
            <w:noWrap/>
            <w:vAlign w:val="center"/>
            <w:hideMark/>
          </w:tcPr>
          <w:p w14:paraId="6D2EC5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8,810</w:t>
            </w:r>
          </w:p>
        </w:tc>
      </w:tr>
      <w:tr w:rsidR="00F90EF6" w:rsidRPr="005F2432" w14:paraId="067A2674" w14:textId="77777777" w:rsidTr="00F90EF6">
        <w:trPr>
          <w:trHeight w:val="288"/>
        </w:trPr>
        <w:tc>
          <w:tcPr>
            <w:tcW w:w="2170" w:type="dxa"/>
            <w:shd w:val="clear" w:color="auto" w:fill="auto"/>
            <w:noWrap/>
            <w:vAlign w:val="center"/>
            <w:hideMark/>
          </w:tcPr>
          <w:p w14:paraId="23B7770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Angola</w:t>
            </w:r>
          </w:p>
        </w:tc>
        <w:tc>
          <w:tcPr>
            <w:tcW w:w="960" w:type="dxa"/>
            <w:shd w:val="clear" w:color="auto" w:fill="auto"/>
            <w:noWrap/>
            <w:vAlign w:val="center"/>
            <w:hideMark/>
          </w:tcPr>
          <w:p w14:paraId="505DE9B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1,129</w:t>
            </w:r>
          </w:p>
        </w:tc>
        <w:tc>
          <w:tcPr>
            <w:tcW w:w="960" w:type="dxa"/>
            <w:shd w:val="clear" w:color="auto" w:fill="auto"/>
            <w:noWrap/>
            <w:vAlign w:val="center"/>
            <w:hideMark/>
          </w:tcPr>
          <w:p w14:paraId="3DDBBE5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1,319</w:t>
            </w:r>
          </w:p>
        </w:tc>
        <w:tc>
          <w:tcPr>
            <w:tcW w:w="960" w:type="dxa"/>
            <w:shd w:val="clear" w:color="auto" w:fill="auto"/>
            <w:noWrap/>
            <w:vAlign w:val="center"/>
            <w:hideMark/>
          </w:tcPr>
          <w:p w14:paraId="3222C80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1,462</w:t>
            </w:r>
          </w:p>
        </w:tc>
        <w:tc>
          <w:tcPr>
            <w:tcW w:w="960" w:type="dxa"/>
            <w:shd w:val="clear" w:color="auto" w:fill="auto"/>
            <w:noWrap/>
            <w:vAlign w:val="center"/>
            <w:hideMark/>
          </w:tcPr>
          <w:p w14:paraId="7B61ABD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1,505</w:t>
            </w:r>
          </w:p>
        </w:tc>
        <w:tc>
          <w:tcPr>
            <w:tcW w:w="960" w:type="dxa"/>
            <w:shd w:val="clear" w:color="auto" w:fill="auto"/>
            <w:noWrap/>
            <w:vAlign w:val="center"/>
            <w:hideMark/>
          </w:tcPr>
          <w:p w14:paraId="6D0AEA8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1,483</w:t>
            </w:r>
          </w:p>
        </w:tc>
        <w:tc>
          <w:tcPr>
            <w:tcW w:w="960" w:type="dxa"/>
            <w:shd w:val="clear" w:color="auto" w:fill="auto"/>
            <w:noWrap/>
            <w:vAlign w:val="center"/>
            <w:hideMark/>
          </w:tcPr>
          <w:p w14:paraId="56D4A5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1,533</w:t>
            </w:r>
          </w:p>
        </w:tc>
        <w:tc>
          <w:tcPr>
            <w:tcW w:w="960" w:type="dxa"/>
            <w:shd w:val="clear" w:color="auto" w:fill="auto"/>
            <w:noWrap/>
            <w:vAlign w:val="center"/>
            <w:hideMark/>
          </w:tcPr>
          <w:p w14:paraId="36D4382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1,626</w:t>
            </w:r>
          </w:p>
        </w:tc>
      </w:tr>
      <w:tr w:rsidR="00F90EF6" w:rsidRPr="005F2432" w14:paraId="613387B3" w14:textId="77777777" w:rsidTr="00F90EF6">
        <w:trPr>
          <w:trHeight w:val="288"/>
        </w:trPr>
        <w:tc>
          <w:tcPr>
            <w:tcW w:w="2170" w:type="dxa"/>
            <w:shd w:val="clear" w:color="auto" w:fill="auto"/>
            <w:noWrap/>
            <w:vAlign w:val="center"/>
            <w:hideMark/>
          </w:tcPr>
          <w:p w14:paraId="1721E92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Argentina</w:t>
            </w:r>
          </w:p>
        </w:tc>
        <w:tc>
          <w:tcPr>
            <w:tcW w:w="960" w:type="dxa"/>
            <w:shd w:val="clear" w:color="auto" w:fill="auto"/>
            <w:noWrap/>
            <w:vAlign w:val="center"/>
            <w:hideMark/>
          </w:tcPr>
          <w:p w14:paraId="0AFAAC8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6,911</w:t>
            </w:r>
          </w:p>
        </w:tc>
        <w:tc>
          <w:tcPr>
            <w:tcW w:w="960" w:type="dxa"/>
            <w:shd w:val="clear" w:color="auto" w:fill="auto"/>
            <w:noWrap/>
            <w:vAlign w:val="center"/>
            <w:hideMark/>
          </w:tcPr>
          <w:p w14:paraId="4DB885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6,204</w:t>
            </w:r>
          </w:p>
        </w:tc>
        <w:tc>
          <w:tcPr>
            <w:tcW w:w="960" w:type="dxa"/>
            <w:shd w:val="clear" w:color="auto" w:fill="auto"/>
            <w:noWrap/>
            <w:vAlign w:val="center"/>
            <w:hideMark/>
          </w:tcPr>
          <w:p w14:paraId="3AF34C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5,920</w:t>
            </w:r>
          </w:p>
        </w:tc>
        <w:tc>
          <w:tcPr>
            <w:tcW w:w="960" w:type="dxa"/>
            <w:shd w:val="clear" w:color="auto" w:fill="auto"/>
            <w:noWrap/>
            <w:vAlign w:val="center"/>
            <w:hideMark/>
          </w:tcPr>
          <w:p w14:paraId="22D1F5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5,805</w:t>
            </w:r>
          </w:p>
        </w:tc>
        <w:tc>
          <w:tcPr>
            <w:tcW w:w="960" w:type="dxa"/>
            <w:shd w:val="clear" w:color="auto" w:fill="auto"/>
            <w:noWrap/>
            <w:vAlign w:val="center"/>
            <w:hideMark/>
          </w:tcPr>
          <w:p w14:paraId="6BD70D5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5,426</w:t>
            </w:r>
          </w:p>
        </w:tc>
        <w:tc>
          <w:tcPr>
            <w:tcW w:w="960" w:type="dxa"/>
            <w:shd w:val="clear" w:color="auto" w:fill="auto"/>
            <w:noWrap/>
            <w:vAlign w:val="center"/>
            <w:hideMark/>
          </w:tcPr>
          <w:p w14:paraId="34282E1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4,928</w:t>
            </w:r>
          </w:p>
        </w:tc>
        <w:tc>
          <w:tcPr>
            <w:tcW w:w="960" w:type="dxa"/>
            <w:shd w:val="clear" w:color="auto" w:fill="auto"/>
            <w:noWrap/>
            <w:vAlign w:val="center"/>
            <w:hideMark/>
          </w:tcPr>
          <w:p w14:paraId="047D97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5,032</w:t>
            </w:r>
          </w:p>
        </w:tc>
      </w:tr>
      <w:tr w:rsidR="00F90EF6" w:rsidRPr="005F2432" w14:paraId="06516849" w14:textId="77777777" w:rsidTr="00F90EF6">
        <w:trPr>
          <w:trHeight w:val="288"/>
        </w:trPr>
        <w:tc>
          <w:tcPr>
            <w:tcW w:w="2170" w:type="dxa"/>
            <w:shd w:val="clear" w:color="auto" w:fill="auto"/>
            <w:noWrap/>
            <w:vAlign w:val="center"/>
            <w:hideMark/>
          </w:tcPr>
          <w:p w14:paraId="10E9CDE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Australia</w:t>
            </w:r>
          </w:p>
        </w:tc>
        <w:tc>
          <w:tcPr>
            <w:tcW w:w="960" w:type="dxa"/>
            <w:shd w:val="clear" w:color="auto" w:fill="auto"/>
            <w:noWrap/>
            <w:vAlign w:val="center"/>
            <w:hideMark/>
          </w:tcPr>
          <w:p w14:paraId="748CAB4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4,160</w:t>
            </w:r>
          </w:p>
        </w:tc>
        <w:tc>
          <w:tcPr>
            <w:tcW w:w="960" w:type="dxa"/>
            <w:shd w:val="clear" w:color="auto" w:fill="auto"/>
            <w:noWrap/>
            <w:vAlign w:val="center"/>
            <w:hideMark/>
          </w:tcPr>
          <w:p w14:paraId="53946C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3,808</w:t>
            </w:r>
          </w:p>
        </w:tc>
        <w:tc>
          <w:tcPr>
            <w:tcW w:w="960" w:type="dxa"/>
            <w:shd w:val="clear" w:color="auto" w:fill="auto"/>
            <w:noWrap/>
            <w:vAlign w:val="center"/>
            <w:hideMark/>
          </w:tcPr>
          <w:p w14:paraId="00015EA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3,329</w:t>
            </w:r>
          </w:p>
        </w:tc>
        <w:tc>
          <w:tcPr>
            <w:tcW w:w="960" w:type="dxa"/>
            <w:shd w:val="clear" w:color="auto" w:fill="auto"/>
            <w:noWrap/>
            <w:vAlign w:val="center"/>
            <w:hideMark/>
          </w:tcPr>
          <w:p w14:paraId="4F97F3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2,770</w:t>
            </w:r>
          </w:p>
        </w:tc>
        <w:tc>
          <w:tcPr>
            <w:tcW w:w="960" w:type="dxa"/>
            <w:shd w:val="clear" w:color="auto" w:fill="auto"/>
            <w:noWrap/>
            <w:vAlign w:val="center"/>
            <w:hideMark/>
          </w:tcPr>
          <w:p w14:paraId="135D75E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2,525</w:t>
            </w:r>
          </w:p>
        </w:tc>
        <w:tc>
          <w:tcPr>
            <w:tcW w:w="960" w:type="dxa"/>
            <w:shd w:val="clear" w:color="auto" w:fill="auto"/>
            <w:noWrap/>
            <w:vAlign w:val="center"/>
            <w:hideMark/>
          </w:tcPr>
          <w:p w14:paraId="038168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2,503</w:t>
            </w:r>
          </w:p>
        </w:tc>
        <w:tc>
          <w:tcPr>
            <w:tcW w:w="960" w:type="dxa"/>
            <w:shd w:val="clear" w:color="auto" w:fill="auto"/>
            <w:noWrap/>
            <w:vAlign w:val="center"/>
            <w:hideMark/>
          </w:tcPr>
          <w:p w14:paraId="168EFB7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2,692</w:t>
            </w:r>
          </w:p>
        </w:tc>
      </w:tr>
      <w:tr w:rsidR="00F90EF6" w:rsidRPr="005F2432" w14:paraId="62D3866D" w14:textId="77777777" w:rsidTr="00F90EF6">
        <w:trPr>
          <w:trHeight w:val="288"/>
        </w:trPr>
        <w:tc>
          <w:tcPr>
            <w:tcW w:w="2170" w:type="dxa"/>
            <w:shd w:val="clear" w:color="auto" w:fill="auto"/>
            <w:noWrap/>
            <w:vAlign w:val="center"/>
            <w:hideMark/>
          </w:tcPr>
          <w:p w14:paraId="7C1A758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Bangladesh</w:t>
            </w:r>
          </w:p>
        </w:tc>
        <w:tc>
          <w:tcPr>
            <w:tcW w:w="960" w:type="dxa"/>
            <w:shd w:val="clear" w:color="auto" w:fill="auto"/>
            <w:noWrap/>
            <w:vAlign w:val="center"/>
            <w:hideMark/>
          </w:tcPr>
          <w:p w14:paraId="1E1AF6E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6,802</w:t>
            </w:r>
          </w:p>
        </w:tc>
        <w:tc>
          <w:tcPr>
            <w:tcW w:w="960" w:type="dxa"/>
            <w:shd w:val="clear" w:color="auto" w:fill="auto"/>
            <w:noWrap/>
            <w:vAlign w:val="center"/>
            <w:hideMark/>
          </w:tcPr>
          <w:p w14:paraId="0B7E234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6,911</w:t>
            </w:r>
          </w:p>
        </w:tc>
        <w:tc>
          <w:tcPr>
            <w:tcW w:w="960" w:type="dxa"/>
            <w:shd w:val="clear" w:color="auto" w:fill="auto"/>
            <w:noWrap/>
            <w:vAlign w:val="center"/>
            <w:hideMark/>
          </w:tcPr>
          <w:p w14:paraId="011C39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8,918</w:t>
            </w:r>
          </w:p>
        </w:tc>
        <w:tc>
          <w:tcPr>
            <w:tcW w:w="960" w:type="dxa"/>
            <w:shd w:val="clear" w:color="auto" w:fill="auto"/>
            <w:noWrap/>
            <w:vAlign w:val="center"/>
            <w:hideMark/>
          </w:tcPr>
          <w:p w14:paraId="32CB54A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16,543</w:t>
            </w:r>
          </w:p>
        </w:tc>
        <w:tc>
          <w:tcPr>
            <w:tcW w:w="960" w:type="dxa"/>
            <w:shd w:val="clear" w:color="auto" w:fill="auto"/>
            <w:noWrap/>
            <w:vAlign w:val="center"/>
            <w:hideMark/>
          </w:tcPr>
          <w:p w14:paraId="3D7AB5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24,646</w:t>
            </w:r>
          </w:p>
        </w:tc>
        <w:tc>
          <w:tcPr>
            <w:tcW w:w="960" w:type="dxa"/>
            <w:shd w:val="clear" w:color="auto" w:fill="auto"/>
            <w:noWrap/>
            <w:vAlign w:val="center"/>
            <w:hideMark/>
          </w:tcPr>
          <w:p w14:paraId="278DFAA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26,869</w:t>
            </w:r>
          </w:p>
        </w:tc>
        <w:tc>
          <w:tcPr>
            <w:tcW w:w="960" w:type="dxa"/>
            <w:shd w:val="clear" w:color="auto" w:fill="auto"/>
            <w:noWrap/>
            <w:vAlign w:val="center"/>
            <w:hideMark/>
          </w:tcPr>
          <w:p w14:paraId="0CD502A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28,602</w:t>
            </w:r>
          </w:p>
        </w:tc>
      </w:tr>
      <w:tr w:rsidR="00F90EF6" w:rsidRPr="005F2432" w14:paraId="6E7050A1" w14:textId="77777777" w:rsidTr="00F90EF6">
        <w:trPr>
          <w:trHeight w:val="288"/>
        </w:trPr>
        <w:tc>
          <w:tcPr>
            <w:tcW w:w="2170" w:type="dxa"/>
            <w:shd w:val="clear" w:color="auto" w:fill="auto"/>
            <w:noWrap/>
            <w:vAlign w:val="center"/>
            <w:hideMark/>
          </w:tcPr>
          <w:p w14:paraId="67D8E18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Barbados</w:t>
            </w:r>
          </w:p>
        </w:tc>
        <w:tc>
          <w:tcPr>
            <w:tcW w:w="960" w:type="dxa"/>
            <w:shd w:val="clear" w:color="auto" w:fill="auto"/>
            <w:noWrap/>
            <w:vAlign w:val="center"/>
            <w:hideMark/>
          </w:tcPr>
          <w:p w14:paraId="0651FC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w:t>
            </w:r>
          </w:p>
        </w:tc>
        <w:tc>
          <w:tcPr>
            <w:tcW w:w="960" w:type="dxa"/>
            <w:shd w:val="clear" w:color="auto" w:fill="auto"/>
            <w:noWrap/>
            <w:vAlign w:val="center"/>
            <w:hideMark/>
          </w:tcPr>
          <w:p w14:paraId="1246D9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w:t>
            </w:r>
          </w:p>
        </w:tc>
        <w:tc>
          <w:tcPr>
            <w:tcW w:w="960" w:type="dxa"/>
            <w:shd w:val="clear" w:color="auto" w:fill="auto"/>
            <w:noWrap/>
            <w:vAlign w:val="center"/>
            <w:hideMark/>
          </w:tcPr>
          <w:p w14:paraId="431E49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w:t>
            </w:r>
          </w:p>
        </w:tc>
        <w:tc>
          <w:tcPr>
            <w:tcW w:w="960" w:type="dxa"/>
            <w:shd w:val="clear" w:color="auto" w:fill="auto"/>
            <w:noWrap/>
            <w:vAlign w:val="center"/>
            <w:hideMark/>
          </w:tcPr>
          <w:p w14:paraId="7C076C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w:t>
            </w:r>
          </w:p>
        </w:tc>
        <w:tc>
          <w:tcPr>
            <w:tcW w:w="960" w:type="dxa"/>
            <w:shd w:val="clear" w:color="auto" w:fill="auto"/>
            <w:noWrap/>
            <w:vAlign w:val="center"/>
            <w:hideMark/>
          </w:tcPr>
          <w:p w14:paraId="43D795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w:t>
            </w:r>
          </w:p>
        </w:tc>
        <w:tc>
          <w:tcPr>
            <w:tcW w:w="960" w:type="dxa"/>
            <w:shd w:val="clear" w:color="auto" w:fill="auto"/>
            <w:noWrap/>
            <w:vAlign w:val="center"/>
            <w:hideMark/>
          </w:tcPr>
          <w:p w14:paraId="4090F0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w:t>
            </w:r>
          </w:p>
        </w:tc>
        <w:tc>
          <w:tcPr>
            <w:tcW w:w="960" w:type="dxa"/>
            <w:shd w:val="clear" w:color="auto" w:fill="auto"/>
            <w:noWrap/>
            <w:vAlign w:val="center"/>
            <w:hideMark/>
          </w:tcPr>
          <w:p w14:paraId="1370EE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w:t>
            </w:r>
          </w:p>
        </w:tc>
      </w:tr>
      <w:tr w:rsidR="00F90EF6" w:rsidRPr="005F2432" w14:paraId="54C55221" w14:textId="77777777" w:rsidTr="00F90EF6">
        <w:trPr>
          <w:trHeight w:val="288"/>
        </w:trPr>
        <w:tc>
          <w:tcPr>
            <w:tcW w:w="2170" w:type="dxa"/>
            <w:shd w:val="clear" w:color="auto" w:fill="auto"/>
            <w:noWrap/>
            <w:vAlign w:val="center"/>
            <w:hideMark/>
          </w:tcPr>
          <w:p w14:paraId="65D232B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Belize</w:t>
            </w:r>
          </w:p>
        </w:tc>
        <w:tc>
          <w:tcPr>
            <w:tcW w:w="960" w:type="dxa"/>
            <w:shd w:val="clear" w:color="auto" w:fill="auto"/>
            <w:noWrap/>
            <w:vAlign w:val="center"/>
            <w:hideMark/>
          </w:tcPr>
          <w:p w14:paraId="4BF064A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w:t>
            </w:r>
          </w:p>
        </w:tc>
        <w:tc>
          <w:tcPr>
            <w:tcW w:w="960" w:type="dxa"/>
            <w:shd w:val="clear" w:color="auto" w:fill="auto"/>
            <w:noWrap/>
            <w:vAlign w:val="center"/>
            <w:hideMark/>
          </w:tcPr>
          <w:p w14:paraId="60515F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w:t>
            </w:r>
          </w:p>
        </w:tc>
        <w:tc>
          <w:tcPr>
            <w:tcW w:w="960" w:type="dxa"/>
            <w:shd w:val="clear" w:color="auto" w:fill="auto"/>
            <w:noWrap/>
            <w:vAlign w:val="center"/>
            <w:hideMark/>
          </w:tcPr>
          <w:p w14:paraId="2CCEC0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w:t>
            </w:r>
          </w:p>
        </w:tc>
        <w:tc>
          <w:tcPr>
            <w:tcW w:w="960" w:type="dxa"/>
            <w:shd w:val="clear" w:color="auto" w:fill="auto"/>
            <w:noWrap/>
            <w:vAlign w:val="center"/>
            <w:hideMark/>
          </w:tcPr>
          <w:p w14:paraId="12B49D9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w:t>
            </w:r>
          </w:p>
        </w:tc>
        <w:tc>
          <w:tcPr>
            <w:tcW w:w="960" w:type="dxa"/>
            <w:shd w:val="clear" w:color="auto" w:fill="auto"/>
            <w:noWrap/>
            <w:vAlign w:val="center"/>
            <w:hideMark/>
          </w:tcPr>
          <w:p w14:paraId="360DC21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w:t>
            </w:r>
          </w:p>
        </w:tc>
        <w:tc>
          <w:tcPr>
            <w:tcW w:w="960" w:type="dxa"/>
            <w:shd w:val="clear" w:color="auto" w:fill="auto"/>
            <w:noWrap/>
            <w:vAlign w:val="center"/>
            <w:hideMark/>
          </w:tcPr>
          <w:p w14:paraId="48DB638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w:t>
            </w:r>
          </w:p>
        </w:tc>
        <w:tc>
          <w:tcPr>
            <w:tcW w:w="960" w:type="dxa"/>
            <w:shd w:val="clear" w:color="auto" w:fill="auto"/>
            <w:noWrap/>
            <w:vAlign w:val="center"/>
            <w:hideMark/>
          </w:tcPr>
          <w:p w14:paraId="238588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w:t>
            </w:r>
          </w:p>
        </w:tc>
      </w:tr>
      <w:tr w:rsidR="00F90EF6" w:rsidRPr="005F2432" w14:paraId="5DDEBAA4" w14:textId="77777777" w:rsidTr="00F90EF6">
        <w:trPr>
          <w:trHeight w:val="288"/>
        </w:trPr>
        <w:tc>
          <w:tcPr>
            <w:tcW w:w="2170" w:type="dxa"/>
            <w:shd w:val="clear" w:color="auto" w:fill="auto"/>
            <w:noWrap/>
            <w:vAlign w:val="center"/>
            <w:hideMark/>
          </w:tcPr>
          <w:p w14:paraId="30EC8F8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Benin</w:t>
            </w:r>
          </w:p>
        </w:tc>
        <w:tc>
          <w:tcPr>
            <w:tcW w:w="960" w:type="dxa"/>
            <w:shd w:val="clear" w:color="auto" w:fill="auto"/>
            <w:noWrap/>
            <w:vAlign w:val="center"/>
            <w:hideMark/>
          </w:tcPr>
          <w:p w14:paraId="7E4B42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409</w:t>
            </w:r>
          </w:p>
        </w:tc>
        <w:tc>
          <w:tcPr>
            <w:tcW w:w="960" w:type="dxa"/>
            <w:shd w:val="clear" w:color="auto" w:fill="auto"/>
            <w:noWrap/>
            <w:vAlign w:val="center"/>
            <w:hideMark/>
          </w:tcPr>
          <w:p w14:paraId="2844F5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465</w:t>
            </w:r>
          </w:p>
        </w:tc>
        <w:tc>
          <w:tcPr>
            <w:tcW w:w="960" w:type="dxa"/>
            <w:shd w:val="clear" w:color="auto" w:fill="auto"/>
            <w:noWrap/>
            <w:vAlign w:val="center"/>
            <w:hideMark/>
          </w:tcPr>
          <w:p w14:paraId="788B77C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521</w:t>
            </w:r>
          </w:p>
        </w:tc>
        <w:tc>
          <w:tcPr>
            <w:tcW w:w="960" w:type="dxa"/>
            <w:shd w:val="clear" w:color="auto" w:fill="auto"/>
            <w:noWrap/>
            <w:vAlign w:val="center"/>
            <w:hideMark/>
          </w:tcPr>
          <w:p w14:paraId="197F21A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553</w:t>
            </w:r>
          </w:p>
        </w:tc>
        <w:tc>
          <w:tcPr>
            <w:tcW w:w="960" w:type="dxa"/>
            <w:shd w:val="clear" w:color="auto" w:fill="auto"/>
            <w:noWrap/>
            <w:vAlign w:val="center"/>
            <w:hideMark/>
          </w:tcPr>
          <w:p w14:paraId="3D3AD0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599</w:t>
            </w:r>
          </w:p>
        </w:tc>
        <w:tc>
          <w:tcPr>
            <w:tcW w:w="960" w:type="dxa"/>
            <w:shd w:val="clear" w:color="auto" w:fill="auto"/>
            <w:noWrap/>
            <w:vAlign w:val="center"/>
            <w:hideMark/>
          </w:tcPr>
          <w:p w14:paraId="144B2D2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682</w:t>
            </w:r>
          </w:p>
        </w:tc>
        <w:tc>
          <w:tcPr>
            <w:tcW w:w="960" w:type="dxa"/>
            <w:shd w:val="clear" w:color="auto" w:fill="auto"/>
            <w:noWrap/>
            <w:vAlign w:val="center"/>
            <w:hideMark/>
          </w:tcPr>
          <w:p w14:paraId="2310FDA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708</w:t>
            </w:r>
          </w:p>
        </w:tc>
      </w:tr>
      <w:tr w:rsidR="00F90EF6" w:rsidRPr="005F2432" w14:paraId="0BB8C174" w14:textId="77777777" w:rsidTr="00F90EF6">
        <w:trPr>
          <w:trHeight w:val="288"/>
        </w:trPr>
        <w:tc>
          <w:tcPr>
            <w:tcW w:w="2170" w:type="dxa"/>
            <w:shd w:val="clear" w:color="auto" w:fill="auto"/>
            <w:noWrap/>
            <w:vAlign w:val="center"/>
            <w:hideMark/>
          </w:tcPr>
          <w:p w14:paraId="44AB0569" w14:textId="77777777" w:rsidR="00F90EF6" w:rsidRPr="005F2432" w:rsidRDefault="00F90EF6" w:rsidP="00F90EF6">
            <w:pPr>
              <w:spacing w:after="0" w:line="240" w:lineRule="auto"/>
              <w:rPr>
                <w:rFonts w:eastAsia="Times New Roman" w:cstheme="minorHAnsi"/>
                <w:sz w:val="20"/>
                <w:szCs w:val="20"/>
                <w:lang w:val="en-US"/>
              </w:rPr>
            </w:pPr>
            <w:r w:rsidRPr="005F2432">
              <w:rPr>
                <w:rFonts w:eastAsia="Times New Roman" w:cstheme="minorHAnsi"/>
                <w:sz w:val="20"/>
                <w:szCs w:val="20"/>
                <w:lang w:val="en-US"/>
              </w:rPr>
              <w:t>Bosnia and Herzegovina</w:t>
            </w:r>
          </w:p>
        </w:tc>
        <w:tc>
          <w:tcPr>
            <w:tcW w:w="960" w:type="dxa"/>
            <w:shd w:val="clear" w:color="auto" w:fill="auto"/>
            <w:noWrap/>
            <w:vAlign w:val="center"/>
            <w:hideMark/>
          </w:tcPr>
          <w:p w14:paraId="6FFB733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1,505</w:t>
            </w:r>
          </w:p>
        </w:tc>
        <w:tc>
          <w:tcPr>
            <w:tcW w:w="960" w:type="dxa"/>
            <w:shd w:val="clear" w:color="auto" w:fill="auto"/>
            <w:noWrap/>
            <w:vAlign w:val="center"/>
            <w:hideMark/>
          </w:tcPr>
          <w:p w14:paraId="1C7F2E2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1,807</w:t>
            </w:r>
          </w:p>
        </w:tc>
        <w:tc>
          <w:tcPr>
            <w:tcW w:w="960" w:type="dxa"/>
            <w:shd w:val="clear" w:color="auto" w:fill="auto"/>
            <w:noWrap/>
            <w:vAlign w:val="center"/>
            <w:hideMark/>
          </w:tcPr>
          <w:p w14:paraId="5619E0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1,514</w:t>
            </w:r>
          </w:p>
        </w:tc>
        <w:tc>
          <w:tcPr>
            <w:tcW w:w="960" w:type="dxa"/>
            <w:shd w:val="clear" w:color="auto" w:fill="auto"/>
            <w:noWrap/>
            <w:vAlign w:val="center"/>
            <w:hideMark/>
          </w:tcPr>
          <w:p w14:paraId="39D90F7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1,400</w:t>
            </w:r>
          </w:p>
        </w:tc>
        <w:tc>
          <w:tcPr>
            <w:tcW w:w="960" w:type="dxa"/>
            <w:shd w:val="clear" w:color="auto" w:fill="auto"/>
            <w:noWrap/>
            <w:vAlign w:val="center"/>
            <w:hideMark/>
          </w:tcPr>
          <w:p w14:paraId="573251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1,360</w:t>
            </w:r>
          </w:p>
        </w:tc>
        <w:tc>
          <w:tcPr>
            <w:tcW w:w="960" w:type="dxa"/>
            <w:shd w:val="clear" w:color="auto" w:fill="auto"/>
            <w:noWrap/>
            <w:vAlign w:val="center"/>
            <w:hideMark/>
          </w:tcPr>
          <w:p w14:paraId="406C46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1,406</w:t>
            </w:r>
          </w:p>
        </w:tc>
        <w:tc>
          <w:tcPr>
            <w:tcW w:w="960" w:type="dxa"/>
            <w:shd w:val="clear" w:color="auto" w:fill="auto"/>
            <w:noWrap/>
            <w:vAlign w:val="center"/>
            <w:hideMark/>
          </w:tcPr>
          <w:p w14:paraId="14D007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1,391</w:t>
            </w:r>
          </w:p>
        </w:tc>
      </w:tr>
      <w:tr w:rsidR="00F90EF6" w:rsidRPr="005F2432" w14:paraId="5BC68181" w14:textId="77777777" w:rsidTr="00F90EF6">
        <w:trPr>
          <w:trHeight w:val="288"/>
        </w:trPr>
        <w:tc>
          <w:tcPr>
            <w:tcW w:w="2170" w:type="dxa"/>
            <w:shd w:val="clear" w:color="auto" w:fill="auto"/>
            <w:noWrap/>
            <w:vAlign w:val="center"/>
            <w:hideMark/>
          </w:tcPr>
          <w:p w14:paraId="49E23A1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Brazil</w:t>
            </w:r>
          </w:p>
        </w:tc>
        <w:tc>
          <w:tcPr>
            <w:tcW w:w="960" w:type="dxa"/>
            <w:shd w:val="clear" w:color="auto" w:fill="auto"/>
            <w:noWrap/>
            <w:vAlign w:val="center"/>
            <w:hideMark/>
          </w:tcPr>
          <w:p w14:paraId="06DC1C2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21,341</w:t>
            </w:r>
          </w:p>
        </w:tc>
        <w:tc>
          <w:tcPr>
            <w:tcW w:w="960" w:type="dxa"/>
            <w:shd w:val="clear" w:color="auto" w:fill="auto"/>
            <w:noWrap/>
            <w:vAlign w:val="center"/>
            <w:hideMark/>
          </w:tcPr>
          <w:p w14:paraId="45304D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19,898</w:t>
            </w:r>
          </w:p>
        </w:tc>
        <w:tc>
          <w:tcPr>
            <w:tcW w:w="960" w:type="dxa"/>
            <w:shd w:val="clear" w:color="auto" w:fill="auto"/>
            <w:noWrap/>
            <w:vAlign w:val="center"/>
            <w:hideMark/>
          </w:tcPr>
          <w:p w14:paraId="692CFC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18,539</w:t>
            </w:r>
          </w:p>
        </w:tc>
        <w:tc>
          <w:tcPr>
            <w:tcW w:w="960" w:type="dxa"/>
            <w:shd w:val="clear" w:color="auto" w:fill="auto"/>
            <w:noWrap/>
            <w:vAlign w:val="center"/>
            <w:hideMark/>
          </w:tcPr>
          <w:p w14:paraId="7DF1549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18,572</w:t>
            </w:r>
          </w:p>
        </w:tc>
        <w:tc>
          <w:tcPr>
            <w:tcW w:w="960" w:type="dxa"/>
            <w:shd w:val="clear" w:color="auto" w:fill="auto"/>
            <w:noWrap/>
            <w:vAlign w:val="center"/>
            <w:hideMark/>
          </w:tcPr>
          <w:p w14:paraId="2E46FBE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18,715</w:t>
            </w:r>
          </w:p>
        </w:tc>
        <w:tc>
          <w:tcPr>
            <w:tcW w:w="960" w:type="dxa"/>
            <w:shd w:val="clear" w:color="auto" w:fill="auto"/>
            <w:noWrap/>
            <w:vAlign w:val="center"/>
            <w:hideMark/>
          </w:tcPr>
          <w:p w14:paraId="743B69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18,689</w:t>
            </w:r>
          </w:p>
        </w:tc>
        <w:tc>
          <w:tcPr>
            <w:tcW w:w="960" w:type="dxa"/>
            <w:shd w:val="clear" w:color="auto" w:fill="auto"/>
            <w:noWrap/>
            <w:vAlign w:val="center"/>
            <w:hideMark/>
          </w:tcPr>
          <w:p w14:paraId="264262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20,149</w:t>
            </w:r>
          </w:p>
        </w:tc>
      </w:tr>
      <w:tr w:rsidR="00F90EF6" w:rsidRPr="005F2432" w14:paraId="395A67F8" w14:textId="77777777" w:rsidTr="00F90EF6">
        <w:trPr>
          <w:trHeight w:val="288"/>
        </w:trPr>
        <w:tc>
          <w:tcPr>
            <w:tcW w:w="2170" w:type="dxa"/>
            <w:shd w:val="clear" w:color="auto" w:fill="auto"/>
            <w:noWrap/>
            <w:vAlign w:val="center"/>
            <w:hideMark/>
          </w:tcPr>
          <w:p w14:paraId="69631B8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Bulgaria</w:t>
            </w:r>
          </w:p>
        </w:tc>
        <w:tc>
          <w:tcPr>
            <w:tcW w:w="960" w:type="dxa"/>
            <w:shd w:val="clear" w:color="auto" w:fill="auto"/>
            <w:noWrap/>
            <w:vAlign w:val="center"/>
            <w:hideMark/>
          </w:tcPr>
          <w:p w14:paraId="1A234EC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5,014</w:t>
            </w:r>
          </w:p>
        </w:tc>
        <w:tc>
          <w:tcPr>
            <w:tcW w:w="960" w:type="dxa"/>
            <w:shd w:val="clear" w:color="auto" w:fill="auto"/>
            <w:noWrap/>
            <w:vAlign w:val="center"/>
            <w:hideMark/>
          </w:tcPr>
          <w:p w14:paraId="5791E82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6,098</w:t>
            </w:r>
          </w:p>
        </w:tc>
        <w:tc>
          <w:tcPr>
            <w:tcW w:w="960" w:type="dxa"/>
            <w:shd w:val="clear" w:color="auto" w:fill="auto"/>
            <w:noWrap/>
            <w:vAlign w:val="center"/>
            <w:hideMark/>
          </w:tcPr>
          <w:p w14:paraId="138330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6,294</w:t>
            </w:r>
          </w:p>
        </w:tc>
        <w:tc>
          <w:tcPr>
            <w:tcW w:w="960" w:type="dxa"/>
            <w:shd w:val="clear" w:color="auto" w:fill="auto"/>
            <w:noWrap/>
            <w:vAlign w:val="center"/>
            <w:hideMark/>
          </w:tcPr>
          <w:p w14:paraId="2AF7CB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5,814</w:t>
            </w:r>
          </w:p>
        </w:tc>
        <w:tc>
          <w:tcPr>
            <w:tcW w:w="960" w:type="dxa"/>
            <w:shd w:val="clear" w:color="auto" w:fill="auto"/>
            <w:noWrap/>
            <w:vAlign w:val="center"/>
            <w:hideMark/>
          </w:tcPr>
          <w:p w14:paraId="7F471F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5,199</w:t>
            </w:r>
          </w:p>
        </w:tc>
        <w:tc>
          <w:tcPr>
            <w:tcW w:w="960" w:type="dxa"/>
            <w:shd w:val="clear" w:color="auto" w:fill="auto"/>
            <w:noWrap/>
            <w:vAlign w:val="center"/>
            <w:hideMark/>
          </w:tcPr>
          <w:p w14:paraId="669FCD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4,869</w:t>
            </w:r>
          </w:p>
        </w:tc>
        <w:tc>
          <w:tcPr>
            <w:tcW w:w="960" w:type="dxa"/>
            <w:shd w:val="clear" w:color="auto" w:fill="auto"/>
            <w:noWrap/>
            <w:vAlign w:val="center"/>
            <w:hideMark/>
          </w:tcPr>
          <w:p w14:paraId="1B9835F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4,830</w:t>
            </w:r>
          </w:p>
        </w:tc>
      </w:tr>
      <w:tr w:rsidR="00F90EF6" w:rsidRPr="005F2432" w14:paraId="2E276F64" w14:textId="77777777" w:rsidTr="00F90EF6">
        <w:trPr>
          <w:trHeight w:val="288"/>
        </w:trPr>
        <w:tc>
          <w:tcPr>
            <w:tcW w:w="2170" w:type="dxa"/>
            <w:shd w:val="clear" w:color="auto" w:fill="auto"/>
            <w:noWrap/>
            <w:vAlign w:val="center"/>
            <w:hideMark/>
          </w:tcPr>
          <w:p w14:paraId="5C5373E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Cameroon</w:t>
            </w:r>
          </w:p>
        </w:tc>
        <w:tc>
          <w:tcPr>
            <w:tcW w:w="960" w:type="dxa"/>
            <w:shd w:val="clear" w:color="auto" w:fill="auto"/>
            <w:noWrap/>
            <w:vAlign w:val="center"/>
            <w:hideMark/>
          </w:tcPr>
          <w:p w14:paraId="08914FF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669</w:t>
            </w:r>
          </w:p>
        </w:tc>
        <w:tc>
          <w:tcPr>
            <w:tcW w:w="960" w:type="dxa"/>
            <w:shd w:val="clear" w:color="auto" w:fill="auto"/>
            <w:noWrap/>
            <w:vAlign w:val="center"/>
            <w:hideMark/>
          </w:tcPr>
          <w:p w14:paraId="49B566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884</w:t>
            </w:r>
          </w:p>
        </w:tc>
        <w:tc>
          <w:tcPr>
            <w:tcW w:w="960" w:type="dxa"/>
            <w:shd w:val="clear" w:color="auto" w:fill="auto"/>
            <w:noWrap/>
            <w:vAlign w:val="center"/>
            <w:hideMark/>
          </w:tcPr>
          <w:p w14:paraId="4F22CB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1,237</w:t>
            </w:r>
          </w:p>
        </w:tc>
        <w:tc>
          <w:tcPr>
            <w:tcW w:w="960" w:type="dxa"/>
            <w:shd w:val="clear" w:color="auto" w:fill="auto"/>
            <w:noWrap/>
            <w:vAlign w:val="center"/>
            <w:hideMark/>
          </w:tcPr>
          <w:p w14:paraId="04EB8F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1,497</w:t>
            </w:r>
          </w:p>
        </w:tc>
        <w:tc>
          <w:tcPr>
            <w:tcW w:w="960" w:type="dxa"/>
            <w:shd w:val="clear" w:color="auto" w:fill="auto"/>
            <w:noWrap/>
            <w:vAlign w:val="center"/>
            <w:hideMark/>
          </w:tcPr>
          <w:p w14:paraId="5BE06C1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1,629</w:t>
            </w:r>
          </w:p>
        </w:tc>
        <w:tc>
          <w:tcPr>
            <w:tcW w:w="960" w:type="dxa"/>
            <w:shd w:val="clear" w:color="auto" w:fill="auto"/>
            <w:noWrap/>
            <w:vAlign w:val="center"/>
            <w:hideMark/>
          </w:tcPr>
          <w:p w14:paraId="4B9F97C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1,747</w:t>
            </w:r>
          </w:p>
        </w:tc>
        <w:tc>
          <w:tcPr>
            <w:tcW w:w="960" w:type="dxa"/>
            <w:shd w:val="clear" w:color="auto" w:fill="auto"/>
            <w:noWrap/>
            <w:vAlign w:val="center"/>
            <w:hideMark/>
          </w:tcPr>
          <w:p w14:paraId="448E9CF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1,790</w:t>
            </w:r>
          </w:p>
        </w:tc>
      </w:tr>
      <w:tr w:rsidR="00F90EF6" w:rsidRPr="005F2432" w14:paraId="5EEC2A91" w14:textId="77777777" w:rsidTr="00F90EF6">
        <w:trPr>
          <w:trHeight w:val="288"/>
        </w:trPr>
        <w:tc>
          <w:tcPr>
            <w:tcW w:w="2170" w:type="dxa"/>
            <w:shd w:val="clear" w:color="auto" w:fill="auto"/>
            <w:noWrap/>
            <w:vAlign w:val="center"/>
            <w:hideMark/>
          </w:tcPr>
          <w:p w14:paraId="39E91EC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Canada</w:t>
            </w:r>
          </w:p>
        </w:tc>
        <w:tc>
          <w:tcPr>
            <w:tcW w:w="960" w:type="dxa"/>
            <w:shd w:val="clear" w:color="auto" w:fill="auto"/>
            <w:noWrap/>
            <w:vAlign w:val="center"/>
            <w:hideMark/>
          </w:tcPr>
          <w:p w14:paraId="3F4D9A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5,384</w:t>
            </w:r>
          </w:p>
        </w:tc>
        <w:tc>
          <w:tcPr>
            <w:tcW w:w="960" w:type="dxa"/>
            <w:shd w:val="clear" w:color="auto" w:fill="auto"/>
            <w:noWrap/>
            <w:vAlign w:val="center"/>
            <w:hideMark/>
          </w:tcPr>
          <w:p w14:paraId="1F241F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5,277</w:t>
            </w:r>
          </w:p>
        </w:tc>
        <w:tc>
          <w:tcPr>
            <w:tcW w:w="960" w:type="dxa"/>
            <w:shd w:val="clear" w:color="auto" w:fill="auto"/>
            <w:noWrap/>
            <w:vAlign w:val="center"/>
            <w:hideMark/>
          </w:tcPr>
          <w:p w14:paraId="47E615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4,537</w:t>
            </w:r>
          </w:p>
        </w:tc>
        <w:tc>
          <w:tcPr>
            <w:tcW w:w="960" w:type="dxa"/>
            <w:shd w:val="clear" w:color="auto" w:fill="auto"/>
            <w:noWrap/>
            <w:vAlign w:val="center"/>
            <w:hideMark/>
          </w:tcPr>
          <w:p w14:paraId="60CA47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3,871</w:t>
            </w:r>
          </w:p>
        </w:tc>
        <w:tc>
          <w:tcPr>
            <w:tcW w:w="960" w:type="dxa"/>
            <w:shd w:val="clear" w:color="auto" w:fill="auto"/>
            <w:noWrap/>
            <w:vAlign w:val="center"/>
            <w:hideMark/>
          </w:tcPr>
          <w:p w14:paraId="4B2651D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3,569</w:t>
            </w:r>
          </w:p>
        </w:tc>
        <w:tc>
          <w:tcPr>
            <w:tcW w:w="960" w:type="dxa"/>
            <w:shd w:val="clear" w:color="auto" w:fill="auto"/>
            <w:noWrap/>
            <w:vAlign w:val="center"/>
            <w:hideMark/>
          </w:tcPr>
          <w:p w14:paraId="181DA7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3,840</w:t>
            </w:r>
          </w:p>
        </w:tc>
        <w:tc>
          <w:tcPr>
            <w:tcW w:w="960" w:type="dxa"/>
            <w:shd w:val="clear" w:color="auto" w:fill="auto"/>
            <w:noWrap/>
            <w:vAlign w:val="center"/>
            <w:hideMark/>
          </w:tcPr>
          <w:p w14:paraId="44C1EE9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3,970</w:t>
            </w:r>
          </w:p>
        </w:tc>
      </w:tr>
      <w:tr w:rsidR="00F90EF6" w:rsidRPr="005F2432" w14:paraId="48866F16" w14:textId="77777777" w:rsidTr="00F90EF6">
        <w:trPr>
          <w:trHeight w:val="288"/>
        </w:trPr>
        <w:tc>
          <w:tcPr>
            <w:tcW w:w="2170" w:type="dxa"/>
            <w:shd w:val="clear" w:color="auto" w:fill="auto"/>
            <w:noWrap/>
            <w:vAlign w:val="center"/>
            <w:hideMark/>
          </w:tcPr>
          <w:p w14:paraId="2529F09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Cape Verde</w:t>
            </w:r>
          </w:p>
        </w:tc>
        <w:tc>
          <w:tcPr>
            <w:tcW w:w="960" w:type="dxa"/>
            <w:shd w:val="clear" w:color="auto" w:fill="auto"/>
            <w:noWrap/>
            <w:vAlign w:val="center"/>
            <w:hideMark/>
          </w:tcPr>
          <w:p w14:paraId="54FFAA9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w:t>
            </w:r>
          </w:p>
        </w:tc>
        <w:tc>
          <w:tcPr>
            <w:tcW w:w="960" w:type="dxa"/>
            <w:shd w:val="clear" w:color="auto" w:fill="auto"/>
            <w:noWrap/>
            <w:vAlign w:val="center"/>
            <w:hideMark/>
          </w:tcPr>
          <w:p w14:paraId="6F41607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w:t>
            </w:r>
          </w:p>
        </w:tc>
        <w:tc>
          <w:tcPr>
            <w:tcW w:w="960" w:type="dxa"/>
            <w:shd w:val="clear" w:color="auto" w:fill="auto"/>
            <w:noWrap/>
            <w:vAlign w:val="center"/>
            <w:hideMark/>
          </w:tcPr>
          <w:p w14:paraId="3A1E92B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w:t>
            </w:r>
          </w:p>
        </w:tc>
        <w:tc>
          <w:tcPr>
            <w:tcW w:w="960" w:type="dxa"/>
            <w:shd w:val="clear" w:color="auto" w:fill="auto"/>
            <w:noWrap/>
            <w:vAlign w:val="center"/>
            <w:hideMark/>
          </w:tcPr>
          <w:p w14:paraId="41F050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w:t>
            </w:r>
          </w:p>
        </w:tc>
        <w:tc>
          <w:tcPr>
            <w:tcW w:w="960" w:type="dxa"/>
            <w:shd w:val="clear" w:color="auto" w:fill="auto"/>
            <w:noWrap/>
            <w:vAlign w:val="center"/>
            <w:hideMark/>
          </w:tcPr>
          <w:p w14:paraId="3B5B70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w:t>
            </w:r>
          </w:p>
        </w:tc>
        <w:tc>
          <w:tcPr>
            <w:tcW w:w="960" w:type="dxa"/>
            <w:shd w:val="clear" w:color="auto" w:fill="auto"/>
            <w:noWrap/>
            <w:vAlign w:val="center"/>
            <w:hideMark/>
          </w:tcPr>
          <w:p w14:paraId="3DFD70E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w:t>
            </w:r>
          </w:p>
        </w:tc>
        <w:tc>
          <w:tcPr>
            <w:tcW w:w="960" w:type="dxa"/>
            <w:shd w:val="clear" w:color="auto" w:fill="auto"/>
            <w:noWrap/>
            <w:vAlign w:val="center"/>
            <w:hideMark/>
          </w:tcPr>
          <w:p w14:paraId="3EE093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70</w:t>
            </w:r>
          </w:p>
        </w:tc>
      </w:tr>
      <w:tr w:rsidR="00F90EF6" w:rsidRPr="005F2432" w14:paraId="1EF8B054" w14:textId="77777777" w:rsidTr="00F90EF6">
        <w:trPr>
          <w:trHeight w:val="288"/>
        </w:trPr>
        <w:tc>
          <w:tcPr>
            <w:tcW w:w="2170" w:type="dxa"/>
            <w:shd w:val="clear" w:color="auto" w:fill="auto"/>
            <w:noWrap/>
            <w:vAlign w:val="center"/>
            <w:hideMark/>
          </w:tcPr>
          <w:p w14:paraId="6860689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Chile</w:t>
            </w:r>
          </w:p>
        </w:tc>
        <w:tc>
          <w:tcPr>
            <w:tcW w:w="960" w:type="dxa"/>
            <w:shd w:val="clear" w:color="auto" w:fill="auto"/>
            <w:noWrap/>
            <w:vAlign w:val="center"/>
            <w:hideMark/>
          </w:tcPr>
          <w:p w14:paraId="559891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1,942</w:t>
            </w:r>
          </w:p>
        </w:tc>
        <w:tc>
          <w:tcPr>
            <w:tcW w:w="960" w:type="dxa"/>
            <w:shd w:val="clear" w:color="auto" w:fill="auto"/>
            <w:noWrap/>
            <w:vAlign w:val="center"/>
            <w:hideMark/>
          </w:tcPr>
          <w:p w14:paraId="5903EA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1,640</w:t>
            </w:r>
          </w:p>
        </w:tc>
        <w:tc>
          <w:tcPr>
            <w:tcW w:w="960" w:type="dxa"/>
            <w:shd w:val="clear" w:color="auto" w:fill="auto"/>
            <w:noWrap/>
            <w:vAlign w:val="center"/>
            <w:hideMark/>
          </w:tcPr>
          <w:p w14:paraId="065503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1,424</w:t>
            </w:r>
          </w:p>
        </w:tc>
        <w:tc>
          <w:tcPr>
            <w:tcW w:w="960" w:type="dxa"/>
            <w:shd w:val="clear" w:color="auto" w:fill="auto"/>
            <w:noWrap/>
            <w:vAlign w:val="center"/>
            <w:hideMark/>
          </w:tcPr>
          <w:p w14:paraId="067E18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1,420</w:t>
            </w:r>
          </w:p>
        </w:tc>
        <w:tc>
          <w:tcPr>
            <w:tcW w:w="960" w:type="dxa"/>
            <w:shd w:val="clear" w:color="auto" w:fill="auto"/>
            <w:noWrap/>
            <w:vAlign w:val="center"/>
            <w:hideMark/>
          </w:tcPr>
          <w:p w14:paraId="2E7F878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1,438</w:t>
            </w:r>
          </w:p>
        </w:tc>
        <w:tc>
          <w:tcPr>
            <w:tcW w:w="960" w:type="dxa"/>
            <w:shd w:val="clear" w:color="auto" w:fill="auto"/>
            <w:noWrap/>
            <w:vAlign w:val="center"/>
            <w:hideMark/>
          </w:tcPr>
          <w:p w14:paraId="6D7E03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1,424</w:t>
            </w:r>
          </w:p>
        </w:tc>
        <w:tc>
          <w:tcPr>
            <w:tcW w:w="960" w:type="dxa"/>
            <w:shd w:val="clear" w:color="auto" w:fill="auto"/>
            <w:noWrap/>
            <w:vAlign w:val="center"/>
            <w:hideMark/>
          </w:tcPr>
          <w:p w14:paraId="165A3D9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1,501</w:t>
            </w:r>
          </w:p>
        </w:tc>
      </w:tr>
      <w:tr w:rsidR="00F90EF6" w:rsidRPr="005F2432" w14:paraId="02A8AA89" w14:textId="77777777" w:rsidTr="00F90EF6">
        <w:trPr>
          <w:trHeight w:val="288"/>
        </w:trPr>
        <w:tc>
          <w:tcPr>
            <w:tcW w:w="2170" w:type="dxa"/>
            <w:shd w:val="clear" w:color="auto" w:fill="auto"/>
            <w:noWrap/>
            <w:vAlign w:val="center"/>
            <w:hideMark/>
          </w:tcPr>
          <w:p w14:paraId="4591596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China</w:t>
            </w:r>
          </w:p>
        </w:tc>
        <w:tc>
          <w:tcPr>
            <w:tcW w:w="960" w:type="dxa"/>
            <w:shd w:val="clear" w:color="auto" w:fill="auto"/>
            <w:noWrap/>
            <w:vAlign w:val="center"/>
            <w:hideMark/>
          </w:tcPr>
          <w:p w14:paraId="741F00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119,567</w:t>
            </w:r>
          </w:p>
        </w:tc>
        <w:tc>
          <w:tcPr>
            <w:tcW w:w="960" w:type="dxa"/>
            <w:shd w:val="clear" w:color="auto" w:fill="auto"/>
            <w:noWrap/>
            <w:vAlign w:val="center"/>
            <w:hideMark/>
          </w:tcPr>
          <w:p w14:paraId="646CEB7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129,879</w:t>
            </w:r>
          </w:p>
        </w:tc>
        <w:tc>
          <w:tcPr>
            <w:tcW w:w="960" w:type="dxa"/>
            <w:shd w:val="clear" w:color="auto" w:fill="auto"/>
            <w:noWrap/>
            <w:vAlign w:val="center"/>
            <w:hideMark/>
          </w:tcPr>
          <w:p w14:paraId="4193128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148,541</w:t>
            </w:r>
          </w:p>
        </w:tc>
        <w:tc>
          <w:tcPr>
            <w:tcW w:w="960" w:type="dxa"/>
            <w:shd w:val="clear" w:color="auto" w:fill="auto"/>
            <w:noWrap/>
            <w:vAlign w:val="center"/>
            <w:hideMark/>
          </w:tcPr>
          <w:p w14:paraId="423A58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193,370</w:t>
            </w:r>
          </w:p>
        </w:tc>
        <w:tc>
          <w:tcPr>
            <w:tcW w:w="960" w:type="dxa"/>
            <w:shd w:val="clear" w:color="auto" w:fill="auto"/>
            <w:noWrap/>
            <w:vAlign w:val="center"/>
            <w:hideMark/>
          </w:tcPr>
          <w:p w14:paraId="5368AEF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237,886</w:t>
            </w:r>
          </w:p>
        </w:tc>
        <w:tc>
          <w:tcPr>
            <w:tcW w:w="960" w:type="dxa"/>
            <w:shd w:val="clear" w:color="auto" w:fill="auto"/>
            <w:noWrap/>
            <w:vAlign w:val="center"/>
            <w:hideMark/>
          </w:tcPr>
          <w:p w14:paraId="720C92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282,083</w:t>
            </w:r>
          </w:p>
        </w:tc>
        <w:tc>
          <w:tcPr>
            <w:tcW w:w="960" w:type="dxa"/>
            <w:shd w:val="clear" w:color="auto" w:fill="auto"/>
            <w:noWrap/>
            <w:vAlign w:val="center"/>
            <w:hideMark/>
          </w:tcPr>
          <w:p w14:paraId="676758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284,292</w:t>
            </w:r>
          </w:p>
        </w:tc>
      </w:tr>
      <w:tr w:rsidR="00F90EF6" w:rsidRPr="005F2432" w14:paraId="1410D0F7" w14:textId="77777777" w:rsidTr="00F90EF6">
        <w:trPr>
          <w:trHeight w:val="288"/>
        </w:trPr>
        <w:tc>
          <w:tcPr>
            <w:tcW w:w="2170" w:type="dxa"/>
            <w:shd w:val="clear" w:color="auto" w:fill="auto"/>
            <w:noWrap/>
            <w:vAlign w:val="center"/>
            <w:hideMark/>
          </w:tcPr>
          <w:p w14:paraId="1BA300C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Comoros</w:t>
            </w:r>
          </w:p>
        </w:tc>
        <w:tc>
          <w:tcPr>
            <w:tcW w:w="960" w:type="dxa"/>
            <w:shd w:val="clear" w:color="auto" w:fill="auto"/>
            <w:noWrap/>
            <w:vAlign w:val="center"/>
            <w:hideMark/>
          </w:tcPr>
          <w:p w14:paraId="576145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59</w:t>
            </w:r>
          </w:p>
        </w:tc>
        <w:tc>
          <w:tcPr>
            <w:tcW w:w="960" w:type="dxa"/>
            <w:shd w:val="clear" w:color="auto" w:fill="auto"/>
            <w:noWrap/>
            <w:vAlign w:val="center"/>
            <w:hideMark/>
          </w:tcPr>
          <w:p w14:paraId="49B36E3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w:t>
            </w:r>
          </w:p>
        </w:tc>
        <w:tc>
          <w:tcPr>
            <w:tcW w:w="960" w:type="dxa"/>
            <w:shd w:val="clear" w:color="auto" w:fill="auto"/>
            <w:noWrap/>
            <w:vAlign w:val="center"/>
            <w:hideMark/>
          </w:tcPr>
          <w:p w14:paraId="039797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w:t>
            </w:r>
          </w:p>
        </w:tc>
        <w:tc>
          <w:tcPr>
            <w:tcW w:w="960" w:type="dxa"/>
            <w:shd w:val="clear" w:color="auto" w:fill="auto"/>
            <w:noWrap/>
            <w:vAlign w:val="center"/>
            <w:hideMark/>
          </w:tcPr>
          <w:p w14:paraId="69A1EEE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w:t>
            </w:r>
          </w:p>
        </w:tc>
        <w:tc>
          <w:tcPr>
            <w:tcW w:w="960" w:type="dxa"/>
            <w:shd w:val="clear" w:color="auto" w:fill="auto"/>
            <w:noWrap/>
            <w:vAlign w:val="center"/>
            <w:hideMark/>
          </w:tcPr>
          <w:p w14:paraId="045723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79</w:t>
            </w:r>
          </w:p>
        </w:tc>
        <w:tc>
          <w:tcPr>
            <w:tcW w:w="960" w:type="dxa"/>
            <w:shd w:val="clear" w:color="auto" w:fill="auto"/>
            <w:noWrap/>
            <w:vAlign w:val="center"/>
            <w:hideMark/>
          </w:tcPr>
          <w:p w14:paraId="1DED80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w:t>
            </w:r>
          </w:p>
        </w:tc>
        <w:tc>
          <w:tcPr>
            <w:tcW w:w="960" w:type="dxa"/>
            <w:shd w:val="clear" w:color="auto" w:fill="auto"/>
            <w:noWrap/>
            <w:vAlign w:val="center"/>
            <w:hideMark/>
          </w:tcPr>
          <w:p w14:paraId="3B7860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94</w:t>
            </w:r>
          </w:p>
        </w:tc>
      </w:tr>
      <w:tr w:rsidR="00F90EF6" w:rsidRPr="005F2432" w14:paraId="2C37DC47" w14:textId="77777777" w:rsidTr="00F90EF6">
        <w:trPr>
          <w:trHeight w:val="288"/>
        </w:trPr>
        <w:tc>
          <w:tcPr>
            <w:tcW w:w="2170" w:type="dxa"/>
            <w:shd w:val="clear" w:color="auto" w:fill="auto"/>
            <w:noWrap/>
            <w:vAlign w:val="center"/>
            <w:hideMark/>
          </w:tcPr>
          <w:p w14:paraId="642D4E2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Cuba</w:t>
            </w:r>
          </w:p>
        </w:tc>
        <w:tc>
          <w:tcPr>
            <w:tcW w:w="960" w:type="dxa"/>
            <w:shd w:val="clear" w:color="auto" w:fill="auto"/>
            <w:noWrap/>
            <w:vAlign w:val="center"/>
            <w:hideMark/>
          </w:tcPr>
          <w:p w14:paraId="391CE1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3,414</w:t>
            </w:r>
          </w:p>
        </w:tc>
        <w:tc>
          <w:tcPr>
            <w:tcW w:w="960" w:type="dxa"/>
            <w:shd w:val="clear" w:color="auto" w:fill="auto"/>
            <w:noWrap/>
            <w:vAlign w:val="center"/>
            <w:hideMark/>
          </w:tcPr>
          <w:p w14:paraId="24130E5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3,762</w:t>
            </w:r>
          </w:p>
        </w:tc>
        <w:tc>
          <w:tcPr>
            <w:tcW w:w="960" w:type="dxa"/>
            <w:shd w:val="clear" w:color="auto" w:fill="auto"/>
            <w:noWrap/>
            <w:vAlign w:val="center"/>
            <w:hideMark/>
          </w:tcPr>
          <w:p w14:paraId="0A192A7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3,234</w:t>
            </w:r>
          </w:p>
        </w:tc>
        <w:tc>
          <w:tcPr>
            <w:tcW w:w="960" w:type="dxa"/>
            <w:shd w:val="clear" w:color="auto" w:fill="auto"/>
            <w:noWrap/>
            <w:vAlign w:val="center"/>
            <w:hideMark/>
          </w:tcPr>
          <w:p w14:paraId="0280014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3,076</w:t>
            </w:r>
          </w:p>
        </w:tc>
        <w:tc>
          <w:tcPr>
            <w:tcW w:w="960" w:type="dxa"/>
            <w:shd w:val="clear" w:color="auto" w:fill="auto"/>
            <w:noWrap/>
            <w:vAlign w:val="center"/>
            <w:hideMark/>
          </w:tcPr>
          <w:p w14:paraId="03BE1B6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2,959</w:t>
            </w:r>
          </w:p>
        </w:tc>
        <w:tc>
          <w:tcPr>
            <w:tcW w:w="960" w:type="dxa"/>
            <w:shd w:val="clear" w:color="auto" w:fill="auto"/>
            <w:noWrap/>
            <w:vAlign w:val="center"/>
            <w:hideMark/>
          </w:tcPr>
          <w:p w14:paraId="2F2CDAC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3,126</w:t>
            </w:r>
          </w:p>
        </w:tc>
        <w:tc>
          <w:tcPr>
            <w:tcW w:w="960" w:type="dxa"/>
            <w:shd w:val="clear" w:color="auto" w:fill="auto"/>
            <w:noWrap/>
            <w:vAlign w:val="center"/>
            <w:hideMark/>
          </w:tcPr>
          <w:p w14:paraId="66D2489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3,208</w:t>
            </w:r>
          </w:p>
        </w:tc>
      </w:tr>
      <w:tr w:rsidR="00F90EF6" w:rsidRPr="005F2432" w14:paraId="4744F612" w14:textId="77777777" w:rsidTr="00F90EF6">
        <w:trPr>
          <w:trHeight w:val="288"/>
        </w:trPr>
        <w:tc>
          <w:tcPr>
            <w:tcW w:w="2170" w:type="dxa"/>
            <w:shd w:val="clear" w:color="auto" w:fill="auto"/>
            <w:noWrap/>
            <w:vAlign w:val="center"/>
            <w:hideMark/>
          </w:tcPr>
          <w:p w14:paraId="760A64E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Djibouti</w:t>
            </w:r>
          </w:p>
        </w:tc>
        <w:tc>
          <w:tcPr>
            <w:tcW w:w="960" w:type="dxa"/>
            <w:shd w:val="clear" w:color="auto" w:fill="auto"/>
            <w:noWrap/>
            <w:vAlign w:val="center"/>
            <w:hideMark/>
          </w:tcPr>
          <w:p w14:paraId="07CE25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w:t>
            </w:r>
          </w:p>
        </w:tc>
        <w:tc>
          <w:tcPr>
            <w:tcW w:w="960" w:type="dxa"/>
            <w:shd w:val="clear" w:color="auto" w:fill="auto"/>
            <w:noWrap/>
            <w:vAlign w:val="center"/>
            <w:hideMark/>
          </w:tcPr>
          <w:p w14:paraId="0A8808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w:t>
            </w:r>
          </w:p>
        </w:tc>
        <w:tc>
          <w:tcPr>
            <w:tcW w:w="960" w:type="dxa"/>
            <w:shd w:val="clear" w:color="auto" w:fill="auto"/>
            <w:noWrap/>
            <w:vAlign w:val="center"/>
            <w:hideMark/>
          </w:tcPr>
          <w:p w14:paraId="1FA8FED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w:t>
            </w:r>
          </w:p>
        </w:tc>
        <w:tc>
          <w:tcPr>
            <w:tcW w:w="960" w:type="dxa"/>
            <w:shd w:val="clear" w:color="auto" w:fill="auto"/>
            <w:noWrap/>
            <w:vAlign w:val="center"/>
            <w:hideMark/>
          </w:tcPr>
          <w:p w14:paraId="3146239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w:t>
            </w:r>
          </w:p>
        </w:tc>
        <w:tc>
          <w:tcPr>
            <w:tcW w:w="960" w:type="dxa"/>
            <w:shd w:val="clear" w:color="auto" w:fill="auto"/>
            <w:noWrap/>
            <w:vAlign w:val="center"/>
            <w:hideMark/>
          </w:tcPr>
          <w:p w14:paraId="6AD0911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w:t>
            </w:r>
          </w:p>
        </w:tc>
        <w:tc>
          <w:tcPr>
            <w:tcW w:w="960" w:type="dxa"/>
            <w:shd w:val="clear" w:color="auto" w:fill="auto"/>
            <w:noWrap/>
            <w:vAlign w:val="center"/>
            <w:hideMark/>
          </w:tcPr>
          <w:p w14:paraId="5E5A86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108</w:t>
            </w:r>
          </w:p>
        </w:tc>
        <w:tc>
          <w:tcPr>
            <w:tcW w:w="960" w:type="dxa"/>
            <w:shd w:val="clear" w:color="auto" w:fill="auto"/>
            <w:noWrap/>
            <w:vAlign w:val="center"/>
            <w:hideMark/>
          </w:tcPr>
          <w:p w14:paraId="51EE8A8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117</w:t>
            </w:r>
          </w:p>
        </w:tc>
      </w:tr>
      <w:tr w:rsidR="00F90EF6" w:rsidRPr="005F2432" w14:paraId="4E4A1889" w14:textId="77777777" w:rsidTr="00F90EF6">
        <w:trPr>
          <w:trHeight w:val="288"/>
        </w:trPr>
        <w:tc>
          <w:tcPr>
            <w:tcW w:w="2170" w:type="dxa"/>
            <w:shd w:val="clear" w:color="auto" w:fill="auto"/>
            <w:noWrap/>
            <w:vAlign w:val="center"/>
            <w:hideMark/>
          </w:tcPr>
          <w:p w14:paraId="3BA0DDA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w:t>
            </w:r>
          </w:p>
        </w:tc>
        <w:tc>
          <w:tcPr>
            <w:tcW w:w="960" w:type="dxa"/>
            <w:shd w:val="clear" w:color="auto" w:fill="auto"/>
            <w:noWrap/>
            <w:vAlign w:val="center"/>
            <w:hideMark/>
          </w:tcPr>
          <w:p w14:paraId="2563B2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w:t>
            </w:r>
          </w:p>
        </w:tc>
        <w:tc>
          <w:tcPr>
            <w:tcW w:w="960" w:type="dxa"/>
            <w:shd w:val="clear" w:color="auto" w:fill="auto"/>
            <w:noWrap/>
            <w:vAlign w:val="center"/>
            <w:hideMark/>
          </w:tcPr>
          <w:p w14:paraId="7CD2DE9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w:t>
            </w:r>
          </w:p>
        </w:tc>
        <w:tc>
          <w:tcPr>
            <w:tcW w:w="960" w:type="dxa"/>
            <w:shd w:val="clear" w:color="auto" w:fill="auto"/>
            <w:noWrap/>
            <w:vAlign w:val="center"/>
            <w:hideMark/>
          </w:tcPr>
          <w:p w14:paraId="40B3550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w:t>
            </w:r>
          </w:p>
        </w:tc>
        <w:tc>
          <w:tcPr>
            <w:tcW w:w="960" w:type="dxa"/>
            <w:shd w:val="clear" w:color="auto" w:fill="auto"/>
            <w:noWrap/>
            <w:vAlign w:val="center"/>
            <w:hideMark/>
          </w:tcPr>
          <w:p w14:paraId="3AD1AA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w:t>
            </w:r>
          </w:p>
        </w:tc>
        <w:tc>
          <w:tcPr>
            <w:tcW w:w="960" w:type="dxa"/>
            <w:shd w:val="clear" w:color="auto" w:fill="auto"/>
            <w:noWrap/>
            <w:vAlign w:val="center"/>
            <w:hideMark/>
          </w:tcPr>
          <w:p w14:paraId="187F7E7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w:t>
            </w:r>
          </w:p>
        </w:tc>
        <w:tc>
          <w:tcPr>
            <w:tcW w:w="960" w:type="dxa"/>
            <w:shd w:val="clear" w:color="auto" w:fill="auto"/>
            <w:noWrap/>
            <w:vAlign w:val="center"/>
            <w:hideMark/>
          </w:tcPr>
          <w:p w14:paraId="6E22F5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w:t>
            </w:r>
          </w:p>
        </w:tc>
        <w:tc>
          <w:tcPr>
            <w:tcW w:w="960" w:type="dxa"/>
            <w:shd w:val="clear" w:color="auto" w:fill="auto"/>
            <w:noWrap/>
            <w:vAlign w:val="center"/>
            <w:hideMark/>
          </w:tcPr>
          <w:p w14:paraId="4E2721D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w:t>
            </w:r>
          </w:p>
        </w:tc>
      </w:tr>
      <w:tr w:rsidR="00F90EF6" w:rsidRPr="005F2432" w14:paraId="0AF38DB2" w14:textId="77777777" w:rsidTr="00F90EF6">
        <w:trPr>
          <w:trHeight w:val="288"/>
        </w:trPr>
        <w:tc>
          <w:tcPr>
            <w:tcW w:w="2170" w:type="dxa"/>
            <w:shd w:val="clear" w:color="auto" w:fill="auto"/>
            <w:noWrap/>
            <w:vAlign w:val="center"/>
            <w:hideMark/>
          </w:tcPr>
          <w:p w14:paraId="0B9C1B0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Dominican Republic</w:t>
            </w:r>
          </w:p>
        </w:tc>
        <w:tc>
          <w:tcPr>
            <w:tcW w:w="960" w:type="dxa"/>
            <w:shd w:val="clear" w:color="auto" w:fill="auto"/>
            <w:noWrap/>
            <w:vAlign w:val="center"/>
            <w:hideMark/>
          </w:tcPr>
          <w:p w14:paraId="7EC5E4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857</w:t>
            </w:r>
          </w:p>
        </w:tc>
        <w:tc>
          <w:tcPr>
            <w:tcW w:w="960" w:type="dxa"/>
            <w:shd w:val="clear" w:color="auto" w:fill="auto"/>
            <w:noWrap/>
            <w:vAlign w:val="center"/>
            <w:hideMark/>
          </w:tcPr>
          <w:p w14:paraId="08EAB0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910</w:t>
            </w:r>
          </w:p>
        </w:tc>
        <w:tc>
          <w:tcPr>
            <w:tcW w:w="960" w:type="dxa"/>
            <w:shd w:val="clear" w:color="auto" w:fill="auto"/>
            <w:noWrap/>
            <w:vAlign w:val="center"/>
            <w:hideMark/>
          </w:tcPr>
          <w:p w14:paraId="2E798F8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1,026</w:t>
            </w:r>
          </w:p>
        </w:tc>
        <w:tc>
          <w:tcPr>
            <w:tcW w:w="960" w:type="dxa"/>
            <w:shd w:val="clear" w:color="auto" w:fill="auto"/>
            <w:noWrap/>
            <w:vAlign w:val="center"/>
            <w:hideMark/>
          </w:tcPr>
          <w:p w14:paraId="0882F7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1,269</w:t>
            </w:r>
          </w:p>
        </w:tc>
        <w:tc>
          <w:tcPr>
            <w:tcW w:w="960" w:type="dxa"/>
            <w:shd w:val="clear" w:color="auto" w:fill="auto"/>
            <w:noWrap/>
            <w:vAlign w:val="center"/>
            <w:hideMark/>
          </w:tcPr>
          <w:p w14:paraId="234D31A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1,488</w:t>
            </w:r>
          </w:p>
        </w:tc>
        <w:tc>
          <w:tcPr>
            <w:tcW w:w="960" w:type="dxa"/>
            <w:shd w:val="clear" w:color="auto" w:fill="auto"/>
            <w:noWrap/>
            <w:vAlign w:val="center"/>
            <w:hideMark/>
          </w:tcPr>
          <w:p w14:paraId="63768B6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1,956</w:t>
            </w:r>
          </w:p>
        </w:tc>
        <w:tc>
          <w:tcPr>
            <w:tcW w:w="960" w:type="dxa"/>
            <w:shd w:val="clear" w:color="auto" w:fill="auto"/>
            <w:noWrap/>
            <w:vAlign w:val="center"/>
            <w:hideMark/>
          </w:tcPr>
          <w:p w14:paraId="55CF40B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2,005</w:t>
            </w:r>
          </w:p>
        </w:tc>
      </w:tr>
      <w:tr w:rsidR="00F90EF6" w:rsidRPr="005F2432" w14:paraId="6EA768B0" w14:textId="77777777" w:rsidTr="00F90EF6">
        <w:trPr>
          <w:trHeight w:val="288"/>
        </w:trPr>
        <w:tc>
          <w:tcPr>
            <w:tcW w:w="2170" w:type="dxa"/>
            <w:shd w:val="clear" w:color="auto" w:fill="auto"/>
            <w:noWrap/>
            <w:vAlign w:val="center"/>
            <w:hideMark/>
          </w:tcPr>
          <w:p w14:paraId="3C8FA2E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Ecuador</w:t>
            </w:r>
          </w:p>
        </w:tc>
        <w:tc>
          <w:tcPr>
            <w:tcW w:w="960" w:type="dxa"/>
            <w:shd w:val="clear" w:color="auto" w:fill="auto"/>
            <w:noWrap/>
            <w:vAlign w:val="center"/>
            <w:hideMark/>
          </w:tcPr>
          <w:p w14:paraId="6D687AE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946</w:t>
            </w:r>
          </w:p>
        </w:tc>
        <w:tc>
          <w:tcPr>
            <w:tcW w:w="960" w:type="dxa"/>
            <w:shd w:val="clear" w:color="auto" w:fill="auto"/>
            <w:noWrap/>
            <w:vAlign w:val="center"/>
            <w:hideMark/>
          </w:tcPr>
          <w:p w14:paraId="5C4123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986</w:t>
            </w:r>
          </w:p>
        </w:tc>
        <w:tc>
          <w:tcPr>
            <w:tcW w:w="960" w:type="dxa"/>
            <w:shd w:val="clear" w:color="auto" w:fill="auto"/>
            <w:noWrap/>
            <w:vAlign w:val="center"/>
            <w:hideMark/>
          </w:tcPr>
          <w:p w14:paraId="4A0C13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1,111</w:t>
            </w:r>
          </w:p>
        </w:tc>
        <w:tc>
          <w:tcPr>
            <w:tcW w:w="960" w:type="dxa"/>
            <w:shd w:val="clear" w:color="auto" w:fill="auto"/>
            <w:noWrap/>
            <w:vAlign w:val="center"/>
            <w:hideMark/>
          </w:tcPr>
          <w:p w14:paraId="4C5E0E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1,250</w:t>
            </w:r>
          </w:p>
        </w:tc>
        <w:tc>
          <w:tcPr>
            <w:tcW w:w="960" w:type="dxa"/>
            <w:shd w:val="clear" w:color="auto" w:fill="auto"/>
            <w:noWrap/>
            <w:vAlign w:val="center"/>
            <w:hideMark/>
          </w:tcPr>
          <w:p w14:paraId="4F6F8F0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1,190</w:t>
            </w:r>
          </w:p>
        </w:tc>
        <w:tc>
          <w:tcPr>
            <w:tcW w:w="960" w:type="dxa"/>
            <w:shd w:val="clear" w:color="auto" w:fill="auto"/>
            <w:noWrap/>
            <w:vAlign w:val="center"/>
            <w:hideMark/>
          </w:tcPr>
          <w:p w14:paraId="05D0210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1,214</w:t>
            </w:r>
          </w:p>
        </w:tc>
        <w:tc>
          <w:tcPr>
            <w:tcW w:w="960" w:type="dxa"/>
            <w:shd w:val="clear" w:color="auto" w:fill="auto"/>
            <w:noWrap/>
            <w:vAlign w:val="center"/>
            <w:hideMark/>
          </w:tcPr>
          <w:p w14:paraId="1C9080B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1,311</w:t>
            </w:r>
          </w:p>
        </w:tc>
      </w:tr>
      <w:tr w:rsidR="00F90EF6" w:rsidRPr="005F2432" w14:paraId="0977901B" w14:textId="77777777" w:rsidTr="00F90EF6">
        <w:trPr>
          <w:trHeight w:val="288"/>
        </w:trPr>
        <w:tc>
          <w:tcPr>
            <w:tcW w:w="2170" w:type="dxa"/>
            <w:shd w:val="clear" w:color="auto" w:fill="auto"/>
            <w:noWrap/>
            <w:vAlign w:val="center"/>
            <w:hideMark/>
          </w:tcPr>
          <w:p w14:paraId="2768113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El Salvador</w:t>
            </w:r>
          </w:p>
        </w:tc>
        <w:tc>
          <w:tcPr>
            <w:tcW w:w="960" w:type="dxa"/>
            <w:shd w:val="clear" w:color="auto" w:fill="auto"/>
            <w:noWrap/>
            <w:vAlign w:val="center"/>
            <w:hideMark/>
          </w:tcPr>
          <w:p w14:paraId="5E6926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747</w:t>
            </w:r>
          </w:p>
        </w:tc>
        <w:tc>
          <w:tcPr>
            <w:tcW w:w="960" w:type="dxa"/>
            <w:shd w:val="clear" w:color="auto" w:fill="auto"/>
            <w:noWrap/>
            <w:vAlign w:val="center"/>
            <w:hideMark/>
          </w:tcPr>
          <w:p w14:paraId="02F2F2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779</w:t>
            </w:r>
          </w:p>
        </w:tc>
        <w:tc>
          <w:tcPr>
            <w:tcW w:w="960" w:type="dxa"/>
            <w:shd w:val="clear" w:color="auto" w:fill="auto"/>
            <w:noWrap/>
            <w:vAlign w:val="center"/>
            <w:hideMark/>
          </w:tcPr>
          <w:p w14:paraId="3D4CB02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750</w:t>
            </w:r>
          </w:p>
        </w:tc>
        <w:tc>
          <w:tcPr>
            <w:tcW w:w="960" w:type="dxa"/>
            <w:shd w:val="clear" w:color="auto" w:fill="auto"/>
            <w:noWrap/>
            <w:vAlign w:val="center"/>
            <w:hideMark/>
          </w:tcPr>
          <w:p w14:paraId="420E716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857</w:t>
            </w:r>
          </w:p>
        </w:tc>
        <w:tc>
          <w:tcPr>
            <w:tcW w:w="960" w:type="dxa"/>
            <w:shd w:val="clear" w:color="auto" w:fill="auto"/>
            <w:noWrap/>
            <w:vAlign w:val="center"/>
            <w:hideMark/>
          </w:tcPr>
          <w:p w14:paraId="3F20835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887</w:t>
            </w:r>
          </w:p>
        </w:tc>
        <w:tc>
          <w:tcPr>
            <w:tcW w:w="960" w:type="dxa"/>
            <w:shd w:val="clear" w:color="auto" w:fill="auto"/>
            <w:noWrap/>
            <w:vAlign w:val="center"/>
            <w:hideMark/>
          </w:tcPr>
          <w:p w14:paraId="5D5B3F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972</w:t>
            </w:r>
          </w:p>
        </w:tc>
        <w:tc>
          <w:tcPr>
            <w:tcW w:w="960" w:type="dxa"/>
            <w:shd w:val="clear" w:color="auto" w:fill="auto"/>
            <w:noWrap/>
            <w:vAlign w:val="center"/>
            <w:hideMark/>
          </w:tcPr>
          <w:p w14:paraId="10A79E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984</w:t>
            </w:r>
          </w:p>
        </w:tc>
      </w:tr>
      <w:tr w:rsidR="00F90EF6" w:rsidRPr="005F2432" w14:paraId="3F7AAA75" w14:textId="77777777" w:rsidTr="00F90EF6">
        <w:trPr>
          <w:trHeight w:val="288"/>
        </w:trPr>
        <w:tc>
          <w:tcPr>
            <w:tcW w:w="2170" w:type="dxa"/>
            <w:shd w:val="clear" w:color="auto" w:fill="auto"/>
            <w:noWrap/>
            <w:vAlign w:val="center"/>
            <w:hideMark/>
          </w:tcPr>
          <w:p w14:paraId="4AE010D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Equatorial Guinea</w:t>
            </w:r>
          </w:p>
        </w:tc>
        <w:tc>
          <w:tcPr>
            <w:tcW w:w="960" w:type="dxa"/>
            <w:shd w:val="clear" w:color="auto" w:fill="auto"/>
            <w:noWrap/>
            <w:vAlign w:val="center"/>
            <w:hideMark/>
          </w:tcPr>
          <w:p w14:paraId="10F392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81</w:t>
            </w:r>
          </w:p>
        </w:tc>
        <w:tc>
          <w:tcPr>
            <w:tcW w:w="960" w:type="dxa"/>
            <w:shd w:val="clear" w:color="auto" w:fill="auto"/>
            <w:noWrap/>
            <w:vAlign w:val="center"/>
            <w:hideMark/>
          </w:tcPr>
          <w:p w14:paraId="6B4721E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78</w:t>
            </w:r>
          </w:p>
        </w:tc>
        <w:tc>
          <w:tcPr>
            <w:tcW w:w="960" w:type="dxa"/>
            <w:shd w:val="clear" w:color="auto" w:fill="auto"/>
            <w:noWrap/>
            <w:vAlign w:val="center"/>
            <w:hideMark/>
          </w:tcPr>
          <w:p w14:paraId="22EC24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w:t>
            </w:r>
          </w:p>
        </w:tc>
        <w:tc>
          <w:tcPr>
            <w:tcW w:w="960" w:type="dxa"/>
            <w:shd w:val="clear" w:color="auto" w:fill="auto"/>
            <w:noWrap/>
            <w:vAlign w:val="center"/>
            <w:hideMark/>
          </w:tcPr>
          <w:p w14:paraId="5838D3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w:t>
            </w:r>
          </w:p>
        </w:tc>
        <w:tc>
          <w:tcPr>
            <w:tcW w:w="960" w:type="dxa"/>
            <w:shd w:val="clear" w:color="auto" w:fill="auto"/>
            <w:noWrap/>
            <w:vAlign w:val="center"/>
            <w:hideMark/>
          </w:tcPr>
          <w:p w14:paraId="1708147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w:t>
            </w:r>
          </w:p>
        </w:tc>
        <w:tc>
          <w:tcPr>
            <w:tcW w:w="960" w:type="dxa"/>
            <w:shd w:val="clear" w:color="auto" w:fill="auto"/>
            <w:noWrap/>
            <w:vAlign w:val="center"/>
            <w:hideMark/>
          </w:tcPr>
          <w:p w14:paraId="2C0703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w:t>
            </w:r>
          </w:p>
        </w:tc>
        <w:tc>
          <w:tcPr>
            <w:tcW w:w="960" w:type="dxa"/>
            <w:shd w:val="clear" w:color="auto" w:fill="auto"/>
            <w:noWrap/>
            <w:vAlign w:val="center"/>
            <w:hideMark/>
          </w:tcPr>
          <w:p w14:paraId="241E74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w:t>
            </w:r>
          </w:p>
        </w:tc>
      </w:tr>
      <w:tr w:rsidR="00F90EF6" w:rsidRPr="005F2432" w14:paraId="17A8208B" w14:textId="77777777" w:rsidTr="00F90EF6">
        <w:trPr>
          <w:trHeight w:val="288"/>
        </w:trPr>
        <w:tc>
          <w:tcPr>
            <w:tcW w:w="2170" w:type="dxa"/>
            <w:shd w:val="clear" w:color="auto" w:fill="auto"/>
            <w:noWrap/>
            <w:vAlign w:val="center"/>
            <w:hideMark/>
          </w:tcPr>
          <w:p w14:paraId="5FEA2C3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Estonia</w:t>
            </w:r>
          </w:p>
        </w:tc>
        <w:tc>
          <w:tcPr>
            <w:tcW w:w="960" w:type="dxa"/>
            <w:shd w:val="clear" w:color="auto" w:fill="auto"/>
            <w:noWrap/>
            <w:vAlign w:val="center"/>
            <w:hideMark/>
          </w:tcPr>
          <w:p w14:paraId="35AEE8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1,059</w:t>
            </w:r>
          </w:p>
        </w:tc>
        <w:tc>
          <w:tcPr>
            <w:tcW w:w="960" w:type="dxa"/>
            <w:shd w:val="clear" w:color="auto" w:fill="auto"/>
            <w:noWrap/>
            <w:vAlign w:val="center"/>
            <w:hideMark/>
          </w:tcPr>
          <w:p w14:paraId="12097C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1,145</w:t>
            </w:r>
          </w:p>
        </w:tc>
        <w:tc>
          <w:tcPr>
            <w:tcW w:w="960" w:type="dxa"/>
            <w:shd w:val="clear" w:color="auto" w:fill="auto"/>
            <w:noWrap/>
            <w:vAlign w:val="center"/>
            <w:hideMark/>
          </w:tcPr>
          <w:p w14:paraId="10F9969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961</w:t>
            </w:r>
          </w:p>
        </w:tc>
        <w:tc>
          <w:tcPr>
            <w:tcW w:w="960" w:type="dxa"/>
            <w:shd w:val="clear" w:color="auto" w:fill="auto"/>
            <w:noWrap/>
            <w:vAlign w:val="center"/>
            <w:hideMark/>
          </w:tcPr>
          <w:p w14:paraId="5213B8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816</w:t>
            </w:r>
          </w:p>
        </w:tc>
        <w:tc>
          <w:tcPr>
            <w:tcW w:w="960" w:type="dxa"/>
            <w:shd w:val="clear" w:color="auto" w:fill="auto"/>
            <w:noWrap/>
            <w:vAlign w:val="center"/>
            <w:hideMark/>
          </w:tcPr>
          <w:p w14:paraId="5991AB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616</w:t>
            </w:r>
          </w:p>
        </w:tc>
        <w:tc>
          <w:tcPr>
            <w:tcW w:w="960" w:type="dxa"/>
            <w:shd w:val="clear" w:color="auto" w:fill="auto"/>
            <w:noWrap/>
            <w:vAlign w:val="center"/>
            <w:hideMark/>
          </w:tcPr>
          <w:p w14:paraId="4472E50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524</w:t>
            </w:r>
          </w:p>
        </w:tc>
        <w:tc>
          <w:tcPr>
            <w:tcW w:w="960" w:type="dxa"/>
            <w:shd w:val="clear" w:color="auto" w:fill="auto"/>
            <w:noWrap/>
            <w:vAlign w:val="center"/>
            <w:hideMark/>
          </w:tcPr>
          <w:p w14:paraId="06CA3D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545</w:t>
            </w:r>
          </w:p>
        </w:tc>
      </w:tr>
      <w:tr w:rsidR="00F90EF6" w:rsidRPr="005F2432" w14:paraId="23F9C617" w14:textId="77777777" w:rsidTr="00F90EF6">
        <w:trPr>
          <w:trHeight w:val="288"/>
        </w:trPr>
        <w:tc>
          <w:tcPr>
            <w:tcW w:w="2170" w:type="dxa"/>
            <w:shd w:val="clear" w:color="auto" w:fill="auto"/>
            <w:noWrap/>
            <w:vAlign w:val="center"/>
            <w:hideMark/>
          </w:tcPr>
          <w:p w14:paraId="27F5319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Fiji</w:t>
            </w:r>
          </w:p>
        </w:tc>
        <w:tc>
          <w:tcPr>
            <w:tcW w:w="960" w:type="dxa"/>
            <w:shd w:val="clear" w:color="auto" w:fill="auto"/>
            <w:noWrap/>
            <w:vAlign w:val="center"/>
            <w:hideMark/>
          </w:tcPr>
          <w:p w14:paraId="047B3C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177</w:t>
            </w:r>
          </w:p>
        </w:tc>
        <w:tc>
          <w:tcPr>
            <w:tcW w:w="960" w:type="dxa"/>
            <w:shd w:val="clear" w:color="auto" w:fill="auto"/>
            <w:noWrap/>
            <w:vAlign w:val="center"/>
            <w:hideMark/>
          </w:tcPr>
          <w:p w14:paraId="06CFB66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197</w:t>
            </w:r>
          </w:p>
        </w:tc>
        <w:tc>
          <w:tcPr>
            <w:tcW w:w="960" w:type="dxa"/>
            <w:shd w:val="clear" w:color="auto" w:fill="auto"/>
            <w:noWrap/>
            <w:vAlign w:val="center"/>
            <w:hideMark/>
          </w:tcPr>
          <w:p w14:paraId="6994A56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230</w:t>
            </w:r>
          </w:p>
        </w:tc>
        <w:tc>
          <w:tcPr>
            <w:tcW w:w="960" w:type="dxa"/>
            <w:shd w:val="clear" w:color="auto" w:fill="auto"/>
            <w:noWrap/>
            <w:vAlign w:val="center"/>
            <w:hideMark/>
          </w:tcPr>
          <w:p w14:paraId="069ACF3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228</w:t>
            </w:r>
          </w:p>
        </w:tc>
        <w:tc>
          <w:tcPr>
            <w:tcW w:w="960" w:type="dxa"/>
            <w:shd w:val="clear" w:color="auto" w:fill="auto"/>
            <w:noWrap/>
            <w:vAlign w:val="center"/>
            <w:hideMark/>
          </w:tcPr>
          <w:p w14:paraId="7C0C46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254</w:t>
            </w:r>
          </w:p>
        </w:tc>
        <w:tc>
          <w:tcPr>
            <w:tcW w:w="960" w:type="dxa"/>
            <w:shd w:val="clear" w:color="auto" w:fill="auto"/>
            <w:noWrap/>
            <w:vAlign w:val="center"/>
            <w:hideMark/>
          </w:tcPr>
          <w:p w14:paraId="7DFB535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264</w:t>
            </w:r>
          </w:p>
        </w:tc>
        <w:tc>
          <w:tcPr>
            <w:tcW w:w="960" w:type="dxa"/>
            <w:shd w:val="clear" w:color="auto" w:fill="auto"/>
            <w:noWrap/>
            <w:vAlign w:val="center"/>
            <w:hideMark/>
          </w:tcPr>
          <w:p w14:paraId="2DB8C21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267</w:t>
            </w:r>
          </w:p>
        </w:tc>
      </w:tr>
      <w:tr w:rsidR="00F90EF6" w:rsidRPr="005F2432" w14:paraId="2C4279E1" w14:textId="77777777" w:rsidTr="00F90EF6">
        <w:trPr>
          <w:trHeight w:val="288"/>
        </w:trPr>
        <w:tc>
          <w:tcPr>
            <w:tcW w:w="2170" w:type="dxa"/>
            <w:shd w:val="clear" w:color="auto" w:fill="auto"/>
            <w:noWrap/>
            <w:vAlign w:val="center"/>
            <w:hideMark/>
          </w:tcPr>
          <w:p w14:paraId="403137D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Finland</w:t>
            </w:r>
          </w:p>
        </w:tc>
        <w:tc>
          <w:tcPr>
            <w:tcW w:w="960" w:type="dxa"/>
            <w:shd w:val="clear" w:color="auto" w:fill="auto"/>
            <w:noWrap/>
            <w:vAlign w:val="center"/>
            <w:hideMark/>
          </w:tcPr>
          <w:p w14:paraId="3B3945D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2,284</w:t>
            </w:r>
          </w:p>
        </w:tc>
        <w:tc>
          <w:tcPr>
            <w:tcW w:w="960" w:type="dxa"/>
            <w:shd w:val="clear" w:color="auto" w:fill="auto"/>
            <w:noWrap/>
            <w:vAlign w:val="center"/>
            <w:hideMark/>
          </w:tcPr>
          <w:p w14:paraId="1F3955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2,001</w:t>
            </w:r>
          </w:p>
        </w:tc>
        <w:tc>
          <w:tcPr>
            <w:tcW w:w="960" w:type="dxa"/>
            <w:shd w:val="clear" w:color="auto" w:fill="auto"/>
            <w:noWrap/>
            <w:vAlign w:val="center"/>
            <w:hideMark/>
          </w:tcPr>
          <w:p w14:paraId="7592B84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1,708</w:t>
            </w:r>
          </w:p>
        </w:tc>
        <w:tc>
          <w:tcPr>
            <w:tcW w:w="960" w:type="dxa"/>
            <w:shd w:val="clear" w:color="auto" w:fill="auto"/>
            <w:noWrap/>
            <w:vAlign w:val="center"/>
            <w:hideMark/>
          </w:tcPr>
          <w:p w14:paraId="18B4DB1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1,594</w:t>
            </w:r>
          </w:p>
        </w:tc>
        <w:tc>
          <w:tcPr>
            <w:tcW w:w="960" w:type="dxa"/>
            <w:shd w:val="clear" w:color="auto" w:fill="auto"/>
            <w:noWrap/>
            <w:vAlign w:val="center"/>
            <w:hideMark/>
          </w:tcPr>
          <w:p w14:paraId="6D4573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1,526</w:t>
            </w:r>
          </w:p>
        </w:tc>
        <w:tc>
          <w:tcPr>
            <w:tcW w:w="960" w:type="dxa"/>
            <w:shd w:val="clear" w:color="auto" w:fill="auto"/>
            <w:noWrap/>
            <w:vAlign w:val="center"/>
            <w:hideMark/>
          </w:tcPr>
          <w:p w14:paraId="1C6112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1,402</w:t>
            </w:r>
          </w:p>
        </w:tc>
        <w:tc>
          <w:tcPr>
            <w:tcW w:w="960" w:type="dxa"/>
            <w:shd w:val="clear" w:color="auto" w:fill="auto"/>
            <w:noWrap/>
            <w:vAlign w:val="center"/>
            <w:hideMark/>
          </w:tcPr>
          <w:p w14:paraId="5309710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1,505</w:t>
            </w:r>
          </w:p>
        </w:tc>
      </w:tr>
      <w:tr w:rsidR="00F90EF6" w:rsidRPr="005F2432" w14:paraId="7A1B57CB" w14:textId="77777777" w:rsidTr="00F90EF6">
        <w:trPr>
          <w:trHeight w:val="288"/>
        </w:trPr>
        <w:tc>
          <w:tcPr>
            <w:tcW w:w="2170" w:type="dxa"/>
            <w:shd w:val="clear" w:color="auto" w:fill="auto"/>
            <w:noWrap/>
            <w:vAlign w:val="center"/>
            <w:hideMark/>
          </w:tcPr>
          <w:p w14:paraId="0D4A802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Germany</w:t>
            </w:r>
          </w:p>
        </w:tc>
        <w:tc>
          <w:tcPr>
            <w:tcW w:w="960" w:type="dxa"/>
            <w:shd w:val="clear" w:color="auto" w:fill="auto"/>
            <w:noWrap/>
            <w:vAlign w:val="center"/>
            <w:hideMark/>
          </w:tcPr>
          <w:p w14:paraId="7E2278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39,907</w:t>
            </w:r>
          </w:p>
        </w:tc>
        <w:tc>
          <w:tcPr>
            <w:tcW w:w="960" w:type="dxa"/>
            <w:shd w:val="clear" w:color="auto" w:fill="auto"/>
            <w:noWrap/>
            <w:vAlign w:val="center"/>
            <w:hideMark/>
          </w:tcPr>
          <w:p w14:paraId="0B77E87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34,567</w:t>
            </w:r>
          </w:p>
        </w:tc>
        <w:tc>
          <w:tcPr>
            <w:tcW w:w="960" w:type="dxa"/>
            <w:shd w:val="clear" w:color="auto" w:fill="auto"/>
            <w:noWrap/>
            <w:vAlign w:val="center"/>
            <w:hideMark/>
          </w:tcPr>
          <w:p w14:paraId="121E8B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30,912</w:t>
            </w:r>
          </w:p>
        </w:tc>
        <w:tc>
          <w:tcPr>
            <w:tcW w:w="960" w:type="dxa"/>
            <w:shd w:val="clear" w:color="auto" w:fill="auto"/>
            <w:noWrap/>
            <w:vAlign w:val="center"/>
            <w:hideMark/>
          </w:tcPr>
          <w:p w14:paraId="38CC3FA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26,505</w:t>
            </w:r>
          </w:p>
        </w:tc>
        <w:tc>
          <w:tcPr>
            <w:tcW w:w="960" w:type="dxa"/>
            <w:shd w:val="clear" w:color="auto" w:fill="auto"/>
            <w:noWrap/>
            <w:vAlign w:val="center"/>
            <w:hideMark/>
          </w:tcPr>
          <w:p w14:paraId="0EB32B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24,100</w:t>
            </w:r>
          </w:p>
        </w:tc>
        <w:tc>
          <w:tcPr>
            <w:tcW w:w="960" w:type="dxa"/>
            <w:shd w:val="clear" w:color="auto" w:fill="auto"/>
            <w:noWrap/>
            <w:vAlign w:val="center"/>
            <w:hideMark/>
          </w:tcPr>
          <w:p w14:paraId="0AAA2F9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24,287</w:t>
            </w:r>
          </w:p>
        </w:tc>
        <w:tc>
          <w:tcPr>
            <w:tcW w:w="960" w:type="dxa"/>
            <w:shd w:val="clear" w:color="auto" w:fill="auto"/>
            <w:noWrap/>
            <w:vAlign w:val="center"/>
            <w:hideMark/>
          </w:tcPr>
          <w:p w14:paraId="3DF1A3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24,720</w:t>
            </w:r>
          </w:p>
        </w:tc>
      </w:tr>
      <w:tr w:rsidR="00F90EF6" w:rsidRPr="005F2432" w14:paraId="17E2DEF3" w14:textId="77777777" w:rsidTr="00F90EF6">
        <w:trPr>
          <w:trHeight w:val="288"/>
        </w:trPr>
        <w:tc>
          <w:tcPr>
            <w:tcW w:w="2170" w:type="dxa"/>
            <w:shd w:val="clear" w:color="auto" w:fill="auto"/>
            <w:noWrap/>
            <w:vAlign w:val="center"/>
            <w:hideMark/>
          </w:tcPr>
          <w:p w14:paraId="0603FA3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Greece</w:t>
            </w:r>
          </w:p>
        </w:tc>
        <w:tc>
          <w:tcPr>
            <w:tcW w:w="960" w:type="dxa"/>
            <w:shd w:val="clear" w:color="auto" w:fill="auto"/>
            <w:noWrap/>
            <w:vAlign w:val="center"/>
            <w:hideMark/>
          </w:tcPr>
          <w:p w14:paraId="61A2C0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3,222</w:t>
            </w:r>
          </w:p>
        </w:tc>
        <w:tc>
          <w:tcPr>
            <w:tcW w:w="960" w:type="dxa"/>
            <w:shd w:val="clear" w:color="auto" w:fill="auto"/>
            <w:noWrap/>
            <w:vAlign w:val="center"/>
            <w:hideMark/>
          </w:tcPr>
          <w:p w14:paraId="3BACF72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3,351</w:t>
            </w:r>
          </w:p>
        </w:tc>
        <w:tc>
          <w:tcPr>
            <w:tcW w:w="960" w:type="dxa"/>
            <w:shd w:val="clear" w:color="auto" w:fill="auto"/>
            <w:noWrap/>
            <w:vAlign w:val="center"/>
            <w:hideMark/>
          </w:tcPr>
          <w:p w14:paraId="75915D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3,467</w:t>
            </w:r>
          </w:p>
        </w:tc>
        <w:tc>
          <w:tcPr>
            <w:tcW w:w="960" w:type="dxa"/>
            <w:shd w:val="clear" w:color="auto" w:fill="auto"/>
            <w:noWrap/>
            <w:vAlign w:val="center"/>
            <w:hideMark/>
          </w:tcPr>
          <w:p w14:paraId="64C70B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3,459</w:t>
            </w:r>
          </w:p>
        </w:tc>
        <w:tc>
          <w:tcPr>
            <w:tcW w:w="960" w:type="dxa"/>
            <w:shd w:val="clear" w:color="auto" w:fill="auto"/>
            <w:noWrap/>
            <w:vAlign w:val="center"/>
            <w:hideMark/>
          </w:tcPr>
          <w:p w14:paraId="4313416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3,379</w:t>
            </w:r>
          </w:p>
        </w:tc>
        <w:tc>
          <w:tcPr>
            <w:tcW w:w="960" w:type="dxa"/>
            <w:shd w:val="clear" w:color="auto" w:fill="auto"/>
            <w:noWrap/>
            <w:vAlign w:val="center"/>
            <w:hideMark/>
          </w:tcPr>
          <w:p w14:paraId="54C08E5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3,342</w:t>
            </w:r>
          </w:p>
        </w:tc>
        <w:tc>
          <w:tcPr>
            <w:tcW w:w="960" w:type="dxa"/>
            <w:shd w:val="clear" w:color="auto" w:fill="auto"/>
            <w:noWrap/>
            <w:vAlign w:val="center"/>
            <w:hideMark/>
          </w:tcPr>
          <w:p w14:paraId="7A227B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3,576</w:t>
            </w:r>
          </w:p>
        </w:tc>
      </w:tr>
      <w:tr w:rsidR="00F90EF6" w:rsidRPr="005F2432" w14:paraId="3DAF000E" w14:textId="77777777" w:rsidTr="00F90EF6">
        <w:trPr>
          <w:trHeight w:val="288"/>
        </w:trPr>
        <w:tc>
          <w:tcPr>
            <w:tcW w:w="2170" w:type="dxa"/>
            <w:shd w:val="clear" w:color="auto" w:fill="auto"/>
            <w:noWrap/>
            <w:vAlign w:val="center"/>
            <w:hideMark/>
          </w:tcPr>
          <w:p w14:paraId="758FCD0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Guatemala</w:t>
            </w:r>
          </w:p>
        </w:tc>
        <w:tc>
          <w:tcPr>
            <w:tcW w:w="960" w:type="dxa"/>
            <w:shd w:val="clear" w:color="auto" w:fill="auto"/>
            <w:noWrap/>
            <w:vAlign w:val="center"/>
            <w:hideMark/>
          </w:tcPr>
          <w:p w14:paraId="28BA04C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854</w:t>
            </w:r>
          </w:p>
        </w:tc>
        <w:tc>
          <w:tcPr>
            <w:tcW w:w="960" w:type="dxa"/>
            <w:shd w:val="clear" w:color="auto" w:fill="auto"/>
            <w:noWrap/>
            <w:vAlign w:val="center"/>
            <w:hideMark/>
          </w:tcPr>
          <w:p w14:paraId="035507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873</w:t>
            </w:r>
          </w:p>
        </w:tc>
        <w:tc>
          <w:tcPr>
            <w:tcW w:w="960" w:type="dxa"/>
            <w:shd w:val="clear" w:color="auto" w:fill="auto"/>
            <w:noWrap/>
            <w:vAlign w:val="center"/>
            <w:hideMark/>
          </w:tcPr>
          <w:p w14:paraId="6FFA6F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878</w:t>
            </w:r>
          </w:p>
        </w:tc>
        <w:tc>
          <w:tcPr>
            <w:tcW w:w="960" w:type="dxa"/>
            <w:shd w:val="clear" w:color="auto" w:fill="auto"/>
            <w:noWrap/>
            <w:vAlign w:val="center"/>
            <w:hideMark/>
          </w:tcPr>
          <w:p w14:paraId="758AEB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924</w:t>
            </w:r>
          </w:p>
        </w:tc>
        <w:tc>
          <w:tcPr>
            <w:tcW w:w="960" w:type="dxa"/>
            <w:shd w:val="clear" w:color="auto" w:fill="auto"/>
            <w:noWrap/>
            <w:vAlign w:val="center"/>
            <w:hideMark/>
          </w:tcPr>
          <w:p w14:paraId="6D850A7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1,029</w:t>
            </w:r>
          </w:p>
        </w:tc>
        <w:tc>
          <w:tcPr>
            <w:tcW w:w="960" w:type="dxa"/>
            <w:shd w:val="clear" w:color="auto" w:fill="auto"/>
            <w:noWrap/>
            <w:vAlign w:val="center"/>
            <w:hideMark/>
          </w:tcPr>
          <w:p w14:paraId="23F030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1,233</w:t>
            </w:r>
          </w:p>
        </w:tc>
        <w:tc>
          <w:tcPr>
            <w:tcW w:w="960" w:type="dxa"/>
            <w:shd w:val="clear" w:color="auto" w:fill="auto"/>
            <w:noWrap/>
            <w:vAlign w:val="center"/>
            <w:hideMark/>
          </w:tcPr>
          <w:p w14:paraId="507BEF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1,371</w:t>
            </w:r>
          </w:p>
        </w:tc>
      </w:tr>
      <w:tr w:rsidR="00F90EF6" w:rsidRPr="005F2432" w14:paraId="33EBAF6B" w14:textId="77777777" w:rsidTr="00F90EF6">
        <w:trPr>
          <w:trHeight w:val="288"/>
        </w:trPr>
        <w:tc>
          <w:tcPr>
            <w:tcW w:w="2170" w:type="dxa"/>
            <w:shd w:val="clear" w:color="auto" w:fill="auto"/>
            <w:noWrap/>
            <w:vAlign w:val="center"/>
            <w:hideMark/>
          </w:tcPr>
          <w:p w14:paraId="7DA1E71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Haiti</w:t>
            </w:r>
          </w:p>
        </w:tc>
        <w:tc>
          <w:tcPr>
            <w:tcW w:w="960" w:type="dxa"/>
            <w:shd w:val="clear" w:color="auto" w:fill="auto"/>
            <w:noWrap/>
            <w:vAlign w:val="center"/>
            <w:hideMark/>
          </w:tcPr>
          <w:p w14:paraId="472B143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1,586</w:t>
            </w:r>
          </w:p>
        </w:tc>
        <w:tc>
          <w:tcPr>
            <w:tcW w:w="960" w:type="dxa"/>
            <w:shd w:val="clear" w:color="auto" w:fill="auto"/>
            <w:noWrap/>
            <w:vAlign w:val="center"/>
            <w:hideMark/>
          </w:tcPr>
          <w:p w14:paraId="5AB2E73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1,670</w:t>
            </w:r>
          </w:p>
        </w:tc>
        <w:tc>
          <w:tcPr>
            <w:tcW w:w="960" w:type="dxa"/>
            <w:shd w:val="clear" w:color="auto" w:fill="auto"/>
            <w:noWrap/>
            <w:vAlign w:val="center"/>
            <w:hideMark/>
          </w:tcPr>
          <w:p w14:paraId="1C5DA23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1,669</w:t>
            </w:r>
          </w:p>
        </w:tc>
        <w:tc>
          <w:tcPr>
            <w:tcW w:w="960" w:type="dxa"/>
            <w:shd w:val="clear" w:color="auto" w:fill="auto"/>
            <w:noWrap/>
            <w:vAlign w:val="center"/>
            <w:hideMark/>
          </w:tcPr>
          <w:p w14:paraId="4F2410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1,720</w:t>
            </w:r>
          </w:p>
        </w:tc>
        <w:tc>
          <w:tcPr>
            <w:tcW w:w="960" w:type="dxa"/>
            <w:shd w:val="clear" w:color="auto" w:fill="auto"/>
            <w:noWrap/>
            <w:vAlign w:val="center"/>
            <w:hideMark/>
          </w:tcPr>
          <w:p w14:paraId="35A89B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1,788</w:t>
            </w:r>
          </w:p>
        </w:tc>
        <w:tc>
          <w:tcPr>
            <w:tcW w:w="960" w:type="dxa"/>
            <w:shd w:val="clear" w:color="auto" w:fill="auto"/>
            <w:noWrap/>
            <w:vAlign w:val="center"/>
            <w:hideMark/>
          </w:tcPr>
          <w:p w14:paraId="2056B8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1,961</w:t>
            </w:r>
          </w:p>
        </w:tc>
        <w:tc>
          <w:tcPr>
            <w:tcW w:w="960" w:type="dxa"/>
            <w:shd w:val="clear" w:color="auto" w:fill="auto"/>
            <w:noWrap/>
            <w:vAlign w:val="center"/>
            <w:hideMark/>
          </w:tcPr>
          <w:p w14:paraId="3A0383F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2,069</w:t>
            </w:r>
          </w:p>
        </w:tc>
      </w:tr>
      <w:tr w:rsidR="00F90EF6" w:rsidRPr="005F2432" w14:paraId="3F74F5CB" w14:textId="77777777" w:rsidTr="00F90EF6">
        <w:trPr>
          <w:trHeight w:val="288"/>
        </w:trPr>
        <w:tc>
          <w:tcPr>
            <w:tcW w:w="2170" w:type="dxa"/>
            <w:shd w:val="clear" w:color="auto" w:fill="auto"/>
            <w:noWrap/>
            <w:vAlign w:val="center"/>
            <w:hideMark/>
          </w:tcPr>
          <w:p w14:paraId="73B5774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Honduras</w:t>
            </w:r>
          </w:p>
        </w:tc>
        <w:tc>
          <w:tcPr>
            <w:tcW w:w="960" w:type="dxa"/>
            <w:shd w:val="clear" w:color="auto" w:fill="auto"/>
            <w:noWrap/>
            <w:vAlign w:val="center"/>
            <w:hideMark/>
          </w:tcPr>
          <w:p w14:paraId="13ADF61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601</w:t>
            </w:r>
          </w:p>
        </w:tc>
        <w:tc>
          <w:tcPr>
            <w:tcW w:w="960" w:type="dxa"/>
            <w:shd w:val="clear" w:color="auto" w:fill="auto"/>
            <w:noWrap/>
            <w:vAlign w:val="center"/>
            <w:hideMark/>
          </w:tcPr>
          <w:p w14:paraId="13C606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795</w:t>
            </w:r>
          </w:p>
        </w:tc>
        <w:tc>
          <w:tcPr>
            <w:tcW w:w="960" w:type="dxa"/>
            <w:shd w:val="clear" w:color="auto" w:fill="auto"/>
            <w:noWrap/>
            <w:vAlign w:val="center"/>
            <w:hideMark/>
          </w:tcPr>
          <w:p w14:paraId="2EF62C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901</w:t>
            </w:r>
          </w:p>
        </w:tc>
        <w:tc>
          <w:tcPr>
            <w:tcW w:w="960" w:type="dxa"/>
            <w:shd w:val="clear" w:color="auto" w:fill="auto"/>
            <w:noWrap/>
            <w:vAlign w:val="center"/>
            <w:hideMark/>
          </w:tcPr>
          <w:p w14:paraId="350DB6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997</w:t>
            </w:r>
          </w:p>
        </w:tc>
        <w:tc>
          <w:tcPr>
            <w:tcW w:w="960" w:type="dxa"/>
            <w:shd w:val="clear" w:color="auto" w:fill="auto"/>
            <w:noWrap/>
            <w:vAlign w:val="center"/>
            <w:hideMark/>
          </w:tcPr>
          <w:p w14:paraId="6A2F63B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1,107</w:t>
            </w:r>
          </w:p>
        </w:tc>
        <w:tc>
          <w:tcPr>
            <w:tcW w:w="960" w:type="dxa"/>
            <w:shd w:val="clear" w:color="auto" w:fill="auto"/>
            <w:noWrap/>
            <w:vAlign w:val="center"/>
            <w:hideMark/>
          </w:tcPr>
          <w:p w14:paraId="371201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1,320</w:t>
            </w:r>
          </w:p>
        </w:tc>
        <w:tc>
          <w:tcPr>
            <w:tcW w:w="960" w:type="dxa"/>
            <w:shd w:val="clear" w:color="auto" w:fill="auto"/>
            <w:noWrap/>
            <w:vAlign w:val="center"/>
            <w:hideMark/>
          </w:tcPr>
          <w:p w14:paraId="48D571A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1,400</w:t>
            </w:r>
          </w:p>
        </w:tc>
      </w:tr>
      <w:tr w:rsidR="00F90EF6" w:rsidRPr="005F2432" w14:paraId="69F0B8D0" w14:textId="77777777" w:rsidTr="00F90EF6">
        <w:trPr>
          <w:trHeight w:val="288"/>
        </w:trPr>
        <w:tc>
          <w:tcPr>
            <w:tcW w:w="2170" w:type="dxa"/>
            <w:shd w:val="clear" w:color="auto" w:fill="auto"/>
            <w:noWrap/>
            <w:vAlign w:val="center"/>
            <w:hideMark/>
          </w:tcPr>
          <w:p w14:paraId="0506517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Indonesia</w:t>
            </w:r>
          </w:p>
        </w:tc>
        <w:tc>
          <w:tcPr>
            <w:tcW w:w="960" w:type="dxa"/>
            <w:shd w:val="clear" w:color="auto" w:fill="auto"/>
            <w:noWrap/>
            <w:vAlign w:val="center"/>
            <w:hideMark/>
          </w:tcPr>
          <w:p w14:paraId="5E6F87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22,660</w:t>
            </w:r>
          </w:p>
        </w:tc>
        <w:tc>
          <w:tcPr>
            <w:tcW w:w="960" w:type="dxa"/>
            <w:shd w:val="clear" w:color="auto" w:fill="auto"/>
            <w:noWrap/>
            <w:vAlign w:val="center"/>
            <w:hideMark/>
          </w:tcPr>
          <w:p w14:paraId="77AAB0C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25,559</w:t>
            </w:r>
          </w:p>
        </w:tc>
        <w:tc>
          <w:tcPr>
            <w:tcW w:w="960" w:type="dxa"/>
            <w:shd w:val="clear" w:color="auto" w:fill="auto"/>
            <w:noWrap/>
            <w:vAlign w:val="center"/>
            <w:hideMark/>
          </w:tcPr>
          <w:p w14:paraId="6A4D39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31,199</w:t>
            </w:r>
          </w:p>
        </w:tc>
        <w:tc>
          <w:tcPr>
            <w:tcW w:w="960" w:type="dxa"/>
            <w:shd w:val="clear" w:color="auto" w:fill="auto"/>
            <w:noWrap/>
            <w:vAlign w:val="center"/>
            <w:hideMark/>
          </w:tcPr>
          <w:p w14:paraId="2FB445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37,337</w:t>
            </w:r>
          </w:p>
        </w:tc>
        <w:tc>
          <w:tcPr>
            <w:tcW w:w="960" w:type="dxa"/>
            <w:shd w:val="clear" w:color="auto" w:fill="auto"/>
            <w:noWrap/>
            <w:vAlign w:val="center"/>
            <w:hideMark/>
          </w:tcPr>
          <w:p w14:paraId="31E43B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42,449</w:t>
            </w:r>
          </w:p>
        </w:tc>
        <w:tc>
          <w:tcPr>
            <w:tcW w:w="960" w:type="dxa"/>
            <w:shd w:val="clear" w:color="auto" w:fill="auto"/>
            <w:noWrap/>
            <w:vAlign w:val="center"/>
            <w:hideMark/>
          </w:tcPr>
          <w:p w14:paraId="1BBF0D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46,970</w:t>
            </w:r>
          </w:p>
        </w:tc>
        <w:tc>
          <w:tcPr>
            <w:tcW w:w="960" w:type="dxa"/>
            <w:shd w:val="clear" w:color="auto" w:fill="auto"/>
            <w:noWrap/>
            <w:vAlign w:val="center"/>
            <w:hideMark/>
          </w:tcPr>
          <w:p w14:paraId="0B6983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48,178</w:t>
            </w:r>
          </w:p>
        </w:tc>
      </w:tr>
      <w:tr w:rsidR="00F90EF6" w:rsidRPr="005F2432" w14:paraId="63CF9669" w14:textId="77777777" w:rsidTr="00F90EF6">
        <w:trPr>
          <w:trHeight w:val="288"/>
        </w:trPr>
        <w:tc>
          <w:tcPr>
            <w:tcW w:w="2170" w:type="dxa"/>
            <w:shd w:val="clear" w:color="auto" w:fill="auto"/>
            <w:noWrap/>
            <w:vAlign w:val="center"/>
            <w:hideMark/>
          </w:tcPr>
          <w:p w14:paraId="52EEEFC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Iran</w:t>
            </w:r>
          </w:p>
        </w:tc>
        <w:tc>
          <w:tcPr>
            <w:tcW w:w="960" w:type="dxa"/>
            <w:shd w:val="clear" w:color="auto" w:fill="auto"/>
            <w:noWrap/>
            <w:vAlign w:val="center"/>
            <w:hideMark/>
          </w:tcPr>
          <w:p w14:paraId="3370CA6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10,696</w:t>
            </w:r>
          </w:p>
        </w:tc>
        <w:tc>
          <w:tcPr>
            <w:tcW w:w="960" w:type="dxa"/>
            <w:shd w:val="clear" w:color="auto" w:fill="auto"/>
            <w:noWrap/>
            <w:vAlign w:val="center"/>
            <w:hideMark/>
          </w:tcPr>
          <w:p w14:paraId="0911C4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11,379</w:t>
            </w:r>
          </w:p>
        </w:tc>
        <w:tc>
          <w:tcPr>
            <w:tcW w:w="960" w:type="dxa"/>
            <w:shd w:val="clear" w:color="auto" w:fill="auto"/>
            <w:noWrap/>
            <w:vAlign w:val="center"/>
            <w:hideMark/>
          </w:tcPr>
          <w:p w14:paraId="09BDC8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12,335</w:t>
            </w:r>
          </w:p>
        </w:tc>
        <w:tc>
          <w:tcPr>
            <w:tcW w:w="960" w:type="dxa"/>
            <w:shd w:val="clear" w:color="auto" w:fill="auto"/>
            <w:noWrap/>
            <w:vAlign w:val="center"/>
            <w:hideMark/>
          </w:tcPr>
          <w:p w14:paraId="50B99E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12,740</w:t>
            </w:r>
          </w:p>
        </w:tc>
        <w:tc>
          <w:tcPr>
            <w:tcW w:w="960" w:type="dxa"/>
            <w:shd w:val="clear" w:color="auto" w:fill="auto"/>
            <w:noWrap/>
            <w:vAlign w:val="center"/>
            <w:hideMark/>
          </w:tcPr>
          <w:p w14:paraId="7BF6996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12,739</w:t>
            </w:r>
          </w:p>
        </w:tc>
        <w:tc>
          <w:tcPr>
            <w:tcW w:w="960" w:type="dxa"/>
            <w:shd w:val="clear" w:color="auto" w:fill="auto"/>
            <w:noWrap/>
            <w:vAlign w:val="center"/>
            <w:hideMark/>
          </w:tcPr>
          <w:p w14:paraId="3E693D2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14,211</w:t>
            </w:r>
          </w:p>
        </w:tc>
        <w:tc>
          <w:tcPr>
            <w:tcW w:w="960" w:type="dxa"/>
            <w:shd w:val="clear" w:color="auto" w:fill="auto"/>
            <w:noWrap/>
            <w:vAlign w:val="center"/>
            <w:hideMark/>
          </w:tcPr>
          <w:p w14:paraId="665B9E2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14,955</w:t>
            </w:r>
          </w:p>
        </w:tc>
      </w:tr>
      <w:tr w:rsidR="00F90EF6" w:rsidRPr="005F2432" w14:paraId="2984B3AC" w14:textId="77777777" w:rsidTr="00F90EF6">
        <w:trPr>
          <w:trHeight w:val="288"/>
        </w:trPr>
        <w:tc>
          <w:tcPr>
            <w:tcW w:w="2170" w:type="dxa"/>
            <w:shd w:val="clear" w:color="auto" w:fill="auto"/>
            <w:noWrap/>
            <w:vAlign w:val="center"/>
            <w:hideMark/>
          </w:tcPr>
          <w:p w14:paraId="2DCA1C3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Italy</w:t>
            </w:r>
          </w:p>
        </w:tc>
        <w:tc>
          <w:tcPr>
            <w:tcW w:w="960" w:type="dxa"/>
            <w:shd w:val="clear" w:color="auto" w:fill="auto"/>
            <w:noWrap/>
            <w:vAlign w:val="center"/>
            <w:hideMark/>
          </w:tcPr>
          <w:p w14:paraId="3DA9AD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14,145</w:t>
            </w:r>
          </w:p>
        </w:tc>
        <w:tc>
          <w:tcPr>
            <w:tcW w:w="960" w:type="dxa"/>
            <w:shd w:val="clear" w:color="auto" w:fill="auto"/>
            <w:noWrap/>
            <w:vAlign w:val="center"/>
            <w:hideMark/>
          </w:tcPr>
          <w:p w14:paraId="3184C9B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13,878</w:t>
            </w:r>
          </w:p>
        </w:tc>
        <w:tc>
          <w:tcPr>
            <w:tcW w:w="960" w:type="dxa"/>
            <w:shd w:val="clear" w:color="auto" w:fill="auto"/>
            <w:noWrap/>
            <w:vAlign w:val="center"/>
            <w:hideMark/>
          </w:tcPr>
          <w:p w14:paraId="4E3AF5D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13,501</w:t>
            </w:r>
          </w:p>
        </w:tc>
        <w:tc>
          <w:tcPr>
            <w:tcW w:w="960" w:type="dxa"/>
            <w:shd w:val="clear" w:color="auto" w:fill="auto"/>
            <w:noWrap/>
            <w:vAlign w:val="center"/>
            <w:hideMark/>
          </w:tcPr>
          <w:p w14:paraId="46F58E0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12,600</w:t>
            </w:r>
          </w:p>
        </w:tc>
        <w:tc>
          <w:tcPr>
            <w:tcW w:w="960" w:type="dxa"/>
            <w:shd w:val="clear" w:color="auto" w:fill="auto"/>
            <w:noWrap/>
            <w:vAlign w:val="center"/>
            <w:hideMark/>
          </w:tcPr>
          <w:p w14:paraId="555645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12,015</w:t>
            </w:r>
          </w:p>
        </w:tc>
        <w:tc>
          <w:tcPr>
            <w:tcW w:w="960" w:type="dxa"/>
            <w:shd w:val="clear" w:color="auto" w:fill="auto"/>
            <w:noWrap/>
            <w:vAlign w:val="center"/>
            <w:hideMark/>
          </w:tcPr>
          <w:p w14:paraId="69A24CD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12,341</w:t>
            </w:r>
          </w:p>
        </w:tc>
        <w:tc>
          <w:tcPr>
            <w:tcW w:w="960" w:type="dxa"/>
            <w:shd w:val="clear" w:color="auto" w:fill="auto"/>
            <w:noWrap/>
            <w:vAlign w:val="center"/>
            <w:hideMark/>
          </w:tcPr>
          <w:p w14:paraId="126AE29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12,067</w:t>
            </w:r>
          </w:p>
        </w:tc>
      </w:tr>
      <w:tr w:rsidR="00F90EF6" w:rsidRPr="005F2432" w14:paraId="1932C46A" w14:textId="77777777" w:rsidTr="00F90EF6">
        <w:trPr>
          <w:trHeight w:val="288"/>
        </w:trPr>
        <w:tc>
          <w:tcPr>
            <w:tcW w:w="2170" w:type="dxa"/>
            <w:shd w:val="clear" w:color="auto" w:fill="auto"/>
            <w:noWrap/>
            <w:vAlign w:val="center"/>
            <w:hideMark/>
          </w:tcPr>
          <w:p w14:paraId="62ED930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Jamaica</w:t>
            </w:r>
          </w:p>
        </w:tc>
        <w:tc>
          <w:tcPr>
            <w:tcW w:w="960" w:type="dxa"/>
            <w:shd w:val="clear" w:color="auto" w:fill="auto"/>
            <w:noWrap/>
            <w:vAlign w:val="center"/>
            <w:hideMark/>
          </w:tcPr>
          <w:p w14:paraId="4F2DEFD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247</w:t>
            </w:r>
          </w:p>
        </w:tc>
        <w:tc>
          <w:tcPr>
            <w:tcW w:w="960" w:type="dxa"/>
            <w:shd w:val="clear" w:color="auto" w:fill="auto"/>
            <w:noWrap/>
            <w:vAlign w:val="center"/>
            <w:hideMark/>
          </w:tcPr>
          <w:p w14:paraId="30581B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259</w:t>
            </w:r>
          </w:p>
        </w:tc>
        <w:tc>
          <w:tcPr>
            <w:tcW w:w="960" w:type="dxa"/>
            <w:shd w:val="clear" w:color="auto" w:fill="auto"/>
            <w:noWrap/>
            <w:vAlign w:val="center"/>
            <w:hideMark/>
          </w:tcPr>
          <w:p w14:paraId="3F2A71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230</w:t>
            </w:r>
          </w:p>
        </w:tc>
        <w:tc>
          <w:tcPr>
            <w:tcW w:w="960" w:type="dxa"/>
            <w:shd w:val="clear" w:color="auto" w:fill="auto"/>
            <w:noWrap/>
            <w:vAlign w:val="center"/>
            <w:hideMark/>
          </w:tcPr>
          <w:p w14:paraId="5A48517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w:t>
            </w:r>
          </w:p>
        </w:tc>
        <w:tc>
          <w:tcPr>
            <w:tcW w:w="960" w:type="dxa"/>
            <w:shd w:val="clear" w:color="auto" w:fill="auto"/>
            <w:noWrap/>
            <w:vAlign w:val="center"/>
            <w:hideMark/>
          </w:tcPr>
          <w:p w14:paraId="2369FD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207</w:t>
            </w:r>
          </w:p>
        </w:tc>
        <w:tc>
          <w:tcPr>
            <w:tcW w:w="960" w:type="dxa"/>
            <w:shd w:val="clear" w:color="auto" w:fill="auto"/>
            <w:noWrap/>
            <w:vAlign w:val="center"/>
            <w:hideMark/>
          </w:tcPr>
          <w:p w14:paraId="3423657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257</w:t>
            </w:r>
          </w:p>
        </w:tc>
        <w:tc>
          <w:tcPr>
            <w:tcW w:w="960" w:type="dxa"/>
            <w:shd w:val="clear" w:color="auto" w:fill="auto"/>
            <w:noWrap/>
            <w:vAlign w:val="center"/>
            <w:hideMark/>
          </w:tcPr>
          <w:p w14:paraId="4CF9760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274</w:t>
            </w:r>
          </w:p>
        </w:tc>
      </w:tr>
      <w:tr w:rsidR="00F90EF6" w:rsidRPr="005F2432" w14:paraId="111480CA" w14:textId="77777777" w:rsidTr="00F90EF6">
        <w:trPr>
          <w:trHeight w:val="288"/>
        </w:trPr>
        <w:tc>
          <w:tcPr>
            <w:tcW w:w="2170" w:type="dxa"/>
            <w:shd w:val="clear" w:color="auto" w:fill="auto"/>
            <w:noWrap/>
            <w:vAlign w:val="center"/>
            <w:hideMark/>
          </w:tcPr>
          <w:p w14:paraId="4BA5DB5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Kenya</w:t>
            </w:r>
          </w:p>
        </w:tc>
        <w:tc>
          <w:tcPr>
            <w:tcW w:w="960" w:type="dxa"/>
            <w:shd w:val="clear" w:color="auto" w:fill="auto"/>
            <w:noWrap/>
            <w:vAlign w:val="center"/>
            <w:hideMark/>
          </w:tcPr>
          <w:p w14:paraId="34DD7C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918</w:t>
            </w:r>
          </w:p>
        </w:tc>
        <w:tc>
          <w:tcPr>
            <w:tcW w:w="960" w:type="dxa"/>
            <w:shd w:val="clear" w:color="auto" w:fill="auto"/>
            <w:noWrap/>
            <w:vAlign w:val="center"/>
            <w:hideMark/>
          </w:tcPr>
          <w:p w14:paraId="2FF326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1,157</w:t>
            </w:r>
          </w:p>
        </w:tc>
        <w:tc>
          <w:tcPr>
            <w:tcW w:w="960" w:type="dxa"/>
            <w:shd w:val="clear" w:color="auto" w:fill="auto"/>
            <w:noWrap/>
            <w:vAlign w:val="center"/>
            <w:hideMark/>
          </w:tcPr>
          <w:p w14:paraId="1E13BC9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1,653</w:t>
            </w:r>
          </w:p>
        </w:tc>
        <w:tc>
          <w:tcPr>
            <w:tcW w:w="960" w:type="dxa"/>
            <w:shd w:val="clear" w:color="auto" w:fill="auto"/>
            <w:noWrap/>
            <w:vAlign w:val="center"/>
            <w:hideMark/>
          </w:tcPr>
          <w:p w14:paraId="7635C7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2,200</w:t>
            </w:r>
          </w:p>
        </w:tc>
        <w:tc>
          <w:tcPr>
            <w:tcW w:w="960" w:type="dxa"/>
            <w:shd w:val="clear" w:color="auto" w:fill="auto"/>
            <w:noWrap/>
            <w:vAlign w:val="center"/>
            <w:hideMark/>
          </w:tcPr>
          <w:p w14:paraId="0821A5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2,456</w:t>
            </w:r>
          </w:p>
        </w:tc>
        <w:tc>
          <w:tcPr>
            <w:tcW w:w="960" w:type="dxa"/>
            <w:shd w:val="clear" w:color="auto" w:fill="auto"/>
            <w:noWrap/>
            <w:vAlign w:val="center"/>
            <w:hideMark/>
          </w:tcPr>
          <w:p w14:paraId="0DDAA5D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2,657</w:t>
            </w:r>
          </w:p>
        </w:tc>
        <w:tc>
          <w:tcPr>
            <w:tcW w:w="960" w:type="dxa"/>
            <w:shd w:val="clear" w:color="auto" w:fill="auto"/>
            <w:noWrap/>
            <w:vAlign w:val="center"/>
            <w:hideMark/>
          </w:tcPr>
          <w:p w14:paraId="1818F8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2,791</w:t>
            </w:r>
          </w:p>
        </w:tc>
      </w:tr>
      <w:tr w:rsidR="00F90EF6" w:rsidRPr="005F2432" w14:paraId="6354CFA5" w14:textId="77777777" w:rsidTr="00F90EF6">
        <w:trPr>
          <w:trHeight w:val="288"/>
        </w:trPr>
        <w:tc>
          <w:tcPr>
            <w:tcW w:w="2170" w:type="dxa"/>
            <w:shd w:val="clear" w:color="auto" w:fill="auto"/>
            <w:noWrap/>
            <w:vAlign w:val="center"/>
            <w:hideMark/>
          </w:tcPr>
          <w:p w14:paraId="5A9D836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Kuwait</w:t>
            </w:r>
          </w:p>
        </w:tc>
        <w:tc>
          <w:tcPr>
            <w:tcW w:w="960" w:type="dxa"/>
            <w:shd w:val="clear" w:color="auto" w:fill="auto"/>
            <w:noWrap/>
            <w:vAlign w:val="center"/>
            <w:hideMark/>
          </w:tcPr>
          <w:p w14:paraId="67C7AF5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176</w:t>
            </w:r>
          </w:p>
        </w:tc>
        <w:tc>
          <w:tcPr>
            <w:tcW w:w="960" w:type="dxa"/>
            <w:shd w:val="clear" w:color="auto" w:fill="auto"/>
            <w:noWrap/>
            <w:vAlign w:val="center"/>
            <w:hideMark/>
          </w:tcPr>
          <w:p w14:paraId="729F30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168</w:t>
            </w:r>
          </w:p>
        </w:tc>
        <w:tc>
          <w:tcPr>
            <w:tcW w:w="960" w:type="dxa"/>
            <w:shd w:val="clear" w:color="auto" w:fill="auto"/>
            <w:noWrap/>
            <w:vAlign w:val="center"/>
            <w:hideMark/>
          </w:tcPr>
          <w:p w14:paraId="6008A47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171</w:t>
            </w:r>
          </w:p>
        </w:tc>
        <w:tc>
          <w:tcPr>
            <w:tcW w:w="960" w:type="dxa"/>
            <w:shd w:val="clear" w:color="auto" w:fill="auto"/>
            <w:noWrap/>
            <w:vAlign w:val="center"/>
            <w:hideMark/>
          </w:tcPr>
          <w:p w14:paraId="469B1D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165</w:t>
            </w:r>
          </w:p>
        </w:tc>
        <w:tc>
          <w:tcPr>
            <w:tcW w:w="960" w:type="dxa"/>
            <w:shd w:val="clear" w:color="auto" w:fill="auto"/>
            <w:noWrap/>
            <w:vAlign w:val="center"/>
            <w:hideMark/>
          </w:tcPr>
          <w:p w14:paraId="47C4225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165</w:t>
            </w:r>
          </w:p>
        </w:tc>
        <w:tc>
          <w:tcPr>
            <w:tcW w:w="960" w:type="dxa"/>
            <w:shd w:val="clear" w:color="auto" w:fill="auto"/>
            <w:noWrap/>
            <w:vAlign w:val="center"/>
            <w:hideMark/>
          </w:tcPr>
          <w:p w14:paraId="4A66D5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209</w:t>
            </w:r>
          </w:p>
        </w:tc>
        <w:tc>
          <w:tcPr>
            <w:tcW w:w="960" w:type="dxa"/>
            <w:shd w:val="clear" w:color="auto" w:fill="auto"/>
            <w:noWrap/>
            <w:vAlign w:val="center"/>
            <w:hideMark/>
          </w:tcPr>
          <w:p w14:paraId="661589D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248</w:t>
            </w:r>
          </w:p>
        </w:tc>
      </w:tr>
      <w:tr w:rsidR="00F90EF6" w:rsidRPr="005F2432" w14:paraId="43793A3F" w14:textId="77777777" w:rsidTr="00F90EF6">
        <w:trPr>
          <w:trHeight w:val="288"/>
        </w:trPr>
        <w:tc>
          <w:tcPr>
            <w:tcW w:w="2170" w:type="dxa"/>
            <w:shd w:val="clear" w:color="auto" w:fill="auto"/>
            <w:noWrap/>
            <w:vAlign w:val="center"/>
            <w:hideMark/>
          </w:tcPr>
          <w:p w14:paraId="47AEDA0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Malta</w:t>
            </w:r>
          </w:p>
        </w:tc>
        <w:tc>
          <w:tcPr>
            <w:tcW w:w="960" w:type="dxa"/>
            <w:shd w:val="clear" w:color="auto" w:fill="auto"/>
            <w:noWrap/>
            <w:vAlign w:val="center"/>
            <w:hideMark/>
          </w:tcPr>
          <w:p w14:paraId="19EF771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128</w:t>
            </w:r>
          </w:p>
        </w:tc>
        <w:tc>
          <w:tcPr>
            <w:tcW w:w="960" w:type="dxa"/>
            <w:shd w:val="clear" w:color="auto" w:fill="auto"/>
            <w:noWrap/>
            <w:vAlign w:val="center"/>
            <w:hideMark/>
          </w:tcPr>
          <w:p w14:paraId="12B895C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116</w:t>
            </w:r>
          </w:p>
        </w:tc>
        <w:tc>
          <w:tcPr>
            <w:tcW w:w="960" w:type="dxa"/>
            <w:shd w:val="clear" w:color="auto" w:fill="auto"/>
            <w:noWrap/>
            <w:vAlign w:val="center"/>
            <w:hideMark/>
          </w:tcPr>
          <w:p w14:paraId="4E57E19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116</w:t>
            </w:r>
          </w:p>
        </w:tc>
        <w:tc>
          <w:tcPr>
            <w:tcW w:w="960" w:type="dxa"/>
            <w:shd w:val="clear" w:color="auto" w:fill="auto"/>
            <w:noWrap/>
            <w:vAlign w:val="center"/>
            <w:hideMark/>
          </w:tcPr>
          <w:p w14:paraId="1C7745D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110</w:t>
            </w:r>
          </w:p>
        </w:tc>
        <w:tc>
          <w:tcPr>
            <w:tcW w:w="960" w:type="dxa"/>
            <w:shd w:val="clear" w:color="auto" w:fill="auto"/>
            <w:noWrap/>
            <w:vAlign w:val="center"/>
            <w:hideMark/>
          </w:tcPr>
          <w:p w14:paraId="26BE07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107</w:t>
            </w:r>
          </w:p>
        </w:tc>
        <w:tc>
          <w:tcPr>
            <w:tcW w:w="960" w:type="dxa"/>
            <w:shd w:val="clear" w:color="auto" w:fill="auto"/>
            <w:noWrap/>
            <w:vAlign w:val="center"/>
            <w:hideMark/>
          </w:tcPr>
          <w:p w14:paraId="6323D9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110</w:t>
            </w:r>
          </w:p>
        </w:tc>
        <w:tc>
          <w:tcPr>
            <w:tcW w:w="960" w:type="dxa"/>
            <w:shd w:val="clear" w:color="auto" w:fill="auto"/>
            <w:noWrap/>
            <w:vAlign w:val="center"/>
            <w:hideMark/>
          </w:tcPr>
          <w:p w14:paraId="715ACD0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119</w:t>
            </w:r>
          </w:p>
        </w:tc>
      </w:tr>
      <w:tr w:rsidR="00F90EF6" w:rsidRPr="005F2432" w14:paraId="16A4E597" w14:textId="77777777" w:rsidTr="00F90EF6">
        <w:trPr>
          <w:trHeight w:val="288"/>
        </w:trPr>
        <w:tc>
          <w:tcPr>
            <w:tcW w:w="2170" w:type="dxa"/>
            <w:shd w:val="clear" w:color="auto" w:fill="auto"/>
            <w:noWrap/>
            <w:vAlign w:val="center"/>
            <w:hideMark/>
          </w:tcPr>
          <w:p w14:paraId="1CBC6A8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Mauritania</w:t>
            </w:r>
          </w:p>
        </w:tc>
        <w:tc>
          <w:tcPr>
            <w:tcW w:w="960" w:type="dxa"/>
            <w:shd w:val="clear" w:color="auto" w:fill="auto"/>
            <w:noWrap/>
            <w:vAlign w:val="center"/>
            <w:hideMark/>
          </w:tcPr>
          <w:p w14:paraId="034F057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322</w:t>
            </w:r>
          </w:p>
        </w:tc>
        <w:tc>
          <w:tcPr>
            <w:tcW w:w="960" w:type="dxa"/>
            <w:shd w:val="clear" w:color="auto" w:fill="auto"/>
            <w:noWrap/>
            <w:vAlign w:val="center"/>
            <w:hideMark/>
          </w:tcPr>
          <w:p w14:paraId="0990C8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326</w:t>
            </w:r>
          </w:p>
        </w:tc>
        <w:tc>
          <w:tcPr>
            <w:tcW w:w="960" w:type="dxa"/>
            <w:shd w:val="clear" w:color="auto" w:fill="auto"/>
            <w:noWrap/>
            <w:vAlign w:val="center"/>
            <w:hideMark/>
          </w:tcPr>
          <w:p w14:paraId="127400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313</w:t>
            </w:r>
          </w:p>
        </w:tc>
        <w:tc>
          <w:tcPr>
            <w:tcW w:w="960" w:type="dxa"/>
            <w:shd w:val="clear" w:color="auto" w:fill="auto"/>
            <w:noWrap/>
            <w:vAlign w:val="center"/>
            <w:hideMark/>
          </w:tcPr>
          <w:p w14:paraId="0745BB7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311</w:t>
            </w:r>
          </w:p>
        </w:tc>
        <w:tc>
          <w:tcPr>
            <w:tcW w:w="960" w:type="dxa"/>
            <w:shd w:val="clear" w:color="auto" w:fill="auto"/>
            <w:noWrap/>
            <w:vAlign w:val="center"/>
            <w:hideMark/>
          </w:tcPr>
          <w:p w14:paraId="193498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321</w:t>
            </w:r>
          </w:p>
        </w:tc>
        <w:tc>
          <w:tcPr>
            <w:tcW w:w="960" w:type="dxa"/>
            <w:shd w:val="clear" w:color="auto" w:fill="auto"/>
            <w:noWrap/>
            <w:vAlign w:val="center"/>
            <w:hideMark/>
          </w:tcPr>
          <w:p w14:paraId="11C3DE0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352</w:t>
            </w:r>
          </w:p>
        </w:tc>
        <w:tc>
          <w:tcPr>
            <w:tcW w:w="960" w:type="dxa"/>
            <w:shd w:val="clear" w:color="auto" w:fill="auto"/>
            <w:noWrap/>
            <w:vAlign w:val="center"/>
            <w:hideMark/>
          </w:tcPr>
          <w:p w14:paraId="2228E9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367</w:t>
            </w:r>
          </w:p>
        </w:tc>
      </w:tr>
      <w:tr w:rsidR="00F90EF6" w:rsidRPr="005F2432" w14:paraId="0E692C4D" w14:textId="77777777" w:rsidTr="00F90EF6">
        <w:trPr>
          <w:trHeight w:val="288"/>
        </w:trPr>
        <w:tc>
          <w:tcPr>
            <w:tcW w:w="2170" w:type="dxa"/>
            <w:shd w:val="clear" w:color="auto" w:fill="auto"/>
            <w:noWrap/>
            <w:vAlign w:val="center"/>
            <w:hideMark/>
          </w:tcPr>
          <w:p w14:paraId="4F0891C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Myanmar</w:t>
            </w:r>
          </w:p>
        </w:tc>
        <w:tc>
          <w:tcPr>
            <w:tcW w:w="960" w:type="dxa"/>
            <w:shd w:val="clear" w:color="auto" w:fill="auto"/>
            <w:noWrap/>
            <w:vAlign w:val="center"/>
            <w:hideMark/>
          </w:tcPr>
          <w:p w14:paraId="16CE7A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6,467</w:t>
            </w:r>
          </w:p>
        </w:tc>
        <w:tc>
          <w:tcPr>
            <w:tcW w:w="960" w:type="dxa"/>
            <w:shd w:val="clear" w:color="auto" w:fill="auto"/>
            <w:noWrap/>
            <w:vAlign w:val="center"/>
            <w:hideMark/>
          </w:tcPr>
          <w:p w14:paraId="0A2BDC7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6,968</w:t>
            </w:r>
          </w:p>
        </w:tc>
        <w:tc>
          <w:tcPr>
            <w:tcW w:w="960" w:type="dxa"/>
            <w:shd w:val="clear" w:color="auto" w:fill="auto"/>
            <w:noWrap/>
            <w:vAlign w:val="center"/>
            <w:hideMark/>
          </w:tcPr>
          <w:p w14:paraId="4FB4D7F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7,123</w:t>
            </w:r>
          </w:p>
        </w:tc>
        <w:tc>
          <w:tcPr>
            <w:tcW w:w="960" w:type="dxa"/>
            <w:shd w:val="clear" w:color="auto" w:fill="auto"/>
            <w:noWrap/>
            <w:vAlign w:val="center"/>
            <w:hideMark/>
          </w:tcPr>
          <w:p w14:paraId="67CDA3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6,633</w:t>
            </w:r>
          </w:p>
        </w:tc>
        <w:tc>
          <w:tcPr>
            <w:tcW w:w="960" w:type="dxa"/>
            <w:shd w:val="clear" w:color="auto" w:fill="auto"/>
            <w:noWrap/>
            <w:vAlign w:val="center"/>
            <w:hideMark/>
          </w:tcPr>
          <w:p w14:paraId="57187CB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5,666</w:t>
            </w:r>
          </w:p>
        </w:tc>
        <w:tc>
          <w:tcPr>
            <w:tcW w:w="960" w:type="dxa"/>
            <w:shd w:val="clear" w:color="auto" w:fill="auto"/>
            <w:noWrap/>
            <w:vAlign w:val="center"/>
            <w:hideMark/>
          </w:tcPr>
          <w:p w14:paraId="617582F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5,370</w:t>
            </w:r>
          </w:p>
        </w:tc>
        <w:tc>
          <w:tcPr>
            <w:tcW w:w="960" w:type="dxa"/>
            <w:shd w:val="clear" w:color="auto" w:fill="auto"/>
            <w:noWrap/>
            <w:vAlign w:val="center"/>
            <w:hideMark/>
          </w:tcPr>
          <w:p w14:paraId="742D71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5,380</w:t>
            </w:r>
          </w:p>
        </w:tc>
      </w:tr>
      <w:tr w:rsidR="00F90EF6" w:rsidRPr="005F2432" w14:paraId="004510C2" w14:textId="77777777" w:rsidTr="00F90EF6">
        <w:trPr>
          <w:trHeight w:val="288"/>
        </w:trPr>
        <w:tc>
          <w:tcPr>
            <w:tcW w:w="2170" w:type="dxa"/>
            <w:shd w:val="clear" w:color="auto" w:fill="auto"/>
            <w:noWrap/>
            <w:vAlign w:val="center"/>
            <w:hideMark/>
          </w:tcPr>
          <w:p w14:paraId="73D53AF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Namibia</w:t>
            </w:r>
          </w:p>
        </w:tc>
        <w:tc>
          <w:tcPr>
            <w:tcW w:w="960" w:type="dxa"/>
            <w:shd w:val="clear" w:color="auto" w:fill="auto"/>
            <w:noWrap/>
            <w:vAlign w:val="center"/>
            <w:hideMark/>
          </w:tcPr>
          <w:p w14:paraId="56433FD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178</w:t>
            </w:r>
          </w:p>
        </w:tc>
        <w:tc>
          <w:tcPr>
            <w:tcW w:w="960" w:type="dxa"/>
            <w:shd w:val="clear" w:color="auto" w:fill="auto"/>
            <w:noWrap/>
            <w:vAlign w:val="center"/>
            <w:hideMark/>
          </w:tcPr>
          <w:p w14:paraId="6CF5D52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220</w:t>
            </w:r>
          </w:p>
        </w:tc>
        <w:tc>
          <w:tcPr>
            <w:tcW w:w="960" w:type="dxa"/>
            <w:shd w:val="clear" w:color="auto" w:fill="auto"/>
            <w:noWrap/>
            <w:vAlign w:val="center"/>
            <w:hideMark/>
          </w:tcPr>
          <w:p w14:paraId="2DFE36A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280</w:t>
            </w:r>
          </w:p>
        </w:tc>
        <w:tc>
          <w:tcPr>
            <w:tcW w:w="960" w:type="dxa"/>
            <w:shd w:val="clear" w:color="auto" w:fill="auto"/>
            <w:noWrap/>
            <w:vAlign w:val="center"/>
            <w:hideMark/>
          </w:tcPr>
          <w:p w14:paraId="0C8321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255</w:t>
            </w:r>
          </w:p>
        </w:tc>
        <w:tc>
          <w:tcPr>
            <w:tcW w:w="960" w:type="dxa"/>
            <w:shd w:val="clear" w:color="auto" w:fill="auto"/>
            <w:noWrap/>
            <w:vAlign w:val="center"/>
            <w:hideMark/>
          </w:tcPr>
          <w:p w14:paraId="1DB832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195</w:t>
            </w:r>
          </w:p>
        </w:tc>
        <w:tc>
          <w:tcPr>
            <w:tcW w:w="960" w:type="dxa"/>
            <w:shd w:val="clear" w:color="auto" w:fill="auto"/>
            <w:noWrap/>
            <w:vAlign w:val="center"/>
            <w:hideMark/>
          </w:tcPr>
          <w:p w14:paraId="3E7F9A1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196</w:t>
            </w:r>
          </w:p>
        </w:tc>
        <w:tc>
          <w:tcPr>
            <w:tcW w:w="960" w:type="dxa"/>
            <w:shd w:val="clear" w:color="auto" w:fill="auto"/>
            <w:noWrap/>
            <w:vAlign w:val="center"/>
            <w:hideMark/>
          </w:tcPr>
          <w:p w14:paraId="4047098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206</w:t>
            </w:r>
          </w:p>
        </w:tc>
      </w:tr>
      <w:tr w:rsidR="00F90EF6" w:rsidRPr="005F2432" w14:paraId="2A38B5D7" w14:textId="77777777" w:rsidTr="00F90EF6">
        <w:trPr>
          <w:trHeight w:val="288"/>
        </w:trPr>
        <w:tc>
          <w:tcPr>
            <w:tcW w:w="2170" w:type="dxa"/>
            <w:shd w:val="clear" w:color="auto" w:fill="auto"/>
            <w:noWrap/>
            <w:vAlign w:val="center"/>
            <w:hideMark/>
          </w:tcPr>
          <w:p w14:paraId="74A082F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Netherlands</w:t>
            </w:r>
          </w:p>
        </w:tc>
        <w:tc>
          <w:tcPr>
            <w:tcW w:w="960" w:type="dxa"/>
            <w:shd w:val="clear" w:color="auto" w:fill="auto"/>
            <w:noWrap/>
            <w:vAlign w:val="center"/>
            <w:hideMark/>
          </w:tcPr>
          <w:p w14:paraId="4CCE44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4,405</w:t>
            </w:r>
          </w:p>
        </w:tc>
        <w:tc>
          <w:tcPr>
            <w:tcW w:w="960" w:type="dxa"/>
            <w:shd w:val="clear" w:color="auto" w:fill="auto"/>
            <w:noWrap/>
            <w:vAlign w:val="center"/>
            <w:hideMark/>
          </w:tcPr>
          <w:p w14:paraId="2014D5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4,028</w:t>
            </w:r>
          </w:p>
        </w:tc>
        <w:tc>
          <w:tcPr>
            <w:tcW w:w="960" w:type="dxa"/>
            <w:shd w:val="clear" w:color="auto" w:fill="auto"/>
            <w:noWrap/>
            <w:vAlign w:val="center"/>
            <w:hideMark/>
          </w:tcPr>
          <w:p w14:paraId="5A524D1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3,684</w:t>
            </w:r>
          </w:p>
        </w:tc>
        <w:tc>
          <w:tcPr>
            <w:tcW w:w="960" w:type="dxa"/>
            <w:shd w:val="clear" w:color="auto" w:fill="auto"/>
            <w:noWrap/>
            <w:vAlign w:val="center"/>
            <w:hideMark/>
          </w:tcPr>
          <w:p w14:paraId="2264E37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2,937</w:t>
            </w:r>
          </w:p>
        </w:tc>
        <w:tc>
          <w:tcPr>
            <w:tcW w:w="960" w:type="dxa"/>
            <w:shd w:val="clear" w:color="auto" w:fill="auto"/>
            <w:noWrap/>
            <w:vAlign w:val="center"/>
            <w:hideMark/>
          </w:tcPr>
          <w:p w14:paraId="13764F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2,406</w:t>
            </w:r>
          </w:p>
        </w:tc>
        <w:tc>
          <w:tcPr>
            <w:tcW w:w="960" w:type="dxa"/>
            <w:shd w:val="clear" w:color="auto" w:fill="auto"/>
            <w:noWrap/>
            <w:vAlign w:val="center"/>
            <w:hideMark/>
          </w:tcPr>
          <w:p w14:paraId="3CDC643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2,278</w:t>
            </w:r>
          </w:p>
        </w:tc>
        <w:tc>
          <w:tcPr>
            <w:tcW w:w="960" w:type="dxa"/>
            <w:shd w:val="clear" w:color="auto" w:fill="auto"/>
            <w:noWrap/>
            <w:vAlign w:val="center"/>
            <w:hideMark/>
          </w:tcPr>
          <w:p w14:paraId="6DFD51D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2,377</w:t>
            </w:r>
          </w:p>
        </w:tc>
      </w:tr>
      <w:tr w:rsidR="00F90EF6" w:rsidRPr="005F2432" w14:paraId="1F601AA3" w14:textId="77777777" w:rsidTr="00F90EF6">
        <w:trPr>
          <w:trHeight w:val="288"/>
        </w:trPr>
        <w:tc>
          <w:tcPr>
            <w:tcW w:w="2170" w:type="dxa"/>
            <w:shd w:val="clear" w:color="auto" w:fill="auto"/>
            <w:noWrap/>
            <w:vAlign w:val="center"/>
            <w:hideMark/>
          </w:tcPr>
          <w:p w14:paraId="5CA4B6C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Nicaragua</w:t>
            </w:r>
          </w:p>
        </w:tc>
        <w:tc>
          <w:tcPr>
            <w:tcW w:w="960" w:type="dxa"/>
            <w:shd w:val="clear" w:color="auto" w:fill="auto"/>
            <w:noWrap/>
            <w:vAlign w:val="center"/>
            <w:hideMark/>
          </w:tcPr>
          <w:p w14:paraId="360490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294</w:t>
            </w:r>
          </w:p>
        </w:tc>
        <w:tc>
          <w:tcPr>
            <w:tcW w:w="960" w:type="dxa"/>
            <w:shd w:val="clear" w:color="auto" w:fill="auto"/>
            <w:noWrap/>
            <w:vAlign w:val="center"/>
            <w:hideMark/>
          </w:tcPr>
          <w:p w14:paraId="681D4F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377</w:t>
            </w:r>
          </w:p>
        </w:tc>
        <w:tc>
          <w:tcPr>
            <w:tcW w:w="960" w:type="dxa"/>
            <w:shd w:val="clear" w:color="auto" w:fill="auto"/>
            <w:noWrap/>
            <w:vAlign w:val="center"/>
            <w:hideMark/>
          </w:tcPr>
          <w:p w14:paraId="47929E1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401</w:t>
            </w:r>
          </w:p>
        </w:tc>
        <w:tc>
          <w:tcPr>
            <w:tcW w:w="960" w:type="dxa"/>
            <w:shd w:val="clear" w:color="auto" w:fill="auto"/>
            <w:noWrap/>
            <w:vAlign w:val="center"/>
            <w:hideMark/>
          </w:tcPr>
          <w:p w14:paraId="5EC791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w:t>
            </w:r>
          </w:p>
        </w:tc>
        <w:tc>
          <w:tcPr>
            <w:tcW w:w="960" w:type="dxa"/>
            <w:shd w:val="clear" w:color="auto" w:fill="auto"/>
            <w:noWrap/>
            <w:vAlign w:val="center"/>
            <w:hideMark/>
          </w:tcPr>
          <w:p w14:paraId="2926B23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468</w:t>
            </w:r>
          </w:p>
        </w:tc>
        <w:tc>
          <w:tcPr>
            <w:tcW w:w="960" w:type="dxa"/>
            <w:shd w:val="clear" w:color="auto" w:fill="auto"/>
            <w:noWrap/>
            <w:vAlign w:val="center"/>
            <w:hideMark/>
          </w:tcPr>
          <w:p w14:paraId="4C9007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563</w:t>
            </w:r>
          </w:p>
        </w:tc>
        <w:tc>
          <w:tcPr>
            <w:tcW w:w="960" w:type="dxa"/>
            <w:shd w:val="clear" w:color="auto" w:fill="auto"/>
            <w:noWrap/>
            <w:vAlign w:val="center"/>
            <w:hideMark/>
          </w:tcPr>
          <w:p w14:paraId="4C882E2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568</w:t>
            </w:r>
          </w:p>
        </w:tc>
      </w:tr>
      <w:tr w:rsidR="00F90EF6" w:rsidRPr="005F2432" w14:paraId="7FEB7B07" w14:textId="77777777" w:rsidTr="00F90EF6">
        <w:trPr>
          <w:trHeight w:val="288"/>
        </w:trPr>
        <w:tc>
          <w:tcPr>
            <w:tcW w:w="2170" w:type="dxa"/>
            <w:shd w:val="clear" w:color="auto" w:fill="auto"/>
            <w:noWrap/>
            <w:vAlign w:val="center"/>
            <w:hideMark/>
          </w:tcPr>
          <w:p w14:paraId="44EAB21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Nigeria</w:t>
            </w:r>
          </w:p>
        </w:tc>
        <w:tc>
          <w:tcPr>
            <w:tcW w:w="960" w:type="dxa"/>
            <w:shd w:val="clear" w:color="auto" w:fill="auto"/>
            <w:noWrap/>
            <w:vAlign w:val="center"/>
            <w:hideMark/>
          </w:tcPr>
          <w:p w14:paraId="7ABECBC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6,771</w:t>
            </w:r>
          </w:p>
        </w:tc>
        <w:tc>
          <w:tcPr>
            <w:tcW w:w="960" w:type="dxa"/>
            <w:shd w:val="clear" w:color="auto" w:fill="auto"/>
            <w:noWrap/>
            <w:vAlign w:val="center"/>
            <w:hideMark/>
          </w:tcPr>
          <w:p w14:paraId="049CB70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7,406</w:t>
            </w:r>
          </w:p>
        </w:tc>
        <w:tc>
          <w:tcPr>
            <w:tcW w:w="960" w:type="dxa"/>
            <w:shd w:val="clear" w:color="auto" w:fill="auto"/>
            <w:noWrap/>
            <w:vAlign w:val="center"/>
            <w:hideMark/>
          </w:tcPr>
          <w:p w14:paraId="0B26A6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8,442</w:t>
            </w:r>
          </w:p>
        </w:tc>
        <w:tc>
          <w:tcPr>
            <w:tcW w:w="960" w:type="dxa"/>
            <w:shd w:val="clear" w:color="auto" w:fill="auto"/>
            <w:noWrap/>
            <w:vAlign w:val="center"/>
            <w:hideMark/>
          </w:tcPr>
          <w:p w14:paraId="64BBC7C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8,138</w:t>
            </w:r>
          </w:p>
        </w:tc>
        <w:tc>
          <w:tcPr>
            <w:tcW w:w="960" w:type="dxa"/>
            <w:shd w:val="clear" w:color="auto" w:fill="auto"/>
            <w:noWrap/>
            <w:vAlign w:val="center"/>
            <w:hideMark/>
          </w:tcPr>
          <w:p w14:paraId="12ED40A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8,027</w:t>
            </w:r>
          </w:p>
        </w:tc>
        <w:tc>
          <w:tcPr>
            <w:tcW w:w="960" w:type="dxa"/>
            <w:shd w:val="clear" w:color="auto" w:fill="auto"/>
            <w:noWrap/>
            <w:vAlign w:val="center"/>
            <w:hideMark/>
          </w:tcPr>
          <w:p w14:paraId="32D6AC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9,355</w:t>
            </w:r>
          </w:p>
        </w:tc>
        <w:tc>
          <w:tcPr>
            <w:tcW w:w="960" w:type="dxa"/>
            <w:shd w:val="clear" w:color="auto" w:fill="auto"/>
            <w:noWrap/>
            <w:vAlign w:val="center"/>
            <w:hideMark/>
          </w:tcPr>
          <w:p w14:paraId="709ADB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9,930</w:t>
            </w:r>
          </w:p>
        </w:tc>
      </w:tr>
      <w:tr w:rsidR="00F90EF6" w:rsidRPr="005F2432" w14:paraId="47242D5D" w14:textId="77777777" w:rsidTr="00F90EF6">
        <w:trPr>
          <w:trHeight w:val="288"/>
        </w:trPr>
        <w:tc>
          <w:tcPr>
            <w:tcW w:w="2170" w:type="dxa"/>
            <w:shd w:val="clear" w:color="auto" w:fill="auto"/>
            <w:noWrap/>
            <w:vAlign w:val="center"/>
            <w:hideMark/>
          </w:tcPr>
          <w:p w14:paraId="07DBB87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Norway</w:t>
            </w:r>
          </w:p>
        </w:tc>
        <w:tc>
          <w:tcPr>
            <w:tcW w:w="960" w:type="dxa"/>
            <w:shd w:val="clear" w:color="auto" w:fill="auto"/>
            <w:noWrap/>
            <w:vAlign w:val="center"/>
            <w:hideMark/>
          </w:tcPr>
          <w:p w14:paraId="133FE5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1,840</w:t>
            </w:r>
          </w:p>
        </w:tc>
        <w:tc>
          <w:tcPr>
            <w:tcW w:w="960" w:type="dxa"/>
            <w:shd w:val="clear" w:color="auto" w:fill="auto"/>
            <w:noWrap/>
            <w:vAlign w:val="center"/>
            <w:hideMark/>
          </w:tcPr>
          <w:p w14:paraId="1560A5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1,594</w:t>
            </w:r>
          </w:p>
        </w:tc>
        <w:tc>
          <w:tcPr>
            <w:tcW w:w="960" w:type="dxa"/>
            <w:shd w:val="clear" w:color="auto" w:fill="auto"/>
            <w:noWrap/>
            <w:vAlign w:val="center"/>
            <w:hideMark/>
          </w:tcPr>
          <w:p w14:paraId="37BABF4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1,355</w:t>
            </w:r>
          </w:p>
        </w:tc>
        <w:tc>
          <w:tcPr>
            <w:tcW w:w="960" w:type="dxa"/>
            <w:shd w:val="clear" w:color="auto" w:fill="auto"/>
            <w:noWrap/>
            <w:vAlign w:val="center"/>
            <w:hideMark/>
          </w:tcPr>
          <w:p w14:paraId="1249BA9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1,016</w:t>
            </w:r>
          </w:p>
        </w:tc>
        <w:tc>
          <w:tcPr>
            <w:tcW w:w="960" w:type="dxa"/>
            <w:shd w:val="clear" w:color="auto" w:fill="auto"/>
            <w:noWrap/>
            <w:vAlign w:val="center"/>
            <w:hideMark/>
          </w:tcPr>
          <w:p w14:paraId="318860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865</w:t>
            </w:r>
          </w:p>
        </w:tc>
        <w:tc>
          <w:tcPr>
            <w:tcW w:w="960" w:type="dxa"/>
            <w:shd w:val="clear" w:color="auto" w:fill="auto"/>
            <w:noWrap/>
            <w:vAlign w:val="center"/>
            <w:hideMark/>
          </w:tcPr>
          <w:p w14:paraId="57E3CA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731</w:t>
            </w:r>
          </w:p>
        </w:tc>
        <w:tc>
          <w:tcPr>
            <w:tcW w:w="960" w:type="dxa"/>
            <w:shd w:val="clear" w:color="auto" w:fill="auto"/>
            <w:noWrap/>
            <w:vAlign w:val="center"/>
            <w:hideMark/>
          </w:tcPr>
          <w:p w14:paraId="58C98C9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754</w:t>
            </w:r>
          </w:p>
        </w:tc>
      </w:tr>
      <w:tr w:rsidR="00F90EF6" w:rsidRPr="005F2432" w14:paraId="192707EC" w14:textId="77777777" w:rsidTr="00F90EF6">
        <w:trPr>
          <w:trHeight w:val="288"/>
        </w:trPr>
        <w:tc>
          <w:tcPr>
            <w:tcW w:w="2170" w:type="dxa"/>
            <w:shd w:val="clear" w:color="auto" w:fill="auto"/>
            <w:noWrap/>
            <w:vAlign w:val="center"/>
            <w:hideMark/>
          </w:tcPr>
          <w:p w14:paraId="51ED29D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Oman</w:t>
            </w:r>
          </w:p>
        </w:tc>
        <w:tc>
          <w:tcPr>
            <w:tcW w:w="960" w:type="dxa"/>
            <w:shd w:val="clear" w:color="auto" w:fill="auto"/>
            <w:noWrap/>
            <w:vAlign w:val="center"/>
            <w:hideMark/>
          </w:tcPr>
          <w:p w14:paraId="126A196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348</w:t>
            </w:r>
          </w:p>
        </w:tc>
        <w:tc>
          <w:tcPr>
            <w:tcW w:w="960" w:type="dxa"/>
            <w:shd w:val="clear" w:color="auto" w:fill="auto"/>
            <w:noWrap/>
            <w:vAlign w:val="center"/>
            <w:hideMark/>
          </w:tcPr>
          <w:p w14:paraId="0B5C92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361</w:t>
            </w:r>
          </w:p>
        </w:tc>
        <w:tc>
          <w:tcPr>
            <w:tcW w:w="960" w:type="dxa"/>
            <w:shd w:val="clear" w:color="auto" w:fill="auto"/>
            <w:noWrap/>
            <w:vAlign w:val="center"/>
            <w:hideMark/>
          </w:tcPr>
          <w:p w14:paraId="7959FC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349</w:t>
            </w:r>
          </w:p>
        </w:tc>
        <w:tc>
          <w:tcPr>
            <w:tcW w:w="960" w:type="dxa"/>
            <w:shd w:val="clear" w:color="auto" w:fill="auto"/>
            <w:noWrap/>
            <w:vAlign w:val="center"/>
            <w:hideMark/>
          </w:tcPr>
          <w:p w14:paraId="0C2CB6C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327</w:t>
            </w:r>
          </w:p>
        </w:tc>
        <w:tc>
          <w:tcPr>
            <w:tcW w:w="960" w:type="dxa"/>
            <w:shd w:val="clear" w:color="auto" w:fill="auto"/>
            <w:noWrap/>
            <w:vAlign w:val="center"/>
            <w:hideMark/>
          </w:tcPr>
          <w:p w14:paraId="2A6B9A3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330</w:t>
            </w:r>
          </w:p>
        </w:tc>
        <w:tc>
          <w:tcPr>
            <w:tcW w:w="960" w:type="dxa"/>
            <w:shd w:val="clear" w:color="auto" w:fill="auto"/>
            <w:noWrap/>
            <w:vAlign w:val="center"/>
            <w:hideMark/>
          </w:tcPr>
          <w:p w14:paraId="7D08589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446</w:t>
            </w:r>
          </w:p>
        </w:tc>
        <w:tc>
          <w:tcPr>
            <w:tcW w:w="960" w:type="dxa"/>
            <w:shd w:val="clear" w:color="auto" w:fill="auto"/>
            <w:noWrap/>
            <w:vAlign w:val="center"/>
            <w:hideMark/>
          </w:tcPr>
          <w:p w14:paraId="443AA70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478</w:t>
            </w:r>
          </w:p>
        </w:tc>
      </w:tr>
      <w:tr w:rsidR="00F90EF6" w:rsidRPr="005F2432" w14:paraId="0F4519A1" w14:textId="77777777" w:rsidTr="00F90EF6">
        <w:trPr>
          <w:trHeight w:val="288"/>
        </w:trPr>
        <w:tc>
          <w:tcPr>
            <w:tcW w:w="2170" w:type="dxa"/>
            <w:shd w:val="clear" w:color="auto" w:fill="auto"/>
            <w:noWrap/>
            <w:vAlign w:val="center"/>
            <w:hideMark/>
          </w:tcPr>
          <w:p w14:paraId="0967A1A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Pakistan</w:t>
            </w:r>
          </w:p>
        </w:tc>
        <w:tc>
          <w:tcPr>
            <w:tcW w:w="960" w:type="dxa"/>
            <w:shd w:val="clear" w:color="auto" w:fill="auto"/>
            <w:noWrap/>
            <w:vAlign w:val="center"/>
            <w:hideMark/>
          </w:tcPr>
          <w:p w14:paraId="67B26B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19,117</w:t>
            </w:r>
          </w:p>
        </w:tc>
        <w:tc>
          <w:tcPr>
            <w:tcW w:w="960" w:type="dxa"/>
            <w:shd w:val="clear" w:color="auto" w:fill="auto"/>
            <w:noWrap/>
            <w:vAlign w:val="center"/>
            <w:hideMark/>
          </w:tcPr>
          <w:p w14:paraId="42E0434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24,669</w:t>
            </w:r>
          </w:p>
        </w:tc>
        <w:tc>
          <w:tcPr>
            <w:tcW w:w="960" w:type="dxa"/>
            <w:shd w:val="clear" w:color="auto" w:fill="auto"/>
            <w:noWrap/>
            <w:vAlign w:val="center"/>
            <w:hideMark/>
          </w:tcPr>
          <w:p w14:paraId="3082577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28,642</w:t>
            </w:r>
          </w:p>
        </w:tc>
        <w:tc>
          <w:tcPr>
            <w:tcW w:w="960" w:type="dxa"/>
            <w:shd w:val="clear" w:color="auto" w:fill="auto"/>
            <w:noWrap/>
            <w:vAlign w:val="center"/>
            <w:hideMark/>
          </w:tcPr>
          <w:p w14:paraId="1361FAB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33,227</w:t>
            </w:r>
          </w:p>
        </w:tc>
        <w:tc>
          <w:tcPr>
            <w:tcW w:w="960" w:type="dxa"/>
            <w:shd w:val="clear" w:color="auto" w:fill="auto"/>
            <w:noWrap/>
            <w:vAlign w:val="center"/>
            <w:hideMark/>
          </w:tcPr>
          <w:p w14:paraId="30DC4F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36,996</w:t>
            </w:r>
          </w:p>
        </w:tc>
        <w:tc>
          <w:tcPr>
            <w:tcW w:w="960" w:type="dxa"/>
            <w:shd w:val="clear" w:color="auto" w:fill="auto"/>
            <w:noWrap/>
            <w:vAlign w:val="center"/>
            <w:hideMark/>
          </w:tcPr>
          <w:p w14:paraId="0ED5F4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42,395</w:t>
            </w:r>
          </w:p>
        </w:tc>
        <w:tc>
          <w:tcPr>
            <w:tcW w:w="960" w:type="dxa"/>
            <w:shd w:val="clear" w:color="auto" w:fill="auto"/>
            <w:noWrap/>
            <w:vAlign w:val="center"/>
            <w:hideMark/>
          </w:tcPr>
          <w:p w14:paraId="411CF73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44,576</w:t>
            </w:r>
          </w:p>
        </w:tc>
      </w:tr>
      <w:tr w:rsidR="00F90EF6" w:rsidRPr="005F2432" w14:paraId="4CC9C27A" w14:textId="77777777" w:rsidTr="00F90EF6">
        <w:trPr>
          <w:trHeight w:val="288"/>
        </w:trPr>
        <w:tc>
          <w:tcPr>
            <w:tcW w:w="2170" w:type="dxa"/>
            <w:shd w:val="clear" w:color="auto" w:fill="auto"/>
            <w:noWrap/>
            <w:vAlign w:val="center"/>
            <w:hideMark/>
          </w:tcPr>
          <w:p w14:paraId="68F4F9B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Peru</w:t>
            </w:r>
          </w:p>
        </w:tc>
        <w:tc>
          <w:tcPr>
            <w:tcW w:w="960" w:type="dxa"/>
            <w:shd w:val="clear" w:color="auto" w:fill="auto"/>
            <w:noWrap/>
            <w:vAlign w:val="center"/>
            <w:hideMark/>
          </w:tcPr>
          <w:p w14:paraId="191E007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1,905</w:t>
            </w:r>
          </w:p>
        </w:tc>
        <w:tc>
          <w:tcPr>
            <w:tcW w:w="960" w:type="dxa"/>
            <w:shd w:val="clear" w:color="auto" w:fill="auto"/>
            <w:noWrap/>
            <w:vAlign w:val="center"/>
            <w:hideMark/>
          </w:tcPr>
          <w:p w14:paraId="2F0379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2,334</w:t>
            </w:r>
          </w:p>
        </w:tc>
        <w:tc>
          <w:tcPr>
            <w:tcW w:w="960" w:type="dxa"/>
            <w:shd w:val="clear" w:color="auto" w:fill="auto"/>
            <w:noWrap/>
            <w:vAlign w:val="center"/>
            <w:hideMark/>
          </w:tcPr>
          <w:p w14:paraId="3351EDD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2,036</w:t>
            </w:r>
          </w:p>
        </w:tc>
        <w:tc>
          <w:tcPr>
            <w:tcW w:w="960" w:type="dxa"/>
            <w:shd w:val="clear" w:color="auto" w:fill="auto"/>
            <w:noWrap/>
            <w:vAlign w:val="center"/>
            <w:hideMark/>
          </w:tcPr>
          <w:p w14:paraId="691E54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2,160</w:t>
            </w:r>
          </w:p>
        </w:tc>
        <w:tc>
          <w:tcPr>
            <w:tcW w:w="960" w:type="dxa"/>
            <w:shd w:val="clear" w:color="auto" w:fill="auto"/>
            <w:noWrap/>
            <w:vAlign w:val="center"/>
            <w:hideMark/>
          </w:tcPr>
          <w:p w14:paraId="4B8990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2,419</w:t>
            </w:r>
          </w:p>
        </w:tc>
        <w:tc>
          <w:tcPr>
            <w:tcW w:w="960" w:type="dxa"/>
            <w:shd w:val="clear" w:color="auto" w:fill="auto"/>
            <w:noWrap/>
            <w:vAlign w:val="center"/>
            <w:hideMark/>
          </w:tcPr>
          <w:p w14:paraId="77819A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2,245</w:t>
            </w:r>
          </w:p>
        </w:tc>
        <w:tc>
          <w:tcPr>
            <w:tcW w:w="960" w:type="dxa"/>
            <w:shd w:val="clear" w:color="auto" w:fill="auto"/>
            <w:noWrap/>
            <w:vAlign w:val="center"/>
            <w:hideMark/>
          </w:tcPr>
          <w:p w14:paraId="4222D17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2,409</w:t>
            </w:r>
          </w:p>
        </w:tc>
      </w:tr>
      <w:tr w:rsidR="00F90EF6" w:rsidRPr="005F2432" w14:paraId="73BA7506" w14:textId="77777777" w:rsidTr="00F90EF6">
        <w:trPr>
          <w:trHeight w:val="288"/>
        </w:trPr>
        <w:tc>
          <w:tcPr>
            <w:tcW w:w="2170" w:type="dxa"/>
            <w:shd w:val="clear" w:color="auto" w:fill="auto"/>
            <w:noWrap/>
            <w:vAlign w:val="center"/>
            <w:hideMark/>
          </w:tcPr>
          <w:p w14:paraId="7336A7C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Philippines</w:t>
            </w:r>
          </w:p>
        </w:tc>
        <w:tc>
          <w:tcPr>
            <w:tcW w:w="960" w:type="dxa"/>
            <w:shd w:val="clear" w:color="auto" w:fill="auto"/>
            <w:noWrap/>
            <w:vAlign w:val="center"/>
            <w:hideMark/>
          </w:tcPr>
          <w:p w14:paraId="12CF2E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8,648</w:t>
            </w:r>
          </w:p>
        </w:tc>
        <w:tc>
          <w:tcPr>
            <w:tcW w:w="960" w:type="dxa"/>
            <w:shd w:val="clear" w:color="auto" w:fill="auto"/>
            <w:noWrap/>
            <w:vAlign w:val="center"/>
            <w:hideMark/>
          </w:tcPr>
          <w:p w14:paraId="31388B3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11,400</w:t>
            </w:r>
          </w:p>
        </w:tc>
        <w:tc>
          <w:tcPr>
            <w:tcW w:w="960" w:type="dxa"/>
            <w:shd w:val="clear" w:color="auto" w:fill="auto"/>
            <w:noWrap/>
            <w:vAlign w:val="center"/>
            <w:hideMark/>
          </w:tcPr>
          <w:p w14:paraId="6140BF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13,133</w:t>
            </w:r>
          </w:p>
        </w:tc>
        <w:tc>
          <w:tcPr>
            <w:tcW w:w="960" w:type="dxa"/>
            <w:shd w:val="clear" w:color="auto" w:fill="auto"/>
            <w:noWrap/>
            <w:vAlign w:val="center"/>
            <w:hideMark/>
          </w:tcPr>
          <w:p w14:paraId="0C071B4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14,043</w:t>
            </w:r>
          </w:p>
        </w:tc>
        <w:tc>
          <w:tcPr>
            <w:tcW w:w="960" w:type="dxa"/>
            <w:shd w:val="clear" w:color="auto" w:fill="auto"/>
            <w:noWrap/>
            <w:vAlign w:val="center"/>
            <w:hideMark/>
          </w:tcPr>
          <w:p w14:paraId="07AD75A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16,907</w:t>
            </w:r>
          </w:p>
        </w:tc>
        <w:tc>
          <w:tcPr>
            <w:tcW w:w="960" w:type="dxa"/>
            <w:shd w:val="clear" w:color="auto" w:fill="auto"/>
            <w:noWrap/>
            <w:vAlign w:val="center"/>
            <w:hideMark/>
          </w:tcPr>
          <w:p w14:paraId="2487C7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19,515</w:t>
            </w:r>
          </w:p>
        </w:tc>
        <w:tc>
          <w:tcPr>
            <w:tcW w:w="960" w:type="dxa"/>
            <w:shd w:val="clear" w:color="auto" w:fill="auto"/>
            <w:noWrap/>
            <w:vAlign w:val="center"/>
            <w:hideMark/>
          </w:tcPr>
          <w:p w14:paraId="07FF99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19,792</w:t>
            </w:r>
          </w:p>
        </w:tc>
      </w:tr>
      <w:tr w:rsidR="00F90EF6" w:rsidRPr="005F2432" w14:paraId="1E88ACDA" w14:textId="77777777" w:rsidTr="00F90EF6">
        <w:trPr>
          <w:trHeight w:val="288"/>
        </w:trPr>
        <w:tc>
          <w:tcPr>
            <w:tcW w:w="2170" w:type="dxa"/>
            <w:shd w:val="clear" w:color="auto" w:fill="auto"/>
            <w:noWrap/>
            <w:vAlign w:val="center"/>
            <w:hideMark/>
          </w:tcPr>
          <w:p w14:paraId="5328674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Portugal</w:t>
            </w:r>
          </w:p>
        </w:tc>
        <w:tc>
          <w:tcPr>
            <w:tcW w:w="960" w:type="dxa"/>
            <w:shd w:val="clear" w:color="auto" w:fill="auto"/>
            <w:noWrap/>
            <w:vAlign w:val="center"/>
            <w:hideMark/>
          </w:tcPr>
          <w:p w14:paraId="50100C8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2,682</w:t>
            </w:r>
          </w:p>
        </w:tc>
        <w:tc>
          <w:tcPr>
            <w:tcW w:w="960" w:type="dxa"/>
            <w:shd w:val="clear" w:color="auto" w:fill="auto"/>
            <w:noWrap/>
            <w:vAlign w:val="center"/>
            <w:hideMark/>
          </w:tcPr>
          <w:p w14:paraId="12BE68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2,435</w:t>
            </w:r>
          </w:p>
        </w:tc>
        <w:tc>
          <w:tcPr>
            <w:tcW w:w="960" w:type="dxa"/>
            <w:shd w:val="clear" w:color="auto" w:fill="auto"/>
            <w:noWrap/>
            <w:vAlign w:val="center"/>
            <w:hideMark/>
          </w:tcPr>
          <w:p w14:paraId="2DC2541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2,234</w:t>
            </w:r>
          </w:p>
        </w:tc>
        <w:tc>
          <w:tcPr>
            <w:tcW w:w="960" w:type="dxa"/>
            <w:shd w:val="clear" w:color="auto" w:fill="auto"/>
            <w:noWrap/>
            <w:vAlign w:val="center"/>
            <w:hideMark/>
          </w:tcPr>
          <w:p w14:paraId="1320EC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1,906</w:t>
            </w:r>
          </w:p>
        </w:tc>
        <w:tc>
          <w:tcPr>
            <w:tcW w:w="960" w:type="dxa"/>
            <w:shd w:val="clear" w:color="auto" w:fill="auto"/>
            <w:noWrap/>
            <w:vAlign w:val="center"/>
            <w:hideMark/>
          </w:tcPr>
          <w:p w14:paraId="71270E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1,701</w:t>
            </w:r>
          </w:p>
        </w:tc>
        <w:tc>
          <w:tcPr>
            <w:tcW w:w="960" w:type="dxa"/>
            <w:shd w:val="clear" w:color="auto" w:fill="auto"/>
            <w:noWrap/>
            <w:vAlign w:val="center"/>
            <w:hideMark/>
          </w:tcPr>
          <w:p w14:paraId="0266867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1,609</w:t>
            </w:r>
          </w:p>
        </w:tc>
        <w:tc>
          <w:tcPr>
            <w:tcW w:w="960" w:type="dxa"/>
            <w:shd w:val="clear" w:color="auto" w:fill="auto"/>
            <w:noWrap/>
            <w:vAlign w:val="center"/>
            <w:hideMark/>
          </w:tcPr>
          <w:p w14:paraId="3241B9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1,713</w:t>
            </w:r>
          </w:p>
        </w:tc>
      </w:tr>
      <w:tr w:rsidR="00F90EF6" w:rsidRPr="005F2432" w14:paraId="6F5AADB8" w14:textId="77777777" w:rsidTr="00F90EF6">
        <w:trPr>
          <w:trHeight w:val="288"/>
        </w:trPr>
        <w:tc>
          <w:tcPr>
            <w:tcW w:w="2170" w:type="dxa"/>
            <w:shd w:val="clear" w:color="auto" w:fill="auto"/>
            <w:noWrap/>
            <w:vAlign w:val="center"/>
            <w:hideMark/>
          </w:tcPr>
          <w:p w14:paraId="7C5BE96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Qatar</w:t>
            </w:r>
          </w:p>
        </w:tc>
        <w:tc>
          <w:tcPr>
            <w:tcW w:w="960" w:type="dxa"/>
            <w:shd w:val="clear" w:color="auto" w:fill="auto"/>
            <w:noWrap/>
            <w:vAlign w:val="center"/>
            <w:hideMark/>
          </w:tcPr>
          <w:p w14:paraId="6D1710A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w:t>
            </w:r>
          </w:p>
        </w:tc>
        <w:tc>
          <w:tcPr>
            <w:tcW w:w="960" w:type="dxa"/>
            <w:shd w:val="clear" w:color="auto" w:fill="auto"/>
            <w:noWrap/>
            <w:vAlign w:val="center"/>
            <w:hideMark/>
          </w:tcPr>
          <w:p w14:paraId="28E7B67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w:t>
            </w:r>
          </w:p>
        </w:tc>
        <w:tc>
          <w:tcPr>
            <w:tcW w:w="960" w:type="dxa"/>
            <w:shd w:val="clear" w:color="auto" w:fill="auto"/>
            <w:noWrap/>
            <w:vAlign w:val="center"/>
            <w:hideMark/>
          </w:tcPr>
          <w:p w14:paraId="5C4F78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w:t>
            </w:r>
          </w:p>
        </w:tc>
        <w:tc>
          <w:tcPr>
            <w:tcW w:w="960" w:type="dxa"/>
            <w:shd w:val="clear" w:color="auto" w:fill="auto"/>
            <w:noWrap/>
            <w:vAlign w:val="center"/>
            <w:hideMark/>
          </w:tcPr>
          <w:p w14:paraId="6FDC0E9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w:t>
            </w:r>
          </w:p>
        </w:tc>
        <w:tc>
          <w:tcPr>
            <w:tcW w:w="960" w:type="dxa"/>
            <w:shd w:val="clear" w:color="auto" w:fill="auto"/>
            <w:noWrap/>
            <w:vAlign w:val="center"/>
            <w:hideMark/>
          </w:tcPr>
          <w:p w14:paraId="6827EC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w:t>
            </w:r>
          </w:p>
        </w:tc>
        <w:tc>
          <w:tcPr>
            <w:tcW w:w="960" w:type="dxa"/>
            <w:shd w:val="clear" w:color="auto" w:fill="auto"/>
            <w:noWrap/>
            <w:vAlign w:val="center"/>
            <w:hideMark/>
          </w:tcPr>
          <w:p w14:paraId="5EB829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w:t>
            </w:r>
          </w:p>
        </w:tc>
        <w:tc>
          <w:tcPr>
            <w:tcW w:w="960" w:type="dxa"/>
            <w:shd w:val="clear" w:color="auto" w:fill="auto"/>
            <w:noWrap/>
            <w:vAlign w:val="center"/>
            <w:hideMark/>
          </w:tcPr>
          <w:p w14:paraId="5A0E3D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w:t>
            </w:r>
          </w:p>
        </w:tc>
      </w:tr>
      <w:tr w:rsidR="00F90EF6" w:rsidRPr="005F2432" w14:paraId="459ED8FF" w14:textId="77777777" w:rsidTr="00F90EF6">
        <w:trPr>
          <w:trHeight w:val="288"/>
        </w:trPr>
        <w:tc>
          <w:tcPr>
            <w:tcW w:w="2170" w:type="dxa"/>
            <w:shd w:val="clear" w:color="auto" w:fill="auto"/>
            <w:noWrap/>
            <w:vAlign w:val="center"/>
            <w:hideMark/>
          </w:tcPr>
          <w:p w14:paraId="04C7519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Saudi Arabia</w:t>
            </w:r>
          </w:p>
        </w:tc>
        <w:tc>
          <w:tcPr>
            <w:tcW w:w="960" w:type="dxa"/>
            <w:shd w:val="clear" w:color="auto" w:fill="auto"/>
            <w:noWrap/>
            <w:vAlign w:val="center"/>
            <w:hideMark/>
          </w:tcPr>
          <w:p w14:paraId="6D9227D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1,487</w:t>
            </w:r>
          </w:p>
        </w:tc>
        <w:tc>
          <w:tcPr>
            <w:tcW w:w="960" w:type="dxa"/>
            <w:shd w:val="clear" w:color="auto" w:fill="auto"/>
            <w:noWrap/>
            <w:vAlign w:val="center"/>
            <w:hideMark/>
          </w:tcPr>
          <w:p w14:paraId="1B0EFAA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1,618</w:t>
            </w:r>
          </w:p>
        </w:tc>
        <w:tc>
          <w:tcPr>
            <w:tcW w:w="960" w:type="dxa"/>
            <w:shd w:val="clear" w:color="auto" w:fill="auto"/>
            <w:noWrap/>
            <w:vAlign w:val="center"/>
            <w:hideMark/>
          </w:tcPr>
          <w:p w14:paraId="28B1F4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1,812</w:t>
            </w:r>
          </w:p>
        </w:tc>
        <w:tc>
          <w:tcPr>
            <w:tcW w:w="960" w:type="dxa"/>
            <w:shd w:val="clear" w:color="auto" w:fill="auto"/>
            <w:noWrap/>
            <w:vAlign w:val="center"/>
            <w:hideMark/>
          </w:tcPr>
          <w:p w14:paraId="4DF1BF6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2,359</w:t>
            </w:r>
          </w:p>
        </w:tc>
        <w:tc>
          <w:tcPr>
            <w:tcW w:w="960" w:type="dxa"/>
            <w:shd w:val="clear" w:color="auto" w:fill="auto"/>
            <w:noWrap/>
            <w:vAlign w:val="center"/>
            <w:hideMark/>
          </w:tcPr>
          <w:p w14:paraId="4E480C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2,771</w:t>
            </w:r>
          </w:p>
        </w:tc>
        <w:tc>
          <w:tcPr>
            <w:tcW w:w="960" w:type="dxa"/>
            <w:shd w:val="clear" w:color="auto" w:fill="auto"/>
            <w:noWrap/>
            <w:vAlign w:val="center"/>
            <w:hideMark/>
          </w:tcPr>
          <w:p w14:paraId="3D1A85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2,859</w:t>
            </w:r>
          </w:p>
        </w:tc>
        <w:tc>
          <w:tcPr>
            <w:tcW w:w="960" w:type="dxa"/>
            <w:shd w:val="clear" w:color="auto" w:fill="auto"/>
            <w:noWrap/>
            <w:vAlign w:val="center"/>
            <w:hideMark/>
          </w:tcPr>
          <w:p w14:paraId="3D717B9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2,955</w:t>
            </w:r>
          </w:p>
        </w:tc>
      </w:tr>
      <w:tr w:rsidR="00F90EF6" w:rsidRPr="005F2432" w14:paraId="040D0473" w14:textId="77777777" w:rsidTr="00F90EF6">
        <w:trPr>
          <w:trHeight w:val="288"/>
        </w:trPr>
        <w:tc>
          <w:tcPr>
            <w:tcW w:w="2170" w:type="dxa"/>
            <w:shd w:val="clear" w:color="auto" w:fill="auto"/>
            <w:noWrap/>
            <w:vAlign w:val="center"/>
            <w:hideMark/>
          </w:tcPr>
          <w:p w14:paraId="79F78E9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Senegal</w:t>
            </w:r>
          </w:p>
        </w:tc>
        <w:tc>
          <w:tcPr>
            <w:tcW w:w="960" w:type="dxa"/>
            <w:shd w:val="clear" w:color="auto" w:fill="auto"/>
            <w:noWrap/>
            <w:vAlign w:val="center"/>
            <w:hideMark/>
          </w:tcPr>
          <w:p w14:paraId="2927376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773</w:t>
            </w:r>
          </w:p>
        </w:tc>
        <w:tc>
          <w:tcPr>
            <w:tcW w:w="960" w:type="dxa"/>
            <w:shd w:val="clear" w:color="auto" w:fill="auto"/>
            <w:noWrap/>
            <w:vAlign w:val="center"/>
            <w:hideMark/>
          </w:tcPr>
          <w:p w14:paraId="6084B1B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915</w:t>
            </w:r>
          </w:p>
        </w:tc>
        <w:tc>
          <w:tcPr>
            <w:tcW w:w="960" w:type="dxa"/>
            <w:shd w:val="clear" w:color="auto" w:fill="auto"/>
            <w:noWrap/>
            <w:vAlign w:val="center"/>
            <w:hideMark/>
          </w:tcPr>
          <w:p w14:paraId="5DA1E69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1,048</w:t>
            </w:r>
          </w:p>
        </w:tc>
        <w:tc>
          <w:tcPr>
            <w:tcW w:w="960" w:type="dxa"/>
            <w:shd w:val="clear" w:color="auto" w:fill="auto"/>
            <w:noWrap/>
            <w:vAlign w:val="center"/>
            <w:hideMark/>
          </w:tcPr>
          <w:p w14:paraId="2718CC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1,110</w:t>
            </w:r>
          </w:p>
        </w:tc>
        <w:tc>
          <w:tcPr>
            <w:tcW w:w="960" w:type="dxa"/>
            <w:shd w:val="clear" w:color="auto" w:fill="auto"/>
            <w:noWrap/>
            <w:vAlign w:val="center"/>
            <w:hideMark/>
          </w:tcPr>
          <w:p w14:paraId="7D6C54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1,207</w:t>
            </w:r>
          </w:p>
        </w:tc>
        <w:tc>
          <w:tcPr>
            <w:tcW w:w="960" w:type="dxa"/>
            <w:shd w:val="clear" w:color="auto" w:fill="auto"/>
            <w:noWrap/>
            <w:vAlign w:val="center"/>
            <w:hideMark/>
          </w:tcPr>
          <w:p w14:paraId="3FEA08D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1,379</w:t>
            </w:r>
          </w:p>
        </w:tc>
        <w:tc>
          <w:tcPr>
            <w:tcW w:w="960" w:type="dxa"/>
            <w:shd w:val="clear" w:color="auto" w:fill="auto"/>
            <w:noWrap/>
            <w:vAlign w:val="center"/>
            <w:hideMark/>
          </w:tcPr>
          <w:p w14:paraId="106169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1,422</w:t>
            </w:r>
          </w:p>
        </w:tc>
      </w:tr>
      <w:tr w:rsidR="00F90EF6" w:rsidRPr="005F2432" w14:paraId="75E7C93F" w14:textId="77777777" w:rsidTr="00F90EF6">
        <w:trPr>
          <w:trHeight w:val="288"/>
        </w:trPr>
        <w:tc>
          <w:tcPr>
            <w:tcW w:w="2170" w:type="dxa"/>
            <w:shd w:val="clear" w:color="auto" w:fill="auto"/>
            <w:noWrap/>
            <w:vAlign w:val="center"/>
            <w:hideMark/>
          </w:tcPr>
          <w:p w14:paraId="0270512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South Korea</w:t>
            </w:r>
          </w:p>
        </w:tc>
        <w:tc>
          <w:tcPr>
            <w:tcW w:w="960" w:type="dxa"/>
            <w:shd w:val="clear" w:color="auto" w:fill="auto"/>
            <w:noWrap/>
            <w:vAlign w:val="center"/>
            <w:hideMark/>
          </w:tcPr>
          <w:p w14:paraId="29E4E59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6,437</w:t>
            </w:r>
          </w:p>
        </w:tc>
        <w:tc>
          <w:tcPr>
            <w:tcW w:w="960" w:type="dxa"/>
            <w:shd w:val="clear" w:color="auto" w:fill="auto"/>
            <w:noWrap/>
            <w:vAlign w:val="center"/>
            <w:hideMark/>
          </w:tcPr>
          <w:p w14:paraId="4D485E5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4,093</w:t>
            </w:r>
          </w:p>
        </w:tc>
        <w:tc>
          <w:tcPr>
            <w:tcW w:w="960" w:type="dxa"/>
            <w:shd w:val="clear" w:color="auto" w:fill="auto"/>
            <w:noWrap/>
            <w:vAlign w:val="center"/>
            <w:hideMark/>
          </w:tcPr>
          <w:p w14:paraId="6C5939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3,339</w:t>
            </w:r>
          </w:p>
        </w:tc>
        <w:tc>
          <w:tcPr>
            <w:tcW w:w="960" w:type="dxa"/>
            <w:shd w:val="clear" w:color="auto" w:fill="auto"/>
            <w:noWrap/>
            <w:vAlign w:val="center"/>
            <w:hideMark/>
          </w:tcPr>
          <w:p w14:paraId="360B5E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3,276</w:t>
            </w:r>
          </w:p>
        </w:tc>
        <w:tc>
          <w:tcPr>
            <w:tcW w:w="960" w:type="dxa"/>
            <w:shd w:val="clear" w:color="auto" w:fill="auto"/>
            <w:noWrap/>
            <w:vAlign w:val="center"/>
            <w:hideMark/>
          </w:tcPr>
          <w:p w14:paraId="6D3F51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3,300</w:t>
            </w:r>
          </w:p>
        </w:tc>
        <w:tc>
          <w:tcPr>
            <w:tcW w:w="960" w:type="dxa"/>
            <w:shd w:val="clear" w:color="auto" w:fill="auto"/>
            <w:noWrap/>
            <w:vAlign w:val="center"/>
            <w:hideMark/>
          </w:tcPr>
          <w:p w14:paraId="311D12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3,363</w:t>
            </w:r>
          </w:p>
        </w:tc>
        <w:tc>
          <w:tcPr>
            <w:tcW w:w="960" w:type="dxa"/>
            <w:shd w:val="clear" w:color="auto" w:fill="auto"/>
            <w:noWrap/>
            <w:vAlign w:val="center"/>
            <w:hideMark/>
          </w:tcPr>
          <w:p w14:paraId="435A2FC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3,462</w:t>
            </w:r>
          </w:p>
        </w:tc>
      </w:tr>
      <w:tr w:rsidR="00F90EF6" w:rsidRPr="005F2432" w14:paraId="1DF7C346" w14:textId="77777777" w:rsidTr="00F90EF6">
        <w:trPr>
          <w:trHeight w:val="288"/>
        </w:trPr>
        <w:tc>
          <w:tcPr>
            <w:tcW w:w="2170" w:type="dxa"/>
            <w:shd w:val="clear" w:color="auto" w:fill="auto"/>
            <w:noWrap/>
            <w:vAlign w:val="center"/>
            <w:hideMark/>
          </w:tcPr>
          <w:p w14:paraId="58205B9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Spain</w:t>
            </w:r>
          </w:p>
        </w:tc>
        <w:tc>
          <w:tcPr>
            <w:tcW w:w="960" w:type="dxa"/>
            <w:shd w:val="clear" w:color="auto" w:fill="auto"/>
            <w:noWrap/>
            <w:vAlign w:val="center"/>
            <w:hideMark/>
          </w:tcPr>
          <w:p w14:paraId="6C658F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8,641</w:t>
            </w:r>
          </w:p>
        </w:tc>
        <w:tc>
          <w:tcPr>
            <w:tcW w:w="960" w:type="dxa"/>
            <w:shd w:val="clear" w:color="auto" w:fill="auto"/>
            <w:noWrap/>
            <w:vAlign w:val="center"/>
            <w:hideMark/>
          </w:tcPr>
          <w:p w14:paraId="0F4DB2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8,404</w:t>
            </w:r>
          </w:p>
        </w:tc>
        <w:tc>
          <w:tcPr>
            <w:tcW w:w="960" w:type="dxa"/>
            <w:shd w:val="clear" w:color="auto" w:fill="auto"/>
            <w:noWrap/>
            <w:vAlign w:val="center"/>
            <w:hideMark/>
          </w:tcPr>
          <w:p w14:paraId="32C604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8,034</w:t>
            </w:r>
          </w:p>
        </w:tc>
        <w:tc>
          <w:tcPr>
            <w:tcW w:w="960" w:type="dxa"/>
            <w:shd w:val="clear" w:color="auto" w:fill="auto"/>
            <w:noWrap/>
            <w:vAlign w:val="center"/>
            <w:hideMark/>
          </w:tcPr>
          <w:p w14:paraId="719A78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7,582</w:t>
            </w:r>
          </w:p>
        </w:tc>
        <w:tc>
          <w:tcPr>
            <w:tcW w:w="960" w:type="dxa"/>
            <w:shd w:val="clear" w:color="auto" w:fill="auto"/>
            <w:noWrap/>
            <w:vAlign w:val="center"/>
            <w:hideMark/>
          </w:tcPr>
          <w:p w14:paraId="4DFC7EC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6,680</w:t>
            </w:r>
          </w:p>
        </w:tc>
        <w:tc>
          <w:tcPr>
            <w:tcW w:w="960" w:type="dxa"/>
            <w:shd w:val="clear" w:color="auto" w:fill="auto"/>
            <w:noWrap/>
            <w:vAlign w:val="center"/>
            <w:hideMark/>
          </w:tcPr>
          <w:p w14:paraId="6A98CCC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6,856</w:t>
            </w:r>
          </w:p>
        </w:tc>
        <w:tc>
          <w:tcPr>
            <w:tcW w:w="960" w:type="dxa"/>
            <w:shd w:val="clear" w:color="auto" w:fill="auto"/>
            <w:noWrap/>
            <w:vAlign w:val="center"/>
            <w:hideMark/>
          </w:tcPr>
          <w:p w14:paraId="02F5778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6,726</w:t>
            </w:r>
          </w:p>
        </w:tc>
      </w:tr>
      <w:tr w:rsidR="00F90EF6" w:rsidRPr="005F2432" w14:paraId="18CF803D" w14:textId="77777777" w:rsidTr="00F90EF6">
        <w:trPr>
          <w:trHeight w:val="288"/>
        </w:trPr>
        <w:tc>
          <w:tcPr>
            <w:tcW w:w="2170" w:type="dxa"/>
            <w:shd w:val="clear" w:color="auto" w:fill="auto"/>
            <w:noWrap/>
            <w:vAlign w:val="center"/>
            <w:hideMark/>
          </w:tcPr>
          <w:p w14:paraId="450B1B9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Suriname</w:t>
            </w:r>
          </w:p>
        </w:tc>
        <w:tc>
          <w:tcPr>
            <w:tcW w:w="960" w:type="dxa"/>
            <w:shd w:val="clear" w:color="auto" w:fill="auto"/>
            <w:noWrap/>
            <w:vAlign w:val="center"/>
            <w:hideMark/>
          </w:tcPr>
          <w:p w14:paraId="562F35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w:t>
            </w:r>
          </w:p>
        </w:tc>
        <w:tc>
          <w:tcPr>
            <w:tcW w:w="960" w:type="dxa"/>
            <w:shd w:val="clear" w:color="auto" w:fill="auto"/>
            <w:noWrap/>
            <w:vAlign w:val="center"/>
            <w:hideMark/>
          </w:tcPr>
          <w:p w14:paraId="6C354B9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65</w:t>
            </w:r>
          </w:p>
        </w:tc>
        <w:tc>
          <w:tcPr>
            <w:tcW w:w="960" w:type="dxa"/>
            <w:shd w:val="clear" w:color="auto" w:fill="auto"/>
            <w:noWrap/>
            <w:vAlign w:val="center"/>
            <w:hideMark/>
          </w:tcPr>
          <w:p w14:paraId="53A104E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w:t>
            </w:r>
          </w:p>
        </w:tc>
        <w:tc>
          <w:tcPr>
            <w:tcW w:w="960" w:type="dxa"/>
            <w:shd w:val="clear" w:color="auto" w:fill="auto"/>
            <w:noWrap/>
            <w:vAlign w:val="center"/>
            <w:hideMark/>
          </w:tcPr>
          <w:p w14:paraId="63458B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w:t>
            </w:r>
          </w:p>
        </w:tc>
        <w:tc>
          <w:tcPr>
            <w:tcW w:w="960" w:type="dxa"/>
            <w:shd w:val="clear" w:color="auto" w:fill="auto"/>
            <w:noWrap/>
            <w:vAlign w:val="center"/>
            <w:hideMark/>
          </w:tcPr>
          <w:p w14:paraId="7E0769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72</w:t>
            </w:r>
          </w:p>
        </w:tc>
        <w:tc>
          <w:tcPr>
            <w:tcW w:w="960" w:type="dxa"/>
            <w:shd w:val="clear" w:color="auto" w:fill="auto"/>
            <w:noWrap/>
            <w:vAlign w:val="center"/>
            <w:hideMark/>
          </w:tcPr>
          <w:p w14:paraId="7D5BC6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81</w:t>
            </w:r>
          </w:p>
        </w:tc>
        <w:tc>
          <w:tcPr>
            <w:tcW w:w="960" w:type="dxa"/>
            <w:shd w:val="clear" w:color="auto" w:fill="auto"/>
            <w:noWrap/>
            <w:vAlign w:val="center"/>
            <w:hideMark/>
          </w:tcPr>
          <w:p w14:paraId="44DE22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85</w:t>
            </w:r>
          </w:p>
        </w:tc>
      </w:tr>
      <w:tr w:rsidR="00F90EF6" w:rsidRPr="005F2432" w14:paraId="04388AE5" w14:textId="77777777" w:rsidTr="00F90EF6">
        <w:trPr>
          <w:trHeight w:val="288"/>
        </w:trPr>
        <w:tc>
          <w:tcPr>
            <w:tcW w:w="2170" w:type="dxa"/>
            <w:shd w:val="clear" w:color="auto" w:fill="auto"/>
            <w:noWrap/>
            <w:vAlign w:val="center"/>
            <w:hideMark/>
          </w:tcPr>
          <w:p w14:paraId="6B77657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Trinidad and Tobago</w:t>
            </w:r>
          </w:p>
        </w:tc>
        <w:tc>
          <w:tcPr>
            <w:tcW w:w="960" w:type="dxa"/>
            <w:shd w:val="clear" w:color="auto" w:fill="auto"/>
            <w:noWrap/>
            <w:vAlign w:val="center"/>
            <w:hideMark/>
          </w:tcPr>
          <w:p w14:paraId="5E7DA1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305</w:t>
            </w:r>
          </w:p>
        </w:tc>
        <w:tc>
          <w:tcPr>
            <w:tcW w:w="960" w:type="dxa"/>
            <w:shd w:val="clear" w:color="auto" w:fill="auto"/>
            <w:noWrap/>
            <w:vAlign w:val="center"/>
            <w:hideMark/>
          </w:tcPr>
          <w:p w14:paraId="14BB38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345</w:t>
            </w:r>
          </w:p>
        </w:tc>
        <w:tc>
          <w:tcPr>
            <w:tcW w:w="960" w:type="dxa"/>
            <w:shd w:val="clear" w:color="auto" w:fill="auto"/>
            <w:noWrap/>
            <w:vAlign w:val="center"/>
            <w:hideMark/>
          </w:tcPr>
          <w:p w14:paraId="6D7B1F2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327</w:t>
            </w:r>
          </w:p>
        </w:tc>
        <w:tc>
          <w:tcPr>
            <w:tcW w:w="960" w:type="dxa"/>
            <w:shd w:val="clear" w:color="auto" w:fill="auto"/>
            <w:noWrap/>
            <w:vAlign w:val="center"/>
            <w:hideMark/>
          </w:tcPr>
          <w:p w14:paraId="27677C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w:t>
            </w:r>
          </w:p>
        </w:tc>
        <w:tc>
          <w:tcPr>
            <w:tcW w:w="960" w:type="dxa"/>
            <w:shd w:val="clear" w:color="auto" w:fill="auto"/>
            <w:noWrap/>
            <w:vAlign w:val="center"/>
            <w:hideMark/>
          </w:tcPr>
          <w:p w14:paraId="483074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233</w:t>
            </w:r>
          </w:p>
        </w:tc>
        <w:tc>
          <w:tcPr>
            <w:tcW w:w="960" w:type="dxa"/>
            <w:shd w:val="clear" w:color="auto" w:fill="auto"/>
            <w:noWrap/>
            <w:vAlign w:val="center"/>
            <w:hideMark/>
          </w:tcPr>
          <w:p w14:paraId="06009A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243</w:t>
            </w:r>
          </w:p>
        </w:tc>
        <w:tc>
          <w:tcPr>
            <w:tcW w:w="960" w:type="dxa"/>
            <w:shd w:val="clear" w:color="auto" w:fill="auto"/>
            <w:noWrap/>
            <w:vAlign w:val="center"/>
            <w:hideMark/>
          </w:tcPr>
          <w:p w14:paraId="60464E5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265</w:t>
            </w:r>
          </w:p>
        </w:tc>
      </w:tr>
      <w:tr w:rsidR="00F90EF6" w:rsidRPr="005F2432" w14:paraId="0EA57730" w14:textId="77777777" w:rsidTr="00F90EF6">
        <w:trPr>
          <w:trHeight w:val="288"/>
        </w:trPr>
        <w:tc>
          <w:tcPr>
            <w:tcW w:w="2170" w:type="dxa"/>
            <w:shd w:val="clear" w:color="auto" w:fill="auto"/>
            <w:noWrap/>
            <w:vAlign w:val="center"/>
            <w:hideMark/>
          </w:tcPr>
          <w:p w14:paraId="08352F8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Arab Emirates</w:t>
            </w:r>
          </w:p>
        </w:tc>
        <w:tc>
          <w:tcPr>
            <w:tcW w:w="960" w:type="dxa"/>
            <w:shd w:val="clear" w:color="auto" w:fill="auto"/>
            <w:noWrap/>
            <w:vAlign w:val="center"/>
            <w:hideMark/>
          </w:tcPr>
          <w:p w14:paraId="7B6C70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106</w:t>
            </w:r>
          </w:p>
        </w:tc>
        <w:tc>
          <w:tcPr>
            <w:tcW w:w="960" w:type="dxa"/>
            <w:shd w:val="clear" w:color="auto" w:fill="auto"/>
            <w:noWrap/>
            <w:vAlign w:val="center"/>
            <w:hideMark/>
          </w:tcPr>
          <w:p w14:paraId="0A25F7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146</w:t>
            </w:r>
          </w:p>
        </w:tc>
        <w:tc>
          <w:tcPr>
            <w:tcW w:w="960" w:type="dxa"/>
            <w:shd w:val="clear" w:color="auto" w:fill="auto"/>
            <w:noWrap/>
            <w:vAlign w:val="center"/>
            <w:hideMark/>
          </w:tcPr>
          <w:p w14:paraId="6D8A8CF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176</w:t>
            </w:r>
          </w:p>
        </w:tc>
        <w:tc>
          <w:tcPr>
            <w:tcW w:w="960" w:type="dxa"/>
            <w:shd w:val="clear" w:color="auto" w:fill="auto"/>
            <w:noWrap/>
            <w:vAlign w:val="center"/>
            <w:hideMark/>
          </w:tcPr>
          <w:p w14:paraId="774DD2B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193</w:t>
            </w:r>
          </w:p>
        </w:tc>
        <w:tc>
          <w:tcPr>
            <w:tcW w:w="960" w:type="dxa"/>
            <w:shd w:val="clear" w:color="auto" w:fill="auto"/>
            <w:noWrap/>
            <w:vAlign w:val="center"/>
            <w:hideMark/>
          </w:tcPr>
          <w:p w14:paraId="7F99964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338</w:t>
            </w:r>
          </w:p>
        </w:tc>
        <w:tc>
          <w:tcPr>
            <w:tcW w:w="960" w:type="dxa"/>
            <w:shd w:val="clear" w:color="auto" w:fill="auto"/>
            <w:noWrap/>
            <w:vAlign w:val="center"/>
            <w:hideMark/>
          </w:tcPr>
          <w:p w14:paraId="422861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630</w:t>
            </w:r>
          </w:p>
        </w:tc>
        <w:tc>
          <w:tcPr>
            <w:tcW w:w="960" w:type="dxa"/>
            <w:shd w:val="clear" w:color="auto" w:fill="auto"/>
            <w:noWrap/>
            <w:vAlign w:val="center"/>
            <w:hideMark/>
          </w:tcPr>
          <w:p w14:paraId="22255E7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775</w:t>
            </w:r>
          </w:p>
        </w:tc>
      </w:tr>
      <w:tr w:rsidR="00F90EF6" w:rsidRPr="005F2432" w14:paraId="4D54CD62" w14:textId="77777777" w:rsidTr="00F90EF6">
        <w:trPr>
          <w:trHeight w:val="288"/>
        </w:trPr>
        <w:tc>
          <w:tcPr>
            <w:tcW w:w="2170" w:type="dxa"/>
            <w:shd w:val="clear" w:color="auto" w:fill="auto"/>
            <w:noWrap/>
            <w:vAlign w:val="center"/>
            <w:hideMark/>
          </w:tcPr>
          <w:p w14:paraId="7CDA274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Kingdom</w:t>
            </w:r>
          </w:p>
        </w:tc>
        <w:tc>
          <w:tcPr>
            <w:tcW w:w="960" w:type="dxa"/>
            <w:shd w:val="clear" w:color="auto" w:fill="auto"/>
            <w:noWrap/>
            <w:vAlign w:val="center"/>
            <w:hideMark/>
          </w:tcPr>
          <w:p w14:paraId="5820D90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26,612</w:t>
            </w:r>
          </w:p>
        </w:tc>
        <w:tc>
          <w:tcPr>
            <w:tcW w:w="960" w:type="dxa"/>
            <w:shd w:val="clear" w:color="auto" w:fill="auto"/>
            <w:noWrap/>
            <w:vAlign w:val="center"/>
            <w:hideMark/>
          </w:tcPr>
          <w:p w14:paraId="7F31E6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22,970</w:t>
            </w:r>
          </w:p>
        </w:tc>
        <w:tc>
          <w:tcPr>
            <w:tcW w:w="960" w:type="dxa"/>
            <w:shd w:val="clear" w:color="auto" w:fill="auto"/>
            <w:noWrap/>
            <w:vAlign w:val="center"/>
            <w:hideMark/>
          </w:tcPr>
          <w:p w14:paraId="38735F0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18,228</w:t>
            </w:r>
          </w:p>
        </w:tc>
        <w:tc>
          <w:tcPr>
            <w:tcW w:w="960" w:type="dxa"/>
            <w:shd w:val="clear" w:color="auto" w:fill="auto"/>
            <w:noWrap/>
            <w:vAlign w:val="center"/>
            <w:hideMark/>
          </w:tcPr>
          <w:p w14:paraId="3D11F50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13,863</w:t>
            </w:r>
          </w:p>
        </w:tc>
        <w:tc>
          <w:tcPr>
            <w:tcW w:w="960" w:type="dxa"/>
            <w:shd w:val="clear" w:color="auto" w:fill="auto"/>
            <w:noWrap/>
            <w:vAlign w:val="center"/>
            <w:hideMark/>
          </w:tcPr>
          <w:p w14:paraId="74F2B5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11,137</w:t>
            </w:r>
          </w:p>
        </w:tc>
        <w:tc>
          <w:tcPr>
            <w:tcW w:w="960" w:type="dxa"/>
            <w:shd w:val="clear" w:color="auto" w:fill="auto"/>
            <w:noWrap/>
            <w:vAlign w:val="center"/>
            <w:hideMark/>
          </w:tcPr>
          <w:p w14:paraId="1E1EA90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10,412</w:t>
            </w:r>
          </w:p>
        </w:tc>
        <w:tc>
          <w:tcPr>
            <w:tcW w:w="960" w:type="dxa"/>
            <w:shd w:val="clear" w:color="auto" w:fill="auto"/>
            <w:noWrap/>
            <w:vAlign w:val="center"/>
            <w:hideMark/>
          </w:tcPr>
          <w:p w14:paraId="1946D4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10,663</w:t>
            </w:r>
          </w:p>
        </w:tc>
      </w:tr>
      <w:tr w:rsidR="00F90EF6" w:rsidRPr="005F2432" w14:paraId="5B81D04A" w14:textId="77777777" w:rsidTr="00F90EF6">
        <w:trPr>
          <w:trHeight w:val="288"/>
        </w:trPr>
        <w:tc>
          <w:tcPr>
            <w:tcW w:w="2170" w:type="dxa"/>
            <w:shd w:val="clear" w:color="auto" w:fill="auto"/>
            <w:noWrap/>
            <w:vAlign w:val="center"/>
            <w:hideMark/>
          </w:tcPr>
          <w:p w14:paraId="4958103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Total</w:t>
            </w:r>
          </w:p>
        </w:tc>
        <w:tc>
          <w:tcPr>
            <w:tcW w:w="960" w:type="dxa"/>
            <w:shd w:val="clear" w:color="auto" w:fill="auto"/>
            <w:noWrap/>
            <w:vAlign w:val="center"/>
            <w:hideMark/>
          </w:tcPr>
          <w:p w14:paraId="527362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383,261</w:t>
            </w:r>
          </w:p>
        </w:tc>
        <w:tc>
          <w:tcPr>
            <w:tcW w:w="960" w:type="dxa"/>
            <w:shd w:val="clear" w:color="auto" w:fill="auto"/>
            <w:noWrap/>
            <w:vAlign w:val="center"/>
            <w:hideMark/>
          </w:tcPr>
          <w:p w14:paraId="2FA700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395,373</w:t>
            </w:r>
          </w:p>
        </w:tc>
        <w:tc>
          <w:tcPr>
            <w:tcW w:w="960" w:type="dxa"/>
            <w:shd w:val="clear" w:color="auto" w:fill="auto"/>
            <w:noWrap/>
            <w:vAlign w:val="center"/>
            <w:hideMark/>
          </w:tcPr>
          <w:p w14:paraId="34CA35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416,958</w:t>
            </w:r>
          </w:p>
        </w:tc>
        <w:tc>
          <w:tcPr>
            <w:tcW w:w="960" w:type="dxa"/>
            <w:shd w:val="clear" w:color="auto" w:fill="auto"/>
            <w:noWrap/>
            <w:vAlign w:val="center"/>
            <w:hideMark/>
          </w:tcPr>
          <w:p w14:paraId="4C648F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469,434</w:t>
            </w:r>
          </w:p>
        </w:tc>
        <w:tc>
          <w:tcPr>
            <w:tcW w:w="960" w:type="dxa"/>
            <w:shd w:val="clear" w:color="auto" w:fill="auto"/>
            <w:noWrap/>
            <w:vAlign w:val="center"/>
            <w:hideMark/>
          </w:tcPr>
          <w:p w14:paraId="48EF4A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525,591</w:t>
            </w:r>
          </w:p>
        </w:tc>
        <w:tc>
          <w:tcPr>
            <w:tcW w:w="960" w:type="dxa"/>
            <w:shd w:val="clear" w:color="auto" w:fill="auto"/>
            <w:noWrap/>
            <w:vAlign w:val="center"/>
            <w:hideMark/>
          </w:tcPr>
          <w:p w14:paraId="1F0631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589,486</w:t>
            </w:r>
          </w:p>
        </w:tc>
        <w:tc>
          <w:tcPr>
            <w:tcW w:w="960" w:type="dxa"/>
            <w:shd w:val="clear" w:color="auto" w:fill="auto"/>
            <w:noWrap/>
            <w:vAlign w:val="center"/>
            <w:hideMark/>
          </w:tcPr>
          <w:p w14:paraId="4BAD89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603,192</w:t>
            </w:r>
          </w:p>
        </w:tc>
      </w:tr>
    </w:tbl>
    <w:p w14:paraId="1E209554" w14:textId="77777777" w:rsidR="00F90EF6" w:rsidRPr="005F2432" w:rsidRDefault="00F90EF6" w:rsidP="00F90EF6">
      <w:pPr>
        <w:ind w:right="-630"/>
        <w:jc w:val="both"/>
        <w:rPr>
          <w:rFonts w:cstheme="minorHAnsi"/>
        </w:rPr>
      </w:pPr>
    </w:p>
    <w:p w14:paraId="630D8750" w14:textId="77777777" w:rsidR="00F90EF6" w:rsidRPr="005F2432" w:rsidRDefault="00F90EF6" w:rsidP="00F90EF6">
      <w:pPr>
        <w:rPr>
          <w:rFonts w:cstheme="minorHAnsi"/>
        </w:rPr>
      </w:pPr>
      <w:r w:rsidRPr="005F2432">
        <w:rPr>
          <w:rFonts w:cstheme="minorHAnsi"/>
        </w:rPr>
        <w:br w:type="page"/>
      </w:r>
    </w:p>
    <w:p w14:paraId="190CF310" w14:textId="23EE0556" w:rsidR="00F90EF6" w:rsidRPr="005F2432" w:rsidRDefault="00F90EF6" w:rsidP="006311A6">
      <w:pPr>
        <w:pStyle w:val="Caption"/>
        <w:rPr>
          <w:rFonts w:cstheme="minorHAnsi"/>
        </w:rPr>
      </w:pPr>
    </w:p>
    <w:p w14:paraId="6C0BECD6" w14:textId="762FD729" w:rsidR="000F37E8" w:rsidRPr="005F2432" w:rsidRDefault="000F37E8" w:rsidP="006311A6">
      <w:pPr>
        <w:pStyle w:val="Caption"/>
        <w:rPr>
          <w:rFonts w:cstheme="minorHAnsi"/>
        </w:rPr>
      </w:pPr>
      <w:bookmarkStart w:id="217" w:name="_Ref10710472"/>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6</w:t>
      </w:r>
      <w:r w:rsidRPr="005F2432">
        <w:rPr>
          <w:rFonts w:cstheme="minorHAnsi"/>
        </w:rPr>
        <w:fldChar w:fldCharType="end"/>
      </w:r>
      <w:bookmarkEnd w:id="217"/>
      <w:r w:rsidRPr="005F2432">
        <w:rPr>
          <w:rFonts w:cstheme="minorHAnsi"/>
        </w:rPr>
        <w:t>: Disability-adjusted Life Years (DALYs) attributable to diet low in seafood omega 3 fatty acids, 1990-2017 (Global Burden of Disease 2017)</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356"/>
        <w:gridCol w:w="945"/>
        <w:gridCol w:w="945"/>
        <w:gridCol w:w="945"/>
        <w:gridCol w:w="1026"/>
        <w:gridCol w:w="1026"/>
        <w:gridCol w:w="1026"/>
        <w:gridCol w:w="1026"/>
      </w:tblGrid>
      <w:tr w:rsidR="00F90EF6" w:rsidRPr="005F2432" w14:paraId="5C92DB8B" w14:textId="77777777" w:rsidTr="00F90EF6">
        <w:trPr>
          <w:trHeight w:val="288"/>
        </w:trPr>
        <w:tc>
          <w:tcPr>
            <w:tcW w:w="0" w:type="auto"/>
            <w:vMerge w:val="restart"/>
            <w:shd w:val="clear" w:color="auto" w:fill="F2F2F2" w:themeFill="background1" w:themeFillShade="F2"/>
            <w:noWrap/>
            <w:vAlign w:val="center"/>
          </w:tcPr>
          <w:p w14:paraId="20D56EFA" w14:textId="77777777" w:rsidR="00F90EF6" w:rsidRPr="005F2432" w:rsidRDefault="00F90EF6" w:rsidP="00F90EF6">
            <w:pPr>
              <w:spacing w:after="0" w:line="240" w:lineRule="auto"/>
              <w:rPr>
                <w:rFonts w:eastAsia="Times New Roman" w:cstheme="minorHAnsi"/>
                <w:b/>
                <w:bCs/>
                <w:lang w:val="en-US"/>
              </w:rPr>
            </w:pPr>
            <w:r w:rsidRPr="005F2432">
              <w:rPr>
                <w:rFonts w:eastAsia="Times New Roman" w:cstheme="minorHAnsi"/>
                <w:b/>
                <w:bCs/>
                <w:lang w:val="en-US"/>
              </w:rPr>
              <w:t>Country</w:t>
            </w:r>
          </w:p>
        </w:tc>
        <w:tc>
          <w:tcPr>
            <w:tcW w:w="0" w:type="auto"/>
            <w:gridSpan w:val="7"/>
            <w:shd w:val="clear" w:color="auto" w:fill="F2F2F2" w:themeFill="background1" w:themeFillShade="F2"/>
            <w:noWrap/>
            <w:vAlign w:val="center"/>
          </w:tcPr>
          <w:p w14:paraId="370F2F35"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Year</w:t>
            </w:r>
          </w:p>
        </w:tc>
      </w:tr>
      <w:tr w:rsidR="00F90EF6" w:rsidRPr="005F2432" w14:paraId="5EEF0473" w14:textId="77777777" w:rsidTr="00F90EF6">
        <w:trPr>
          <w:trHeight w:val="288"/>
        </w:trPr>
        <w:tc>
          <w:tcPr>
            <w:tcW w:w="0" w:type="auto"/>
            <w:vMerge/>
            <w:shd w:val="clear" w:color="auto" w:fill="F2F2F2" w:themeFill="background1" w:themeFillShade="F2"/>
            <w:noWrap/>
            <w:vAlign w:val="center"/>
            <w:hideMark/>
          </w:tcPr>
          <w:p w14:paraId="08FD54CB" w14:textId="77777777" w:rsidR="00F90EF6" w:rsidRPr="005F2432" w:rsidRDefault="00F90EF6" w:rsidP="00F90EF6">
            <w:pPr>
              <w:spacing w:after="0" w:line="240" w:lineRule="auto"/>
              <w:rPr>
                <w:rFonts w:eastAsia="Times New Roman" w:cstheme="minorHAnsi"/>
                <w:b/>
                <w:bCs/>
                <w:lang w:val="en-US"/>
              </w:rPr>
            </w:pPr>
          </w:p>
        </w:tc>
        <w:tc>
          <w:tcPr>
            <w:tcW w:w="0" w:type="auto"/>
            <w:shd w:val="clear" w:color="auto" w:fill="F2F2F2" w:themeFill="background1" w:themeFillShade="F2"/>
            <w:noWrap/>
            <w:vAlign w:val="center"/>
            <w:hideMark/>
          </w:tcPr>
          <w:p w14:paraId="79AA956F"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1990</w:t>
            </w:r>
          </w:p>
        </w:tc>
        <w:tc>
          <w:tcPr>
            <w:tcW w:w="0" w:type="auto"/>
            <w:shd w:val="clear" w:color="auto" w:fill="F2F2F2" w:themeFill="background1" w:themeFillShade="F2"/>
            <w:noWrap/>
            <w:vAlign w:val="center"/>
            <w:hideMark/>
          </w:tcPr>
          <w:p w14:paraId="2033AB2D"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1995</w:t>
            </w:r>
          </w:p>
        </w:tc>
        <w:tc>
          <w:tcPr>
            <w:tcW w:w="0" w:type="auto"/>
            <w:shd w:val="clear" w:color="auto" w:fill="F2F2F2" w:themeFill="background1" w:themeFillShade="F2"/>
            <w:noWrap/>
            <w:vAlign w:val="center"/>
            <w:hideMark/>
          </w:tcPr>
          <w:p w14:paraId="793AADE4"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2000</w:t>
            </w:r>
          </w:p>
        </w:tc>
        <w:tc>
          <w:tcPr>
            <w:tcW w:w="0" w:type="auto"/>
            <w:shd w:val="clear" w:color="auto" w:fill="F2F2F2" w:themeFill="background1" w:themeFillShade="F2"/>
            <w:noWrap/>
            <w:vAlign w:val="center"/>
            <w:hideMark/>
          </w:tcPr>
          <w:p w14:paraId="5B2E0E25"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2005</w:t>
            </w:r>
          </w:p>
        </w:tc>
        <w:tc>
          <w:tcPr>
            <w:tcW w:w="0" w:type="auto"/>
            <w:shd w:val="clear" w:color="auto" w:fill="F2F2F2" w:themeFill="background1" w:themeFillShade="F2"/>
            <w:noWrap/>
            <w:vAlign w:val="center"/>
            <w:hideMark/>
          </w:tcPr>
          <w:p w14:paraId="10E18746"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2010</w:t>
            </w:r>
          </w:p>
        </w:tc>
        <w:tc>
          <w:tcPr>
            <w:tcW w:w="0" w:type="auto"/>
            <w:shd w:val="clear" w:color="auto" w:fill="F2F2F2" w:themeFill="background1" w:themeFillShade="F2"/>
            <w:noWrap/>
            <w:vAlign w:val="center"/>
            <w:hideMark/>
          </w:tcPr>
          <w:p w14:paraId="370F3623"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2015</w:t>
            </w:r>
          </w:p>
        </w:tc>
        <w:tc>
          <w:tcPr>
            <w:tcW w:w="0" w:type="auto"/>
            <w:shd w:val="clear" w:color="auto" w:fill="F2F2F2" w:themeFill="background1" w:themeFillShade="F2"/>
            <w:noWrap/>
            <w:vAlign w:val="center"/>
            <w:hideMark/>
          </w:tcPr>
          <w:p w14:paraId="5D9CAEE9" w14:textId="77777777" w:rsidR="00F90EF6" w:rsidRPr="005F2432" w:rsidRDefault="00F90EF6" w:rsidP="00F90EF6">
            <w:pPr>
              <w:spacing w:after="0" w:line="240" w:lineRule="auto"/>
              <w:jc w:val="center"/>
              <w:rPr>
                <w:rFonts w:eastAsia="Times New Roman" w:cstheme="minorHAnsi"/>
                <w:b/>
                <w:bCs/>
                <w:lang w:val="en-US"/>
              </w:rPr>
            </w:pPr>
            <w:r w:rsidRPr="005F2432">
              <w:rPr>
                <w:rFonts w:eastAsia="Times New Roman" w:cstheme="minorHAnsi"/>
                <w:b/>
                <w:bCs/>
                <w:lang w:val="en-US"/>
              </w:rPr>
              <w:t>2017</w:t>
            </w:r>
          </w:p>
        </w:tc>
      </w:tr>
      <w:tr w:rsidR="00F90EF6" w:rsidRPr="005F2432" w14:paraId="4B0D89FE" w14:textId="77777777" w:rsidTr="00F90EF6">
        <w:trPr>
          <w:trHeight w:val="288"/>
        </w:trPr>
        <w:tc>
          <w:tcPr>
            <w:tcW w:w="0" w:type="auto"/>
            <w:shd w:val="clear" w:color="auto" w:fill="auto"/>
            <w:noWrap/>
            <w:vAlign w:val="center"/>
            <w:hideMark/>
          </w:tcPr>
          <w:p w14:paraId="128A878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Albania</w:t>
            </w:r>
          </w:p>
        </w:tc>
        <w:tc>
          <w:tcPr>
            <w:tcW w:w="0" w:type="auto"/>
            <w:shd w:val="clear" w:color="auto" w:fill="auto"/>
            <w:noWrap/>
            <w:vAlign w:val="center"/>
            <w:hideMark/>
          </w:tcPr>
          <w:p w14:paraId="677DC7B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11,541</w:t>
            </w:r>
          </w:p>
        </w:tc>
        <w:tc>
          <w:tcPr>
            <w:tcW w:w="0" w:type="auto"/>
            <w:shd w:val="clear" w:color="auto" w:fill="auto"/>
            <w:noWrap/>
            <w:vAlign w:val="center"/>
            <w:hideMark/>
          </w:tcPr>
          <w:p w14:paraId="5F62AA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11,161</w:t>
            </w:r>
          </w:p>
        </w:tc>
        <w:tc>
          <w:tcPr>
            <w:tcW w:w="0" w:type="auto"/>
            <w:shd w:val="clear" w:color="auto" w:fill="auto"/>
            <w:noWrap/>
            <w:vAlign w:val="center"/>
            <w:hideMark/>
          </w:tcPr>
          <w:p w14:paraId="674696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13,154</w:t>
            </w:r>
          </w:p>
        </w:tc>
        <w:tc>
          <w:tcPr>
            <w:tcW w:w="0" w:type="auto"/>
            <w:shd w:val="clear" w:color="auto" w:fill="auto"/>
            <w:noWrap/>
            <w:vAlign w:val="center"/>
            <w:hideMark/>
          </w:tcPr>
          <w:p w14:paraId="19F5AC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15,308</w:t>
            </w:r>
          </w:p>
        </w:tc>
        <w:tc>
          <w:tcPr>
            <w:tcW w:w="0" w:type="auto"/>
            <w:shd w:val="clear" w:color="auto" w:fill="auto"/>
            <w:noWrap/>
            <w:vAlign w:val="center"/>
            <w:hideMark/>
          </w:tcPr>
          <w:p w14:paraId="00E212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14,492</w:t>
            </w:r>
          </w:p>
        </w:tc>
        <w:tc>
          <w:tcPr>
            <w:tcW w:w="0" w:type="auto"/>
            <w:shd w:val="clear" w:color="auto" w:fill="auto"/>
            <w:noWrap/>
            <w:vAlign w:val="center"/>
            <w:hideMark/>
          </w:tcPr>
          <w:p w14:paraId="7BFBD45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15,235</w:t>
            </w:r>
          </w:p>
        </w:tc>
        <w:tc>
          <w:tcPr>
            <w:tcW w:w="0" w:type="auto"/>
            <w:shd w:val="clear" w:color="auto" w:fill="auto"/>
            <w:noWrap/>
            <w:vAlign w:val="center"/>
            <w:hideMark/>
          </w:tcPr>
          <w:p w14:paraId="070E4F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15,410</w:t>
            </w:r>
          </w:p>
        </w:tc>
      </w:tr>
      <w:tr w:rsidR="00F90EF6" w:rsidRPr="005F2432" w14:paraId="218B7458" w14:textId="77777777" w:rsidTr="00F90EF6">
        <w:trPr>
          <w:trHeight w:val="288"/>
        </w:trPr>
        <w:tc>
          <w:tcPr>
            <w:tcW w:w="0" w:type="auto"/>
            <w:shd w:val="clear" w:color="auto" w:fill="auto"/>
            <w:noWrap/>
            <w:vAlign w:val="center"/>
            <w:hideMark/>
          </w:tcPr>
          <w:p w14:paraId="6173A59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Algeria</w:t>
            </w:r>
          </w:p>
        </w:tc>
        <w:tc>
          <w:tcPr>
            <w:tcW w:w="0" w:type="auto"/>
            <w:shd w:val="clear" w:color="auto" w:fill="auto"/>
            <w:noWrap/>
            <w:vAlign w:val="center"/>
            <w:hideMark/>
          </w:tcPr>
          <w:p w14:paraId="2CA4AD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139,829</w:t>
            </w:r>
          </w:p>
        </w:tc>
        <w:tc>
          <w:tcPr>
            <w:tcW w:w="0" w:type="auto"/>
            <w:shd w:val="clear" w:color="auto" w:fill="auto"/>
            <w:noWrap/>
            <w:vAlign w:val="center"/>
            <w:hideMark/>
          </w:tcPr>
          <w:p w14:paraId="44A5EB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150,946</w:t>
            </w:r>
          </w:p>
        </w:tc>
        <w:tc>
          <w:tcPr>
            <w:tcW w:w="0" w:type="auto"/>
            <w:shd w:val="clear" w:color="auto" w:fill="auto"/>
            <w:noWrap/>
            <w:vAlign w:val="center"/>
            <w:hideMark/>
          </w:tcPr>
          <w:p w14:paraId="2C49856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161,565</w:t>
            </w:r>
          </w:p>
        </w:tc>
        <w:tc>
          <w:tcPr>
            <w:tcW w:w="0" w:type="auto"/>
            <w:shd w:val="clear" w:color="auto" w:fill="auto"/>
            <w:noWrap/>
            <w:vAlign w:val="center"/>
            <w:hideMark/>
          </w:tcPr>
          <w:p w14:paraId="1B90188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163,089</w:t>
            </w:r>
          </w:p>
        </w:tc>
        <w:tc>
          <w:tcPr>
            <w:tcW w:w="0" w:type="auto"/>
            <w:shd w:val="clear" w:color="auto" w:fill="auto"/>
            <w:noWrap/>
            <w:vAlign w:val="center"/>
            <w:hideMark/>
          </w:tcPr>
          <w:p w14:paraId="02092D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168,555</w:t>
            </w:r>
          </w:p>
        </w:tc>
        <w:tc>
          <w:tcPr>
            <w:tcW w:w="0" w:type="auto"/>
            <w:shd w:val="clear" w:color="auto" w:fill="auto"/>
            <w:noWrap/>
            <w:vAlign w:val="center"/>
            <w:hideMark/>
          </w:tcPr>
          <w:p w14:paraId="352C5E7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185,858</w:t>
            </w:r>
          </w:p>
        </w:tc>
        <w:tc>
          <w:tcPr>
            <w:tcW w:w="0" w:type="auto"/>
            <w:shd w:val="clear" w:color="auto" w:fill="auto"/>
            <w:noWrap/>
            <w:vAlign w:val="center"/>
            <w:hideMark/>
          </w:tcPr>
          <w:p w14:paraId="0230B4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192,052</w:t>
            </w:r>
          </w:p>
        </w:tc>
      </w:tr>
      <w:tr w:rsidR="00F90EF6" w:rsidRPr="005F2432" w14:paraId="0CF075E7" w14:textId="77777777" w:rsidTr="00F90EF6">
        <w:trPr>
          <w:trHeight w:val="288"/>
        </w:trPr>
        <w:tc>
          <w:tcPr>
            <w:tcW w:w="0" w:type="auto"/>
            <w:shd w:val="clear" w:color="auto" w:fill="auto"/>
            <w:noWrap/>
            <w:vAlign w:val="center"/>
            <w:hideMark/>
          </w:tcPr>
          <w:p w14:paraId="7DFB15C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Angola</w:t>
            </w:r>
          </w:p>
        </w:tc>
        <w:tc>
          <w:tcPr>
            <w:tcW w:w="0" w:type="auto"/>
            <w:shd w:val="clear" w:color="auto" w:fill="auto"/>
            <w:noWrap/>
            <w:vAlign w:val="center"/>
            <w:hideMark/>
          </w:tcPr>
          <w:p w14:paraId="247E906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30,599</w:t>
            </w:r>
          </w:p>
        </w:tc>
        <w:tc>
          <w:tcPr>
            <w:tcW w:w="0" w:type="auto"/>
            <w:shd w:val="clear" w:color="auto" w:fill="auto"/>
            <w:noWrap/>
            <w:vAlign w:val="center"/>
            <w:hideMark/>
          </w:tcPr>
          <w:p w14:paraId="267608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36,230</w:t>
            </w:r>
          </w:p>
        </w:tc>
        <w:tc>
          <w:tcPr>
            <w:tcW w:w="0" w:type="auto"/>
            <w:shd w:val="clear" w:color="auto" w:fill="auto"/>
            <w:noWrap/>
            <w:vAlign w:val="center"/>
            <w:hideMark/>
          </w:tcPr>
          <w:p w14:paraId="193C43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40,296</w:t>
            </w:r>
          </w:p>
        </w:tc>
        <w:tc>
          <w:tcPr>
            <w:tcW w:w="0" w:type="auto"/>
            <w:shd w:val="clear" w:color="auto" w:fill="auto"/>
            <w:noWrap/>
            <w:vAlign w:val="center"/>
            <w:hideMark/>
          </w:tcPr>
          <w:p w14:paraId="38091E7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41,548</w:t>
            </w:r>
          </w:p>
        </w:tc>
        <w:tc>
          <w:tcPr>
            <w:tcW w:w="0" w:type="auto"/>
            <w:shd w:val="clear" w:color="auto" w:fill="auto"/>
            <w:noWrap/>
            <w:vAlign w:val="center"/>
            <w:hideMark/>
          </w:tcPr>
          <w:p w14:paraId="50E3C2F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40,510</w:t>
            </w:r>
          </w:p>
        </w:tc>
        <w:tc>
          <w:tcPr>
            <w:tcW w:w="0" w:type="auto"/>
            <w:shd w:val="clear" w:color="auto" w:fill="auto"/>
            <w:noWrap/>
            <w:vAlign w:val="center"/>
            <w:hideMark/>
          </w:tcPr>
          <w:p w14:paraId="4CBAFC2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41,272</w:t>
            </w:r>
          </w:p>
        </w:tc>
        <w:tc>
          <w:tcPr>
            <w:tcW w:w="0" w:type="auto"/>
            <w:shd w:val="clear" w:color="auto" w:fill="auto"/>
            <w:noWrap/>
            <w:vAlign w:val="center"/>
            <w:hideMark/>
          </w:tcPr>
          <w:p w14:paraId="3C686B7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43,486</w:t>
            </w:r>
          </w:p>
        </w:tc>
      </w:tr>
      <w:tr w:rsidR="00F90EF6" w:rsidRPr="005F2432" w14:paraId="0BABAD86" w14:textId="77777777" w:rsidTr="00F90EF6">
        <w:trPr>
          <w:trHeight w:val="288"/>
        </w:trPr>
        <w:tc>
          <w:tcPr>
            <w:tcW w:w="0" w:type="auto"/>
            <w:shd w:val="clear" w:color="auto" w:fill="auto"/>
            <w:noWrap/>
            <w:vAlign w:val="center"/>
            <w:hideMark/>
          </w:tcPr>
          <w:p w14:paraId="7FE7CA13"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Argentina</w:t>
            </w:r>
          </w:p>
        </w:tc>
        <w:tc>
          <w:tcPr>
            <w:tcW w:w="0" w:type="auto"/>
            <w:shd w:val="clear" w:color="auto" w:fill="auto"/>
            <w:noWrap/>
            <w:vAlign w:val="center"/>
            <w:hideMark/>
          </w:tcPr>
          <w:p w14:paraId="7A402C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141,250</w:t>
            </w:r>
          </w:p>
        </w:tc>
        <w:tc>
          <w:tcPr>
            <w:tcW w:w="0" w:type="auto"/>
            <w:shd w:val="clear" w:color="auto" w:fill="auto"/>
            <w:noWrap/>
            <w:vAlign w:val="center"/>
            <w:hideMark/>
          </w:tcPr>
          <w:p w14:paraId="0B00656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124,897</w:t>
            </w:r>
          </w:p>
        </w:tc>
        <w:tc>
          <w:tcPr>
            <w:tcW w:w="0" w:type="auto"/>
            <w:shd w:val="clear" w:color="auto" w:fill="auto"/>
            <w:noWrap/>
            <w:vAlign w:val="center"/>
            <w:hideMark/>
          </w:tcPr>
          <w:p w14:paraId="293E590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115,838</w:t>
            </w:r>
          </w:p>
        </w:tc>
        <w:tc>
          <w:tcPr>
            <w:tcW w:w="0" w:type="auto"/>
            <w:shd w:val="clear" w:color="auto" w:fill="auto"/>
            <w:noWrap/>
            <w:vAlign w:val="center"/>
            <w:hideMark/>
          </w:tcPr>
          <w:p w14:paraId="57E99DF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109,912</w:t>
            </w:r>
          </w:p>
        </w:tc>
        <w:tc>
          <w:tcPr>
            <w:tcW w:w="0" w:type="auto"/>
            <w:shd w:val="clear" w:color="auto" w:fill="auto"/>
            <w:noWrap/>
            <w:vAlign w:val="center"/>
            <w:hideMark/>
          </w:tcPr>
          <w:p w14:paraId="385D9F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99,350</w:t>
            </w:r>
          </w:p>
        </w:tc>
        <w:tc>
          <w:tcPr>
            <w:tcW w:w="0" w:type="auto"/>
            <w:shd w:val="clear" w:color="auto" w:fill="auto"/>
            <w:noWrap/>
            <w:vAlign w:val="center"/>
            <w:hideMark/>
          </w:tcPr>
          <w:p w14:paraId="7ACF7A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87,146</w:t>
            </w:r>
          </w:p>
        </w:tc>
        <w:tc>
          <w:tcPr>
            <w:tcW w:w="0" w:type="auto"/>
            <w:shd w:val="clear" w:color="auto" w:fill="auto"/>
            <w:noWrap/>
            <w:vAlign w:val="center"/>
            <w:hideMark/>
          </w:tcPr>
          <w:p w14:paraId="049CBA8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89,483</w:t>
            </w:r>
          </w:p>
        </w:tc>
      </w:tr>
      <w:tr w:rsidR="00F90EF6" w:rsidRPr="005F2432" w14:paraId="68EE7357" w14:textId="77777777" w:rsidTr="00F90EF6">
        <w:trPr>
          <w:trHeight w:val="288"/>
        </w:trPr>
        <w:tc>
          <w:tcPr>
            <w:tcW w:w="0" w:type="auto"/>
            <w:shd w:val="clear" w:color="auto" w:fill="auto"/>
            <w:noWrap/>
            <w:vAlign w:val="center"/>
            <w:hideMark/>
          </w:tcPr>
          <w:p w14:paraId="542CAC2B"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Australia</w:t>
            </w:r>
          </w:p>
        </w:tc>
        <w:tc>
          <w:tcPr>
            <w:tcW w:w="0" w:type="auto"/>
            <w:shd w:val="clear" w:color="auto" w:fill="auto"/>
            <w:noWrap/>
            <w:vAlign w:val="center"/>
            <w:hideMark/>
          </w:tcPr>
          <w:p w14:paraId="50D5DA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75,593</w:t>
            </w:r>
          </w:p>
        </w:tc>
        <w:tc>
          <w:tcPr>
            <w:tcW w:w="0" w:type="auto"/>
            <w:shd w:val="clear" w:color="auto" w:fill="auto"/>
            <w:noWrap/>
            <w:vAlign w:val="center"/>
            <w:hideMark/>
          </w:tcPr>
          <w:p w14:paraId="37206B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63,849</w:t>
            </w:r>
          </w:p>
        </w:tc>
        <w:tc>
          <w:tcPr>
            <w:tcW w:w="0" w:type="auto"/>
            <w:shd w:val="clear" w:color="auto" w:fill="auto"/>
            <w:noWrap/>
            <w:vAlign w:val="center"/>
            <w:hideMark/>
          </w:tcPr>
          <w:p w14:paraId="71BDAF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53,459</w:t>
            </w:r>
          </w:p>
        </w:tc>
        <w:tc>
          <w:tcPr>
            <w:tcW w:w="0" w:type="auto"/>
            <w:shd w:val="clear" w:color="auto" w:fill="auto"/>
            <w:noWrap/>
            <w:vAlign w:val="center"/>
            <w:hideMark/>
          </w:tcPr>
          <w:p w14:paraId="14F6A3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42,297</w:t>
            </w:r>
          </w:p>
        </w:tc>
        <w:tc>
          <w:tcPr>
            <w:tcW w:w="0" w:type="auto"/>
            <w:shd w:val="clear" w:color="auto" w:fill="auto"/>
            <w:noWrap/>
            <w:vAlign w:val="center"/>
            <w:hideMark/>
          </w:tcPr>
          <w:p w14:paraId="54EEF2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36,764</w:t>
            </w:r>
          </w:p>
        </w:tc>
        <w:tc>
          <w:tcPr>
            <w:tcW w:w="0" w:type="auto"/>
            <w:shd w:val="clear" w:color="auto" w:fill="auto"/>
            <w:noWrap/>
            <w:vAlign w:val="center"/>
            <w:hideMark/>
          </w:tcPr>
          <w:p w14:paraId="6DD75B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35,250</w:t>
            </w:r>
          </w:p>
        </w:tc>
        <w:tc>
          <w:tcPr>
            <w:tcW w:w="0" w:type="auto"/>
            <w:shd w:val="clear" w:color="auto" w:fill="auto"/>
            <w:noWrap/>
            <w:vAlign w:val="center"/>
            <w:hideMark/>
          </w:tcPr>
          <w:p w14:paraId="79E1DD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37,286</w:t>
            </w:r>
          </w:p>
        </w:tc>
      </w:tr>
      <w:tr w:rsidR="00F90EF6" w:rsidRPr="005F2432" w14:paraId="4132BDF6" w14:textId="77777777" w:rsidTr="00F90EF6">
        <w:trPr>
          <w:trHeight w:val="288"/>
        </w:trPr>
        <w:tc>
          <w:tcPr>
            <w:tcW w:w="0" w:type="auto"/>
            <w:shd w:val="clear" w:color="auto" w:fill="auto"/>
            <w:noWrap/>
            <w:vAlign w:val="center"/>
            <w:hideMark/>
          </w:tcPr>
          <w:p w14:paraId="1ECBBDC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Bangladesh</w:t>
            </w:r>
          </w:p>
        </w:tc>
        <w:tc>
          <w:tcPr>
            <w:tcW w:w="0" w:type="auto"/>
            <w:shd w:val="clear" w:color="auto" w:fill="auto"/>
            <w:noWrap/>
            <w:vAlign w:val="center"/>
            <w:hideMark/>
          </w:tcPr>
          <w:p w14:paraId="093C47B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177,363</w:t>
            </w:r>
          </w:p>
        </w:tc>
        <w:tc>
          <w:tcPr>
            <w:tcW w:w="0" w:type="auto"/>
            <w:shd w:val="clear" w:color="auto" w:fill="auto"/>
            <w:noWrap/>
            <w:vAlign w:val="center"/>
            <w:hideMark/>
          </w:tcPr>
          <w:p w14:paraId="6898422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187,478</w:t>
            </w:r>
          </w:p>
        </w:tc>
        <w:tc>
          <w:tcPr>
            <w:tcW w:w="0" w:type="auto"/>
            <w:shd w:val="clear" w:color="auto" w:fill="auto"/>
            <w:noWrap/>
            <w:vAlign w:val="center"/>
            <w:hideMark/>
          </w:tcPr>
          <w:p w14:paraId="342F742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247,801</w:t>
            </w:r>
          </w:p>
        </w:tc>
        <w:tc>
          <w:tcPr>
            <w:tcW w:w="0" w:type="auto"/>
            <w:shd w:val="clear" w:color="auto" w:fill="auto"/>
            <w:noWrap/>
            <w:vAlign w:val="center"/>
            <w:hideMark/>
          </w:tcPr>
          <w:p w14:paraId="1B8760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463,242</w:t>
            </w:r>
          </w:p>
        </w:tc>
        <w:tc>
          <w:tcPr>
            <w:tcW w:w="0" w:type="auto"/>
            <w:shd w:val="clear" w:color="auto" w:fill="auto"/>
            <w:noWrap/>
            <w:vAlign w:val="center"/>
            <w:hideMark/>
          </w:tcPr>
          <w:p w14:paraId="339FE66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670,341</w:t>
            </w:r>
          </w:p>
        </w:tc>
        <w:tc>
          <w:tcPr>
            <w:tcW w:w="0" w:type="auto"/>
            <w:shd w:val="clear" w:color="auto" w:fill="auto"/>
            <w:noWrap/>
            <w:vAlign w:val="center"/>
            <w:hideMark/>
          </w:tcPr>
          <w:p w14:paraId="1856F53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712,404</w:t>
            </w:r>
          </w:p>
        </w:tc>
        <w:tc>
          <w:tcPr>
            <w:tcW w:w="0" w:type="auto"/>
            <w:shd w:val="clear" w:color="auto" w:fill="auto"/>
            <w:noWrap/>
            <w:vAlign w:val="center"/>
            <w:hideMark/>
          </w:tcPr>
          <w:p w14:paraId="5B0A9CE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743,846</w:t>
            </w:r>
          </w:p>
        </w:tc>
      </w:tr>
      <w:tr w:rsidR="00F90EF6" w:rsidRPr="005F2432" w14:paraId="1AA4C4CD" w14:textId="77777777" w:rsidTr="00F90EF6">
        <w:trPr>
          <w:trHeight w:val="288"/>
        </w:trPr>
        <w:tc>
          <w:tcPr>
            <w:tcW w:w="0" w:type="auto"/>
            <w:shd w:val="clear" w:color="auto" w:fill="auto"/>
            <w:noWrap/>
            <w:vAlign w:val="center"/>
            <w:hideMark/>
          </w:tcPr>
          <w:p w14:paraId="52AE50F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Barbados</w:t>
            </w:r>
          </w:p>
        </w:tc>
        <w:tc>
          <w:tcPr>
            <w:tcW w:w="0" w:type="auto"/>
            <w:shd w:val="clear" w:color="auto" w:fill="auto"/>
            <w:noWrap/>
            <w:vAlign w:val="center"/>
            <w:hideMark/>
          </w:tcPr>
          <w:p w14:paraId="04661D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912</w:t>
            </w:r>
          </w:p>
        </w:tc>
        <w:tc>
          <w:tcPr>
            <w:tcW w:w="0" w:type="auto"/>
            <w:shd w:val="clear" w:color="auto" w:fill="auto"/>
            <w:noWrap/>
            <w:vAlign w:val="center"/>
            <w:hideMark/>
          </w:tcPr>
          <w:p w14:paraId="5C7A3FA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830</w:t>
            </w:r>
          </w:p>
        </w:tc>
        <w:tc>
          <w:tcPr>
            <w:tcW w:w="0" w:type="auto"/>
            <w:shd w:val="clear" w:color="auto" w:fill="auto"/>
            <w:noWrap/>
            <w:vAlign w:val="center"/>
            <w:hideMark/>
          </w:tcPr>
          <w:p w14:paraId="58E9EB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711</w:t>
            </w:r>
          </w:p>
        </w:tc>
        <w:tc>
          <w:tcPr>
            <w:tcW w:w="0" w:type="auto"/>
            <w:shd w:val="clear" w:color="auto" w:fill="auto"/>
            <w:noWrap/>
            <w:vAlign w:val="center"/>
            <w:hideMark/>
          </w:tcPr>
          <w:p w14:paraId="20FB65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661</w:t>
            </w:r>
          </w:p>
        </w:tc>
        <w:tc>
          <w:tcPr>
            <w:tcW w:w="0" w:type="auto"/>
            <w:shd w:val="clear" w:color="auto" w:fill="auto"/>
            <w:noWrap/>
            <w:vAlign w:val="center"/>
            <w:hideMark/>
          </w:tcPr>
          <w:p w14:paraId="6760E4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600</w:t>
            </w:r>
          </w:p>
        </w:tc>
        <w:tc>
          <w:tcPr>
            <w:tcW w:w="0" w:type="auto"/>
            <w:shd w:val="clear" w:color="auto" w:fill="auto"/>
            <w:noWrap/>
            <w:vAlign w:val="center"/>
            <w:hideMark/>
          </w:tcPr>
          <w:p w14:paraId="0B1A1E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669</w:t>
            </w:r>
          </w:p>
        </w:tc>
        <w:tc>
          <w:tcPr>
            <w:tcW w:w="0" w:type="auto"/>
            <w:shd w:val="clear" w:color="auto" w:fill="auto"/>
            <w:noWrap/>
            <w:vAlign w:val="center"/>
            <w:hideMark/>
          </w:tcPr>
          <w:p w14:paraId="04004D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698</w:t>
            </w:r>
          </w:p>
        </w:tc>
      </w:tr>
      <w:tr w:rsidR="00F90EF6" w:rsidRPr="005F2432" w14:paraId="08E68697" w14:textId="77777777" w:rsidTr="00F90EF6">
        <w:trPr>
          <w:trHeight w:val="288"/>
        </w:trPr>
        <w:tc>
          <w:tcPr>
            <w:tcW w:w="0" w:type="auto"/>
            <w:shd w:val="clear" w:color="auto" w:fill="auto"/>
            <w:noWrap/>
            <w:vAlign w:val="center"/>
            <w:hideMark/>
          </w:tcPr>
          <w:p w14:paraId="3E1EA20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Belize</w:t>
            </w:r>
          </w:p>
        </w:tc>
        <w:tc>
          <w:tcPr>
            <w:tcW w:w="0" w:type="auto"/>
            <w:shd w:val="clear" w:color="auto" w:fill="auto"/>
            <w:noWrap/>
            <w:vAlign w:val="center"/>
            <w:hideMark/>
          </w:tcPr>
          <w:p w14:paraId="383B7B5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503</w:t>
            </w:r>
          </w:p>
        </w:tc>
        <w:tc>
          <w:tcPr>
            <w:tcW w:w="0" w:type="auto"/>
            <w:shd w:val="clear" w:color="auto" w:fill="auto"/>
            <w:noWrap/>
            <w:vAlign w:val="center"/>
            <w:hideMark/>
          </w:tcPr>
          <w:p w14:paraId="5CF71E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589</w:t>
            </w:r>
          </w:p>
        </w:tc>
        <w:tc>
          <w:tcPr>
            <w:tcW w:w="0" w:type="auto"/>
            <w:shd w:val="clear" w:color="auto" w:fill="auto"/>
            <w:noWrap/>
            <w:vAlign w:val="center"/>
            <w:hideMark/>
          </w:tcPr>
          <w:p w14:paraId="0F5DF90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689</w:t>
            </w:r>
          </w:p>
        </w:tc>
        <w:tc>
          <w:tcPr>
            <w:tcW w:w="0" w:type="auto"/>
            <w:shd w:val="clear" w:color="auto" w:fill="auto"/>
            <w:noWrap/>
            <w:vAlign w:val="center"/>
            <w:hideMark/>
          </w:tcPr>
          <w:p w14:paraId="2327376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600</w:t>
            </w:r>
          </w:p>
        </w:tc>
        <w:tc>
          <w:tcPr>
            <w:tcW w:w="0" w:type="auto"/>
            <w:shd w:val="clear" w:color="auto" w:fill="auto"/>
            <w:noWrap/>
            <w:vAlign w:val="center"/>
            <w:hideMark/>
          </w:tcPr>
          <w:p w14:paraId="3285CE5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605</w:t>
            </w:r>
          </w:p>
        </w:tc>
        <w:tc>
          <w:tcPr>
            <w:tcW w:w="0" w:type="auto"/>
            <w:shd w:val="clear" w:color="auto" w:fill="auto"/>
            <w:noWrap/>
            <w:vAlign w:val="center"/>
            <w:hideMark/>
          </w:tcPr>
          <w:p w14:paraId="524A1B4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661</w:t>
            </w:r>
          </w:p>
        </w:tc>
        <w:tc>
          <w:tcPr>
            <w:tcW w:w="0" w:type="auto"/>
            <w:shd w:val="clear" w:color="auto" w:fill="auto"/>
            <w:noWrap/>
            <w:vAlign w:val="center"/>
            <w:hideMark/>
          </w:tcPr>
          <w:p w14:paraId="000633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726</w:t>
            </w:r>
          </w:p>
        </w:tc>
      </w:tr>
      <w:tr w:rsidR="00F90EF6" w:rsidRPr="005F2432" w14:paraId="5EB999B0" w14:textId="77777777" w:rsidTr="00F90EF6">
        <w:trPr>
          <w:trHeight w:val="288"/>
        </w:trPr>
        <w:tc>
          <w:tcPr>
            <w:tcW w:w="0" w:type="auto"/>
            <w:shd w:val="clear" w:color="auto" w:fill="auto"/>
            <w:noWrap/>
            <w:vAlign w:val="center"/>
            <w:hideMark/>
          </w:tcPr>
          <w:p w14:paraId="0EC613A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Benin</w:t>
            </w:r>
          </w:p>
        </w:tc>
        <w:tc>
          <w:tcPr>
            <w:tcW w:w="0" w:type="auto"/>
            <w:shd w:val="clear" w:color="auto" w:fill="auto"/>
            <w:noWrap/>
            <w:vAlign w:val="center"/>
            <w:hideMark/>
          </w:tcPr>
          <w:p w14:paraId="5FEC585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9,155</w:t>
            </w:r>
          </w:p>
        </w:tc>
        <w:tc>
          <w:tcPr>
            <w:tcW w:w="0" w:type="auto"/>
            <w:shd w:val="clear" w:color="auto" w:fill="auto"/>
            <w:noWrap/>
            <w:vAlign w:val="center"/>
            <w:hideMark/>
          </w:tcPr>
          <w:p w14:paraId="09058FC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10,836</w:t>
            </w:r>
          </w:p>
        </w:tc>
        <w:tc>
          <w:tcPr>
            <w:tcW w:w="0" w:type="auto"/>
            <w:shd w:val="clear" w:color="auto" w:fill="auto"/>
            <w:noWrap/>
            <w:vAlign w:val="center"/>
            <w:hideMark/>
          </w:tcPr>
          <w:p w14:paraId="3569F0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12,503</w:t>
            </w:r>
          </w:p>
        </w:tc>
        <w:tc>
          <w:tcPr>
            <w:tcW w:w="0" w:type="auto"/>
            <w:shd w:val="clear" w:color="auto" w:fill="auto"/>
            <w:noWrap/>
            <w:vAlign w:val="center"/>
            <w:hideMark/>
          </w:tcPr>
          <w:p w14:paraId="3C4220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13,352</w:t>
            </w:r>
          </w:p>
        </w:tc>
        <w:tc>
          <w:tcPr>
            <w:tcW w:w="0" w:type="auto"/>
            <w:shd w:val="clear" w:color="auto" w:fill="auto"/>
            <w:noWrap/>
            <w:vAlign w:val="center"/>
            <w:hideMark/>
          </w:tcPr>
          <w:p w14:paraId="4FDEA19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14,394</w:t>
            </w:r>
          </w:p>
        </w:tc>
        <w:tc>
          <w:tcPr>
            <w:tcW w:w="0" w:type="auto"/>
            <w:shd w:val="clear" w:color="auto" w:fill="auto"/>
            <w:noWrap/>
            <w:vAlign w:val="center"/>
            <w:hideMark/>
          </w:tcPr>
          <w:p w14:paraId="2AEAC3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16,428</w:t>
            </w:r>
          </w:p>
        </w:tc>
        <w:tc>
          <w:tcPr>
            <w:tcW w:w="0" w:type="auto"/>
            <w:shd w:val="clear" w:color="auto" w:fill="auto"/>
            <w:noWrap/>
            <w:vAlign w:val="center"/>
            <w:hideMark/>
          </w:tcPr>
          <w:p w14:paraId="0B6938E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16,998</w:t>
            </w:r>
          </w:p>
        </w:tc>
      </w:tr>
      <w:tr w:rsidR="00F90EF6" w:rsidRPr="005F2432" w14:paraId="19728BA3" w14:textId="77777777" w:rsidTr="00F90EF6">
        <w:trPr>
          <w:trHeight w:val="288"/>
        </w:trPr>
        <w:tc>
          <w:tcPr>
            <w:tcW w:w="0" w:type="auto"/>
            <w:shd w:val="clear" w:color="auto" w:fill="auto"/>
            <w:noWrap/>
            <w:vAlign w:val="center"/>
            <w:hideMark/>
          </w:tcPr>
          <w:p w14:paraId="1149DA9E"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Bosnia and Herzegovina</w:t>
            </w:r>
          </w:p>
        </w:tc>
        <w:tc>
          <w:tcPr>
            <w:tcW w:w="0" w:type="auto"/>
            <w:shd w:val="clear" w:color="auto" w:fill="auto"/>
            <w:noWrap/>
            <w:vAlign w:val="center"/>
            <w:hideMark/>
          </w:tcPr>
          <w:p w14:paraId="5954A5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34,012</w:t>
            </w:r>
          </w:p>
        </w:tc>
        <w:tc>
          <w:tcPr>
            <w:tcW w:w="0" w:type="auto"/>
            <w:shd w:val="clear" w:color="auto" w:fill="auto"/>
            <w:noWrap/>
            <w:vAlign w:val="center"/>
            <w:hideMark/>
          </w:tcPr>
          <w:p w14:paraId="1F5F2C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40,487</w:t>
            </w:r>
          </w:p>
        </w:tc>
        <w:tc>
          <w:tcPr>
            <w:tcW w:w="0" w:type="auto"/>
            <w:shd w:val="clear" w:color="auto" w:fill="auto"/>
            <w:noWrap/>
            <w:vAlign w:val="center"/>
            <w:hideMark/>
          </w:tcPr>
          <w:p w14:paraId="21483D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32,253</w:t>
            </w:r>
          </w:p>
        </w:tc>
        <w:tc>
          <w:tcPr>
            <w:tcW w:w="0" w:type="auto"/>
            <w:shd w:val="clear" w:color="auto" w:fill="auto"/>
            <w:noWrap/>
            <w:vAlign w:val="center"/>
            <w:hideMark/>
          </w:tcPr>
          <w:p w14:paraId="6B6D1C7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28,837</w:t>
            </w:r>
          </w:p>
        </w:tc>
        <w:tc>
          <w:tcPr>
            <w:tcW w:w="0" w:type="auto"/>
            <w:shd w:val="clear" w:color="auto" w:fill="auto"/>
            <w:noWrap/>
            <w:vAlign w:val="center"/>
            <w:hideMark/>
          </w:tcPr>
          <w:p w14:paraId="53E9D27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25,959</w:t>
            </w:r>
          </w:p>
        </w:tc>
        <w:tc>
          <w:tcPr>
            <w:tcW w:w="0" w:type="auto"/>
            <w:shd w:val="clear" w:color="auto" w:fill="auto"/>
            <w:noWrap/>
            <w:vAlign w:val="center"/>
            <w:hideMark/>
          </w:tcPr>
          <w:p w14:paraId="4C3B821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25,183</w:t>
            </w:r>
          </w:p>
        </w:tc>
        <w:tc>
          <w:tcPr>
            <w:tcW w:w="0" w:type="auto"/>
            <w:shd w:val="clear" w:color="auto" w:fill="auto"/>
            <w:noWrap/>
            <w:vAlign w:val="center"/>
            <w:hideMark/>
          </w:tcPr>
          <w:p w14:paraId="21FA469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24,523</w:t>
            </w:r>
          </w:p>
        </w:tc>
      </w:tr>
      <w:tr w:rsidR="00F90EF6" w:rsidRPr="005F2432" w14:paraId="042B9D22" w14:textId="77777777" w:rsidTr="00F90EF6">
        <w:trPr>
          <w:trHeight w:val="288"/>
        </w:trPr>
        <w:tc>
          <w:tcPr>
            <w:tcW w:w="0" w:type="auto"/>
            <w:shd w:val="clear" w:color="auto" w:fill="auto"/>
            <w:noWrap/>
            <w:vAlign w:val="center"/>
            <w:hideMark/>
          </w:tcPr>
          <w:p w14:paraId="5A63A6F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Brazil</w:t>
            </w:r>
          </w:p>
        </w:tc>
        <w:tc>
          <w:tcPr>
            <w:tcW w:w="0" w:type="auto"/>
            <w:shd w:val="clear" w:color="auto" w:fill="auto"/>
            <w:noWrap/>
            <w:vAlign w:val="center"/>
            <w:hideMark/>
          </w:tcPr>
          <w:p w14:paraId="3C08EE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551,840</w:t>
            </w:r>
          </w:p>
        </w:tc>
        <w:tc>
          <w:tcPr>
            <w:tcW w:w="0" w:type="auto"/>
            <w:shd w:val="clear" w:color="auto" w:fill="auto"/>
            <w:noWrap/>
            <w:vAlign w:val="center"/>
            <w:hideMark/>
          </w:tcPr>
          <w:p w14:paraId="3DAFBB3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505,105</w:t>
            </w:r>
          </w:p>
        </w:tc>
        <w:tc>
          <w:tcPr>
            <w:tcW w:w="0" w:type="auto"/>
            <w:shd w:val="clear" w:color="auto" w:fill="auto"/>
            <w:noWrap/>
            <w:vAlign w:val="center"/>
            <w:hideMark/>
          </w:tcPr>
          <w:p w14:paraId="19AF05B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465,799</w:t>
            </w:r>
          </w:p>
        </w:tc>
        <w:tc>
          <w:tcPr>
            <w:tcW w:w="0" w:type="auto"/>
            <w:shd w:val="clear" w:color="auto" w:fill="auto"/>
            <w:noWrap/>
            <w:vAlign w:val="center"/>
            <w:hideMark/>
          </w:tcPr>
          <w:p w14:paraId="6A7B7F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455,187</w:t>
            </w:r>
          </w:p>
        </w:tc>
        <w:tc>
          <w:tcPr>
            <w:tcW w:w="0" w:type="auto"/>
            <w:shd w:val="clear" w:color="auto" w:fill="auto"/>
            <w:noWrap/>
            <w:vAlign w:val="center"/>
            <w:hideMark/>
          </w:tcPr>
          <w:p w14:paraId="1EEA21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450,223</w:t>
            </w:r>
          </w:p>
        </w:tc>
        <w:tc>
          <w:tcPr>
            <w:tcW w:w="0" w:type="auto"/>
            <w:shd w:val="clear" w:color="auto" w:fill="auto"/>
            <w:noWrap/>
            <w:vAlign w:val="center"/>
            <w:hideMark/>
          </w:tcPr>
          <w:p w14:paraId="171F3F8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431,814</w:t>
            </w:r>
          </w:p>
        </w:tc>
        <w:tc>
          <w:tcPr>
            <w:tcW w:w="0" w:type="auto"/>
            <w:shd w:val="clear" w:color="auto" w:fill="auto"/>
            <w:noWrap/>
            <w:vAlign w:val="center"/>
            <w:hideMark/>
          </w:tcPr>
          <w:p w14:paraId="24D46B7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461,409</w:t>
            </w:r>
          </w:p>
        </w:tc>
      </w:tr>
      <w:tr w:rsidR="00F90EF6" w:rsidRPr="005F2432" w14:paraId="6596EF05" w14:textId="77777777" w:rsidTr="00F90EF6">
        <w:trPr>
          <w:trHeight w:val="288"/>
        </w:trPr>
        <w:tc>
          <w:tcPr>
            <w:tcW w:w="0" w:type="auto"/>
            <w:shd w:val="clear" w:color="auto" w:fill="auto"/>
            <w:noWrap/>
            <w:vAlign w:val="center"/>
            <w:hideMark/>
          </w:tcPr>
          <w:p w14:paraId="1837E03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Bulgaria</w:t>
            </w:r>
          </w:p>
        </w:tc>
        <w:tc>
          <w:tcPr>
            <w:tcW w:w="0" w:type="auto"/>
            <w:shd w:val="clear" w:color="auto" w:fill="auto"/>
            <w:noWrap/>
            <w:vAlign w:val="center"/>
            <w:hideMark/>
          </w:tcPr>
          <w:p w14:paraId="32A187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98,667</w:t>
            </w:r>
          </w:p>
        </w:tc>
        <w:tc>
          <w:tcPr>
            <w:tcW w:w="0" w:type="auto"/>
            <w:shd w:val="clear" w:color="auto" w:fill="auto"/>
            <w:noWrap/>
            <w:vAlign w:val="center"/>
            <w:hideMark/>
          </w:tcPr>
          <w:p w14:paraId="79C60A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119,143</w:t>
            </w:r>
          </w:p>
        </w:tc>
        <w:tc>
          <w:tcPr>
            <w:tcW w:w="0" w:type="auto"/>
            <w:shd w:val="clear" w:color="auto" w:fill="auto"/>
            <w:noWrap/>
            <w:vAlign w:val="center"/>
            <w:hideMark/>
          </w:tcPr>
          <w:p w14:paraId="3D95A2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120,004</w:t>
            </w:r>
          </w:p>
        </w:tc>
        <w:tc>
          <w:tcPr>
            <w:tcW w:w="0" w:type="auto"/>
            <w:shd w:val="clear" w:color="auto" w:fill="auto"/>
            <w:noWrap/>
            <w:vAlign w:val="center"/>
            <w:hideMark/>
          </w:tcPr>
          <w:p w14:paraId="308A3BD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110,816</w:t>
            </w:r>
          </w:p>
        </w:tc>
        <w:tc>
          <w:tcPr>
            <w:tcW w:w="0" w:type="auto"/>
            <w:shd w:val="clear" w:color="auto" w:fill="auto"/>
            <w:noWrap/>
            <w:vAlign w:val="center"/>
            <w:hideMark/>
          </w:tcPr>
          <w:p w14:paraId="422767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95,216</w:t>
            </w:r>
          </w:p>
        </w:tc>
        <w:tc>
          <w:tcPr>
            <w:tcW w:w="0" w:type="auto"/>
            <w:shd w:val="clear" w:color="auto" w:fill="auto"/>
            <w:noWrap/>
            <w:vAlign w:val="center"/>
            <w:hideMark/>
          </w:tcPr>
          <w:p w14:paraId="7CA928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86,435</w:t>
            </w:r>
          </w:p>
        </w:tc>
        <w:tc>
          <w:tcPr>
            <w:tcW w:w="0" w:type="auto"/>
            <w:shd w:val="clear" w:color="auto" w:fill="auto"/>
            <w:noWrap/>
            <w:vAlign w:val="center"/>
            <w:hideMark/>
          </w:tcPr>
          <w:p w14:paraId="0080BB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85,260</w:t>
            </w:r>
          </w:p>
        </w:tc>
      </w:tr>
      <w:tr w:rsidR="00F90EF6" w:rsidRPr="005F2432" w14:paraId="5FA67D37" w14:textId="77777777" w:rsidTr="00F90EF6">
        <w:trPr>
          <w:trHeight w:val="288"/>
        </w:trPr>
        <w:tc>
          <w:tcPr>
            <w:tcW w:w="0" w:type="auto"/>
            <w:shd w:val="clear" w:color="auto" w:fill="auto"/>
            <w:noWrap/>
            <w:vAlign w:val="center"/>
            <w:hideMark/>
          </w:tcPr>
          <w:p w14:paraId="6A5C887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Cameroon</w:t>
            </w:r>
          </w:p>
        </w:tc>
        <w:tc>
          <w:tcPr>
            <w:tcW w:w="0" w:type="auto"/>
            <w:shd w:val="clear" w:color="auto" w:fill="auto"/>
            <w:noWrap/>
            <w:vAlign w:val="center"/>
            <w:hideMark/>
          </w:tcPr>
          <w:p w14:paraId="7AEBB62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15,800</w:t>
            </w:r>
          </w:p>
        </w:tc>
        <w:tc>
          <w:tcPr>
            <w:tcW w:w="0" w:type="auto"/>
            <w:shd w:val="clear" w:color="auto" w:fill="auto"/>
            <w:noWrap/>
            <w:vAlign w:val="center"/>
            <w:hideMark/>
          </w:tcPr>
          <w:p w14:paraId="3FB926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21,722</w:t>
            </w:r>
          </w:p>
        </w:tc>
        <w:tc>
          <w:tcPr>
            <w:tcW w:w="0" w:type="auto"/>
            <w:shd w:val="clear" w:color="auto" w:fill="auto"/>
            <w:noWrap/>
            <w:vAlign w:val="center"/>
            <w:hideMark/>
          </w:tcPr>
          <w:p w14:paraId="3D041F7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31,672</w:t>
            </w:r>
          </w:p>
        </w:tc>
        <w:tc>
          <w:tcPr>
            <w:tcW w:w="0" w:type="auto"/>
            <w:shd w:val="clear" w:color="auto" w:fill="auto"/>
            <w:noWrap/>
            <w:vAlign w:val="center"/>
            <w:hideMark/>
          </w:tcPr>
          <w:p w14:paraId="623788A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38,730</w:t>
            </w:r>
          </w:p>
        </w:tc>
        <w:tc>
          <w:tcPr>
            <w:tcW w:w="0" w:type="auto"/>
            <w:shd w:val="clear" w:color="auto" w:fill="auto"/>
            <w:noWrap/>
            <w:vAlign w:val="center"/>
            <w:hideMark/>
          </w:tcPr>
          <w:p w14:paraId="078204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41,910</w:t>
            </w:r>
          </w:p>
        </w:tc>
        <w:tc>
          <w:tcPr>
            <w:tcW w:w="0" w:type="auto"/>
            <w:shd w:val="clear" w:color="auto" w:fill="auto"/>
            <w:noWrap/>
            <w:vAlign w:val="center"/>
            <w:hideMark/>
          </w:tcPr>
          <w:p w14:paraId="21E6EA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44,430</w:t>
            </w:r>
          </w:p>
        </w:tc>
        <w:tc>
          <w:tcPr>
            <w:tcW w:w="0" w:type="auto"/>
            <w:shd w:val="clear" w:color="auto" w:fill="auto"/>
            <w:noWrap/>
            <w:vAlign w:val="center"/>
            <w:hideMark/>
          </w:tcPr>
          <w:p w14:paraId="32CC38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45,397</w:t>
            </w:r>
          </w:p>
        </w:tc>
      </w:tr>
      <w:tr w:rsidR="00F90EF6" w:rsidRPr="005F2432" w14:paraId="473E8C1B" w14:textId="77777777" w:rsidTr="00F90EF6">
        <w:trPr>
          <w:trHeight w:val="288"/>
        </w:trPr>
        <w:tc>
          <w:tcPr>
            <w:tcW w:w="0" w:type="auto"/>
            <w:shd w:val="clear" w:color="auto" w:fill="auto"/>
            <w:noWrap/>
            <w:vAlign w:val="center"/>
            <w:hideMark/>
          </w:tcPr>
          <w:p w14:paraId="111E8E4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Canada</w:t>
            </w:r>
          </w:p>
        </w:tc>
        <w:tc>
          <w:tcPr>
            <w:tcW w:w="0" w:type="auto"/>
            <w:shd w:val="clear" w:color="auto" w:fill="auto"/>
            <w:noWrap/>
            <w:vAlign w:val="center"/>
            <w:hideMark/>
          </w:tcPr>
          <w:p w14:paraId="5C4632A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97,247</w:t>
            </w:r>
          </w:p>
        </w:tc>
        <w:tc>
          <w:tcPr>
            <w:tcW w:w="0" w:type="auto"/>
            <w:shd w:val="clear" w:color="auto" w:fill="auto"/>
            <w:noWrap/>
            <w:vAlign w:val="center"/>
            <w:hideMark/>
          </w:tcPr>
          <w:p w14:paraId="0C13301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90,592</w:t>
            </w:r>
          </w:p>
        </w:tc>
        <w:tc>
          <w:tcPr>
            <w:tcW w:w="0" w:type="auto"/>
            <w:shd w:val="clear" w:color="auto" w:fill="auto"/>
            <w:noWrap/>
            <w:vAlign w:val="center"/>
            <w:hideMark/>
          </w:tcPr>
          <w:p w14:paraId="572834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74,010</w:t>
            </w:r>
          </w:p>
        </w:tc>
        <w:tc>
          <w:tcPr>
            <w:tcW w:w="0" w:type="auto"/>
            <w:shd w:val="clear" w:color="auto" w:fill="auto"/>
            <w:noWrap/>
            <w:vAlign w:val="center"/>
            <w:hideMark/>
          </w:tcPr>
          <w:p w14:paraId="3C6766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61,155</w:t>
            </w:r>
          </w:p>
        </w:tc>
        <w:tc>
          <w:tcPr>
            <w:tcW w:w="0" w:type="auto"/>
            <w:shd w:val="clear" w:color="auto" w:fill="auto"/>
            <w:noWrap/>
            <w:vAlign w:val="center"/>
            <w:hideMark/>
          </w:tcPr>
          <w:p w14:paraId="65D67A9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55,148</w:t>
            </w:r>
          </w:p>
        </w:tc>
        <w:tc>
          <w:tcPr>
            <w:tcW w:w="0" w:type="auto"/>
            <w:shd w:val="clear" w:color="auto" w:fill="auto"/>
            <w:noWrap/>
            <w:vAlign w:val="center"/>
            <w:hideMark/>
          </w:tcPr>
          <w:p w14:paraId="702958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58,164</w:t>
            </w:r>
          </w:p>
        </w:tc>
        <w:tc>
          <w:tcPr>
            <w:tcW w:w="0" w:type="auto"/>
            <w:shd w:val="clear" w:color="auto" w:fill="auto"/>
            <w:noWrap/>
            <w:vAlign w:val="center"/>
            <w:hideMark/>
          </w:tcPr>
          <w:p w14:paraId="7D3722C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58,417</w:t>
            </w:r>
          </w:p>
        </w:tc>
      </w:tr>
      <w:tr w:rsidR="00F90EF6" w:rsidRPr="005F2432" w14:paraId="3BA742A4" w14:textId="77777777" w:rsidTr="00F90EF6">
        <w:trPr>
          <w:trHeight w:val="288"/>
        </w:trPr>
        <w:tc>
          <w:tcPr>
            <w:tcW w:w="0" w:type="auto"/>
            <w:shd w:val="clear" w:color="auto" w:fill="auto"/>
            <w:noWrap/>
            <w:vAlign w:val="center"/>
            <w:hideMark/>
          </w:tcPr>
          <w:p w14:paraId="4591B0D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Cape Verde</w:t>
            </w:r>
          </w:p>
        </w:tc>
        <w:tc>
          <w:tcPr>
            <w:tcW w:w="0" w:type="auto"/>
            <w:shd w:val="clear" w:color="auto" w:fill="auto"/>
            <w:noWrap/>
            <w:vAlign w:val="center"/>
            <w:hideMark/>
          </w:tcPr>
          <w:p w14:paraId="013AEBF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974</w:t>
            </w:r>
          </w:p>
        </w:tc>
        <w:tc>
          <w:tcPr>
            <w:tcW w:w="0" w:type="auto"/>
            <w:shd w:val="clear" w:color="auto" w:fill="auto"/>
            <w:noWrap/>
            <w:vAlign w:val="center"/>
            <w:hideMark/>
          </w:tcPr>
          <w:p w14:paraId="4C7A7E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1,043</w:t>
            </w:r>
          </w:p>
        </w:tc>
        <w:tc>
          <w:tcPr>
            <w:tcW w:w="0" w:type="auto"/>
            <w:shd w:val="clear" w:color="auto" w:fill="auto"/>
            <w:noWrap/>
            <w:vAlign w:val="center"/>
            <w:hideMark/>
          </w:tcPr>
          <w:p w14:paraId="125B86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1,082</w:t>
            </w:r>
          </w:p>
        </w:tc>
        <w:tc>
          <w:tcPr>
            <w:tcW w:w="0" w:type="auto"/>
            <w:shd w:val="clear" w:color="auto" w:fill="auto"/>
            <w:noWrap/>
            <w:vAlign w:val="center"/>
            <w:hideMark/>
          </w:tcPr>
          <w:p w14:paraId="5C40CA0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1,119</w:t>
            </w:r>
          </w:p>
        </w:tc>
        <w:tc>
          <w:tcPr>
            <w:tcW w:w="0" w:type="auto"/>
            <w:shd w:val="clear" w:color="auto" w:fill="auto"/>
            <w:noWrap/>
            <w:vAlign w:val="center"/>
            <w:hideMark/>
          </w:tcPr>
          <w:p w14:paraId="3C9364D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1,174</w:t>
            </w:r>
          </w:p>
        </w:tc>
        <w:tc>
          <w:tcPr>
            <w:tcW w:w="0" w:type="auto"/>
            <w:shd w:val="clear" w:color="auto" w:fill="auto"/>
            <w:noWrap/>
            <w:vAlign w:val="center"/>
            <w:hideMark/>
          </w:tcPr>
          <w:p w14:paraId="7D90F82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1,287</w:t>
            </w:r>
          </w:p>
        </w:tc>
        <w:tc>
          <w:tcPr>
            <w:tcW w:w="0" w:type="auto"/>
            <w:shd w:val="clear" w:color="auto" w:fill="auto"/>
            <w:noWrap/>
            <w:vAlign w:val="center"/>
            <w:hideMark/>
          </w:tcPr>
          <w:p w14:paraId="3D8BEA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1,345</w:t>
            </w:r>
          </w:p>
        </w:tc>
      </w:tr>
      <w:tr w:rsidR="00F90EF6" w:rsidRPr="005F2432" w14:paraId="0541ABCC" w14:textId="77777777" w:rsidTr="00F90EF6">
        <w:trPr>
          <w:trHeight w:val="288"/>
        </w:trPr>
        <w:tc>
          <w:tcPr>
            <w:tcW w:w="0" w:type="auto"/>
            <w:shd w:val="clear" w:color="auto" w:fill="auto"/>
            <w:noWrap/>
            <w:vAlign w:val="center"/>
            <w:hideMark/>
          </w:tcPr>
          <w:p w14:paraId="1AB464C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Chile</w:t>
            </w:r>
          </w:p>
        </w:tc>
        <w:tc>
          <w:tcPr>
            <w:tcW w:w="0" w:type="auto"/>
            <w:shd w:val="clear" w:color="auto" w:fill="auto"/>
            <w:noWrap/>
            <w:vAlign w:val="center"/>
            <w:hideMark/>
          </w:tcPr>
          <w:p w14:paraId="158BAA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37,817</w:t>
            </w:r>
          </w:p>
        </w:tc>
        <w:tc>
          <w:tcPr>
            <w:tcW w:w="0" w:type="auto"/>
            <w:shd w:val="clear" w:color="auto" w:fill="auto"/>
            <w:noWrap/>
            <w:vAlign w:val="center"/>
            <w:hideMark/>
          </w:tcPr>
          <w:p w14:paraId="2A0844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31,923</w:t>
            </w:r>
          </w:p>
        </w:tc>
        <w:tc>
          <w:tcPr>
            <w:tcW w:w="0" w:type="auto"/>
            <w:shd w:val="clear" w:color="auto" w:fill="auto"/>
            <w:noWrap/>
            <w:vAlign w:val="center"/>
            <w:hideMark/>
          </w:tcPr>
          <w:p w14:paraId="1A40E1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27,711</w:t>
            </w:r>
          </w:p>
        </w:tc>
        <w:tc>
          <w:tcPr>
            <w:tcW w:w="0" w:type="auto"/>
            <w:shd w:val="clear" w:color="auto" w:fill="auto"/>
            <w:noWrap/>
            <w:vAlign w:val="center"/>
            <w:hideMark/>
          </w:tcPr>
          <w:p w14:paraId="461B582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28,194</w:t>
            </w:r>
          </w:p>
        </w:tc>
        <w:tc>
          <w:tcPr>
            <w:tcW w:w="0" w:type="auto"/>
            <w:shd w:val="clear" w:color="auto" w:fill="auto"/>
            <w:noWrap/>
            <w:vAlign w:val="center"/>
            <w:hideMark/>
          </w:tcPr>
          <w:p w14:paraId="2211215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28,891</w:t>
            </w:r>
          </w:p>
        </w:tc>
        <w:tc>
          <w:tcPr>
            <w:tcW w:w="0" w:type="auto"/>
            <w:shd w:val="clear" w:color="auto" w:fill="auto"/>
            <w:noWrap/>
            <w:vAlign w:val="center"/>
            <w:hideMark/>
          </w:tcPr>
          <w:p w14:paraId="0638CC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27,935</w:t>
            </w:r>
          </w:p>
        </w:tc>
        <w:tc>
          <w:tcPr>
            <w:tcW w:w="0" w:type="auto"/>
            <w:shd w:val="clear" w:color="auto" w:fill="auto"/>
            <w:noWrap/>
            <w:vAlign w:val="center"/>
            <w:hideMark/>
          </w:tcPr>
          <w:p w14:paraId="4C0209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28,681</w:t>
            </w:r>
          </w:p>
        </w:tc>
      </w:tr>
      <w:tr w:rsidR="00F90EF6" w:rsidRPr="005F2432" w14:paraId="76C6E77B" w14:textId="77777777" w:rsidTr="00F90EF6">
        <w:trPr>
          <w:trHeight w:val="288"/>
        </w:trPr>
        <w:tc>
          <w:tcPr>
            <w:tcW w:w="0" w:type="auto"/>
            <w:shd w:val="clear" w:color="auto" w:fill="auto"/>
            <w:noWrap/>
            <w:vAlign w:val="center"/>
            <w:hideMark/>
          </w:tcPr>
          <w:p w14:paraId="4368674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China</w:t>
            </w:r>
          </w:p>
        </w:tc>
        <w:tc>
          <w:tcPr>
            <w:tcW w:w="0" w:type="auto"/>
            <w:shd w:val="clear" w:color="auto" w:fill="auto"/>
            <w:noWrap/>
            <w:vAlign w:val="center"/>
            <w:hideMark/>
          </w:tcPr>
          <w:p w14:paraId="174F1B83"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3,053,285</w:t>
            </w:r>
          </w:p>
        </w:tc>
        <w:tc>
          <w:tcPr>
            <w:tcW w:w="0" w:type="auto"/>
            <w:shd w:val="clear" w:color="auto" w:fill="auto"/>
            <w:noWrap/>
            <w:vAlign w:val="center"/>
            <w:hideMark/>
          </w:tcPr>
          <w:p w14:paraId="50DF28B6"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3,375,982</w:t>
            </w:r>
          </w:p>
        </w:tc>
        <w:tc>
          <w:tcPr>
            <w:tcW w:w="0" w:type="auto"/>
            <w:shd w:val="clear" w:color="auto" w:fill="auto"/>
            <w:noWrap/>
            <w:vAlign w:val="center"/>
            <w:hideMark/>
          </w:tcPr>
          <w:p w14:paraId="1C29A9D5"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3,659,304</w:t>
            </w:r>
          </w:p>
        </w:tc>
        <w:tc>
          <w:tcPr>
            <w:tcW w:w="0" w:type="auto"/>
            <w:shd w:val="clear" w:color="auto" w:fill="auto"/>
            <w:noWrap/>
            <w:vAlign w:val="center"/>
            <w:hideMark/>
          </w:tcPr>
          <w:p w14:paraId="05651072"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4,144,350</w:t>
            </w:r>
          </w:p>
        </w:tc>
        <w:tc>
          <w:tcPr>
            <w:tcW w:w="0" w:type="auto"/>
            <w:shd w:val="clear" w:color="auto" w:fill="auto"/>
            <w:noWrap/>
            <w:vAlign w:val="center"/>
            <w:hideMark/>
          </w:tcPr>
          <w:p w14:paraId="1134A482"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4,819,810</w:t>
            </w:r>
          </w:p>
        </w:tc>
        <w:tc>
          <w:tcPr>
            <w:tcW w:w="0" w:type="auto"/>
            <w:shd w:val="clear" w:color="auto" w:fill="auto"/>
            <w:noWrap/>
            <w:vAlign w:val="center"/>
            <w:hideMark/>
          </w:tcPr>
          <w:p w14:paraId="2B97C075"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5,723,980</w:t>
            </w:r>
          </w:p>
        </w:tc>
        <w:tc>
          <w:tcPr>
            <w:tcW w:w="0" w:type="auto"/>
            <w:shd w:val="clear" w:color="auto" w:fill="auto"/>
            <w:noWrap/>
            <w:vAlign w:val="center"/>
            <w:hideMark/>
          </w:tcPr>
          <w:p w14:paraId="77BF08F0" w14:textId="77777777" w:rsidR="00F90EF6" w:rsidRPr="005F2432" w:rsidRDefault="00F90EF6" w:rsidP="00F90EF6">
            <w:pPr>
              <w:spacing w:after="0" w:line="240" w:lineRule="auto"/>
              <w:jc w:val="center"/>
              <w:rPr>
                <w:rFonts w:eastAsia="Times New Roman" w:cstheme="minorHAnsi"/>
                <w:sz w:val="18"/>
                <w:szCs w:val="18"/>
                <w:lang w:val="en-US"/>
              </w:rPr>
            </w:pPr>
            <w:r w:rsidRPr="005F2432">
              <w:rPr>
                <w:rFonts w:eastAsia="Times New Roman" w:cstheme="minorHAnsi"/>
                <w:sz w:val="18"/>
                <w:szCs w:val="18"/>
                <w:lang w:val="en-US"/>
              </w:rPr>
              <w:t>5,617,600</w:t>
            </w:r>
          </w:p>
        </w:tc>
      </w:tr>
      <w:tr w:rsidR="00F90EF6" w:rsidRPr="005F2432" w14:paraId="2E4F9E92" w14:textId="77777777" w:rsidTr="00F90EF6">
        <w:trPr>
          <w:trHeight w:val="288"/>
        </w:trPr>
        <w:tc>
          <w:tcPr>
            <w:tcW w:w="0" w:type="auto"/>
            <w:shd w:val="clear" w:color="auto" w:fill="auto"/>
            <w:noWrap/>
            <w:vAlign w:val="center"/>
            <w:hideMark/>
          </w:tcPr>
          <w:p w14:paraId="47AB431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Comoros</w:t>
            </w:r>
          </w:p>
        </w:tc>
        <w:tc>
          <w:tcPr>
            <w:tcW w:w="0" w:type="auto"/>
            <w:shd w:val="clear" w:color="auto" w:fill="auto"/>
            <w:noWrap/>
            <w:vAlign w:val="center"/>
            <w:hideMark/>
          </w:tcPr>
          <w:p w14:paraId="103A52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1,552</w:t>
            </w:r>
          </w:p>
        </w:tc>
        <w:tc>
          <w:tcPr>
            <w:tcW w:w="0" w:type="auto"/>
            <w:shd w:val="clear" w:color="auto" w:fill="auto"/>
            <w:noWrap/>
            <w:vAlign w:val="center"/>
            <w:hideMark/>
          </w:tcPr>
          <w:p w14:paraId="287CD8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1,729</w:t>
            </w:r>
          </w:p>
        </w:tc>
        <w:tc>
          <w:tcPr>
            <w:tcW w:w="0" w:type="auto"/>
            <w:shd w:val="clear" w:color="auto" w:fill="auto"/>
            <w:noWrap/>
            <w:vAlign w:val="center"/>
            <w:hideMark/>
          </w:tcPr>
          <w:p w14:paraId="587F814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1,848</w:t>
            </w:r>
          </w:p>
        </w:tc>
        <w:tc>
          <w:tcPr>
            <w:tcW w:w="0" w:type="auto"/>
            <w:shd w:val="clear" w:color="auto" w:fill="auto"/>
            <w:noWrap/>
            <w:vAlign w:val="center"/>
            <w:hideMark/>
          </w:tcPr>
          <w:p w14:paraId="2E8F960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1,857</w:t>
            </w:r>
          </w:p>
        </w:tc>
        <w:tc>
          <w:tcPr>
            <w:tcW w:w="0" w:type="auto"/>
            <w:shd w:val="clear" w:color="auto" w:fill="auto"/>
            <w:noWrap/>
            <w:vAlign w:val="center"/>
            <w:hideMark/>
          </w:tcPr>
          <w:p w14:paraId="557C43F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1,987</w:t>
            </w:r>
          </w:p>
        </w:tc>
        <w:tc>
          <w:tcPr>
            <w:tcW w:w="0" w:type="auto"/>
            <w:shd w:val="clear" w:color="auto" w:fill="auto"/>
            <w:noWrap/>
            <w:vAlign w:val="center"/>
            <w:hideMark/>
          </w:tcPr>
          <w:p w14:paraId="1B4853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2,205</w:t>
            </w:r>
          </w:p>
        </w:tc>
        <w:tc>
          <w:tcPr>
            <w:tcW w:w="0" w:type="auto"/>
            <w:shd w:val="clear" w:color="auto" w:fill="auto"/>
            <w:noWrap/>
            <w:vAlign w:val="center"/>
            <w:hideMark/>
          </w:tcPr>
          <w:p w14:paraId="40B301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2,305</w:t>
            </w:r>
          </w:p>
        </w:tc>
      </w:tr>
      <w:tr w:rsidR="00F90EF6" w:rsidRPr="005F2432" w14:paraId="1AC46FDA" w14:textId="77777777" w:rsidTr="00F90EF6">
        <w:trPr>
          <w:trHeight w:val="288"/>
        </w:trPr>
        <w:tc>
          <w:tcPr>
            <w:tcW w:w="0" w:type="auto"/>
            <w:shd w:val="clear" w:color="auto" w:fill="auto"/>
            <w:noWrap/>
            <w:vAlign w:val="center"/>
            <w:hideMark/>
          </w:tcPr>
          <w:p w14:paraId="3F8315C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Cuba</w:t>
            </w:r>
          </w:p>
        </w:tc>
        <w:tc>
          <w:tcPr>
            <w:tcW w:w="0" w:type="auto"/>
            <w:shd w:val="clear" w:color="auto" w:fill="auto"/>
            <w:noWrap/>
            <w:vAlign w:val="center"/>
            <w:hideMark/>
          </w:tcPr>
          <w:p w14:paraId="22E7BC8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67,904</w:t>
            </w:r>
          </w:p>
        </w:tc>
        <w:tc>
          <w:tcPr>
            <w:tcW w:w="0" w:type="auto"/>
            <w:shd w:val="clear" w:color="auto" w:fill="auto"/>
            <w:noWrap/>
            <w:vAlign w:val="center"/>
            <w:hideMark/>
          </w:tcPr>
          <w:p w14:paraId="2F3942B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71,872</w:t>
            </w:r>
          </w:p>
        </w:tc>
        <w:tc>
          <w:tcPr>
            <w:tcW w:w="0" w:type="auto"/>
            <w:shd w:val="clear" w:color="auto" w:fill="auto"/>
            <w:noWrap/>
            <w:vAlign w:val="center"/>
            <w:hideMark/>
          </w:tcPr>
          <w:p w14:paraId="42C149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62,890</w:t>
            </w:r>
          </w:p>
        </w:tc>
        <w:tc>
          <w:tcPr>
            <w:tcW w:w="0" w:type="auto"/>
            <w:shd w:val="clear" w:color="auto" w:fill="auto"/>
            <w:noWrap/>
            <w:vAlign w:val="center"/>
            <w:hideMark/>
          </w:tcPr>
          <w:p w14:paraId="0C402AC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57,842</w:t>
            </w:r>
          </w:p>
        </w:tc>
        <w:tc>
          <w:tcPr>
            <w:tcW w:w="0" w:type="auto"/>
            <w:shd w:val="clear" w:color="auto" w:fill="auto"/>
            <w:noWrap/>
            <w:vAlign w:val="center"/>
            <w:hideMark/>
          </w:tcPr>
          <w:p w14:paraId="14B5F32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54,408</w:t>
            </w:r>
          </w:p>
        </w:tc>
        <w:tc>
          <w:tcPr>
            <w:tcW w:w="0" w:type="auto"/>
            <w:shd w:val="clear" w:color="auto" w:fill="auto"/>
            <w:noWrap/>
            <w:vAlign w:val="center"/>
            <w:hideMark/>
          </w:tcPr>
          <w:p w14:paraId="233DF7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56,468</w:t>
            </w:r>
          </w:p>
        </w:tc>
        <w:tc>
          <w:tcPr>
            <w:tcW w:w="0" w:type="auto"/>
            <w:shd w:val="clear" w:color="auto" w:fill="auto"/>
            <w:noWrap/>
            <w:vAlign w:val="center"/>
            <w:hideMark/>
          </w:tcPr>
          <w:p w14:paraId="1B4756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57,661</w:t>
            </w:r>
          </w:p>
        </w:tc>
      </w:tr>
      <w:tr w:rsidR="00F90EF6" w:rsidRPr="005F2432" w14:paraId="40C919D1" w14:textId="77777777" w:rsidTr="00F90EF6">
        <w:trPr>
          <w:trHeight w:val="288"/>
        </w:trPr>
        <w:tc>
          <w:tcPr>
            <w:tcW w:w="0" w:type="auto"/>
            <w:shd w:val="clear" w:color="auto" w:fill="auto"/>
            <w:noWrap/>
            <w:vAlign w:val="center"/>
            <w:hideMark/>
          </w:tcPr>
          <w:p w14:paraId="7D03C42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Djibouti</w:t>
            </w:r>
          </w:p>
        </w:tc>
        <w:tc>
          <w:tcPr>
            <w:tcW w:w="0" w:type="auto"/>
            <w:shd w:val="clear" w:color="auto" w:fill="auto"/>
            <w:noWrap/>
            <w:vAlign w:val="center"/>
            <w:hideMark/>
          </w:tcPr>
          <w:p w14:paraId="1489E5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895</w:t>
            </w:r>
          </w:p>
        </w:tc>
        <w:tc>
          <w:tcPr>
            <w:tcW w:w="0" w:type="auto"/>
            <w:shd w:val="clear" w:color="auto" w:fill="auto"/>
            <w:noWrap/>
            <w:vAlign w:val="center"/>
            <w:hideMark/>
          </w:tcPr>
          <w:p w14:paraId="092B33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1,296</w:t>
            </w:r>
          </w:p>
        </w:tc>
        <w:tc>
          <w:tcPr>
            <w:tcW w:w="0" w:type="auto"/>
            <w:shd w:val="clear" w:color="auto" w:fill="auto"/>
            <w:noWrap/>
            <w:vAlign w:val="center"/>
            <w:hideMark/>
          </w:tcPr>
          <w:p w14:paraId="597655E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1,780</w:t>
            </w:r>
          </w:p>
        </w:tc>
        <w:tc>
          <w:tcPr>
            <w:tcW w:w="0" w:type="auto"/>
            <w:shd w:val="clear" w:color="auto" w:fill="auto"/>
            <w:noWrap/>
            <w:vAlign w:val="center"/>
            <w:hideMark/>
          </w:tcPr>
          <w:p w14:paraId="2BCAC62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2,201</w:t>
            </w:r>
          </w:p>
        </w:tc>
        <w:tc>
          <w:tcPr>
            <w:tcW w:w="0" w:type="auto"/>
            <w:shd w:val="clear" w:color="auto" w:fill="auto"/>
            <w:noWrap/>
            <w:vAlign w:val="center"/>
            <w:hideMark/>
          </w:tcPr>
          <w:p w14:paraId="1D209F5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2,619</w:t>
            </w:r>
          </w:p>
        </w:tc>
        <w:tc>
          <w:tcPr>
            <w:tcW w:w="0" w:type="auto"/>
            <w:shd w:val="clear" w:color="auto" w:fill="auto"/>
            <w:noWrap/>
            <w:vAlign w:val="center"/>
            <w:hideMark/>
          </w:tcPr>
          <w:p w14:paraId="078D5F9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3,082</w:t>
            </w:r>
          </w:p>
        </w:tc>
        <w:tc>
          <w:tcPr>
            <w:tcW w:w="0" w:type="auto"/>
            <w:shd w:val="clear" w:color="auto" w:fill="auto"/>
            <w:noWrap/>
            <w:vAlign w:val="center"/>
            <w:hideMark/>
          </w:tcPr>
          <w:p w14:paraId="5597EF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3,287</w:t>
            </w:r>
          </w:p>
        </w:tc>
      </w:tr>
      <w:tr w:rsidR="00F90EF6" w:rsidRPr="005F2432" w14:paraId="344C67B3" w14:textId="77777777" w:rsidTr="00F90EF6">
        <w:trPr>
          <w:trHeight w:val="288"/>
        </w:trPr>
        <w:tc>
          <w:tcPr>
            <w:tcW w:w="0" w:type="auto"/>
            <w:shd w:val="clear" w:color="auto" w:fill="auto"/>
            <w:noWrap/>
            <w:vAlign w:val="center"/>
            <w:hideMark/>
          </w:tcPr>
          <w:p w14:paraId="7DF02C0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w:t>
            </w:r>
          </w:p>
        </w:tc>
        <w:tc>
          <w:tcPr>
            <w:tcW w:w="0" w:type="auto"/>
            <w:shd w:val="clear" w:color="auto" w:fill="auto"/>
            <w:noWrap/>
            <w:vAlign w:val="center"/>
            <w:hideMark/>
          </w:tcPr>
          <w:p w14:paraId="01D534B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286</w:t>
            </w:r>
          </w:p>
        </w:tc>
        <w:tc>
          <w:tcPr>
            <w:tcW w:w="0" w:type="auto"/>
            <w:shd w:val="clear" w:color="auto" w:fill="auto"/>
            <w:noWrap/>
            <w:vAlign w:val="center"/>
            <w:hideMark/>
          </w:tcPr>
          <w:p w14:paraId="6B53872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261</w:t>
            </w:r>
          </w:p>
        </w:tc>
        <w:tc>
          <w:tcPr>
            <w:tcW w:w="0" w:type="auto"/>
            <w:shd w:val="clear" w:color="auto" w:fill="auto"/>
            <w:noWrap/>
            <w:vAlign w:val="center"/>
            <w:hideMark/>
          </w:tcPr>
          <w:p w14:paraId="7E73B7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205</w:t>
            </w:r>
          </w:p>
        </w:tc>
        <w:tc>
          <w:tcPr>
            <w:tcW w:w="0" w:type="auto"/>
            <w:shd w:val="clear" w:color="auto" w:fill="auto"/>
            <w:noWrap/>
            <w:vAlign w:val="center"/>
            <w:hideMark/>
          </w:tcPr>
          <w:p w14:paraId="384582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w:t>
            </w:r>
          </w:p>
        </w:tc>
        <w:tc>
          <w:tcPr>
            <w:tcW w:w="0" w:type="auto"/>
            <w:shd w:val="clear" w:color="auto" w:fill="auto"/>
            <w:noWrap/>
            <w:vAlign w:val="center"/>
            <w:hideMark/>
          </w:tcPr>
          <w:p w14:paraId="5DAB1DD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177</w:t>
            </w:r>
          </w:p>
        </w:tc>
        <w:tc>
          <w:tcPr>
            <w:tcW w:w="0" w:type="auto"/>
            <w:shd w:val="clear" w:color="auto" w:fill="auto"/>
            <w:noWrap/>
            <w:vAlign w:val="center"/>
            <w:hideMark/>
          </w:tcPr>
          <w:p w14:paraId="08A3CE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191</w:t>
            </w:r>
          </w:p>
        </w:tc>
        <w:tc>
          <w:tcPr>
            <w:tcW w:w="0" w:type="auto"/>
            <w:shd w:val="clear" w:color="auto" w:fill="auto"/>
            <w:noWrap/>
            <w:vAlign w:val="center"/>
            <w:hideMark/>
          </w:tcPr>
          <w:p w14:paraId="0F2909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192</w:t>
            </w:r>
          </w:p>
        </w:tc>
      </w:tr>
      <w:tr w:rsidR="00F90EF6" w:rsidRPr="005F2432" w14:paraId="621B2E8A" w14:textId="77777777" w:rsidTr="00F90EF6">
        <w:trPr>
          <w:trHeight w:val="288"/>
        </w:trPr>
        <w:tc>
          <w:tcPr>
            <w:tcW w:w="0" w:type="auto"/>
            <w:shd w:val="clear" w:color="auto" w:fill="auto"/>
            <w:noWrap/>
            <w:vAlign w:val="center"/>
            <w:hideMark/>
          </w:tcPr>
          <w:p w14:paraId="7233182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Dominican Republic</w:t>
            </w:r>
          </w:p>
        </w:tc>
        <w:tc>
          <w:tcPr>
            <w:tcW w:w="0" w:type="auto"/>
            <w:shd w:val="clear" w:color="auto" w:fill="auto"/>
            <w:noWrap/>
            <w:vAlign w:val="center"/>
            <w:hideMark/>
          </w:tcPr>
          <w:p w14:paraId="2D32F0C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22,031</w:t>
            </w:r>
          </w:p>
        </w:tc>
        <w:tc>
          <w:tcPr>
            <w:tcW w:w="0" w:type="auto"/>
            <w:shd w:val="clear" w:color="auto" w:fill="auto"/>
            <w:noWrap/>
            <w:vAlign w:val="center"/>
            <w:hideMark/>
          </w:tcPr>
          <w:p w14:paraId="164CD7E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23,299</w:t>
            </w:r>
          </w:p>
        </w:tc>
        <w:tc>
          <w:tcPr>
            <w:tcW w:w="0" w:type="auto"/>
            <w:shd w:val="clear" w:color="auto" w:fill="auto"/>
            <w:noWrap/>
            <w:vAlign w:val="center"/>
            <w:hideMark/>
          </w:tcPr>
          <w:p w14:paraId="1D0323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25,112</w:t>
            </w:r>
          </w:p>
        </w:tc>
        <w:tc>
          <w:tcPr>
            <w:tcW w:w="0" w:type="auto"/>
            <w:shd w:val="clear" w:color="auto" w:fill="auto"/>
            <w:noWrap/>
            <w:vAlign w:val="center"/>
            <w:hideMark/>
          </w:tcPr>
          <w:p w14:paraId="1C754E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30,011</w:t>
            </w:r>
          </w:p>
        </w:tc>
        <w:tc>
          <w:tcPr>
            <w:tcW w:w="0" w:type="auto"/>
            <w:shd w:val="clear" w:color="auto" w:fill="auto"/>
            <w:noWrap/>
            <w:vAlign w:val="center"/>
            <w:hideMark/>
          </w:tcPr>
          <w:p w14:paraId="5B45C1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34,413</w:t>
            </w:r>
          </w:p>
        </w:tc>
        <w:tc>
          <w:tcPr>
            <w:tcW w:w="0" w:type="auto"/>
            <w:shd w:val="clear" w:color="auto" w:fill="auto"/>
            <w:noWrap/>
            <w:vAlign w:val="center"/>
            <w:hideMark/>
          </w:tcPr>
          <w:p w14:paraId="1E1F6C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45,153</w:t>
            </w:r>
          </w:p>
        </w:tc>
        <w:tc>
          <w:tcPr>
            <w:tcW w:w="0" w:type="auto"/>
            <w:shd w:val="clear" w:color="auto" w:fill="auto"/>
            <w:noWrap/>
            <w:vAlign w:val="center"/>
            <w:hideMark/>
          </w:tcPr>
          <w:p w14:paraId="3689DE1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46,127</w:t>
            </w:r>
          </w:p>
        </w:tc>
      </w:tr>
      <w:tr w:rsidR="00F90EF6" w:rsidRPr="005F2432" w14:paraId="0F33865A" w14:textId="77777777" w:rsidTr="00F90EF6">
        <w:trPr>
          <w:trHeight w:val="288"/>
        </w:trPr>
        <w:tc>
          <w:tcPr>
            <w:tcW w:w="0" w:type="auto"/>
            <w:shd w:val="clear" w:color="auto" w:fill="auto"/>
            <w:noWrap/>
            <w:vAlign w:val="center"/>
            <w:hideMark/>
          </w:tcPr>
          <w:p w14:paraId="47D557D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Ecuador</w:t>
            </w:r>
          </w:p>
        </w:tc>
        <w:tc>
          <w:tcPr>
            <w:tcW w:w="0" w:type="auto"/>
            <w:shd w:val="clear" w:color="auto" w:fill="auto"/>
            <w:noWrap/>
            <w:vAlign w:val="center"/>
            <w:hideMark/>
          </w:tcPr>
          <w:p w14:paraId="5E96FE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21,971</w:t>
            </w:r>
          </w:p>
        </w:tc>
        <w:tc>
          <w:tcPr>
            <w:tcW w:w="0" w:type="auto"/>
            <w:shd w:val="clear" w:color="auto" w:fill="auto"/>
            <w:noWrap/>
            <w:vAlign w:val="center"/>
            <w:hideMark/>
          </w:tcPr>
          <w:p w14:paraId="61AEBE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23,285</w:t>
            </w:r>
          </w:p>
        </w:tc>
        <w:tc>
          <w:tcPr>
            <w:tcW w:w="0" w:type="auto"/>
            <w:shd w:val="clear" w:color="auto" w:fill="auto"/>
            <w:noWrap/>
            <w:vAlign w:val="center"/>
            <w:hideMark/>
          </w:tcPr>
          <w:p w14:paraId="07D50F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26,140</w:t>
            </w:r>
          </w:p>
        </w:tc>
        <w:tc>
          <w:tcPr>
            <w:tcW w:w="0" w:type="auto"/>
            <w:shd w:val="clear" w:color="auto" w:fill="auto"/>
            <w:noWrap/>
            <w:vAlign w:val="center"/>
            <w:hideMark/>
          </w:tcPr>
          <w:p w14:paraId="13BD544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29,184</w:t>
            </w:r>
          </w:p>
        </w:tc>
        <w:tc>
          <w:tcPr>
            <w:tcW w:w="0" w:type="auto"/>
            <w:shd w:val="clear" w:color="auto" w:fill="auto"/>
            <w:noWrap/>
            <w:vAlign w:val="center"/>
            <w:hideMark/>
          </w:tcPr>
          <w:p w14:paraId="61575B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27,368</w:t>
            </w:r>
          </w:p>
        </w:tc>
        <w:tc>
          <w:tcPr>
            <w:tcW w:w="0" w:type="auto"/>
            <w:shd w:val="clear" w:color="auto" w:fill="auto"/>
            <w:noWrap/>
            <w:vAlign w:val="center"/>
            <w:hideMark/>
          </w:tcPr>
          <w:p w14:paraId="6F545A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26,025</w:t>
            </w:r>
          </w:p>
        </w:tc>
        <w:tc>
          <w:tcPr>
            <w:tcW w:w="0" w:type="auto"/>
            <w:shd w:val="clear" w:color="auto" w:fill="auto"/>
            <w:noWrap/>
            <w:vAlign w:val="center"/>
            <w:hideMark/>
          </w:tcPr>
          <w:p w14:paraId="122E244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27,721</w:t>
            </w:r>
          </w:p>
        </w:tc>
      </w:tr>
      <w:tr w:rsidR="00F90EF6" w:rsidRPr="005F2432" w14:paraId="27E44978" w14:textId="77777777" w:rsidTr="00F90EF6">
        <w:trPr>
          <w:trHeight w:val="288"/>
        </w:trPr>
        <w:tc>
          <w:tcPr>
            <w:tcW w:w="0" w:type="auto"/>
            <w:shd w:val="clear" w:color="auto" w:fill="auto"/>
            <w:noWrap/>
            <w:vAlign w:val="center"/>
            <w:hideMark/>
          </w:tcPr>
          <w:p w14:paraId="46B5DF2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El Salvador</w:t>
            </w:r>
          </w:p>
        </w:tc>
        <w:tc>
          <w:tcPr>
            <w:tcW w:w="0" w:type="auto"/>
            <w:shd w:val="clear" w:color="auto" w:fill="auto"/>
            <w:noWrap/>
            <w:vAlign w:val="center"/>
            <w:hideMark/>
          </w:tcPr>
          <w:p w14:paraId="4A3E6D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18,069</w:t>
            </w:r>
          </w:p>
        </w:tc>
        <w:tc>
          <w:tcPr>
            <w:tcW w:w="0" w:type="auto"/>
            <w:shd w:val="clear" w:color="auto" w:fill="auto"/>
            <w:noWrap/>
            <w:vAlign w:val="center"/>
            <w:hideMark/>
          </w:tcPr>
          <w:p w14:paraId="580DDA0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18,127</w:t>
            </w:r>
          </w:p>
        </w:tc>
        <w:tc>
          <w:tcPr>
            <w:tcW w:w="0" w:type="auto"/>
            <w:shd w:val="clear" w:color="auto" w:fill="auto"/>
            <w:noWrap/>
            <w:vAlign w:val="center"/>
            <w:hideMark/>
          </w:tcPr>
          <w:p w14:paraId="267105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16,714</w:t>
            </w:r>
          </w:p>
        </w:tc>
        <w:tc>
          <w:tcPr>
            <w:tcW w:w="0" w:type="auto"/>
            <w:shd w:val="clear" w:color="auto" w:fill="auto"/>
            <w:noWrap/>
            <w:vAlign w:val="center"/>
            <w:hideMark/>
          </w:tcPr>
          <w:p w14:paraId="58DD546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18,132</w:t>
            </w:r>
          </w:p>
        </w:tc>
        <w:tc>
          <w:tcPr>
            <w:tcW w:w="0" w:type="auto"/>
            <w:shd w:val="clear" w:color="auto" w:fill="auto"/>
            <w:noWrap/>
            <w:vAlign w:val="center"/>
            <w:hideMark/>
          </w:tcPr>
          <w:p w14:paraId="3DFC598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18,199</w:t>
            </w:r>
          </w:p>
        </w:tc>
        <w:tc>
          <w:tcPr>
            <w:tcW w:w="0" w:type="auto"/>
            <w:shd w:val="clear" w:color="auto" w:fill="auto"/>
            <w:noWrap/>
            <w:vAlign w:val="center"/>
            <w:hideMark/>
          </w:tcPr>
          <w:p w14:paraId="15033C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19,569</w:t>
            </w:r>
          </w:p>
        </w:tc>
        <w:tc>
          <w:tcPr>
            <w:tcW w:w="0" w:type="auto"/>
            <w:shd w:val="clear" w:color="auto" w:fill="auto"/>
            <w:noWrap/>
            <w:vAlign w:val="center"/>
            <w:hideMark/>
          </w:tcPr>
          <w:p w14:paraId="3836C30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19,803</w:t>
            </w:r>
          </w:p>
        </w:tc>
      </w:tr>
      <w:tr w:rsidR="00F90EF6" w:rsidRPr="005F2432" w14:paraId="3CE3DA60" w14:textId="77777777" w:rsidTr="00F90EF6">
        <w:trPr>
          <w:trHeight w:val="288"/>
        </w:trPr>
        <w:tc>
          <w:tcPr>
            <w:tcW w:w="0" w:type="auto"/>
            <w:shd w:val="clear" w:color="auto" w:fill="auto"/>
            <w:noWrap/>
            <w:vAlign w:val="center"/>
            <w:hideMark/>
          </w:tcPr>
          <w:p w14:paraId="7BE35256"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Equatorial Guinea</w:t>
            </w:r>
          </w:p>
        </w:tc>
        <w:tc>
          <w:tcPr>
            <w:tcW w:w="0" w:type="auto"/>
            <w:shd w:val="clear" w:color="auto" w:fill="auto"/>
            <w:noWrap/>
            <w:vAlign w:val="center"/>
            <w:hideMark/>
          </w:tcPr>
          <w:p w14:paraId="5ADAB3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2,122</w:t>
            </w:r>
          </w:p>
        </w:tc>
        <w:tc>
          <w:tcPr>
            <w:tcW w:w="0" w:type="auto"/>
            <w:shd w:val="clear" w:color="auto" w:fill="auto"/>
            <w:noWrap/>
            <w:vAlign w:val="center"/>
            <w:hideMark/>
          </w:tcPr>
          <w:p w14:paraId="1336D4F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2,060</w:t>
            </w:r>
          </w:p>
        </w:tc>
        <w:tc>
          <w:tcPr>
            <w:tcW w:w="0" w:type="auto"/>
            <w:shd w:val="clear" w:color="auto" w:fill="auto"/>
            <w:noWrap/>
            <w:vAlign w:val="center"/>
            <w:hideMark/>
          </w:tcPr>
          <w:p w14:paraId="3995A19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1,441</w:t>
            </w:r>
          </w:p>
        </w:tc>
        <w:tc>
          <w:tcPr>
            <w:tcW w:w="0" w:type="auto"/>
            <w:shd w:val="clear" w:color="auto" w:fill="auto"/>
            <w:noWrap/>
            <w:vAlign w:val="center"/>
            <w:hideMark/>
          </w:tcPr>
          <w:p w14:paraId="3C65C4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874</w:t>
            </w:r>
          </w:p>
        </w:tc>
        <w:tc>
          <w:tcPr>
            <w:tcW w:w="0" w:type="auto"/>
            <w:shd w:val="clear" w:color="auto" w:fill="auto"/>
            <w:noWrap/>
            <w:vAlign w:val="center"/>
            <w:hideMark/>
          </w:tcPr>
          <w:p w14:paraId="2726984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718</w:t>
            </w:r>
          </w:p>
        </w:tc>
        <w:tc>
          <w:tcPr>
            <w:tcW w:w="0" w:type="auto"/>
            <w:shd w:val="clear" w:color="auto" w:fill="auto"/>
            <w:noWrap/>
            <w:vAlign w:val="center"/>
            <w:hideMark/>
          </w:tcPr>
          <w:p w14:paraId="0EACAB2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739</w:t>
            </w:r>
          </w:p>
        </w:tc>
        <w:tc>
          <w:tcPr>
            <w:tcW w:w="0" w:type="auto"/>
            <w:shd w:val="clear" w:color="auto" w:fill="auto"/>
            <w:noWrap/>
            <w:vAlign w:val="center"/>
            <w:hideMark/>
          </w:tcPr>
          <w:p w14:paraId="112E6B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831</w:t>
            </w:r>
          </w:p>
        </w:tc>
      </w:tr>
      <w:tr w:rsidR="00F90EF6" w:rsidRPr="005F2432" w14:paraId="320A8159" w14:textId="77777777" w:rsidTr="00F90EF6">
        <w:trPr>
          <w:trHeight w:val="288"/>
        </w:trPr>
        <w:tc>
          <w:tcPr>
            <w:tcW w:w="0" w:type="auto"/>
            <w:shd w:val="clear" w:color="auto" w:fill="auto"/>
            <w:noWrap/>
            <w:vAlign w:val="center"/>
            <w:hideMark/>
          </w:tcPr>
          <w:p w14:paraId="0C3D7B6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Estonia</w:t>
            </w:r>
          </w:p>
        </w:tc>
        <w:tc>
          <w:tcPr>
            <w:tcW w:w="0" w:type="auto"/>
            <w:shd w:val="clear" w:color="auto" w:fill="auto"/>
            <w:noWrap/>
            <w:vAlign w:val="center"/>
            <w:hideMark/>
          </w:tcPr>
          <w:p w14:paraId="2DB2FE4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20,086</w:t>
            </w:r>
          </w:p>
        </w:tc>
        <w:tc>
          <w:tcPr>
            <w:tcW w:w="0" w:type="auto"/>
            <w:shd w:val="clear" w:color="auto" w:fill="auto"/>
            <w:noWrap/>
            <w:vAlign w:val="center"/>
            <w:hideMark/>
          </w:tcPr>
          <w:p w14:paraId="46D27D1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22,795</w:t>
            </w:r>
          </w:p>
        </w:tc>
        <w:tc>
          <w:tcPr>
            <w:tcW w:w="0" w:type="auto"/>
            <w:shd w:val="clear" w:color="auto" w:fill="auto"/>
            <w:noWrap/>
            <w:vAlign w:val="center"/>
            <w:hideMark/>
          </w:tcPr>
          <w:p w14:paraId="14154F7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17,664</w:t>
            </w:r>
          </w:p>
        </w:tc>
        <w:tc>
          <w:tcPr>
            <w:tcW w:w="0" w:type="auto"/>
            <w:shd w:val="clear" w:color="auto" w:fill="auto"/>
            <w:noWrap/>
            <w:vAlign w:val="center"/>
            <w:hideMark/>
          </w:tcPr>
          <w:p w14:paraId="109580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14,143</w:t>
            </w:r>
          </w:p>
        </w:tc>
        <w:tc>
          <w:tcPr>
            <w:tcW w:w="0" w:type="auto"/>
            <w:shd w:val="clear" w:color="auto" w:fill="auto"/>
            <w:noWrap/>
            <w:vAlign w:val="center"/>
            <w:hideMark/>
          </w:tcPr>
          <w:p w14:paraId="526E039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9,724</w:t>
            </w:r>
          </w:p>
        </w:tc>
        <w:tc>
          <w:tcPr>
            <w:tcW w:w="0" w:type="auto"/>
            <w:shd w:val="clear" w:color="auto" w:fill="auto"/>
            <w:noWrap/>
            <w:vAlign w:val="center"/>
            <w:hideMark/>
          </w:tcPr>
          <w:p w14:paraId="618D623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7,657</w:t>
            </w:r>
          </w:p>
        </w:tc>
        <w:tc>
          <w:tcPr>
            <w:tcW w:w="0" w:type="auto"/>
            <w:shd w:val="clear" w:color="auto" w:fill="auto"/>
            <w:noWrap/>
            <w:vAlign w:val="center"/>
            <w:hideMark/>
          </w:tcPr>
          <w:p w14:paraId="07FDE3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7,663</w:t>
            </w:r>
          </w:p>
        </w:tc>
      </w:tr>
      <w:tr w:rsidR="00F90EF6" w:rsidRPr="005F2432" w14:paraId="0845C9FC" w14:textId="77777777" w:rsidTr="00F90EF6">
        <w:trPr>
          <w:trHeight w:val="288"/>
        </w:trPr>
        <w:tc>
          <w:tcPr>
            <w:tcW w:w="0" w:type="auto"/>
            <w:shd w:val="clear" w:color="auto" w:fill="auto"/>
            <w:noWrap/>
            <w:vAlign w:val="center"/>
            <w:hideMark/>
          </w:tcPr>
          <w:p w14:paraId="5811086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Fiji</w:t>
            </w:r>
          </w:p>
        </w:tc>
        <w:tc>
          <w:tcPr>
            <w:tcW w:w="0" w:type="auto"/>
            <w:shd w:val="clear" w:color="auto" w:fill="auto"/>
            <w:noWrap/>
            <w:vAlign w:val="center"/>
            <w:hideMark/>
          </w:tcPr>
          <w:p w14:paraId="207B2AE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5,458</w:t>
            </w:r>
          </w:p>
        </w:tc>
        <w:tc>
          <w:tcPr>
            <w:tcW w:w="0" w:type="auto"/>
            <w:shd w:val="clear" w:color="auto" w:fill="auto"/>
            <w:noWrap/>
            <w:vAlign w:val="center"/>
            <w:hideMark/>
          </w:tcPr>
          <w:p w14:paraId="302AE76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6,040</w:t>
            </w:r>
          </w:p>
        </w:tc>
        <w:tc>
          <w:tcPr>
            <w:tcW w:w="0" w:type="auto"/>
            <w:shd w:val="clear" w:color="auto" w:fill="auto"/>
            <w:noWrap/>
            <w:vAlign w:val="center"/>
            <w:hideMark/>
          </w:tcPr>
          <w:p w14:paraId="78FCD0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7,069</w:t>
            </w:r>
          </w:p>
        </w:tc>
        <w:tc>
          <w:tcPr>
            <w:tcW w:w="0" w:type="auto"/>
            <w:shd w:val="clear" w:color="auto" w:fill="auto"/>
            <w:noWrap/>
            <w:vAlign w:val="center"/>
            <w:hideMark/>
          </w:tcPr>
          <w:p w14:paraId="15D6EC0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6,909</w:t>
            </w:r>
          </w:p>
        </w:tc>
        <w:tc>
          <w:tcPr>
            <w:tcW w:w="0" w:type="auto"/>
            <w:shd w:val="clear" w:color="auto" w:fill="auto"/>
            <w:noWrap/>
            <w:vAlign w:val="center"/>
            <w:hideMark/>
          </w:tcPr>
          <w:p w14:paraId="7128BC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7,490</w:t>
            </w:r>
          </w:p>
        </w:tc>
        <w:tc>
          <w:tcPr>
            <w:tcW w:w="0" w:type="auto"/>
            <w:shd w:val="clear" w:color="auto" w:fill="auto"/>
            <w:noWrap/>
            <w:vAlign w:val="center"/>
            <w:hideMark/>
          </w:tcPr>
          <w:p w14:paraId="42DFE7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7,615</w:t>
            </w:r>
          </w:p>
        </w:tc>
        <w:tc>
          <w:tcPr>
            <w:tcW w:w="0" w:type="auto"/>
            <w:shd w:val="clear" w:color="auto" w:fill="auto"/>
            <w:noWrap/>
            <w:vAlign w:val="center"/>
            <w:hideMark/>
          </w:tcPr>
          <w:p w14:paraId="22C204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7,643</w:t>
            </w:r>
          </w:p>
        </w:tc>
      </w:tr>
      <w:tr w:rsidR="00F90EF6" w:rsidRPr="005F2432" w14:paraId="78F38339" w14:textId="77777777" w:rsidTr="00F90EF6">
        <w:trPr>
          <w:trHeight w:val="288"/>
        </w:trPr>
        <w:tc>
          <w:tcPr>
            <w:tcW w:w="0" w:type="auto"/>
            <w:shd w:val="clear" w:color="auto" w:fill="auto"/>
            <w:noWrap/>
            <w:vAlign w:val="center"/>
            <w:hideMark/>
          </w:tcPr>
          <w:p w14:paraId="78626FE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Finland</w:t>
            </w:r>
          </w:p>
        </w:tc>
        <w:tc>
          <w:tcPr>
            <w:tcW w:w="0" w:type="auto"/>
            <w:shd w:val="clear" w:color="auto" w:fill="auto"/>
            <w:noWrap/>
            <w:vAlign w:val="center"/>
            <w:hideMark/>
          </w:tcPr>
          <w:p w14:paraId="736B18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43,262</w:t>
            </w:r>
          </w:p>
        </w:tc>
        <w:tc>
          <w:tcPr>
            <w:tcW w:w="0" w:type="auto"/>
            <w:shd w:val="clear" w:color="auto" w:fill="auto"/>
            <w:noWrap/>
            <w:vAlign w:val="center"/>
            <w:hideMark/>
          </w:tcPr>
          <w:p w14:paraId="6EA359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35,111</w:t>
            </w:r>
          </w:p>
        </w:tc>
        <w:tc>
          <w:tcPr>
            <w:tcW w:w="0" w:type="auto"/>
            <w:shd w:val="clear" w:color="auto" w:fill="auto"/>
            <w:noWrap/>
            <w:vAlign w:val="center"/>
            <w:hideMark/>
          </w:tcPr>
          <w:p w14:paraId="0BA596F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27,382</w:t>
            </w:r>
          </w:p>
        </w:tc>
        <w:tc>
          <w:tcPr>
            <w:tcW w:w="0" w:type="auto"/>
            <w:shd w:val="clear" w:color="auto" w:fill="auto"/>
            <w:noWrap/>
            <w:vAlign w:val="center"/>
            <w:hideMark/>
          </w:tcPr>
          <w:p w14:paraId="6A9C8F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25,374</w:t>
            </w:r>
          </w:p>
        </w:tc>
        <w:tc>
          <w:tcPr>
            <w:tcW w:w="0" w:type="auto"/>
            <w:shd w:val="clear" w:color="auto" w:fill="auto"/>
            <w:noWrap/>
            <w:vAlign w:val="center"/>
            <w:hideMark/>
          </w:tcPr>
          <w:p w14:paraId="134421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22,819</w:t>
            </w:r>
          </w:p>
        </w:tc>
        <w:tc>
          <w:tcPr>
            <w:tcW w:w="0" w:type="auto"/>
            <w:shd w:val="clear" w:color="auto" w:fill="auto"/>
            <w:noWrap/>
            <w:vAlign w:val="center"/>
            <w:hideMark/>
          </w:tcPr>
          <w:p w14:paraId="37C525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19,542</w:t>
            </w:r>
          </w:p>
        </w:tc>
        <w:tc>
          <w:tcPr>
            <w:tcW w:w="0" w:type="auto"/>
            <w:shd w:val="clear" w:color="auto" w:fill="auto"/>
            <w:noWrap/>
            <w:vAlign w:val="center"/>
            <w:hideMark/>
          </w:tcPr>
          <w:p w14:paraId="214BED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20,669</w:t>
            </w:r>
          </w:p>
        </w:tc>
      </w:tr>
      <w:tr w:rsidR="00F90EF6" w:rsidRPr="005F2432" w14:paraId="1ADC3FC1" w14:textId="77777777" w:rsidTr="00F90EF6">
        <w:trPr>
          <w:trHeight w:val="288"/>
        </w:trPr>
        <w:tc>
          <w:tcPr>
            <w:tcW w:w="0" w:type="auto"/>
            <w:shd w:val="clear" w:color="auto" w:fill="auto"/>
            <w:noWrap/>
            <w:vAlign w:val="center"/>
            <w:hideMark/>
          </w:tcPr>
          <w:p w14:paraId="30FE11A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Germany</w:t>
            </w:r>
          </w:p>
        </w:tc>
        <w:tc>
          <w:tcPr>
            <w:tcW w:w="0" w:type="auto"/>
            <w:shd w:val="clear" w:color="auto" w:fill="auto"/>
            <w:noWrap/>
            <w:vAlign w:val="center"/>
            <w:hideMark/>
          </w:tcPr>
          <w:p w14:paraId="1DF7F5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682,817</w:t>
            </w:r>
          </w:p>
        </w:tc>
        <w:tc>
          <w:tcPr>
            <w:tcW w:w="0" w:type="auto"/>
            <w:shd w:val="clear" w:color="auto" w:fill="auto"/>
            <w:noWrap/>
            <w:vAlign w:val="center"/>
            <w:hideMark/>
          </w:tcPr>
          <w:p w14:paraId="4C932F4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568,132</w:t>
            </w:r>
          </w:p>
        </w:tc>
        <w:tc>
          <w:tcPr>
            <w:tcW w:w="0" w:type="auto"/>
            <w:shd w:val="clear" w:color="auto" w:fill="auto"/>
            <w:noWrap/>
            <w:vAlign w:val="center"/>
            <w:hideMark/>
          </w:tcPr>
          <w:p w14:paraId="4589C4E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486,885</w:t>
            </w:r>
          </w:p>
        </w:tc>
        <w:tc>
          <w:tcPr>
            <w:tcW w:w="0" w:type="auto"/>
            <w:shd w:val="clear" w:color="auto" w:fill="auto"/>
            <w:noWrap/>
            <w:vAlign w:val="center"/>
            <w:hideMark/>
          </w:tcPr>
          <w:p w14:paraId="5154CE4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411,449</w:t>
            </w:r>
          </w:p>
        </w:tc>
        <w:tc>
          <w:tcPr>
            <w:tcW w:w="0" w:type="auto"/>
            <w:shd w:val="clear" w:color="auto" w:fill="auto"/>
            <w:noWrap/>
            <w:vAlign w:val="center"/>
            <w:hideMark/>
          </w:tcPr>
          <w:p w14:paraId="3D796D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355,293</w:t>
            </w:r>
          </w:p>
        </w:tc>
        <w:tc>
          <w:tcPr>
            <w:tcW w:w="0" w:type="auto"/>
            <w:shd w:val="clear" w:color="auto" w:fill="auto"/>
            <w:noWrap/>
            <w:vAlign w:val="center"/>
            <w:hideMark/>
          </w:tcPr>
          <w:p w14:paraId="76744C4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332,416</w:t>
            </w:r>
          </w:p>
        </w:tc>
        <w:tc>
          <w:tcPr>
            <w:tcW w:w="0" w:type="auto"/>
            <w:shd w:val="clear" w:color="auto" w:fill="auto"/>
            <w:noWrap/>
            <w:vAlign w:val="center"/>
            <w:hideMark/>
          </w:tcPr>
          <w:p w14:paraId="669FC8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337,579</w:t>
            </w:r>
          </w:p>
        </w:tc>
      </w:tr>
      <w:tr w:rsidR="00F90EF6" w:rsidRPr="005F2432" w14:paraId="09709CD6" w14:textId="77777777" w:rsidTr="00F90EF6">
        <w:trPr>
          <w:trHeight w:val="288"/>
        </w:trPr>
        <w:tc>
          <w:tcPr>
            <w:tcW w:w="0" w:type="auto"/>
            <w:shd w:val="clear" w:color="auto" w:fill="auto"/>
            <w:noWrap/>
            <w:vAlign w:val="center"/>
            <w:hideMark/>
          </w:tcPr>
          <w:p w14:paraId="0E8693C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Greece</w:t>
            </w:r>
          </w:p>
        </w:tc>
        <w:tc>
          <w:tcPr>
            <w:tcW w:w="0" w:type="auto"/>
            <w:shd w:val="clear" w:color="auto" w:fill="auto"/>
            <w:noWrap/>
            <w:vAlign w:val="center"/>
            <w:hideMark/>
          </w:tcPr>
          <w:p w14:paraId="5BDEEEE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61,396</w:t>
            </w:r>
          </w:p>
        </w:tc>
        <w:tc>
          <w:tcPr>
            <w:tcW w:w="0" w:type="auto"/>
            <w:shd w:val="clear" w:color="auto" w:fill="auto"/>
            <w:noWrap/>
            <w:vAlign w:val="center"/>
            <w:hideMark/>
          </w:tcPr>
          <w:p w14:paraId="128049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62,297</w:t>
            </w:r>
          </w:p>
        </w:tc>
        <w:tc>
          <w:tcPr>
            <w:tcW w:w="0" w:type="auto"/>
            <w:shd w:val="clear" w:color="auto" w:fill="auto"/>
            <w:noWrap/>
            <w:vAlign w:val="center"/>
            <w:hideMark/>
          </w:tcPr>
          <w:p w14:paraId="5E8C7EF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63,497</w:t>
            </w:r>
          </w:p>
        </w:tc>
        <w:tc>
          <w:tcPr>
            <w:tcW w:w="0" w:type="auto"/>
            <w:shd w:val="clear" w:color="auto" w:fill="auto"/>
            <w:noWrap/>
            <w:vAlign w:val="center"/>
            <w:hideMark/>
          </w:tcPr>
          <w:p w14:paraId="4EF054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61,702</w:t>
            </w:r>
          </w:p>
        </w:tc>
        <w:tc>
          <w:tcPr>
            <w:tcW w:w="0" w:type="auto"/>
            <w:shd w:val="clear" w:color="auto" w:fill="auto"/>
            <w:noWrap/>
            <w:vAlign w:val="center"/>
            <w:hideMark/>
          </w:tcPr>
          <w:p w14:paraId="74E5985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58,700</w:t>
            </w:r>
          </w:p>
        </w:tc>
        <w:tc>
          <w:tcPr>
            <w:tcW w:w="0" w:type="auto"/>
            <w:shd w:val="clear" w:color="auto" w:fill="auto"/>
            <w:noWrap/>
            <w:vAlign w:val="center"/>
            <w:hideMark/>
          </w:tcPr>
          <w:p w14:paraId="27135C5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54,790</w:t>
            </w:r>
          </w:p>
        </w:tc>
        <w:tc>
          <w:tcPr>
            <w:tcW w:w="0" w:type="auto"/>
            <w:shd w:val="clear" w:color="auto" w:fill="auto"/>
            <w:noWrap/>
            <w:vAlign w:val="center"/>
            <w:hideMark/>
          </w:tcPr>
          <w:p w14:paraId="2CCB2C5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56,433</w:t>
            </w:r>
          </w:p>
        </w:tc>
      </w:tr>
      <w:tr w:rsidR="00F90EF6" w:rsidRPr="005F2432" w14:paraId="5A040CB3" w14:textId="77777777" w:rsidTr="00F90EF6">
        <w:trPr>
          <w:trHeight w:val="288"/>
        </w:trPr>
        <w:tc>
          <w:tcPr>
            <w:tcW w:w="0" w:type="auto"/>
            <w:shd w:val="clear" w:color="auto" w:fill="auto"/>
            <w:noWrap/>
            <w:vAlign w:val="center"/>
            <w:hideMark/>
          </w:tcPr>
          <w:p w14:paraId="403D7D0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Guatemala</w:t>
            </w:r>
          </w:p>
        </w:tc>
        <w:tc>
          <w:tcPr>
            <w:tcW w:w="0" w:type="auto"/>
            <w:shd w:val="clear" w:color="auto" w:fill="auto"/>
            <w:noWrap/>
            <w:vAlign w:val="center"/>
            <w:hideMark/>
          </w:tcPr>
          <w:p w14:paraId="11F36E9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22,413</w:t>
            </w:r>
          </w:p>
        </w:tc>
        <w:tc>
          <w:tcPr>
            <w:tcW w:w="0" w:type="auto"/>
            <w:shd w:val="clear" w:color="auto" w:fill="auto"/>
            <w:noWrap/>
            <w:vAlign w:val="center"/>
            <w:hideMark/>
          </w:tcPr>
          <w:p w14:paraId="42E6249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22,920</w:t>
            </w:r>
          </w:p>
        </w:tc>
        <w:tc>
          <w:tcPr>
            <w:tcW w:w="0" w:type="auto"/>
            <w:shd w:val="clear" w:color="auto" w:fill="auto"/>
            <w:noWrap/>
            <w:vAlign w:val="center"/>
            <w:hideMark/>
          </w:tcPr>
          <w:p w14:paraId="1215B1B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22,835</w:t>
            </w:r>
          </w:p>
        </w:tc>
        <w:tc>
          <w:tcPr>
            <w:tcW w:w="0" w:type="auto"/>
            <w:shd w:val="clear" w:color="auto" w:fill="auto"/>
            <w:noWrap/>
            <w:vAlign w:val="center"/>
            <w:hideMark/>
          </w:tcPr>
          <w:p w14:paraId="655031B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22,440</w:t>
            </w:r>
          </w:p>
        </w:tc>
        <w:tc>
          <w:tcPr>
            <w:tcW w:w="0" w:type="auto"/>
            <w:shd w:val="clear" w:color="auto" w:fill="auto"/>
            <w:noWrap/>
            <w:vAlign w:val="center"/>
            <w:hideMark/>
          </w:tcPr>
          <w:p w14:paraId="5090311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24,169</w:t>
            </w:r>
          </w:p>
        </w:tc>
        <w:tc>
          <w:tcPr>
            <w:tcW w:w="0" w:type="auto"/>
            <w:shd w:val="clear" w:color="auto" w:fill="auto"/>
            <w:noWrap/>
            <w:vAlign w:val="center"/>
            <w:hideMark/>
          </w:tcPr>
          <w:p w14:paraId="46B72F1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27,610</w:t>
            </w:r>
          </w:p>
        </w:tc>
        <w:tc>
          <w:tcPr>
            <w:tcW w:w="0" w:type="auto"/>
            <w:shd w:val="clear" w:color="auto" w:fill="auto"/>
            <w:noWrap/>
            <w:vAlign w:val="center"/>
            <w:hideMark/>
          </w:tcPr>
          <w:p w14:paraId="7C9778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30,769</w:t>
            </w:r>
          </w:p>
        </w:tc>
      </w:tr>
      <w:tr w:rsidR="00F90EF6" w:rsidRPr="005F2432" w14:paraId="7217E322" w14:textId="77777777" w:rsidTr="00F90EF6">
        <w:trPr>
          <w:trHeight w:val="288"/>
        </w:trPr>
        <w:tc>
          <w:tcPr>
            <w:tcW w:w="0" w:type="auto"/>
            <w:shd w:val="clear" w:color="auto" w:fill="auto"/>
            <w:noWrap/>
            <w:vAlign w:val="center"/>
            <w:hideMark/>
          </w:tcPr>
          <w:p w14:paraId="6868103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Haiti</w:t>
            </w:r>
          </w:p>
        </w:tc>
        <w:tc>
          <w:tcPr>
            <w:tcW w:w="0" w:type="auto"/>
            <w:shd w:val="clear" w:color="auto" w:fill="auto"/>
            <w:noWrap/>
            <w:vAlign w:val="center"/>
            <w:hideMark/>
          </w:tcPr>
          <w:p w14:paraId="7B42B1A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42,230</w:t>
            </w:r>
          </w:p>
        </w:tc>
        <w:tc>
          <w:tcPr>
            <w:tcW w:w="0" w:type="auto"/>
            <w:shd w:val="clear" w:color="auto" w:fill="auto"/>
            <w:noWrap/>
            <w:vAlign w:val="center"/>
            <w:hideMark/>
          </w:tcPr>
          <w:p w14:paraId="48A5F2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44,068</w:t>
            </w:r>
          </w:p>
        </w:tc>
        <w:tc>
          <w:tcPr>
            <w:tcW w:w="0" w:type="auto"/>
            <w:shd w:val="clear" w:color="auto" w:fill="auto"/>
            <w:noWrap/>
            <w:vAlign w:val="center"/>
            <w:hideMark/>
          </w:tcPr>
          <w:p w14:paraId="21538BE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43,623</w:t>
            </w:r>
          </w:p>
        </w:tc>
        <w:tc>
          <w:tcPr>
            <w:tcW w:w="0" w:type="auto"/>
            <w:shd w:val="clear" w:color="auto" w:fill="auto"/>
            <w:noWrap/>
            <w:vAlign w:val="center"/>
            <w:hideMark/>
          </w:tcPr>
          <w:p w14:paraId="1D2A2F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44,507</w:t>
            </w:r>
          </w:p>
        </w:tc>
        <w:tc>
          <w:tcPr>
            <w:tcW w:w="0" w:type="auto"/>
            <w:shd w:val="clear" w:color="auto" w:fill="auto"/>
            <w:noWrap/>
            <w:vAlign w:val="center"/>
            <w:hideMark/>
          </w:tcPr>
          <w:p w14:paraId="767F39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46,311</w:t>
            </w:r>
          </w:p>
        </w:tc>
        <w:tc>
          <w:tcPr>
            <w:tcW w:w="0" w:type="auto"/>
            <w:shd w:val="clear" w:color="auto" w:fill="auto"/>
            <w:noWrap/>
            <w:vAlign w:val="center"/>
            <w:hideMark/>
          </w:tcPr>
          <w:p w14:paraId="09C4254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50,349</w:t>
            </w:r>
          </w:p>
        </w:tc>
        <w:tc>
          <w:tcPr>
            <w:tcW w:w="0" w:type="auto"/>
            <w:shd w:val="clear" w:color="auto" w:fill="auto"/>
            <w:noWrap/>
            <w:vAlign w:val="center"/>
            <w:hideMark/>
          </w:tcPr>
          <w:p w14:paraId="44D6737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52,830</w:t>
            </w:r>
          </w:p>
        </w:tc>
      </w:tr>
      <w:tr w:rsidR="00F90EF6" w:rsidRPr="005F2432" w14:paraId="28CF082F" w14:textId="77777777" w:rsidTr="00F90EF6">
        <w:trPr>
          <w:trHeight w:val="288"/>
        </w:trPr>
        <w:tc>
          <w:tcPr>
            <w:tcW w:w="0" w:type="auto"/>
            <w:shd w:val="clear" w:color="auto" w:fill="auto"/>
            <w:noWrap/>
            <w:vAlign w:val="center"/>
            <w:hideMark/>
          </w:tcPr>
          <w:p w14:paraId="19717FD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Honduras</w:t>
            </w:r>
          </w:p>
        </w:tc>
        <w:tc>
          <w:tcPr>
            <w:tcW w:w="0" w:type="auto"/>
            <w:shd w:val="clear" w:color="auto" w:fill="auto"/>
            <w:noWrap/>
            <w:vAlign w:val="center"/>
            <w:hideMark/>
          </w:tcPr>
          <w:p w14:paraId="324167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17,436</w:t>
            </w:r>
          </w:p>
        </w:tc>
        <w:tc>
          <w:tcPr>
            <w:tcW w:w="0" w:type="auto"/>
            <w:shd w:val="clear" w:color="auto" w:fill="auto"/>
            <w:noWrap/>
            <w:vAlign w:val="center"/>
            <w:hideMark/>
          </w:tcPr>
          <w:p w14:paraId="122C1C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21,521</w:t>
            </w:r>
          </w:p>
        </w:tc>
        <w:tc>
          <w:tcPr>
            <w:tcW w:w="0" w:type="auto"/>
            <w:shd w:val="clear" w:color="auto" w:fill="auto"/>
            <w:noWrap/>
            <w:vAlign w:val="center"/>
            <w:hideMark/>
          </w:tcPr>
          <w:p w14:paraId="414298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24,057</w:t>
            </w:r>
          </w:p>
        </w:tc>
        <w:tc>
          <w:tcPr>
            <w:tcW w:w="0" w:type="auto"/>
            <w:shd w:val="clear" w:color="auto" w:fill="auto"/>
            <w:noWrap/>
            <w:vAlign w:val="center"/>
            <w:hideMark/>
          </w:tcPr>
          <w:p w14:paraId="32E848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25,985</w:t>
            </w:r>
          </w:p>
        </w:tc>
        <w:tc>
          <w:tcPr>
            <w:tcW w:w="0" w:type="auto"/>
            <w:shd w:val="clear" w:color="auto" w:fill="auto"/>
            <w:noWrap/>
            <w:vAlign w:val="center"/>
            <w:hideMark/>
          </w:tcPr>
          <w:p w14:paraId="142C187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27,457</w:t>
            </w:r>
          </w:p>
        </w:tc>
        <w:tc>
          <w:tcPr>
            <w:tcW w:w="0" w:type="auto"/>
            <w:shd w:val="clear" w:color="auto" w:fill="auto"/>
            <w:noWrap/>
            <w:vAlign w:val="center"/>
            <w:hideMark/>
          </w:tcPr>
          <w:p w14:paraId="7AB40F9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31,506</w:t>
            </w:r>
          </w:p>
        </w:tc>
        <w:tc>
          <w:tcPr>
            <w:tcW w:w="0" w:type="auto"/>
            <w:shd w:val="clear" w:color="auto" w:fill="auto"/>
            <w:noWrap/>
            <w:vAlign w:val="center"/>
            <w:hideMark/>
          </w:tcPr>
          <w:p w14:paraId="68C6AC5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33,186</w:t>
            </w:r>
          </w:p>
        </w:tc>
      </w:tr>
      <w:tr w:rsidR="00F90EF6" w:rsidRPr="005F2432" w14:paraId="267F5DF7" w14:textId="77777777" w:rsidTr="00F90EF6">
        <w:trPr>
          <w:trHeight w:val="288"/>
        </w:trPr>
        <w:tc>
          <w:tcPr>
            <w:tcW w:w="0" w:type="auto"/>
            <w:shd w:val="clear" w:color="auto" w:fill="auto"/>
            <w:noWrap/>
            <w:vAlign w:val="center"/>
            <w:hideMark/>
          </w:tcPr>
          <w:p w14:paraId="2979C6D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Indonesia</w:t>
            </w:r>
          </w:p>
        </w:tc>
        <w:tc>
          <w:tcPr>
            <w:tcW w:w="0" w:type="auto"/>
            <w:shd w:val="clear" w:color="auto" w:fill="auto"/>
            <w:noWrap/>
            <w:vAlign w:val="center"/>
            <w:hideMark/>
          </w:tcPr>
          <w:p w14:paraId="3FCE2928"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656,063</w:t>
            </w:r>
          </w:p>
        </w:tc>
        <w:tc>
          <w:tcPr>
            <w:tcW w:w="0" w:type="auto"/>
            <w:shd w:val="clear" w:color="auto" w:fill="auto"/>
            <w:noWrap/>
            <w:vAlign w:val="center"/>
            <w:hideMark/>
          </w:tcPr>
          <w:p w14:paraId="630DB174"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726,049</w:t>
            </w:r>
          </w:p>
        </w:tc>
        <w:tc>
          <w:tcPr>
            <w:tcW w:w="0" w:type="auto"/>
            <w:shd w:val="clear" w:color="auto" w:fill="auto"/>
            <w:noWrap/>
            <w:vAlign w:val="center"/>
            <w:hideMark/>
          </w:tcPr>
          <w:p w14:paraId="1F5DABC0"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872,321</w:t>
            </w:r>
          </w:p>
        </w:tc>
        <w:tc>
          <w:tcPr>
            <w:tcW w:w="0" w:type="auto"/>
            <w:shd w:val="clear" w:color="auto" w:fill="auto"/>
            <w:noWrap/>
            <w:vAlign w:val="center"/>
            <w:hideMark/>
          </w:tcPr>
          <w:p w14:paraId="67929AD9"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1,042,882</w:t>
            </w:r>
          </w:p>
        </w:tc>
        <w:tc>
          <w:tcPr>
            <w:tcW w:w="0" w:type="auto"/>
            <w:shd w:val="clear" w:color="auto" w:fill="auto"/>
            <w:noWrap/>
            <w:vAlign w:val="center"/>
            <w:hideMark/>
          </w:tcPr>
          <w:p w14:paraId="7E4B5636"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1,177,162</w:t>
            </w:r>
          </w:p>
        </w:tc>
        <w:tc>
          <w:tcPr>
            <w:tcW w:w="0" w:type="auto"/>
            <w:shd w:val="clear" w:color="auto" w:fill="auto"/>
            <w:noWrap/>
            <w:vAlign w:val="center"/>
            <w:hideMark/>
          </w:tcPr>
          <w:p w14:paraId="2B375E96"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1,285,908</w:t>
            </w:r>
          </w:p>
        </w:tc>
        <w:tc>
          <w:tcPr>
            <w:tcW w:w="0" w:type="auto"/>
            <w:shd w:val="clear" w:color="auto" w:fill="auto"/>
            <w:noWrap/>
            <w:vAlign w:val="center"/>
            <w:hideMark/>
          </w:tcPr>
          <w:p w14:paraId="06347BD5"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1,301,318</w:t>
            </w:r>
          </w:p>
        </w:tc>
      </w:tr>
      <w:tr w:rsidR="00F90EF6" w:rsidRPr="005F2432" w14:paraId="2DC31AD3" w14:textId="77777777" w:rsidTr="00F90EF6">
        <w:trPr>
          <w:trHeight w:val="288"/>
        </w:trPr>
        <w:tc>
          <w:tcPr>
            <w:tcW w:w="0" w:type="auto"/>
            <w:shd w:val="clear" w:color="auto" w:fill="auto"/>
            <w:noWrap/>
            <w:vAlign w:val="center"/>
            <w:hideMark/>
          </w:tcPr>
          <w:p w14:paraId="7F44A06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Iran</w:t>
            </w:r>
          </w:p>
        </w:tc>
        <w:tc>
          <w:tcPr>
            <w:tcW w:w="0" w:type="auto"/>
            <w:shd w:val="clear" w:color="auto" w:fill="auto"/>
            <w:noWrap/>
            <w:vAlign w:val="center"/>
            <w:hideMark/>
          </w:tcPr>
          <w:p w14:paraId="06CB4B5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277,220</w:t>
            </w:r>
          </w:p>
        </w:tc>
        <w:tc>
          <w:tcPr>
            <w:tcW w:w="0" w:type="auto"/>
            <w:shd w:val="clear" w:color="auto" w:fill="auto"/>
            <w:noWrap/>
            <w:vAlign w:val="center"/>
            <w:hideMark/>
          </w:tcPr>
          <w:p w14:paraId="4015347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285,486</w:t>
            </w:r>
          </w:p>
        </w:tc>
        <w:tc>
          <w:tcPr>
            <w:tcW w:w="0" w:type="auto"/>
            <w:shd w:val="clear" w:color="auto" w:fill="auto"/>
            <w:noWrap/>
            <w:vAlign w:val="center"/>
            <w:hideMark/>
          </w:tcPr>
          <w:p w14:paraId="088ADB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298,665</w:t>
            </w:r>
          </w:p>
        </w:tc>
        <w:tc>
          <w:tcPr>
            <w:tcW w:w="0" w:type="auto"/>
            <w:shd w:val="clear" w:color="auto" w:fill="auto"/>
            <w:noWrap/>
            <w:vAlign w:val="center"/>
            <w:hideMark/>
          </w:tcPr>
          <w:p w14:paraId="52200DA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300,658</w:t>
            </w:r>
          </w:p>
        </w:tc>
        <w:tc>
          <w:tcPr>
            <w:tcW w:w="0" w:type="auto"/>
            <w:shd w:val="clear" w:color="auto" w:fill="auto"/>
            <w:noWrap/>
            <w:vAlign w:val="center"/>
            <w:hideMark/>
          </w:tcPr>
          <w:p w14:paraId="32B7F3D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291,825</w:t>
            </w:r>
          </w:p>
        </w:tc>
        <w:tc>
          <w:tcPr>
            <w:tcW w:w="0" w:type="auto"/>
            <w:shd w:val="clear" w:color="auto" w:fill="auto"/>
            <w:noWrap/>
            <w:vAlign w:val="center"/>
            <w:hideMark/>
          </w:tcPr>
          <w:p w14:paraId="56125F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310,766</w:t>
            </w:r>
          </w:p>
        </w:tc>
        <w:tc>
          <w:tcPr>
            <w:tcW w:w="0" w:type="auto"/>
            <w:shd w:val="clear" w:color="auto" w:fill="auto"/>
            <w:noWrap/>
            <w:vAlign w:val="center"/>
            <w:hideMark/>
          </w:tcPr>
          <w:p w14:paraId="19F381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321,485</w:t>
            </w:r>
          </w:p>
        </w:tc>
      </w:tr>
      <w:tr w:rsidR="00F90EF6" w:rsidRPr="005F2432" w14:paraId="627E1AB2" w14:textId="77777777" w:rsidTr="00F90EF6">
        <w:trPr>
          <w:trHeight w:val="288"/>
        </w:trPr>
        <w:tc>
          <w:tcPr>
            <w:tcW w:w="0" w:type="auto"/>
            <w:shd w:val="clear" w:color="auto" w:fill="auto"/>
            <w:noWrap/>
            <w:vAlign w:val="center"/>
            <w:hideMark/>
          </w:tcPr>
          <w:p w14:paraId="30E8DAF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Italy</w:t>
            </w:r>
          </w:p>
        </w:tc>
        <w:tc>
          <w:tcPr>
            <w:tcW w:w="0" w:type="auto"/>
            <w:shd w:val="clear" w:color="auto" w:fill="auto"/>
            <w:noWrap/>
            <w:vAlign w:val="center"/>
            <w:hideMark/>
          </w:tcPr>
          <w:p w14:paraId="7025B03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249,027</w:t>
            </w:r>
          </w:p>
        </w:tc>
        <w:tc>
          <w:tcPr>
            <w:tcW w:w="0" w:type="auto"/>
            <w:shd w:val="clear" w:color="auto" w:fill="auto"/>
            <w:noWrap/>
            <w:vAlign w:val="center"/>
            <w:hideMark/>
          </w:tcPr>
          <w:p w14:paraId="70E6106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230,307</w:t>
            </w:r>
          </w:p>
        </w:tc>
        <w:tc>
          <w:tcPr>
            <w:tcW w:w="0" w:type="auto"/>
            <w:shd w:val="clear" w:color="auto" w:fill="auto"/>
            <w:noWrap/>
            <w:vAlign w:val="center"/>
            <w:hideMark/>
          </w:tcPr>
          <w:p w14:paraId="4511663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209,338</w:t>
            </w:r>
          </w:p>
        </w:tc>
        <w:tc>
          <w:tcPr>
            <w:tcW w:w="0" w:type="auto"/>
            <w:shd w:val="clear" w:color="auto" w:fill="auto"/>
            <w:noWrap/>
            <w:vAlign w:val="center"/>
            <w:hideMark/>
          </w:tcPr>
          <w:p w14:paraId="478C0C0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183,071</w:t>
            </w:r>
          </w:p>
        </w:tc>
        <w:tc>
          <w:tcPr>
            <w:tcW w:w="0" w:type="auto"/>
            <w:shd w:val="clear" w:color="auto" w:fill="auto"/>
            <w:noWrap/>
            <w:vAlign w:val="center"/>
            <w:hideMark/>
          </w:tcPr>
          <w:p w14:paraId="62B52D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163,466</w:t>
            </w:r>
          </w:p>
        </w:tc>
        <w:tc>
          <w:tcPr>
            <w:tcW w:w="0" w:type="auto"/>
            <w:shd w:val="clear" w:color="auto" w:fill="auto"/>
            <w:noWrap/>
            <w:vAlign w:val="center"/>
            <w:hideMark/>
          </w:tcPr>
          <w:p w14:paraId="5BA5F8D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159,549</w:t>
            </w:r>
          </w:p>
        </w:tc>
        <w:tc>
          <w:tcPr>
            <w:tcW w:w="0" w:type="auto"/>
            <w:shd w:val="clear" w:color="auto" w:fill="auto"/>
            <w:noWrap/>
            <w:vAlign w:val="center"/>
            <w:hideMark/>
          </w:tcPr>
          <w:p w14:paraId="0949779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150,771</w:t>
            </w:r>
          </w:p>
        </w:tc>
      </w:tr>
      <w:tr w:rsidR="00F90EF6" w:rsidRPr="005F2432" w14:paraId="778944CF" w14:textId="77777777" w:rsidTr="00F90EF6">
        <w:trPr>
          <w:trHeight w:val="288"/>
        </w:trPr>
        <w:tc>
          <w:tcPr>
            <w:tcW w:w="0" w:type="auto"/>
            <w:shd w:val="clear" w:color="auto" w:fill="auto"/>
            <w:noWrap/>
            <w:vAlign w:val="center"/>
            <w:hideMark/>
          </w:tcPr>
          <w:p w14:paraId="1AD3110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Jamaica</w:t>
            </w:r>
          </w:p>
        </w:tc>
        <w:tc>
          <w:tcPr>
            <w:tcW w:w="0" w:type="auto"/>
            <w:shd w:val="clear" w:color="auto" w:fill="auto"/>
            <w:noWrap/>
            <w:vAlign w:val="center"/>
            <w:hideMark/>
          </w:tcPr>
          <w:p w14:paraId="2E4034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4,517</w:t>
            </w:r>
          </w:p>
        </w:tc>
        <w:tc>
          <w:tcPr>
            <w:tcW w:w="0" w:type="auto"/>
            <w:shd w:val="clear" w:color="auto" w:fill="auto"/>
            <w:noWrap/>
            <w:vAlign w:val="center"/>
            <w:hideMark/>
          </w:tcPr>
          <w:p w14:paraId="702129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4,756</w:t>
            </w:r>
          </w:p>
        </w:tc>
        <w:tc>
          <w:tcPr>
            <w:tcW w:w="0" w:type="auto"/>
            <w:shd w:val="clear" w:color="auto" w:fill="auto"/>
            <w:noWrap/>
            <w:vAlign w:val="center"/>
            <w:hideMark/>
          </w:tcPr>
          <w:p w14:paraId="433E50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4,291</w:t>
            </w:r>
          </w:p>
        </w:tc>
        <w:tc>
          <w:tcPr>
            <w:tcW w:w="0" w:type="auto"/>
            <w:shd w:val="clear" w:color="auto" w:fill="auto"/>
            <w:noWrap/>
            <w:vAlign w:val="center"/>
            <w:hideMark/>
          </w:tcPr>
          <w:p w14:paraId="48A030C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3,187</w:t>
            </w:r>
          </w:p>
        </w:tc>
        <w:tc>
          <w:tcPr>
            <w:tcW w:w="0" w:type="auto"/>
            <w:shd w:val="clear" w:color="auto" w:fill="auto"/>
            <w:noWrap/>
            <w:vAlign w:val="center"/>
            <w:hideMark/>
          </w:tcPr>
          <w:p w14:paraId="447B16B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3,790</w:t>
            </w:r>
          </w:p>
        </w:tc>
        <w:tc>
          <w:tcPr>
            <w:tcW w:w="0" w:type="auto"/>
            <w:shd w:val="clear" w:color="auto" w:fill="auto"/>
            <w:noWrap/>
            <w:vAlign w:val="center"/>
            <w:hideMark/>
          </w:tcPr>
          <w:p w14:paraId="4122F93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4,959</w:t>
            </w:r>
          </w:p>
        </w:tc>
        <w:tc>
          <w:tcPr>
            <w:tcW w:w="0" w:type="auto"/>
            <w:shd w:val="clear" w:color="auto" w:fill="auto"/>
            <w:noWrap/>
            <w:vAlign w:val="center"/>
            <w:hideMark/>
          </w:tcPr>
          <w:p w14:paraId="75C0910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5,259</w:t>
            </w:r>
          </w:p>
        </w:tc>
      </w:tr>
      <w:tr w:rsidR="00F90EF6" w:rsidRPr="005F2432" w14:paraId="7962F9D4" w14:textId="77777777" w:rsidTr="00F90EF6">
        <w:trPr>
          <w:trHeight w:val="288"/>
        </w:trPr>
        <w:tc>
          <w:tcPr>
            <w:tcW w:w="0" w:type="auto"/>
            <w:shd w:val="clear" w:color="auto" w:fill="auto"/>
            <w:noWrap/>
            <w:vAlign w:val="center"/>
            <w:hideMark/>
          </w:tcPr>
          <w:p w14:paraId="6821B61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Kenya</w:t>
            </w:r>
          </w:p>
        </w:tc>
        <w:tc>
          <w:tcPr>
            <w:tcW w:w="0" w:type="auto"/>
            <w:shd w:val="clear" w:color="auto" w:fill="auto"/>
            <w:noWrap/>
            <w:vAlign w:val="center"/>
            <w:hideMark/>
          </w:tcPr>
          <w:p w14:paraId="7053FBD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21,170</w:t>
            </w:r>
          </w:p>
        </w:tc>
        <w:tc>
          <w:tcPr>
            <w:tcW w:w="0" w:type="auto"/>
            <w:shd w:val="clear" w:color="auto" w:fill="auto"/>
            <w:noWrap/>
            <w:vAlign w:val="center"/>
            <w:hideMark/>
          </w:tcPr>
          <w:p w14:paraId="60F1D66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27,711</w:t>
            </w:r>
          </w:p>
        </w:tc>
        <w:tc>
          <w:tcPr>
            <w:tcW w:w="0" w:type="auto"/>
            <w:shd w:val="clear" w:color="auto" w:fill="auto"/>
            <w:noWrap/>
            <w:vAlign w:val="center"/>
            <w:hideMark/>
          </w:tcPr>
          <w:p w14:paraId="38BBF3B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42,183</w:t>
            </w:r>
          </w:p>
        </w:tc>
        <w:tc>
          <w:tcPr>
            <w:tcW w:w="0" w:type="auto"/>
            <w:shd w:val="clear" w:color="auto" w:fill="auto"/>
            <w:noWrap/>
            <w:vAlign w:val="center"/>
            <w:hideMark/>
          </w:tcPr>
          <w:p w14:paraId="1D82288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58,601</w:t>
            </w:r>
          </w:p>
        </w:tc>
        <w:tc>
          <w:tcPr>
            <w:tcW w:w="0" w:type="auto"/>
            <w:shd w:val="clear" w:color="auto" w:fill="auto"/>
            <w:noWrap/>
            <w:vAlign w:val="center"/>
            <w:hideMark/>
          </w:tcPr>
          <w:p w14:paraId="255868A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65,604</w:t>
            </w:r>
          </w:p>
        </w:tc>
        <w:tc>
          <w:tcPr>
            <w:tcW w:w="0" w:type="auto"/>
            <w:shd w:val="clear" w:color="auto" w:fill="auto"/>
            <w:noWrap/>
            <w:vAlign w:val="center"/>
            <w:hideMark/>
          </w:tcPr>
          <w:p w14:paraId="4BB2AFD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69,438</w:t>
            </w:r>
          </w:p>
        </w:tc>
        <w:tc>
          <w:tcPr>
            <w:tcW w:w="0" w:type="auto"/>
            <w:shd w:val="clear" w:color="auto" w:fill="auto"/>
            <w:noWrap/>
            <w:vAlign w:val="center"/>
            <w:hideMark/>
          </w:tcPr>
          <w:p w14:paraId="210FE2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72,347</w:t>
            </w:r>
          </w:p>
        </w:tc>
      </w:tr>
      <w:tr w:rsidR="00F90EF6" w:rsidRPr="005F2432" w14:paraId="3E8EC6F1" w14:textId="77777777" w:rsidTr="00F90EF6">
        <w:trPr>
          <w:trHeight w:val="288"/>
        </w:trPr>
        <w:tc>
          <w:tcPr>
            <w:tcW w:w="0" w:type="auto"/>
            <w:shd w:val="clear" w:color="auto" w:fill="auto"/>
            <w:noWrap/>
            <w:vAlign w:val="center"/>
            <w:hideMark/>
          </w:tcPr>
          <w:p w14:paraId="6517452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Kuwait</w:t>
            </w:r>
          </w:p>
        </w:tc>
        <w:tc>
          <w:tcPr>
            <w:tcW w:w="0" w:type="auto"/>
            <w:shd w:val="clear" w:color="auto" w:fill="auto"/>
            <w:noWrap/>
            <w:vAlign w:val="center"/>
            <w:hideMark/>
          </w:tcPr>
          <w:p w14:paraId="48C4F5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5,664</w:t>
            </w:r>
          </w:p>
        </w:tc>
        <w:tc>
          <w:tcPr>
            <w:tcW w:w="0" w:type="auto"/>
            <w:shd w:val="clear" w:color="auto" w:fill="auto"/>
            <w:noWrap/>
            <w:vAlign w:val="center"/>
            <w:hideMark/>
          </w:tcPr>
          <w:p w14:paraId="46FFDEC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5,340</w:t>
            </w:r>
          </w:p>
        </w:tc>
        <w:tc>
          <w:tcPr>
            <w:tcW w:w="0" w:type="auto"/>
            <w:shd w:val="clear" w:color="auto" w:fill="auto"/>
            <w:noWrap/>
            <w:vAlign w:val="center"/>
            <w:hideMark/>
          </w:tcPr>
          <w:p w14:paraId="611146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5,383</w:t>
            </w:r>
          </w:p>
        </w:tc>
        <w:tc>
          <w:tcPr>
            <w:tcW w:w="0" w:type="auto"/>
            <w:shd w:val="clear" w:color="auto" w:fill="auto"/>
            <w:noWrap/>
            <w:vAlign w:val="center"/>
            <w:hideMark/>
          </w:tcPr>
          <w:p w14:paraId="6EBE827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5,152</w:t>
            </w:r>
          </w:p>
        </w:tc>
        <w:tc>
          <w:tcPr>
            <w:tcW w:w="0" w:type="auto"/>
            <w:shd w:val="clear" w:color="auto" w:fill="auto"/>
            <w:noWrap/>
            <w:vAlign w:val="center"/>
            <w:hideMark/>
          </w:tcPr>
          <w:p w14:paraId="1DA0FA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5,259</w:t>
            </w:r>
          </w:p>
        </w:tc>
        <w:tc>
          <w:tcPr>
            <w:tcW w:w="0" w:type="auto"/>
            <w:shd w:val="clear" w:color="auto" w:fill="auto"/>
            <w:noWrap/>
            <w:vAlign w:val="center"/>
            <w:hideMark/>
          </w:tcPr>
          <w:p w14:paraId="43B911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6,663</w:t>
            </w:r>
          </w:p>
        </w:tc>
        <w:tc>
          <w:tcPr>
            <w:tcW w:w="0" w:type="auto"/>
            <w:shd w:val="clear" w:color="auto" w:fill="auto"/>
            <w:noWrap/>
            <w:vAlign w:val="center"/>
            <w:hideMark/>
          </w:tcPr>
          <w:p w14:paraId="2DD77AC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7,850</w:t>
            </w:r>
          </w:p>
        </w:tc>
      </w:tr>
      <w:tr w:rsidR="00F90EF6" w:rsidRPr="005F2432" w14:paraId="04523562" w14:textId="77777777" w:rsidTr="00F90EF6">
        <w:trPr>
          <w:trHeight w:val="288"/>
        </w:trPr>
        <w:tc>
          <w:tcPr>
            <w:tcW w:w="0" w:type="auto"/>
            <w:shd w:val="clear" w:color="auto" w:fill="auto"/>
            <w:noWrap/>
            <w:vAlign w:val="center"/>
            <w:hideMark/>
          </w:tcPr>
          <w:p w14:paraId="0672D56F"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Malta</w:t>
            </w:r>
          </w:p>
        </w:tc>
        <w:tc>
          <w:tcPr>
            <w:tcW w:w="0" w:type="auto"/>
            <w:shd w:val="clear" w:color="auto" w:fill="auto"/>
            <w:noWrap/>
            <w:vAlign w:val="center"/>
            <w:hideMark/>
          </w:tcPr>
          <w:p w14:paraId="7E72BA8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2,428</w:t>
            </w:r>
          </w:p>
        </w:tc>
        <w:tc>
          <w:tcPr>
            <w:tcW w:w="0" w:type="auto"/>
            <w:shd w:val="clear" w:color="auto" w:fill="auto"/>
            <w:noWrap/>
            <w:vAlign w:val="center"/>
            <w:hideMark/>
          </w:tcPr>
          <w:p w14:paraId="126B61A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2,126</w:t>
            </w:r>
          </w:p>
        </w:tc>
        <w:tc>
          <w:tcPr>
            <w:tcW w:w="0" w:type="auto"/>
            <w:shd w:val="clear" w:color="auto" w:fill="auto"/>
            <w:noWrap/>
            <w:vAlign w:val="center"/>
            <w:hideMark/>
          </w:tcPr>
          <w:p w14:paraId="3C8F1B5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2,040</w:t>
            </w:r>
          </w:p>
        </w:tc>
        <w:tc>
          <w:tcPr>
            <w:tcW w:w="0" w:type="auto"/>
            <w:shd w:val="clear" w:color="auto" w:fill="auto"/>
            <w:noWrap/>
            <w:vAlign w:val="center"/>
            <w:hideMark/>
          </w:tcPr>
          <w:p w14:paraId="59199FB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1,873</w:t>
            </w:r>
          </w:p>
        </w:tc>
        <w:tc>
          <w:tcPr>
            <w:tcW w:w="0" w:type="auto"/>
            <w:shd w:val="clear" w:color="auto" w:fill="auto"/>
            <w:noWrap/>
            <w:vAlign w:val="center"/>
            <w:hideMark/>
          </w:tcPr>
          <w:p w14:paraId="4712178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1,737</w:t>
            </w:r>
          </w:p>
        </w:tc>
        <w:tc>
          <w:tcPr>
            <w:tcW w:w="0" w:type="auto"/>
            <w:shd w:val="clear" w:color="auto" w:fill="auto"/>
            <w:noWrap/>
            <w:vAlign w:val="center"/>
            <w:hideMark/>
          </w:tcPr>
          <w:p w14:paraId="1C1CCE1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1,713</w:t>
            </w:r>
          </w:p>
        </w:tc>
        <w:tc>
          <w:tcPr>
            <w:tcW w:w="0" w:type="auto"/>
            <w:shd w:val="clear" w:color="auto" w:fill="auto"/>
            <w:noWrap/>
            <w:vAlign w:val="center"/>
            <w:hideMark/>
          </w:tcPr>
          <w:p w14:paraId="181BF9F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1,827</w:t>
            </w:r>
          </w:p>
        </w:tc>
      </w:tr>
      <w:tr w:rsidR="00F90EF6" w:rsidRPr="005F2432" w14:paraId="0E93190A" w14:textId="77777777" w:rsidTr="00F90EF6">
        <w:trPr>
          <w:trHeight w:val="288"/>
        </w:trPr>
        <w:tc>
          <w:tcPr>
            <w:tcW w:w="0" w:type="auto"/>
            <w:shd w:val="clear" w:color="auto" w:fill="auto"/>
            <w:noWrap/>
            <w:vAlign w:val="center"/>
            <w:hideMark/>
          </w:tcPr>
          <w:p w14:paraId="60D6953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Mauritania</w:t>
            </w:r>
          </w:p>
        </w:tc>
        <w:tc>
          <w:tcPr>
            <w:tcW w:w="0" w:type="auto"/>
            <w:shd w:val="clear" w:color="auto" w:fill="auto"/>
            <w:noWrap/>
            <w:vAlign w:val="center"/>
            <w:hideMark/>
          </w:tcPr>
          <w:p w14:paraId="23283E8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7,576</w:t>
            </w:r>
          </w:p>
        </w:tc>
        <w:tc>
          <w:tcPr>
            <w:tcW w:w="0" w:type="auto"/>
            <w:shd w:val="clear" w:color="auto" w:fill="auto"/>
            <w:noWrap/>
            <w:vAlign w:val="center"/>
            <w:hideMark/>
          </w:tcPr>
          <w:p w14:paraId="59F43E3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7,655</w:t>
            </w:r>
          </w:p>
        </w:tc>
        <w:tc>
          <w:tcPr>
            <w:tcW w:w="0" w:type="auto"/>
            <w:shd w:val="clear" w:color="auto" w:fill="auto"/>
            <w:noWrap/>
            <w:vAlign w:val="center"/>
            <w:hideMark/>
          </w:tcPr>
          <w:p w14:paraId="0A0407D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7,333</w:t>
            </w:r>
          </w:p>
        </w:tc>
        <w:tc>
          <w:tcPr>
            <w:tcW w:w="0" w:type="auto"/>
            <w:shd w:val="clear" w:color="auto" w:fill="auto"/>
            <w:noWrap/>
            <w:vAlign w:val="center"/>
            <w:hideMark/>
          </w:tcPr>
          <w:p w14:paraId="57ADBBF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7,192</w:t>
            </w:r>
          </w:p>
        </w:tc>
        <w:tc>
          <w:tcPr>
            <w:tcW w:w="0" w:type="auto"/>
            <w:shd w:val="clear" w:color="auto" w:fill="auto"/>
            <w:noWrap/>
            <w:vAlign w:val="center"/>
            <w:hideMark/>
          </w:tcPr>
          <w:p w14:paraId="3F10CC0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7,348</w:t>
            </w:r>
          </w:p>
        </w:tc>
        <w:tc>
          <w:tcPr>
            <w:tcW w:w="0" w:type="auto"/>
            <w:shd w:val="clear" w:color="auto" w:fill="auto"/>
            <w:noWrap/>
            <w:vAlign w:val="center"/>
            <w:hideMark/>
          </w:tcPr>
          <w:p w14:paraId="0270AF9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7,963</w:t>
            </w:r>
          </w:p>
        </w:tc>
        <w:tc>
          <w:tcPr>
            <w:tcW w:w="0" w:type="auto"/>
            <w:shd w:val="clear" w:color="auto" w:fill="auto"/>
            <w:noWrap/>
            <w:vAlign w:val="center"/>
            <w:hideMark/>
          </w:tcPr>
          <w:p w14:paraId="380E10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8,249</w:t>
            </w:r>
          </w:p>
        </w:tc>
      </w:tr>
      <w:tr w:rsidR="00F90EF6" w:rsidRPr="005F2432" w14:paraId="46464AF9" w14:textId="77777777" w:rsidTr="00F90EF6">
        <w:trPr>
          <w:trHeight w:val="288"/>
        </w:trPr>
        <w:tc>
          <w:tcPr>
            <w:tcW w:w="0" w:type="auto"/>
            <w:shd w:val="clear" w:color="auto" w:fill="auto"/>
            <w:noWrap/>
            <w:vAlign w:val="center"/>
            <w:hideMark/>
          </w:tcPr>
          <w:p w14:paraId="3C34435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Myanmar</w:t>
            </w:r>
          </w:p>
        </w:tc>
        <w:tc>
          <w:tcPr>
            <w:tcW w:w="0" w:type="auto"/>
            <w:shd w:val="clear" w:color="auto" w:fill="auto"/>
            <w:noWrap/>
            <w:vAlign w:val="center"/>
            <w:hideMark/>
          </w:tcPr>
          <w:p w14:paraId="3C07341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172,931</w:t>
            </w:r>
          </w:p>
        </w:tc>
        <w:tc>
          <w:tcPr>
            <w:tcW w:w="0" w:type="auto"/>
            <w:shd w:val="clear" w:color="auto" w:fill="auto"/>
            <w:noWrap/>
            <w:vAlign w:val="center"/>
            <w:hideMark/>
          </w:tcPr>
          <w:p w14:paraId="7B675DD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184,164</w:t>
            </w:r>
          </w:p>
        </w:tc>
        <w:tc>
          <w:tcPr>
            <w:tcW w:w="0" w:type="auto"/>
            <w:shd w:val="clear" w:color="auto" w:fill="auto"/>
            <w:noWrap/>
            <w:vAlign w:val="center"/>
            <w:hideMark/>
          </w:tcPr>
          <w:p w14:paraId="478877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185,858</w:t>
            </w:r>
          </w:p>
        </w:tc>
        <w:tc>
          <w:tcPr>
            <w:tcW w:w="0" w:type="auto"/>
            <w:shd w:val="clear" w:color="auto" w:fill="auto"/>
            <w:noWrap/>
            <w:vAlign w:val="center"/>
            <w:hideMark/>
          </w:tcPr>
          <w:p w14:paraId="595099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170,553</w:t>
            </w:r>
          </w:p>
        </w:tc>
        <w:tc>
          <w:tcPr>
            <w:tcW w:w="0" w:type="auto"/>
            <w:shd w:val="clear" w:color="auto" w:fill="auto"/>
            <w:noWrap/>
            <w:vAlign w:val="center"/>
            <w:hideMark/>
          </w:tcPr>
          <w:p w14:paraId="042E8CE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142,763</w:t>
            </w:r>
          </w:p>
        </w:tc>
        <w:tc>
          <w:tcPr>
            <w:tcW w:w="0" w:type="auto"/>
            <w:shd w:val="clear" w:color="auto" w:fill="auto"/>
            <w:noWrap/>
            <w:vAlign w:val="center"/>
            <w:hideMark/>
          </w:tcPr>
          <w:p w14:paraId="08E0C9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130,920</w:t>
            </w:r>
          </w:p>
        </w:tc>
        <w:tc>
          <w:tcPr>
            <w:tcW w:w="0" w:type="auto"/>
            <w:shd w:val="clear" w:color="auto" w:fill="auto"/>
            <w:noWrap/>
            <w:vAlign w:val="center"/>
            <w:hideMark/>
          </w:tcPr>
          <w:p w14:paraId="328F80A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129,488</w:t>
            </w:r>
          </w:p>
        </w:tc>
      </w:tr>
      <w:tr w:rsidR="00F90EF6" w:rsidRPr="005F2432" w14:paraId="736E6CFE" w14:textId="77777777" w:rsidTr="00F90EF6">
        <w:trPr>
          <w:trHeight w:val="288"/>
        </w:trPr>
        <w:tc>
          <w:tcPr>
            <w:tcW w:w="0" w:type="auto"/>
            <w:shd w:val="clear" w:color="auto" w:fill="auto"/>
            <w:noWrap/>
            <w:vAlign w:val="center"/>
            <w:hideMark/>
          </w:tcPr>
          <w:p w14:paraId="11B70BE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Namibia</w:t>
            </w:r>
          </w:p>
        </w:tc>
        <w:tc>
          <w:tcPr>
            <w:tcW w:w="0" w:type="auto"/>
            <w:shd w:val="clear" w:color="auto" w:fill="auto"/>
            <w:noWrap/>
            <w:vAlign w:val="center"/>
            <w:hideMark/>
          </w:tcPr>
          <w:p w14:paraId="365131E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4,174</w:t>
            </w:r>
          </w:p>
        </w:tc>
        <w:tc>
          <w:tcPr>
            <w:tcW w:w="0" w:type="auto"/>
            <w:shd w:val="clear" w:color="auto" w:fill="auto"/>
            <w:noWrap/>
            <w:vAlign w:val="center"/>
            <w:hideMark/>
          </w:tcPr>
          <w:p w14:paraId="63F53F1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5,075</w:t>
            </w:r>
          </w:p>
        </w:tc>
        <w:tc>
          <w:tcPr>
            <w:tcW w:w="0" w:type="auto"/>
            <w:shd w:val="clear" w:color="auto" w:fill="auto"/>
            <w:noWrap/>
            <w:vAlign w:val="center"/>
            <w:hideMark/>
          </w:tcPr>
          <w:p w14:paraId="5282481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6,561</w:t>
            </w:r>
          </w:p>
        </w:tc>
        <w:tc>
          <w:tcPr>
            <w:tcW w:w="0" w:type="auto"/>
            <w:shd w:val="clear" w:color="auto" w:fill="auto"/>
            <w:noWrap/>
            <w:vAlign w:val="center"/>
            <w:hideMark/>
          </w:tcPr>
          <w:p w14:paraId="6B13B7E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5,878</w:t>
            </w:r>
          </w:p>
        </w:tc>
        <w:tc>
          <w:tcPr>
            <w:tcW w:w="0" w:type="auto"/>
            <w:shd w:val="clear" w:color="auto" w:fill="auto"/>
            <w:noWrap/>
            <w:vAlign w:val="center"/>
            <w:hideMark/>
          </w:tcPr>
          <w:p w14:paraId="6E82D8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4,282</w:t>
            </w:r>
          </w:p>
        </w:tc>
        <w:tc>
          <w:tcPr>
            <w:tcW w:w="0" w:type="auto"/>
            <w:shd w:val="clear" w:color="auto" w:fill="auto"/>
            <w:noWrap/>
            <w:vAlign w:val="center"/>
            <w:hideMark/>
          </w:tcPr>
          <w:p w14:paraId="2CC53A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4,162</w:t>
            </w:r>
          </w:p>
        </w:tc>
        <w:tc>
          <w:tcPr>
            <w:tcW w:w="0" w:type="auto"/>
            <w:shd w:val="clear" w:color="auto" w:fill="auto"/>
            <w:noWrap/>
            <w:vAlign w:val="center"/>
            <w:hideMark/>
          </w:tcPr>
          <w:p w14:paraId="257422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4,349</w:t>
            </w:r>
          </w:p>
        </w:tc>
      </w:tr>
      <w:tr w:rsidR="00F90EF6" w:rsidRPr="005F2432" w14:paraId="34051303" w14:textId="77777777" w:rsidTr="00F90EF6">
        <w:trPr>
          <w:trHeight w:val="288"/>
        </w:trPr>
        <w:tc>
          <w:tcPr>
            <w:tcW w:w="0" w:type="auto"/>
            <w:shd w:val="clear" w:color="auto" w:fill="auto"/>
            <w:noWrap/>
            <w:vAlign w:val="center"/>
            <w:hideMark/>
          </w:tcPr>
          <w:p w14:paraId="6E58318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Netherlands</w:t>
            </w:r>
          </w:p>
        </w:tc>
        <w:tc>
          <w:tcPr>
            <w:tcW w:w="0" w:type="auto"/>
            <w:shd w:val="clear" w:color="auto" w:fill="auto"/>
            <w:noWrap/>
            <w:vAlign w:val="center"/>
            <w:hideMark/>
          </w:tcPr>
          <w:p w14:paraId="486FE4A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82,902</w:t>
            </w:r>
          </w:p>
        </w:tc>
        <w:tc>
          <w:tcPr>
            <w:tcW w:w="0" w:type="auto"/>
            <w:shd w:val="clear" w:color="auto" w:fill="auto"/>
            <w:noWrap/>
            <w:vAlign w:val="center"/>
            <w:hideMark/>
          </w:tcPr>
          <w:p w14:paraId="07A2A1F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73,588</w:t>
            </w:r>
          </w:p>
        </w:tc>
        <w:tc>
          <w:tcPr>
            <w:tcW w:w="0" w:type="auto"/>
            <w:shd w:val="clear" w:color="auto" w:fill="auto"/>
            <w:noWrap/>
            <w:vAlign w:val="center"/>
            <w:hideMark/>
          </w:tcPr>
          <w:p w14:paraId="052C8AC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65,929</w:t>
            </w:r>
          </w:p>
        </w:tc>
        <w:tc>
          <w:tcPr>
            <w:tcW w:w="0" w:type="auto"/>
            <w:shd w:val="clear" w:color="auto" w:fill="auto"/>
            <w:noWrap/>
            <w:vAlign w:val="center"/>
            <w:hideMark/>
          </w:tcPr>
          <w:p w14:paraId="18D3B18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50,190</w:t>
            </w:r>
          </w:p>
        </w:tc>
        <w:tc>
          <w:tcPr>
            <w:tcW w:w="0" w:type="auto"/>
            <w:shd w:val="clear" w:color="auto" w:fill="auto"/>
            <w:noWrap/>
            <w:vAlign w:val="center"/>
            <w:hideMark/>
          </w:tcPr>
          <w:p w14:paraId="0C4F6B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38,630</w:t>
            </w:r>
          </w:p>
        </w:tc>
        <w:tc>
          <w:tcPr>
            <w:tcW w:w="0" w:type="auto"/>
            <w:shd w:val="clear" w:color="auto" w:fill="auto"/>
            <w:noWrap/>
            <w:vAlign w:val="center"/>
            <w:hideMark/>
          </w:tcPr>
          <w:p w14:paraId="5DD082D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33,828</w:t>
            </w:r>
          </w:p>
        </w:tc>
        <w:tc>
          <w:tcPr>
            <w:tcW w:w="0" w:type="auto"/>
            <w:shd w:val="clear" w:color="auto" w:fill="auto"/>
            <w:noWrap/>
            <w:vAlign w:val="center"/>
            <w:hideMark/>
          </w:tcPr>
          <w:p w14:paraId="2337F02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34,774</w:t>
            </w:r>
          </w:p>
        </w:tc>
      </w:tr>
      <w:tr w:rsidR="00F90EF6" w:rsidRPr="005F2432" w14:paraId="49B96624" w14:textId="77777777" w:rsidTr="00F90EF6">
        <w:trPr>
          <w:trHeight w:val="288"/>
        </w:trPr>
        <w:tc>
          <w:tcPr>
            <w:tcW w:w="0" w:type="auto"/>
            <w:shd w:val="clear" w:color="auto" w:fill="auto"/>
            <w:noWrap/>
            <w:vAlign w:val="center"/>
            <w:hideMark/>
          </w:tcPr>
          <w:p w14:paraId="41B723D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Nicaragua</w:t>
            </w:r>
          </w:p>
        </w:tc>
        <w:tc>
          <w:tcPr>
            <w:tcW w:w="0" w:type="auto"/>
            <w:shd w:val="clear" w:color="auto" w:fill="auto"/>
            <w:noWrap/>
            <w:vAlign w:val="center"/>
            <w:hideMark/>
          </w:tcPr>
          <w:p w14:paraId="29E5FEF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6,729</w:t>
            </w:r>
          </w:p>
        </w:tc>
        <w:tc>
          <w:tcPr>
            <w:tcW w:w="0" w:type="auto"/>
            <w:shd w:val="clear" w:color="auto" w:fill="auto"/>
            <w:noWrap/>
            <w:vAlign w:val="center"/>
            <w:hideMark/>
          </w:tcPr>
          <w:p w14:paraId="77721A3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8,372</w:t>
            </w:r>
          </w:p>
        </w:tc>
        <w:tc>
          <w:tcPr>
            <w:tcW w:w="0" w:type="auto"/>
            <w:shd w:val="clear" w:color="auto" w:fill="auto"/>
            <w:noWrap/>
            <w:vAlign w:val="center"/>
            <w:hideMark/>
          </w:tcPr>
          <w:p w14:paraId="6F65D3A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8,600</w:t>
            </w:r>
          </w:p>
        </w:tc>
        <w:tc>
          <w:tcPr>
            <w:tcW w:w="0" w:type="auto"/>
            <w:shd w:val="clear" w:color="auto" w:fill="auto"/>
            <w:noWrap/>
            <w:vAlign w:val="center"/>
            <w:hideMark/>
          </w:tcPr>
          <w:p w14:paraId="307595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9,966</w:t>
            </w:r>
          </w:p>
        </w:tc>
        <w:tc>
          <w:tcPr>
            <w:tcW w:w="0" w:type="auto"/>
            <w:shd w:val="clear" w:color="auto" w:fill="auto"/>
            <w:noWrap/>
            <w:vAlign w:val="center"/>
            <w:hideMark/>
          </w:tcPr>
          <w:p w14:paraId="29FE7F6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9,714</w:t>
            </w:r>
          </w:p>
        </w:tc>
        <w:tc>
          <w:tcPr>
            <w:tcW w:w="0" w:type="auto"/>
            <w:shd w:val="clear" w:color="auto" w:fill="auto"/>
            <w:noWrap/>
            <w:vAlign w:val="center"/>
            <w:hideMark/>
          </w:tcPr>
          <w:p w14:paraId="236A630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11,595</w:t>
            </w:r>
          </w:p>
        </w:tc>
        <w:tc>
          <w:tcPr>
            <w:tcW w:w="0" w:type="auto"/>
            <w:shd w:val="clear" w:color="auto" w:fill="auto"/>
            <w:noWrap/>
            <w:vAlign w:val="center"/>
            <w:hideMark/>
          </w:tcPr>
          <w:p w14:paraId="4366618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11,528</w:t>
            </w:r>
          </w:p>
        </w:tc>
      </w:tr>
      <w:tr w:rsidR="00F90EF6" w:rsidRPr="005F2432" w14:paraId="50934CD0" w14:textId="77777777" w:rsidTr="00F90EF6">
        <w:trPr>
          <w:trHeight w:val="288"/>
        </w:trPr>
        <w:tc>
          <w:tcPr>
            <w:tcW w:w="0" w:type="auto"/>
            <w:shd w:val="clear" w:color="auto" w:fill="auto"/>
            <w:noWrap/>
            <w:vAlign w:val="center"/>
            <w:hideMark/>
          </w:tcPr>
          <w:p w14:paraId="68905FF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Nigeria</w:t>
            </w:r>
          </w:p>
        </w:tc>
        <w:tc>
          <w:tcPr>
            <w:tcW w:w="0" w:type="auto"/>
            <w:shd w:val="clear" w:color="auto" w:fill="auto"/>
            <w:noWrap/>
            <w:vAlign w:val="center"/>
            <w:hideMark/>
          </w:tcPr>
          <w:p w14:paraId="05BDC43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144,626</w:t>
            </w:r>
          </w:p>
        </w:tc>
        <w:tc>
          <w:tcPr>
            <w:tcW w:w="0" w:type="auto"/>
            <w:shd w:val="clear" w:color="auto" w:fill="auto"/>
            <w:noWrap/>
            <w:vAlign w:val="center"/>
            <w:hideMark/>
          </w:tcPr>
          <w:p w14:paraId="5C1C809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159,737</w:t>
            </w:r>
          </w:p>
        </w:tc>
        <w:tc>
          <w:tcPr>
            <w:tcW w:w="0" w:type="auto"/>
            <w:shd w:val="clear" w:color="auto" w:fill="auto"/>
            <w:noWrap/>
            <w:vAlign w:val="center"/>
            <w:hideMark/>
          </w:tcPr>
          <w:p w14:paraId="4C7EE7B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186,849</w:t>
            </w:r>
          </w:p>
        </w:tc>
        <w:tc>
          <w:tcPr>
            <w:tcW w:w="0" w:type="auto"/>
            <w:shd w:val="clear" w:color="auto" w:fill="auto"/>
            <w:noWrap/>
            <w:vAlign w:val="center"/>
            <w:hideMark/>
          </w:tcPr>
          <w:p w14:paraId="3B8B574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181,494</w:t>
            </w:r>
          </w:p>
        </w:tc>
        <w:tc>
          <w:tcPr>
            <w:tcW w:w="0" w:type="auto"/>
            <w:shd w:val="clear" w:color="auto" w:fill="auto"/>
            <w:noWrap/>
            <w:vAlign w:val="center"/>
            <w:hideMark/>
          </w:tcPr>
          <w:p w14:paraId="6BA020C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178,489</w:t>
            </w:r>
          </w:p>
        </w:tc>
        <w:tc>
          <w:tcPr>
            <w:tcW w:w="0" w:type="auto"/>
            <w:shd w:val="clear" w:color="auto" w:fill="auto"/>
            <w:noWrap/>
            <w:vAlign w:val="center"/>
            <w:hideMark/>
          </w:tcPr>
          <w:p w14:paraId="791722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208,897</w:t>
            </w:r>
          </w:p>
        </w:tc>
        <w:tc>
          <w:tcPr>
            <w:tcW w:w="0" w:type="auto"/>
            <w:shd w:val="clear" w:color="auto" w:fill="auto"/>
            <w:noWrap/>
            <w:vAlign w:val="center"/>
            <w:hideMark/>
          </w:tcPr>
          <w:p w14:paraId="0790943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222,680</w:t>
            </w:r>
          </w:p>
        </w:tc>
      </w:tr>
      <w:tr w:rsidR="00F90EF6" w:rsidRPr="005F2432" w14:paraId="049ED736" w14:textId="77777777" w:rsidTr="00F90EF6">
        <w:trPr>
          <w:trHeight w:val="288"/>
        </w:trPr>
        <w:tc>
          <w:tcPr>
            <w:tcW w:w="0" w:type="auto"/>
            <w:shd w:val="clear" w:color="auto" w:fill="auto"/>
            <w:noWrap/>
            <w:vAlign w:val="center"/>
            <w:hideMark/>
          </w:tcPr>
          <w:p w14:paraId="3DF695F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Norway</w:t>
            </w:r>
          </w:p>
        </w:tc>
        <w:tc>
          <w:tcPr>
            <w:tcW w:w="0" w:type="auto"/>
            <w:shd w:val="clear" w:color="auto" w:fill="auto"/>
            <w:noWrap/>
            <w:vAlign w:val="center"/>
            <w:hideMark/>
          </w:tcPr>
          <w:p w14:paraId="37E2F1E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32,246</w:t>
            </w:r>
          </w:p>
        </w:tc>
        <w:tc>
          <w:tcPr>
            <w:tcW w:w="0" w:type="auto"/>
            <w:shd w:val="clear" w:color="auto" w:fill="auto"/>
            <w:noWrap/>
            <w:vAlign w:val="center"/>
            <w:hideMark/>
          </w:tcPr>
          <w:p w14:paraId="1866087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26,215</w:t>
            </w:r>
          </w:p>
        </w:tc>
        <w:tc>
          <w:tcPr>
            <w:tcW w:w="0" w:type="auto"/>
            <w:shd w:val="clear" w:color="auto" w:fill="auto"/>
            <w:noWrap/>
            <w:vAlign w:val="center"/>
            <w:hideMark/>
          </w:tcPr>
          <w:p w14:paraId="1D5FEB9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20,669</w:t>
            </w:r>
          </w:p>
        </w:tc>
        <w:tc>
          <w:tcPr>
            <w:tcW w:w="0" w:type="auto"/>
            <w:shd w:val="clear" w:color="auto" w:fill="auto"/>
            <w:noWrap/>
            <w:vAlign w:val="center"/>
            <w:hideMark/>
          </w:tcPr>
          <w:p w14:paraId="03DDCD5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14,775</w:t>
            </w:r>
          </w:p>
        </w:tc>
        <w:tc>
          <w:tcPr>
            <w:tcW w:w="0" w:type="auto"/>
            <w:shd w:val="clear" w:color="auto" w:fill="auto"/>
            <w:noWrap/>
            <w:vAlign w:val="center"/>
            <w:hideMark/>
          </w:tcPr>
          <w:p w14:paraId="6F1B08A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12,112</w:t>
            </w:r>
          </w:p>
        </w:tc>
        <w:tc>
          <w:tcPr>
            <w:tcW w:w="0" w:type="auto"/>
            <w:shd w:val="clear" w:color="auto" w:fill="auto"/>
            <w:noWrap/>
            <w:vAlign w:val="center"/>
            <w:hideMark/>
          </w:tcPr>
          <w:p w14:paraId="7B28A3A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9,855</w:t>
            </w:r>
          </w:p>
        </w:tc>
        <w:tc>
          <w:tcPr>
            <w:tcW w:w="0" w:type="auto"/>
            <w:shd w:val="clear" w:color="auto" w:fill="auto"/>
            <w:noWrap/>
            <w:vAlign w:val="center"/>
            <w:hideMark/>
          </w:tcPr>
          <w:p w14:paraId="611BDA9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10,150</w:t>
            </w:r>
          </w:p>
        </w:tc>
      </w:tr>
      <w:tr w:rsidR="00F90EF6" w:rsidRPr="005F2432" w14:paraId="2D697DA0" w14:textId="77777777" w:rsidTr="00F90EF6">
        <w:trPr>
          <w:trHeight w:val="288"/>
        </w:trPr>
        <w:tc>
          <w:tcPr>
            <w:tcW w:w="0" w:type="auto"/>
            <w:shd w:val="clear" w:color="auto" w:fill="auto"/>
            <w:noWrap/>
            <w:vAlign w:val="center"/>
            <w:hideMark/>
          </w:tcPr>
          <w:p w14:paraId="5CB2F71A"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Oman</w:t>
            </w:r>
          </w:p>
        </w:tc>
        <w:tc>
          <w:tcPr>
            <w:tcW w:w="0" w:type="auto"/>
            <w:shd w:val="clear" w:color="auto" w:fill="auto"/>
            <w:noWrap/>
            <w:vAlign w:val="center"/>
            <w:hideMark/>
          </w:tcPr>
          <w:p w14:paraId="58BE7B0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9,755</w:t>
            </w:r>
          </w:p>
        </w:tc>
        <w:tc>
          <w:tcPr>
            <w:tcW w:w="0" w:type="auto"/>
            <w:shd w:val="clear" w:color="auto" w:fill="auto"/>
            <w:noWrap/>
            <w:vAlign w:val="center"/>
            <w:hideMark/>
          </w:tcPr>
          <w:p w14:paraId="1E82D2E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9,980</w:t>
            </w:r>
          </w:p>
        </w:tc>
        <w:tc>
          <w:tcPr>
            <w:tcW w:w="0" w:type="auto"/>
            <w:shd w:val="clear" w:color="auto" w:fill="auto"/>
            <w:noWrap/>
            <w:vAlign w:val="center"/>
            <w:hideMark/>
          </w:tcPr>
          <w:p w14:paraId="1BE198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9,576</w:t>
            </w:r>
          </w:p>
        </w:tc>
        <w:tc>
          <w:tcPr>
            <w:tcW w:w="0" w:type="auto"/>
            <w:shd w:val="clear" w:color="auto" w:fill="auto"/>
            <w:noWrap/>
            <w:vAlign w:val="center"/>
            <w:hideMark/>
          </w:tcPr>
          <w:p w14:paraId="3894C90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8,925</w:t>
            </w:r>
          </w:p>
        </w:tc>
        <w:tc>
          <w:tcPr>
            <w:tcW w:w="0" w:type="auto"/>
            <w:shd w:val="clear" w:color="auto" w:fill="auto"/>
            <w:noWrap/>
            <w:vAlign w:val="center"/>
            <w:hideMark/>
          </w:tcPr>
          <w:p w14:paraId="3EF1ECF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8,822</w:t>
            </w:r>
          </w:p>
        </w:tc>
        <w:tc>
          <w:tcPr>
            <w:tcW w:w="0" w:type="auto"/>
            <w:shd w:val="clear" w:color="auto" w:fill="auto"/>
            <w:noWrap/>
            <w:vAlign w:val="center"/>
            <w:hideMark/>
          </w:tcPr>
          <w:p w14:paraId="621D63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12,591</w:t>
            </w:r>
          </w:p>
        </w:tc>
        <w:tc>
          <w:tcPr>
            <w:tcW w:w="0" w:type="auto"/>
            <w:shd w:val="clear" w:color="auto" w:fill="auto"/>
            <w:noWrap/>
            <w:vAlign w:val="center"/>
            <w:hideMark/>
          </w:tcPr>
          <w:p w14:paraId="1C84CAE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13,622</w:t>
            </w:r>
          </w:p>
        </w:tc>
      </w:tr>
      <w:tr w:rsidR="00F90EF6" w:rsidRPr="005F2432" w14:paraId="512DB9C3" w14:textId="77777777" w:rsidTr="00F90EF6">
        <w:trPr>
          <w:trHeight w:val="288"/>
        </w:trPr>
        <w:tc>
          <w:tcPr>
            <w:tcW w:w="0" w:type="auto"/>
            <w:shd w:val="clear" w:color="auto" w:fill="auto"/>
            <w:noWrap/>
            <w:vAlign w:val="center"/>
            <w:hideMark/>
          </w:tcPr>
          <w:p w14:paraId="43053E5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Pakistan</w:t>
            </w:r>
          </w:p>
        </w:tc>
        <w:tc>
          <w:tcPr>
            <w:tcW w:w="0" w:type="auto"/>
            <w:shd w:val="clear" w:color="auto" w:fill="auto"/>
            <w:noWrap/>
            <w:vAlign w:val="center"/>
            <w:hideMark/>
          </w:tcPr>
          <w:p w14:paraId="3B345F13"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493,052</w:t>
            </w:r>
          </w:p>
        </w:tc>
        <w:tc>
          <w:tcPr>
            <w:tcW w:w="0" w:type="auto"/>
            <w:shd w:val="clear" w:color="auto" w:fill="auto"/>
            <w:noWrap/>
            <w:vAlign w:val="center"/>
            <w:hideMark/>
          </w:tcPr>
          <w:p w14:paraId="633037D6"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661,240</w:t>
            </w:r>
          </w:p>
        </w:tc>
        <w:tc>
          <w:tcPr>
            <w:tcW w:w="0" w:type="auto"/>
            <w:shd w:val="clear" w:color="auto" w:fill="auto"/>
            <w:noWrap/>
            <w:vAlign w:val="center"/>
            <w:hideMark/>
          </w:tcPr>
          <w:p w14:paraId="4BDB0813"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788,322</w:t>
            </w:r>
          </w:p>
        </w:tc>
        <w:tc>
          <w:tcPr>
            <w:tcW w:w="0" w:type="auto"/>
            <w:shd w:val="clear" w:color="auto" w:fill="auto"/>
            <w:noWrap/>
            <w:vAlign w:val="center"/>
            <w:hideMark/>
          </w:tcPr>
          <w:p w14:paraId="2CD199FE"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928,222</w:t>
            </w:r>
          </w:p>
        </w:tc>
        <w:tc>
          <w:tcPr>
            <w:tcW w:w="0" w:type="auto"/>
            <w:shd w:val="clear" w:color="auto" w:fill="auto"/>
            <w:noWrap/>
            <w:vAlign w:val="center"/>
            <w:hideMark/>
          </w:tcPr>
          <w:p w14:paraId="000D7DFE"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1,033,683</w:t>
            </w:r>
          </w:p>
        </w:tc>
        <w:tc>
          <w:tcPr>
            <w:tcW w:w="0" w:type="auto"/>
            <w:shd w:val="clear" w:color="auto" w:fill="auto"/>
            <w:noWrap/>
            <w:vAlign w:val="center"/>
            <w:hideMark/>
          </w:tcPr>
          <w:p w14:paraId="20A72F26"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1,179,641</w:t>
            </w:r>
          </w:p>
        </w:tc>
        <w:tc>
          <w:tcPr>
            <w:tcW w:w="0" w:type="auto"/>
            <w:shd w:val="clear" w:color="auto" w:fill="auto"/>
            <w:noWrap/>
            <w:vAlign w:val="center"/>
            <w:hideMark/>
          </w:tcPr>
          <w:p w14:paraId="48C88F49" w14:textId="77777777" w:rsidR="00F90EF6" w:rsidRPr="005F2432" w:rsidRDefault="00F90EF6" w:rsidP="00F90EF6">
            <w:pPr>
              <w:spacing w:after="0" w:line="240" w:lineRule="auto"/>
              <w:jc w:val="center"/>
              <w:rPr>
                <w:rFonts w:eastAsia="Times New Roman" w:cstheme="minorHAnsi"/>
                <w:sz w:val="20"/>
                <w:szCs w:val="20"/>
                <w:lang w:val="en-US"/>
              </w:rPr>
            </w:pPr>
            <w:r w:rsidRPr="005F2432">
              <w:rPr>
                <w:rFonts w:eastAsia="Times New Roman" w:cstheme="minorHAnsi"/>
                <w:sz w:val="20"/>
                <w:szCs w:val="20"/>
                <w:lang w:val="en-US"/>
              </w:rPr>
              <w:t>1,234,636</w:t>
            </w:r>
          </w:p>
        </w:tc>
      </w:tr>
      <w:tr w:rsidR="00F90EF6" w:rsidRPr="005F2432" w14:paraId="6B40EB25" w14:textId="77777777" w:rsidTr="00F90EF6">
        <w:trPr>
          <w:trHeight w:val="288"/>
        </w:trPr>
        <w:tc>
          <w:tcPr>
            <w:tcW w:w="0" w:type="auto"/>
            <w:shd w:val="clear" w:color="auto" w:fill="auto"/>
            <w:noWrap/>
            <w:vAlign w:val="center"/>
            <w:hideMark/>
          </w:tcPr>
          <w:p w14:paraId="623C4A4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Peru</w:t>
            </w:r>
          </w:p>
        </w:tc>
        <w:tc>
          <w:tcPr>
            <w:tcW w:w="0" w:type="auto"/>
            <w:shd w:val="clear" w:color="auto" w:fill="auto"/>
            <w:noWrap/>
            <w:vAlign w:val="center"/>
            <w:hideMark/>
          </w:tcPr>
          <w:p w14:paraId="3DFB4B5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43,310</w:t>
            </w:r>
          </w:p>
        </w:tc>
        <w:tc>
          <w:tcPr>
            <w:tcW w:w="0" w:type="auto"/>
            <w:shd w:val="clear" w:color="auto" w:fill="auto"/>
            <w:noWrap/>
            <w:vAlign w:val="center"/>
            <w:hideMark/>
          </w:tcPr>
          <w:p w14:paraId="6C86C4A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51,843</w:t>
            </w:r>
          </w:p>
        </w:tc>
        <w:tc>
          <w:tcPr>
            <w:tcW w:w="0" w:type="auto"/>
            <w:shd w:val="clear" w:color="auto" w:fill="auto"/>
            <w:noWrap/>
            <w:vAlign w:val="center"/>
            <w:hideMark/>
          </w:tcPr>
          <w:p w14:paraId="093389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43,916</w:t>
            </w:r>
          </w:p>
        </w:tc>
        <w:tc>
          <w:tcPr>
            <w:tcW w:w="0" w:type="auto"/>
            <w:shd w:val="clear" w:color="auto" w:fill="auto"/>
            <w:noWrap/>
            <w:vAlign w:val="center"/>
            <w:hideMark/>
          </w:tcPr>
          <w:p w14:paraId="191F47B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46,424</w:t>
            </w:r>
          </w:p>
        </w:tc>
        <w:tc>
          <w:tcPr>
            <w:tcW w:w="0" w:type="auto"/>
            <w:shd w:val="clear" w:color="auto" w:fill="auto"/>
            <w:noWrap/>
            <w:vAlign w:val="center"/>
            <w:hideMark/>
          </w:tcPr>
          <w:p w14:paraId="60101E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51,786</w:t>
            </w:r>
          </w:p>
        </w:tc>
        <w:tc>
          <w:tcPr>
            <w:tcW w:w="0" w:type="auto"/>
            <w:shd w:val="clear" w:color="auto" w:fill="auto"/>
            <w:noWrap/>
            <w:vAlign w:val="center"/>
            <w:hideMark/>
          </w:tcPr>
          <w:p w14:paraId="6576178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44,825</w:t>
            </w:r>
          </w:p>
        </w:tc>
        <w:tc>
          <w:tcPr>
            <w:tcW w:w="0" w:type="auto"/>
            <w:shd w:val="clear" w:color="auto" w:fill="auto"/>
            <w:noWrap/>
            <w:vAlign w:val="center"/>
            <w:hideMark/>
          </w:tcPr>
          <w:p w14:paraId="7E71B53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47,004</w:t>
            </w:r>
          </w:p>
        </w:tc>
      </w:tr>
      <w:tr w:rsidR="00F90EF6" w:rsidRPr="005F2432" w14:paraId="7123B94D" w14:textId="77777777" w:rsidTr="00F90EF6">
        <w:trPr>
          <w:trHeight w:val="288"/>
        </w:trPr>
        <w:tc>
          <w:tcPr>
            <w:tcW w:w="0" w:type="auto"/>
            <w:shd w:val="clear" w:color="auto" w:fill="auto"/>
            <w:noWrap/>
            <w:vAlign w:val="center"/>
            <w:hideMark/>
          </w:tcPr>
          <w:p w14:paraId="3489DC42"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Philippines</w:t>
            </w:r>
          </w:p>
        </w:tc>
        <w:tc>
          <w:tcPr>
            <w:tcW w:w="0" w:type="auto"/>
            <w:shd w:val="clear" w:color="auto" w:fill="auto"/>
            <w:noWrap/>
            <w:vAlign w:val="center"/>
            <w:hideMark/>
          </w:tcPr>
          <w:p w14:paraId="27D3A68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249,714</w:t>
            </w:r>
          </w:p>
        </w:tc>
        <w:tc>
          <w:tcPr>
            <w:tcW w:w="0" w:type="auto"/>
            <w:shd w:val="clear" w:color="auto" w:fill="auto"/>
            <w:noWrap/>
            <w:vAlign w:val="center"/>
            <w:hideMark/>
          </w:tcPr>
          <w:p w14:paraId="7DA80E4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317,686</w:t>
            </w:r>
          </w:p>
        </w:tc>
        <w:tc>
          <w:tcPr>
            <w:tcW w:w="0" w:type="auto"/>
            <w:shd w:val="clear" w:color="auto" w:fill="auto"/>
            <w:noWrap/>
            <w:vAlign w:val="center"/>
            <w:hideMark/>
          </w:tcPr>
          <w:p w14:paraId="3338FBC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368,030</w:t>
            </w:r>
          </w:p>
        </w:tc>
        <w:tc>
          <w:tcPr>
            <w:tcW w:w="0" w:type="auto"/>
            <w:shd w:val="clear" w:color="auto" w:fill="auto"/>
            <w:noWrap/>
            <w:vAlign w:val="center"/>
            <w:hideMark/>
          </w:tcPr>
          <w:p w14:paraId="2C200BD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399,842</w:t>
            </w:r>
          </w:p>
        </w:tc>
        <w:tc>
          <w:tcPr>
            <w:tcW w:w="0" w:type="auto"/>
            <w:shd w:val="clear" w:color="auto" w:fill="auto"/>
            <w:noWrap/>
            <w:vAlign w:val="center"/>
            <w:hideMark/>
          </w:tcPr>
          <w:p w14:paraId="6472E4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479,791</w:t>
            </w:r>
          </w:p>
        </w:tc>
        <w:tc>
          <w:tcPr>
            <w:tcW w:w="0" w:type="auto"/>
            <w:shd w:val="clear" w:color="auto" w:fill="auto"/>
            <w:noWrap/>
            <w:vAlign w:val="center"/>
            <w:hideMark/>
          </w:tcPr>
          <w:p w14:paraId="26C6918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544,601</w:t>
            </w:r>
          </w:p>
        </w:tc>
        <w:tc>
          <w:tcPr>
            <w:tcW w:w="0" w:type="auto"/>
            <w:shd w:val="clear" w:color="auto" w:fill="auto"/>
            <w:noWrap/>
            <w:vAlign w:val="center"/>
            <w:hideMark/>
          </w:tcPr>
          <w:p w14:paraId="2AC8B7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548,154</w:t>
            </w:r>
          </w:p>
        </w:tc>
      </w:tr>
      <w:tr w:rsidR="00F90EF6" w:rsidRPr="005F2432" w14:paraId="21FE7BF1" w14:textId="77777777" w:rsidTr="00F90EF6">
        <w:trPr>
          <w:trHeight w:val="288"/>
        </w:trPr>
        <w:tc>
          <w:tcPr>
            <w:tcW w:w="0" w:type="auto"/>
            <w:shd w:val="clear" w:color="auto" w:fill="auto"/>
            <w:noWrap/>
            <w:vAlign w:val="center"/>
            <w:hideMark/>
          </w:tcPr>
          <w:p w14:paraId="0288ACA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Portugal</w:t>
            </w:r>
          </w:p>
        </w:tc>
        <w:tc>
          <w:tcPr>
            <w:tcW w:w="0" w:type="auto"/>
            <w:shd w:val="clear" w:color="auto" w:fill="auto"/>
            <w:noWrap/>
            <w:vAlign w:val="center"/>
            <w:hideMark/>
          </w:tcPr>
          <w:p w14:paraId="5054F2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49,909</w:t>
            </w:r>
          </w:p>
        </w:tc>
        <w:tc>
          <w:tcPr>
            <w:tcW w:w="0" w:type="auto"/>
            <w:shd w:val="clear" w:color="auto" w:fill="auto"/>
            <w:noWrap/>
            <w:vAlign w:val="center"/>
            <w:hideMark/>
          </w:tcPr>
          <w:p w14:paraId="65F9B53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43,985</w:t>
            </w:r>
          </w:p>
        </w:tc>
        <w:tc>
          <w:tcPr>
            <w:tcW w:w="0" w:type="auto"/>
            <w:shd w:val="clear" w:color="auto" w:fill="auto"/>
            <w:noWrap/>
            <w:vAlign w:val="center"/>
            <w:hideMark/>
          </w:tcPr>
          <w:p w14:paraId="37A9D46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38,909</w:t>
            </w:r>
          </w:p>
        </w:tc>
        <w:tc>
          <w:tcPr>
            <w:tcW w:w="0" w:type="auto"/>
            <w:shd w:val="clear" w:color="auto" w:fill="auto"/>
            <w:noWrap/>
            <w:vAlign w:val="center"/>
            <w:hideMark/>
          </w:tcPr>
          <w:p w14:paraId="0946299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31,224</w:t>
            </w:r>
          </w:p>
        </w:tc>
        <w:tc>
          <w:tcPr>
            <w:tcW w:w="0" w:type="auto"/>
            <w:shd w:val="clear" w:color="auto" w:fill="auto"/>
            <w:noWrap/>
            <w:vAlign w:val="center"/>
            <w:hideMark/>
          </w:tcPr>
          <w:p w14:paraId="63B66C3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25,702</w:t>
            </w:r>
          </w:p>
        </w:tc>
        <w:tc>
          <w:tcPr>
            <w:tcW w:w="0" w:type="auto"/>
            <w:shd w:val="clear" w:color="auto" w:fill="auto"/>
            <w:noWrap/>
            <w:vAlign w:val="center"/>
            <w:hideMark/>
          </w:tcPr>
          <w:p w14:paraId="68620BB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22,873</w:t>
            </w:r>
          </w:p>
        </w:tc>
        <w:tc>
          <w:tcPr>
            <w:tcW w:w="0" w:type="auto"/>
            <w:shd w:val="clear" w:color="auto" w:fill="auto"/>
            <w:noWrap/>
            <w:vAlign w:val="center"/>
            <w:hideMark/>
          </w:tcPr>
          <w:p w14:paraId="14692D6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23,890</w:t>
            </w:r>
          </w:p>
        </w:tc>
      </w:tr>
      <w:tr w:rsidR="00F90EF6" w:rsidRPr="005F2432" w14:paraId="3EB52ADC" w14:textId="77777777" w:rsidTr="00F90EF6">
        <w:trPr>
          <w:trHeight w:val="288"/>
        </w:trPr>
        <w:tc>
          <w:tcPr>
            <w:tcW w:w="0" w:type="auto"/>
            <w:shd w:val="clear" w:color="auto" w:fill="auto"/>
            <w:noWrap/>
            <w:vAlign w:val="center"/>
            <w:hideMark/>
          </w:tcPr>
          <w:p w14:paraId="3AE58BA4"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Qatar</w:t>
            </w:r>
          </w:p>
        </w:tc>
        <w:tc>
          <w:tcPr>
            <w:tcW w:w="0" w:type="auto"/>
            <w:shd w:val="clear" w:color="auto" w:fill="auto"/>
            <w:noWrap/>
            <w:vAlign w:val="center"/>
            <w:hideMark/>
          </w:tcPr>
          <w:p w14:paraId="132AEA2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1,139</w:t>
            </w:r>
          </w:p>
        </w:tc>
        <w:tc>
          <w:tcPr>
            <w:tcW w:w="0" w:type="auto"/>
            <w:shd w:val="clear" w:color="auto" w:fill="auto"/>
            <w:noWrap/>
            <w:vAlign w:val="center"/>
            <w:hideMark/>
          </w:tcPr>
          <w:p w14:paraId="70665A6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1,520</w:t>
            </w:r>
          </w:p>
        </w:tc>
        <w:tc>
          <w:tcPr>
            <w:tcW w:w="0" w:type="auto"/>
            <w:shd w:val="clear" w:color="auto" w:fill="auto"/>
            <w:noWrap/>
            <w:vAlign w:val="center"/>
            <w:hideMark/>
          </w:tcPr>
          <w:p w14:paraId="21A7C32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1,336</w:t>
            </w:r>
          </w:p>
        </w:tc>
        <w:tc>
          <w:tcPr>
            <w:tcW w:w="0" w:type="auto"/>
            <w:shd w:val="clear" w:color="auto" w:fill="auto"/>
            <w:noWrap/>
            <w:vAlign w:val="center"/>
            <w:hideMark/>
          </w:tcPr>
          <w:p w14:paraId="3BF70BA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1,159</w:t>
            </w:r>
          </w:p>
        </w:tc>
        <w:tc>
          <w:tcPr>
            <w:tcW w:w="0" w:type="auto"/>
            <w:shd w:val="clear" w:color="auto" w:fill="auto"/>
            <w:noWrap/>
            <w:vAlign w:val="center"/>
            <w:hideMark/>
          </w:tcPr>
          <w:p w14:paraId="0F8801D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1,345</w:t>
            </w:r>
          </w:p>
        </w:tc>
        <w:tc>
          <w:tcPr>
            <w:tcW w:w="0" w:type="auto"/>
            <w:shd w:val="clear" w:color="auto" w:fill="auto"/>
            <w:noWrap/>
            <w:vAlign w:val="center"/>
            <w:hideMark/>
          </w:tcPr>
          <w:p w14:paraId="6FBBFAC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1,596</w:t>
            </w:r>
          </w:p>
        </w:tc>
        <w:tc>
          <w:tcPr>
            <w:tcW w:w="0" w:type="auto"/>
            <w:shd w:val="clear" w:color="auto" w:fill="auto"/>
            <w:noWrap/>
            <w:vAlign w:val="center"/>
            <w:hideMark/>
          </w:tcPr>
          <w:p w14:paraId="198FDA4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1,807</w:t>
            </w:r>
          </w:p>
        </w:tc>
      </w:tr>
      <w:tr w:rsidR="00F90EF6" w:rsidRPr="005F2432" w14:paraId="03F7575D" w14:textId="77777777" w:rsidTr="00F90EF6">
        <w:trPr>
          <w:trHeight w:val="288"/>
        </w:trPr>
        <w:tc>
          <w:tcPr>
            <w:tcW w:w="0" w:type="auto"/>
            <w:shd w:val="clear" w:color="auto" w:fill="auto"/>
            <w:noWrap/>
            <w:vAlign w:val="center"/>
            <w:hideMark/>
          </w:tcPr>
          <w:p w14:paraId="473A10B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Saudi Arabia</w:t>
            </w:r>
          </w:p>
        </w:tc>
        <w:tc>
          <w:tcPr>
            <w:tcW w:w="0" w:type="auto"/>
            <w:shd w:val="clear" w:color="auto" w:fill="auto"/>
            <w:noWrap/>
            <w:vAlign w:val="center"/>
            <w:hideMark/>
          </w:tcPr>
          <w:p w14:paraId="199F16D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36,292</w:t>
            </w:r>
          </w:p>
        </w:tc>
        <w:tc>
          <w:tcPr>
            <w:tcW w:w="0" w:type="auto"/>
            <w:shd w:val="clear" w:color="auto" w:fill="auto"/>
            <w:noWrap/>
            <w:vAlign w:val="center"/>
            <w:hideMark/>
          </w:tcPr>
          <w:p w14:paraId="073B12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41,002</w:t>
            </w:r>
          </w:p>
        </w:tc>
        <w:tc>
          <w:tcPr>
            <w:tcW w:w="0" w:type="auto"/>
            <w:shd w:val="clear" w:color="auto" w:fill="auto"/>
            <w:noWrap/>
            <w:vAlign w:val="center"/>
            <w:hideMark/>
          </w:tcPr>
          <w:p w14:paraId="00401E1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46,643</w:t>
            </w:r>
          </w:p>
        </w:tc>
        <w:tc>
          <w:tcPr>
            <w:tcW w:w="0" w:type="auto"/>
            <w:shd w:val="clear" w:color="auto" w:fill="auto"/>
            <w:noWrap/>
            <w:vAlign w:val="center"/>
            <w:hideMark/>
          </w:tcPr>
          <w:p w14:paraId="36CF67C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63,398</w:t>
            </w:r>
          </w:p>
        </w:tc>
        <w:tc>
          <w:tcPr>
            <w:tcW w:w="0" w:type="auto"/>
            <w:shd w:val="clear" w:color="auto" w:fill="auto"/>
            <w:noWrap/>
            <w:vAlign w:val="center"/>
            <w:hideMark/>
          </w:tcPr>
          <w:p w14:paraId="4DCCBD5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76,597</w:t>
            </w:r>
          </w:p>
        </w:tc>
        <w:tc>
          <w:tcPr>
            <w:tcW w:w="0" w:type="auto"/>
            <w:shd w:val="clear" w:color="auto" w:fill="auto"/>
            <w:noWrap/>
            <w:vAlign w:val="center"/>
            <w:hideMark/>
          </w:tcPr>
          <w:p w14:paraId="4289AE5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82,971</w:t>
            </w:r>
          </w:p>
        </w:tc>
        <w:tc>
          <w:tcPr>
            <w:tcW w:w="0" w:type="auto"/>
            <w:shd w:val="clear" w:color="auto" w:fill="auto"/>
            <w:noWrap/>
            <w:vAlign w:val="center"/>
            <w:hideMark/>
          </w:tcPr>
          <w:p w14:paraId="36F22EB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87,138</w:t>
            </w:r>
          </w:p>
        </w:tc>
      </w:tr>
      <w:tr w:rsidR="00F90EF6" w:rsidRPr="005F2432" w14:paraId="4ABDAE7D" w14:textId="77777777" w:rsidTr="00F90EF6">
        <w:trPr>
          <w:trHeight w:val="288"/>
        </w:trPr>
        <w:tc>
          <w:tcPr>
            <w:tcW w:w="0" w:type="auto"/>
            <w:shd w:val="clear" w:color="auto" w:fill="auto"/>
            <w:noWrap/>
            <w:vAlign w:val="center"/>
            <w:hideMark/>
          </w:tcPr>
          <w:p w14:paraId="42DF2A55"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Senegal</w:t>
            </w:r>
          </w:p>
        </w:tc>
        <w:tc>
          <w:tcPr>
            <w:tcW w:w="0" w:type="auto"/>
            <w:shd w:val="clear" w:color="auto" w:fill="auto"/>
            <w:noWrap/>
            <w:vAlign w:val="center"/>
            <w:hideMark/>
          </w:tcPr>
          <w:p w14:paraId="0667C46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18,526</w:t>
            </w:r>
          </w:p>
        </w:tc>
        <w:tc>
          <w:tcPr>
            <w:tcW w:w="0" w:type="auto"/>
            <w:shd w:val="clear" w:color="auto" w:fill="auto"/>
            <w:noWrap/>
            <w:vAlign w:val="center"/>
            <w:hideMark/>
          </w:tcPr>
          <w:p w14:paraId="55E6DF9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22,235</w:t>
            </w:r>
          </w:p>
        </w:tc>
        <w:tc>
          <w:tcPr>
            <w:tcW w:w="0" w:type="auto"/>
            <w:shd w:val="clear" w:color="auto" w:fill="auto"/>
            <w:noWrap/>
            <w:vAlign w:val="center"/>
            <w:hideMark/>
          </w:tcPr>
          <w:p w14:paraId="151B74F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25,680</w:t>
            </w:r>
          </w:p>
        </w:tc>
        <w:tc>
          <w:tcPr>
            <w:tcW w:w="0" w:type="auto"/>
            <w:shd w:val="clear" w:color="auto" w:fill="auto"/>
            <w:noWrap/>
            <w:vAlign w:val="center"/>
            <w:hideMark/>
          </w:tcPr>
          <w:p w14:paraId="5963503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26,984</w:t>
            </w:r>
          </w:p>
        </w:tc>
        <w:tc>
          <w:tcPr>
            <w:tcW w:w="0" w:type="auto"/>
            <w:shd w:val="clear" w:color="auto" w:fill="auto"/>
            <w:noWrap/>
            <w:vAlign w:val="center"/>
            <w:hideMark/>
          </w:tcPr>
          <w:p w14:paraId="520A47E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28,924</w:t>
            </w:r>
          </w:p>
        </w:tc>
        <w:tc>
          <w:tcPr>
            <w:tcW w:w="0" w:type="auto"/>
            <w:shd w:val="clear" w:color="auto" w:fill="auto"/>
            <w:noWrap/>
            <w:vAlign w:val="center"/>
            <w:hideMark/>
          </w:tcPr>
          <w:p w14:paraId="6F75E3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32,763</w:t>
            </w:r>
          </w:p>
        </w:tc>
        <w:tc>
          <w:tcPr>
            <w:tcW w:w="0" w:type="auto"/>
            <w:shd w:val="clear" w:color="auto" w:fill="auto"/>
            <w:noWrap/>
            <w:vAlign w:val="center"/>
            <w:hideMark/>
          </w:tcPr>
          <w:p w14:paraId="18AD48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33,717</w:t>
            </w:r>
          </w:p>
        </w:tc>
      </w:tr>
      <w:tr w:rsidR="00F90EF6" w:rsidRPr="005F2432" w14:paraId="2EA1E205" w14:textId="77777777" w:rsidTr="00F90EF6">
        <w:trPr>
          <w:trHeight w:val="288"/>
        </w:trPr>
        <w:tc>
          <w:tcPr>
            <w:tcW w:w="0" w:type="auto"/>
            <w:shd w:val="clear" w:color="auto" w:fill="auto"/>
            <w:noWrap/>
            <w:vAlign w:val="center"/>
            <w:hideMark/>
          </w:tcPr>
          <w:p w14:paraId="69DBCCAC"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South Korea</w:t>
            </w:r>
          </w:p>
        </w:tc>
        <w:tc>
          <w:tcPr>
            <w:tcW w:w="0" w:type="auto"/>
            <w:shd w:val="clear" w:color="auto" w:fill="auto"/>
            <w:noWrap/>
            <w:vAlign w:val="center"/>
            <w:hideMark/>
          </w:tcPr>
          <w:p w14:paraId="3047C5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164,697</w:t>
            </w:r>
          </w:p>
        </w:tc>
        <w:tc>
          <w:tcPr>
            <w:tcW w:w="0" w:type="auto"/>
            <w:shd w:val="clear" w:color="auto" w:fill="auto"/>
            <w:noWrap/>
            <w:vAlign w:val="center"/>
            <w:hideMark/>
          </w:tcPr>
          <w:p w14:paraId="4C6F3E0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95,390</w:t>
            </w:r>
          </w:p>
        </w:tc>
        <w:tc>
          <w:tcPr>
            <w:tcW w:w="0" w:type="auto"/>
            <w:shd w:val="clear" w:color="auto" w:fill="auto"/>
            <w:noWrap/>
            <w:vAlign w:val="center"/>
            <w:hideMark/>
          </w:tcPr>
          <w:p w14:paraId="62AC27B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73,451</w:t>
            </w:r>
          </w:p>
        </w:tc>
        <w:tc>
          <w:tcPr>
            <w:tcW w:w="0" w:type="auto"/>
            <w:shd w:val="clear" w:color="auto" w:fill="auto"/>
            <w:noWrap/>
            <w:vAlign w:val="center"/>
            <w:hideMark/>
          </w:tcPr>
          <w:p w14:paraId="017BF9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66,409</w:t>
            </w:r>
          </w:p>
        </w:tc>
        <w:tc>
          <w:tcPr>
            <w:tcW w:w="0" w:type="auto"/>
            <w:shd w:val="clear" w:color="auto" w:fill="auto"/>
            <w:noWrap/>
            <w:vAlign w:val="center"/>
            <w:hideMark/>
          </w:tcPr>
          <w:p w14:paraId="0C31167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62,941</w:t>
            </w:r>
          </w:p>
        </w:tc>
        <w:tc>
          <w:tcPr>
            <w:tcW w:w="0" w:type="auto"/>
            <w:shd w:val="clear" w:color="auto" w:fill="auto"/>
            <w:noWrap/>
            <w:vAlign w:val="center"/>
            <w:hideMark/>
          </w:tcPr>
          <w:p w14:paraId="5238246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58,276</w:t>
            </w:r>
          </w:p>
        </w:tc>
        <w:tc>
          <w:tcPr>
            <w:tcW w:w="0" w:type="auto"/>
            <w:shd w:val="clear" w:color="auto" w:fill="auto"/>
            <w:noWrap/>
            <w:vAlign w:val="center"/>
            <w:hideMark/>
          </w:tcPr>
          <w:p w14:paraId="4EDA7AB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57,100</w:t>
            </w:r>
          </w:p>
        </w:tc>
      </w:tr>
      <w:tr w:rsidR="00F90EF6" w:rsidRPr="005F2432" w14:paraId="7B781079" w14:textId="77777777" w:rsidTr="00F90EF6">
        <w:trPr>
          <w:trHeight w:val="288"/>
        </w:trPr>
        <w:tc>
          <w:tcPr>
            <w:tcW w:w="0" w:type="auto"/>
            <w:shd w:val="clear" w:color="auto" w:fill="auto"/>
            <w:noWrap/>
            <w:vAlign w:val="center"/>
            <w:hideMark/>
          </w:tcPr>
          <w:p w14:paraId="1368AE1D"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Spain</w:t>
            </w:r>
          </w:p>
        </w:tc>
        <w:tc>
          <w:tcPr>
            <w:tcW w:w="0" w:type="auto"/>
            <w:shd w:val="clear" w:color="auto" w:fill="auto"/>
            <w:noWrap/>
            <w:vAlign w:val="center"/>
            <w:hideMark/>
          </w:tcPr>
          <w:p w14:paraId="31EC4F4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154,307</w:t>
            </w:r>
          </w:p>
        </w:tc>
        <w:tc>
          <w:tcPr>
            <w:tcW w:w="0" w:type="auto"/>
            <w:shd w:val="clear" w:color="auto" w:fill="auto"/>
            <w:noWrap/>
            <w:vAlign w:val="center"/>
            <w:hideMark/>
          </w:tcPr>
          <w:p w14:paraId="51AA07D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144,292</w:t>
            </w:r>
          </w:p>
        </w:tc>
        <w:tc>
          <w:tcPr>
            <w:tcW w:w="0" w:type="auto"/>
            <w:shd w:val="clear" w:color="auto" w:fill="auto"/>
            <w:noWrap/>
            <w:vAlign w:val="center"/>
            <w:hideMark/>
          </w:tcPr>
          <w:p w14:paraId="02FCCEE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131,412</w:t>
            </w:r>
          </w:p>
        </w:tc>
        <w:tc>
          <w:tcPr>
            <w:tcW w:w="0" w:type="auto"/>
            <w:shd w:val="clear" w:color="auto" w:fill="auto"/>
            <w:noWrap/>
            <w:vAlign w:val="center"/>
            <w:hideMark/>
          </w:tcPr>
          <w:p w14:paraId="3799518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120,075</w:t>
            </w:r>
          </w:p>
        </w:tc>
        <w:tc>
          <w:tcPr>
            <w:tcW w:w="0" w:type="auto"/>
            <w:shd w:val="clear" w:color="auto" w:fill="auto"/>
            <w:noWrap/>
            <w:vAlign w:val="center"/>
            <w:hideMark/>
          </w:tcPr>
          <w:p w14:paraId="0FDA507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102,795</w:t>
            </w:r>
          </w:p>
        </w:tc>
        <w:tc>
          <w:tcPr>
            <w:tcW w:w="0" w:type="auto"/>
            <w:shd w:val="clear" w:color="auto" w:fill="auto"/>
            <w:noWrap/>
            <w:vAlign w:val="center"/>
            <w:hideMark/>
          </w:tcPr>
          <w:p w14:paraId="454D9F3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99,177</w:t>
            </w:r>
          </w:p>
        </w:tc>
        <w:tc>
          <w:tcPr>
            <w:tcW w:w="0" w:type="auto"/>
            <w:shd w:val="clear" w:color="auto" w:fill="auto"/>
            <w:noWrap/>
            <w:vAlign w:val="center"/>
            <w:hideMark/>
          </w:tcPr>
          <w:p w14:paraId="4DE23E2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94,949</w:t>
            </w:r>
          </w:p>
        </w:tc>
      </w:tr>
      <w:tr w:rsidR="00F90EF6" w:rsidRPr="005F2432" w14:paraId="12B2141D" w14:textId="77777777" w:rsidTr="00F90EF6">
        <w:trPr>
          <w:trHeight w:val="288"/>
        </w:trPr>
        <w:tc>
          <w:tcPr>
            <w:tcW w:w="0" w:type="auto"/>
            <w:shd w:val="clear" w:color="auto" w:fill="auto"/>
            <w:noWrap/>
            <w:vAlign w:val="center"/>
            <w:hideMark/>
          </w:tcPr>
          <w:p w14:paraId="481CE0C7"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Suriname</w:t>
            </w:r>
          </w:p>
        </w:tc>
        <w:tc>
          <w:tcPr>
            <w:tcW w:w="0" w:type="auto"/>
            <w:shd w:val="clear" w:color="auto" w:fill="auto"/>
            <w:noWrap/>
            <w:vAlign w:val="center"/>
            <w:hideMark/>
          </w:tcPr>
          <w:p w14:paraId="16E7FE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1,774</w:t>
            </w:r>
          </w:p>
        </w:tc>
        <w:tc>
          <w:tcPr>
            <w:tcW w:w="0" w:type="auto"/>
            <w:shd w:val="clear" w:color="auto" w:fill="auto"/>
            <w:noWrap/>
            <w:vAlign w:val="center"/>
            <w:hideMark/>
          </w:tcPr>
          <w:p w14:paraId="5D20DD4D"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1,642</w:t>
            </w:r>
          </w:p>
        </w:tc>
        <w:tc>
          <w:tcPr>
            <w:tcW w:w="0" w:type="auto"/>
            <w:shd w:val="clear" w:color="auto" w:fill="auto"/>
            <w:noWrap/>
            <w:vAlign w:val="center"/>
            <w:hideMark/>
          </w:tcPr>
          <w:p w14:paraId="50D6B94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1,725</w:t>
            </w:r>
          </w:p>
        </w:tc>
        <w:tc>
          <w:tcPr>
            <w:tcW w:w="0" w:type="auto"/>
            <w:shd w:val="clear" w:color="auto" w:fill="auto"/>
            <w:noWrap/>
            <w:vAlign w:val="center"/>
            <w:hideMark/>
          </w:tcPr>
          <w:p w14:paraId="588DA3C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1,838</w:t>
            </w:r>
          </w:p>
        </w:tc>
        <w:tc>
          <w:tcPr>
            <w:tcW w:w="0" w:type="auto"/>
            <w:shd w:val="clear" w:color="auto" w:fill="auto"/>
            <w:noWrap/>
            <w:vAlign w:val="center"/>
            <w:hideMark/>
          </w:tcPr>
          <w:p w14:paraId="4CD0760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1,795</w:t>
            </w:r>
          </w:p>
        </w:tc>
        <w:tc>
          <w:tcPr>
            <w:tcW w:w="0" w:type="auto"/>
            <w:shd w:val="clear" w:color="auto" w:fill="auto"/>
            <w:noWrap/>
            <w:vAlign w:val="center"/>
            <w:hideMark/>
          </w:tcPr>
          <w:p w14:paraId="744D1D5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1,928</w:t>
            </w:r>
          </w:p>
        </w:tc>
        <w:tc>
          <w:tcPr>
            <w:tcW w:w="0" w:type="auto"/>
            <w:shd w:val="clear" w:color="auto" w:fill="auto"/>
            <w:noWrap/>
            <w:vAlign w:val="center"/>
            <w:hideMark/>
          </w:tcPr>
          <w:p w14:paraId="4D6ABBC3"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2,020</w:t>
            </w:r>
          </w:p>
        </w:tc>
      </w:tr>
      <w:tr w:rsidR="00F90EF6" w:rsidRPr="005F2432" w14:paraId="0EDCAAD5" w14:textId="77777777" w:rsidTr="00F90EF6">
        <w:trPr>
          <w:trHeight w:val="288"/>
        </w:trPr>
        <w:tc>
          <w:tcPr>
            <w:tcW w:w="0" w:type="auto"/>
            <w:shd w:val="clear" w:color="auto" w:fill="auto"/>
            <w:noWrap/>
            <w:vAlign w:val="center"/>
            <w:hideMark/>
          </w:tcPr>
          <w:p w14:paraId="54BA6211"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Trinidad and Tobago</w:t>
            </w:r>
          </w:p>
        </w:tc>
        <w:tc>
          <w:tcPr>
            <w:tcW w:w="0" w:type="auto"/>
            <w:shd w:val="clear" w:color="auto" w:fill="auto"/>
            <w:noWrap/>
            <w:vAlign w:val="center"/>
            <w:hideMark/>
          </w:tcPr>
          <w:p w14:paraId="0D51159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7,261</w:t>
            </w:r>
          </w:p>
        </w:tc>
        <w:tc>
          <w:tcPr>
            <w:tcW w:w="0" w:type="auto"/>
            <w:shd w:val="clear" w:color="auto" w:fill="auto"/>
            <w:noWrap/>
            <w:vAlign w:val="center"/>
            <w:hideMark/>
          </w:tcPr>
          <w:p w14:paraId="7AB645E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8,045</w:t>
            </w:r>
          </w:p>
        </w:tc>
        <w:tc>
          <w:tcPr>
            <w:tcW w:w="0" w:type="auto"/>
            <w:shd w:val="clear" w:color="auto" w:fill="auto"/>
            <w:noWrap/>
            <w:vAlign w:val="center"/>
            <w:hideMark/>
          </w:tcPr>
          <w:p w14:paraId="3DA3A487"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7,600</w:t>
            </w:r>
          </w:p>
        </w:tc>
        <w:tc>
          <w:tcPr>
            <w:tcW w:w="0" w:type="auto"/>
            <w:shd w:val="clear" w:color="auto" w:fill="auto"/>
            <w:noWrap/>
            <w:vAlign w:val="center"/>
            <w:hideMark/>
          </w:tcPr>
          <w:p w14:paraId="49EB962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6,412</w:t>
            </w:r>
          </w:p>
        </w:tc>
        <w:tc>
          <w:tcPr>
            <w:tcW w:w="0" w:type="auto"/>
            <w:shd w:val="clear" w:color="auto" w:fill="auto"/>
            <w:noWrap/>
            <w:vAlign w:val="center"/>
            <w:hideMark/>
          </w:tcPr>
          <w:p w14:paraId="6DEC181A"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5,349</w:t>
            </w:r>
          </w:p>
        </w:tc>
        <w:tc>
          <w:tcPr>
            <w:tcW w:w="0" w:type="auto"/>
            <w:shd w:val="clear" w:color="auto" w:fill="auto"/>
            <w:noWrap/>
            <w:vAlign w:val="center"/>
            <w:hideMark/>
          </w:tcPr>
          <w:p w14:paraId="156597A8"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5,460</w:t>
            </w:r>
          </w:p>
        </w:tc>
        <w:tc>
          <w:tcPr>
            <w:tcW w:w="0" w:type="auto"/>
            <w:shd w:val="clear" w:color="auto" w:fill="auto"/>
            <w:noWrap/>
            <w:vAlign w:val="center"/>
            <w:hideMark/>
          </w:tcPr>
          <w:p w14:paraId="7577C565"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5,853</w:t>
            </w:r>
          </w:p>
        </w:tc>
      </w:tr>
      <w:tr w:rsidR="00F90EF6" w:rsidRPr="005F2432" w14:paraId="38AC1D58" w14:textId="77777777" w:rsidTr="00F90EF6">
        <w:trPr>
          <w:trHeight w:val="288"/>
        </w:trPr>
        <w:tc>
          <w:tcPr>
            <w:tcW w:w="0" w:type="auto"/>
            <w:shd w:val="clear" w:color="auto" w:fill="auto"/>
            <w:noWrap/>
            <w:vAlign w:val="center"/>
            <w:hideMark/>
          </w:tcPr>
          <w:p w14:paraId="429259A9"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Arab Emirates</w:t>
            </w:r>
          </w:p>
        </w:tc>
        <w:tc>
          <w:tcPr>
            <w:tcW w:w="0" w:type="auto"/>
            <w:shd w:val="clear" w:color="auto" w:fill="auto"/>
            <w:noWrap/>
            <w:vAlign w:val="center"/>
            <w:hideMark/>
          </w:tcPr>
          <w:p w14:paraId="03868FA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3,410</w:t>
            </w:r>
          </w:p>
        </w:tc>
        <w:tc>
          <w:tcPr>
            <w:tcW w:w="0" w:type="auto"/>
            <w:shd w:val="clear" w:color="auto" w:fill="auto"/>
            <w:noWrap/>
            <w:vAlign w:val="center"/>
            <w:hideMark/>
          </w:tcPr>
          <w:p w14:paraId="5C41925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4,764</w:t>
            </w:r>
          </w:p>
        </w:tc>
        <w:tc>
          <w:tcPr>
            <w:tcW w:w="0" w:type="auto"/>
            <w:shd w:val="clear" w:color="auto" w:fill="auto"/>
            <w:noWrap/>
            <w:vAlign w:val="center"/>
            <w:hideMark/>
          </w:tcPr>
          <w:p w14:paraId="5A972469"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5,632</w:t>
            </w:r>
          </w:p>
        </w:tc>
        <w:tc>
          <w:tcPr>
            <w:tcW w:w="0" w:type="auto"/>
            <w:shd w:val="clear" w:color="auto" w:fill="auto"/>
            <w:noWrap/>
            <w:vAlign w:val="center"/>
            <w:hideMark/>
          </w:tcPr>
          <w:p w14:paraId="735CBB1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6,267</w:t>
            </w:r>
          </w:p>
        </w:tc>
        <w:tc>
          <w:tcPr>
            <w:tcW w:w="0" w:type="auto"/>
            <w:shd w:val="clear" w:color="auto" w:fill="auto"/>
            <w:noWrap/>
            <w:vAlign w:val="center"/>
            <w:hideMark/>
          </w:tcPr>
          <w:p w14:paraId="47815CBB"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12,230</w:t>
            </w:r>
          </w:p>
        </w:tc>
        <w:tc>
          <w:tcPr>
            <w:tcW w:w="0" w:type="auto"/>
            <w:shd w:val="clear" w:color="auto" w:fill="auto"/>
            <w:noWrap/>
            <w:vAlign w:val="center"/>
            <w:hideMark/>
          </w:tcPr>
          <w:p w14:paraId="48CF5EF4"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22,316</w:t>
            </w:r>
          </w:p>
        </w:tc>
        <w:tc>
          <w:tcPr>
            <w:tcW w:w="0" w:type="auto"/>
            <w:shd w:val="clear" w:color="auto" w:fill="auto"/>
            <w:noWrap/>
            <w:vAlign w:val="center"/>
            <w:hideMark/>
          </w:tcPr>
          <w:p w14:paraId="567A9B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26,927</w:t>
            </w:r>
          </w:p>
        </w:tc>
      </w:tr>
      <w:tr w:rsidR="00F90EF6" w:rsidRPr="005F2432" w14:paraId="52D7D414" w14:textId="77777777" w:rsidTr="00F90EF6">
        <w:trPr>
          <w:trHeight w:val="288"/>
        </w:trPr>
        <w:tc>
          <w:tcPr>
            <w:tcW w:w="0" w:type="auto"/>
            <w:shd w:val="clear" w:color="auto" w:fill="auto"/>
            <w:noWrap/>
            <w:vAlign w:val="center"/>
            <w:hideMark/>
          </w:tcPr>
          <w:p w14:paraId="3DEE9A60"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United Kingdom</w:t>
            </w:r>
          </w:p>
        </w:tc>
        <w:tc>
          <w:tcPr>
            <w:tcW w:w="0" w:type="auto"/>
            <w:shd w:val="clear" w:color="auto" w:fill="auto"/>
            <w:noWrap/>
            <w:vAlign w:val="center"/>
            <w:hideMark/>
          </w:tcPr>
          <w:p w14:paraId="05A533D0"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488,039</w:t>
            </w:r>
          </w:p>
        </w:tc>
        <w:tc>
          <w:tcPr>
            <w:tcW w:w="0" w:type="auto"/>
            <w:shd w:val="clear" w:color="auto" w:fill="auto"/>
            <w:noWrap/>
            <w:vAlign w:val="center"/>
            <w:hideMark/>
          </w:tcPr>
          <w:p w14:paraId="2DC16B5C"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401,595</w:t>
            </w:r>
          </w:p>
        </w:tc>
        <w:tc>
          <w:tcPr>
            <w:tcW w:w="0" w:type="auto"/>
            <w:shd w:val="clear" w:color="auto" w:fill="auto"/>
            <w:noWrap/>
            <w:vAlign w:val="center"/>
            <w:hideMark/>
          </w:tcPr>
          <w:p w14:paraId="7040761F"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307,467</w:t>
            </w:r>
          </w:p>
        </w:tc>
        <w:tc>
          <w:tcPr>
            <w:tcW w:w="0" w:type="auto"/>
            <w:shd w:val="clear" w:color="auto" w:fill="auto"/>
            <w:noWrap/>
            <w:vAlign w:val="center"/>
            <w:hideMark/>
          </w:tcPr>
          <w:p w14:paraId="74006AF6"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227,825</w:t>
            </w:r>
          </w:p>
        </w:tc>
        <w:tc>
          <w:tcPr>
            <w:tcW w:w="0" w:type="auto"/>
            <w:shd w:val="clear" w:color="auto" w:fill="auto"/>
            <w:noWrap/>
            <w:vAlign w:val="center"/>
            <w:hideMark/>
          </w:tcPr>
          <w:p w14:paraId="4F144831"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180,867</w:t>
            </w:r>
          </w:p>
        </w:tc>
        <w:tc>
          <w:tcPr>
            <w:tcW w:w="0" w:type="auto"/>
            <w:shd w:val="clear" w:color="auto" w:fill="auto"/>
            <w:noWrap/>
            <w:vAlign w:val="center"/>
            <w:hideMark/>
          </w:tcPr>
          <w:p w14:paraId="58225E22"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165,346</w:t>
            </w:r>
          </w:p>
        </w:tc>
        <w:tc>
          <w:tcPr>
            <w:tcW w:w="0" w:type="auto"/>
            <w:shd w:val="clear" w:color="auto" w:fill="auto"/>
            <w:noWrap/>
            <w:vAlign w:val="center"/>
            <w:hideMark/>
          </w:tcPr>
          <w:p w14:paraId="3982327E" w14:textId="77777777" w:rsidR="00F90EF6" w:rsidRPr="005F2432" w:rsidRDefault="00F90EF6" w:rsidP="00F90EF6">
            <w:pPr>
              <w:spacing w:after="0" w:line="240" w:lineRule="auto"/>
              <w:jc w:val="center"/>
              <w:rPr>
                <w:rFonts w:eastAsia="Times New Roman" w:cstheme="minorHAnsi"/>
                <w:lang w:val="en-US"/>
              </w:rPr>
            </w:pPr>
            <w:r w:rsidRPr="005F2432">
              <w:rPr>
                <w:rFonts w:eastAsia="Times New Roman" w:cstheme="minorHAnsi"/>
                <w:lang w:val="en-US"/>
              </w:rPr>
              <w:t>169,413</w:t>
            </w:r>
          </w:p>
        </w:tc>
      </w:tr>
      <w:tr w:rsidR="00F90EF6" w:rsidRPr="005F2432" w14:paraId="1374C318" w14:textId="77777777" w:rsidTr="00F90EF6">
        <w:trPr>
          <w:trHeight w:val="288"/>
        </w:trPr>
        <w:tc>
          <w:tcPr>
            <w:tcW w:w="0" w:type="auto"/>
            <w:shd w:val="clear" w:color="auto" w:fill="auto"/>
            <w:noWrap/>
            <w:vAlign w:val="center"/>
            <w:hideMark/>
          </w:tcPr>
          <w:p w14:paraId="3CEFE7F8" w14:textId="77777777" w:rsidR="00F90EF6" w:rsidRPr="005F2432" w:rsidRDefault="00F90EF6" w:rsidP="00F90EF6">
            <w:pPr>
              <w:spacing w:after="0" w:line="240" w:lineRule="auto"/>
              <w:rPr>
                <w:rFonts w:eastAsia="Times New Roman" w:cstheme="minorHAnsi"/>
                <w:lang w:val="en-US"/>
              </w:rPr>
            </w:pPr>
            <w:r w:rsidRPr="005F2432">
              <w:rPr>
                <w:rFonts w:eastAsia="Times New Roman" w:cstheme="minorHAnsi"/>
                <w:lang w:val="en-US"/>
              </w:rPr>
              <w:t>Total</w:t>
            </w:r>
          </w:p>
        </w:tc>
        <w:tc>
          <w:tcPr>
            <w:tcW w:w="0" w:type="auto"/>
            <w:shd w:val="clear" w:color="auto" w:fill="auto"/>
            <w:noWrap/>
            <w:vAlign w:val="center"/>
            <w:hideMark/>
          </w:tcPr>
          <w:p w14:paraId="5AA2F3BA"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8,894,768</w:t>
            </w:r>
          </w:p>
        </w:tc>
        <w:tc>
          <w:tcPr>
            <w:tcW w:w="0" w:type="auto"/>
            <w:shd w:val="clear" w:color="auto" w:fill="auto"/>
            <w:noWrap/>
            <w:vAlign w:val="center"/>
            <w:hideMark/>
          </w:tcPr>
          <w:p w14:paraId="386D1038"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9,249,430</w:t>
            </w:r>
          </w:p>
        </w:tc>
        <w:tc>
          <w:tcPr>
            <w:tcW w:w="0" w:type="auto"/>
            <w:shd w:val="clear" w:color="auto" w:fill="auto"/>
            <w:noWrap/>
            <w:vAlign w:val="center"/>
            <w:hideMark/>
          </w:tcPr>
          <w:p w14:paraId="4B141287"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9,652,707</w:t>
            </w:r>
          </w:p>
        </w:tc>
        <w:tc>
          <w:tcPr>
            <w:tcW w:w="0" w:type="auto"/>
            <w:shd w:val="clear" w:color="auto" w:fill="auto"/>
            <w:noWrap/>
            <w:vAlign w:val="center"/>
            <w:hideMark/>
          </w:tcPr>
          <w:p w14:paraId="5C17AB3E"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10,441,666</w:t>
            </w:r>
          </w:p>
        </w:tc>
        <w:tc>
          <w:tcPr>
            <w:tcW w:w="0" w:type="auto"/>
            <w:shd w:val="clear" w:color="auto" w:fill="auto"/>
            <w:noWrap/>
            <w:vAlign w:val="center"/>
            <w:hideMark/>
          </w:tcPr>
          <w:p w14:paraId="13116070"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11,430,603</w:t>
            </w:r>
          </w:p>
        </w:tc>
        <w:tc>
          <w:tcPr>
            <w:tcW w:w="0" w:type="auto"/>
            <w:shd w:val="clear" w:color="auto" w:fill="auto"/>
            <w:noWrap/>
            <w:vAlign w:val="center"/>
            <w:hideMark/>
          </w:tcPr>
          <w:p w14:paraId="1CAD6648"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12,699,646</w:t>
            </w:r>
          </w:p>
        </w:tc>
        <w:tc>
          <w:tcPr>
            <w:tcW w:w="0" w:type="auto"/>
            <w:shd w:val="clear" w:color="auto" w:fill="auto"/>
            <w:noWrap/>
            <w:vAlign w:val="center"/>
            <w:hideMark/>
          </w:tcPr>
          <w:p w14:paraId="43399779" w14:textId="77777777" w:rsidR="00F90EF6" w:rsidRPr="005F2432" w:rsidRDefault="00F90EF6" w:rsidP="00F90EF6">
            <w:pPr>
              <w:spacing w:after="0" w:line="240" w:lineRule="auto"/>
              <w:jc w:val="center"/>
              <w:rPr>
                <w:rFonts w:eastAsia="Times New Roman" w:cstheme="minorHAnsi"/>
                <w:sz w:val="16"/>
                <w:szCs w:val="16"/>
                <w:lang w:val="en-US"/>
              </w:rPr>
            </w:pPr>
            <w:r w:rsidRPr="005F2432">
              <w:rPr>
                <w:rFonts w:eastAsia="Times New Roman" w:cstheme="minorHAnsi"/>
                <w:sz w:val="16"/>
                <w:szCs w:val="16"/>
                <w:lang w:val="en-US"/>
              </w:rPr>
              <w:t>12,795,622</w:t>
            </w:r>
          </w:p>
        </w:tc>
      </w:tr>
    </w:tbl>
    <w:p w14:paraId="016D23CC" w14:textId="77777777" w:rsidR="00F90EF6" w:rsidRPr="005F2432" w:rsidRDefault="00F90EF6" w:rsidP="00F90EF6">
      <w:pPr>
        <w:ind w:right="-630"/>
        <w:jc w:val="both"/>
        <w:rPr>
          <w:rFonts w:cstheme="minorHAnsi"/>
        </w:rPr>
      </w:pPr>
    </w:p>
    <w:p w14:paraId="530305CD" w14:textId="77777777" w:rsidR="00F90EF6" w:rsidRPr="005F2432" w:rsidRDefault="00F90EF6" w:rsidP="00F90EF6">
      <w:pPr>
        <w:rPr>
          <w:rFonts w:cstheme="minorHAnsi"/>
        </w:rPr>
      </w:pPr>
      <w:r w:rsidRPr="005F2432">
        <w:rPr>
          <w:rFonts w:cstheme="minorHAnsi"/>
        </w:rPr>
        <w:br w:type="page"/>
      </w:r>
    </w:p>
    <w:p w14:paraId="36026842" w14:textId="77777777" w:rsidR="00F90EF6" w:rsidRPr="005F2432" w:rsidRDefault="00F90EF6" w:rsidP="00F90EF6">
      <w:pPr>
        <w:rPr>
          <w:rFonts w:cstheme="minorHAnsi"/>
          <w:i/>
          <w:iCs/>
          <w:sz w:val="24"/>
          <w:szCs w:val="24"/>
        </w:rPr>
        <w:sectPr w:rsidR="00F90EF6" w:rsidRPr="005F2432" w:rsidSect="00F90EF6">
          <w:pgSz w:w="12240" w:h="15840"/>
          <w:pgMar w:top="1440" w:right="1440" w:bottom="1440" w:left="1440" w:header="720" w:footer="720" w:gutter="0"/>
          <w:cols w:space="720"/>
          <w:docGrid w:linePitch="360"/>
        </w:sectPr>
      </w:pPr>
    </w:p>
    <w:p w14:paraId="156688AA" w14:textId="6459430B" w:rsidR="00F90EF6" w:rsidRPr="005F2432" w:rsidRDefault="000F37E8" w:rsidP="00F90EF6">
      <w:pPr>
        <w:rPr>
          <w:rFonts w:cstheme="minorHAnsi"/>
          <w:i/>
          <w:iCs/>
          <w:sz w:val="24"/>
          <w:szCs w:val="24"/>
        </w:rPr>
      </w:pPr>
      <w:r w:rsidRPr="005F2432">
        <w:rPr>
          <w:rFonts w:cstheme="minorHAnsi"/>
          <w:noProof/>
        </w:rPr>
        <mc:AlternateContent>
          <mc:Choice Requires="wps">
            <w:drawing>
              <wp:anchor distT="0" distB="0" distL="114300" distR="114300" simplePos="0" relativeHeight="251684864" behindDoc="0" locked="0" layoutInCell="1" allowOverlap="1" wp14:anchorId="4F6DE884" wp14:editId="1C77587F">
                <wp:simplePos x="0" y="0"/>
                <wp:positionH relativeFrom="column">
                  <wp:posOffset>-276225</wp:posOffset>
                </wp:positionH>
                <wp:positionV relativeFrom="paragraph">
                  <wp:posOffset>5288280</wp:posOffset>
                </wp:positionV>
                <wp:extent cx="8803005"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3005" cy="635"/>
                        </a:xfrm>
                        <a:prstGeom prst="rect">
                          <a:avLst/>
                        </a:prstGeom>
                        <a:solidFill>
                          <a:prstClr val="white"/>
                        </a:solidFill>
                        <a:ln>
                          <a:noFill/>
                        </a:ln>
                      </wps:spPr>
                      <wps:txbx>
                        <w:txbxContent>
                          <w:p w14:paraId="6214CDE9" w14:textId="7A0C104C" w:rsidR="00F639FC" w:rsidRPr="00CA4967" w:rsidRDefault="00F639FC" w:rsidP="006311A6">
                            <w:pPr>
                              <w:pStyle w:val="Caption"/>
                              <w:rPr>
                                <w:rFonts w:cstheme="minorHAnsi"/>
                                <w:noProof/>
                                <w:sz w:val="16"/>
                                <w:szCs w:val="16"/>
                                <w:lang w:val="en-US"/>
                              </w:rPr>
                            </w:pPr>
                            <w:bookmarkStart w:id="218" w:name="_Ref10710569"/>
                            <w:r>
                              <w:t xml:space="preserve">Figure </w:t>
                            </w:r>
                            <w:r>
                              <w:fldChar w:fldCharType="begin"/>
                            </w:r>
                            <w:r>
                              <w:instrText xml:space="preserve"> SEQ Figure \* ARABIC </w:instrText>
                            </w:r>
                            <w:r>
                              <w:fldChar w:fldCharType="separate"/>
                            </w:r>
                            <w:ins w:id="219" w:author="Author">
                              <w:r>
                                <w:rPr>
                                  <w:noProof/>
                                </w:rPr>
                                <w:t>20</w:t>
                              </w:r>
                            </w:ins>
                            <w:del w:id="220" w:author="Author">
                              <w:r w:rsidDel="00B11AAE">
                                <w:rPr>
                                  <w:noProof/>
                                </w:rPr>
                                <w:delText>17</w:delText>
                              </w:r>
                            </w:del>
                            <w:r>
                              <w:fldChar w:fldCharType="end"/>
                            </w:r>
                            <w:bookmarkEnd w:id="218"/>
                            <w:r>
                              <w:t xml:space="preserve">: </w:t>
                            </w:r>
                            <w:r w:rsidRPr="000B5438">
                              <w:t>Geographical location of selected countries and their respective marine basins (FAO fishing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E884" id="_x0000_t202" coordsize="21600,21600" o:spt="202" path="m,l,21600r21600,l21600,xe">
                <v:stroke joinstyle="miter"/>
                <v:path gradientshapeok="t" o:connecttype="rect"/>
              </v:shapetype>
              <v:shape id="Text Box 4" o:spid="_x0000_s1026" type="#_x0000_t202" style="position:absolute;margin-left:-21.75pt;margin-top:416.4pt;width:693.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" stroked="f">
                <v:textbox style="mso-fit-shape-to-text:t" inset="0,0,0,0">
                  <w:txbxContent>
                    <w:p w14:paraId="6214CDE9" w14:textId="7A0C104C" w:rsidR="00F639FC" w:rsidRPr="00CA4967" w:rsidRDefault="00F639FC" w:rsidP="006311A6">
                      <w:pPr>
                        <w:pStyle w:val="Caption"/>
                        <w:rPr>
                          <w:rFonts w:cstheme="minorHAnsi"/>
                          <w:noProof/>
                          <w:sz w:val="16"/>
                          <w:szCs w:val="16"/>
                          <w:lang w:val="en-US"/>
                        </w:rPr>
                      </w:pPr>
                      <w:bookmarkStart w:id="221" w:name="_Ref10710569"/>
                      <w:r>
                        <w:t xml:space="preserve">Figure </w:t>
                      </w:r>
                      <w:r>
                        <w:fldChar w:fldCharType="begin"/>
                      </w:r>
                      <w:r>
                        <w:instrText xml:space="preserve"> SEQ Figure \* ARABIC </w:instrText>
                      </w:r>
                      <w:r>
                        <w:fldChar w:fldCharType="separate"/>
                      </w:r>
                      <w:ins w:id="222" w:author="Author">
                        <w:r>
                          <w:rPr>
                            <w:noProof/>
                          </w:rPr>
                          <w:t>20</w:t>
                        </w:r>
                      </w:ins>
                      <w:del w:id="223" w:author="Author">
                        <w:r w:rsidDel="00B11AAE">
                          <w:rPr>
                            <w:noProof/>
                          </w:rPr>
                          <w:delText>17</w:delText>
                        </w:r>
                      </w:del>
                      <w:r>
                        <w:fldChar w:fldCharType="end"/>
                      </w:r>
                      <w:bookmarkEnd w:id="221"/>
                      <w:r>
                        <w:t xml:space="preserve">: </w:t>
                      </w:r>
                      <w:r w:rsidRPr="000B5438">
                        <w:t>Geographical location of selected countries and their respective marine basins (FAO fishing areas)*</w:t>
                      </w:r>
                    </w:p>
                  </w:txbxContent>
                </v:textbox>
              </v:shape>
            </w:pict>
          </mc:Fallback>
        </mc:AlternateContent>
      </w:r>
      <w:r w:rsidR="00F90EF6" w:rsidRPr="005F2432">
        <w:rPr>
          <w:rFonts w:cstheme="minorHAnsi"/>
          <w:noProof/>
          <w:sz w:val="16"/>
          <w:szCs w:val="16"/>
          <w:lang w:val="en-US"/>
        </w:rPr>
        <w:drawing>
          <wp:anchor distT="0" distB="0" distL="114300" distR="114300" simplePos="0" relativeHeight="251682816" behindDoc="0" locked="0" layoutInCell="1" allowOverlap="1" wp14:anchorId="17CD41D8" wp14:editId="3863AB6C">
            <wp:simplePos x="0" y="0"/>
            <wp:positionH relativeFrom="column">
              <wp:posOffset>-276446</wp:posOffset>
            </wp:positionH>
            <wp:positionV relativeFrom="paragraph">
              <wp:posOffset>330185</wp:posOffset>
            </wp:positionV>
            <wp:extent cx="8803120" cy="4901609"/>
            <wp:effectExtent l="0" t="0" r="0" b="0"/>
            <wp:wrapNone/>
            <wp:docPr id="253" name="Picture 253" descr="D:\at hand\Acamedia\Setad- Environmental Biotechnology\Lancet Commission\2019\November 2019 Paper\NEW FF\COUNTRY MAP - edited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 hand\Acamedia\Setad- Environmental Biotechnology\Lancet Commission\2019\November 2019 Paper\NEW FF\COUNTRY MAP - edited fin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03120" cy="4901609"/>
                    </a:xfrm>
                    <a:prstGeom prst="rect">
                      <a:avLst/>
                    </a:prstGeom>
                    <a:noFill/>
                    <a:ln>
                      <a:noFill/>
                    </a:ln>
                  </pic:spPr>
                </pic:pic>
              </a:graphicData>
            </a:graphic>
          </wp:anchor>
        </w:drawing>
      </w:r>
    </w:p>
    <w:p w14:paraId="1995AFB0" w14:textId="77777777" w:rsidR="00F90EF6" w:rsidRPr="005F2432" w:rsidRDefault="00F90EF6" w:rsidP="00F90EF6">
      <w:pPr>
        <w:jc w:val="center"/>
        <w:rPr>
          <w:rFonts w:cstheme="minorHAnsi"/>
          <w:sz w:val="18"/>
          <w:szCs w:val="18"/>
        </w:rPr>
      </w:pPr>
    </w:p>
    <w:p w14:paraId="1E81A2D2" w14:textId="77777777" w:rsidR="00F90EF6" w:rsidRPr="005F2432" w:rsidRDefault="00F90EF6" w:rsidP="00F90EF6">
      <w:pPr>
        <w:jc w:val="center"/>
        <w:rPr>
          <w:rFonts w:cstheme="minorHAnsi"/>
          <w:sz w:val="18"/>
          <w:szCs w:val="18"/>
        </w:rPr>
      </w:pPr>
    </w:p>
    <w:p w14:paraId="6E500863" w14:textId="77777777" w:rsidR="00F90EF6" w:rsidRPr="005F2432" w:rsidRDefault="00F90EF6" w:rsidP="00F90EF6">
      <w:pPr>
        <w:jc w:val="center"/>
        <w:rPr>
          <w:rFonts w:cstheme="minorHAnsi"/>
          <w:sz w:val="18"/>
          <w:szCs w:val="18"/>
        </w:rPr>
      </w:pPr>
    </w:p>
    <w:p w14:paraId="0F5E9D5A" w14:textId="77777777" w:rsidR="00F90EF6" w:rsidRPr="005F2432" w:rsidRDefault="00F90EF6" w:rsidP="00F90EF6">
      <w:pPr>
        <w:jc w:val="center"/>
        <w:rPr>
          <w:rFonts w:cstheme="minorHAnsi"/>
          <w:sz w:val="18"/>
          <w:szCs w:val="18"/>
        </w:rPr>
      </w:pPr>
    </w:p>
    <w:p w14:paraId="3BC74203" w14:textId="77777777" w:rsidR="00F90EF6" w:rsidRPr="005F2432" w:rsidRDefault="00F90EF6" w:rsidP="00F90EF6">
      <w:pPr>
        <w:jc w:val="center"/>
        <w:rPr>
          <w:rFonts w:cstheme="minorHAnsi"/>
          <w:sz w:val="18"/>
          <w:szCs w:val="18"/>
        </w:rPr>
      </w:pPr>
    </w:p>
    <w:p w14:paraId="663C4F65" w14:textId="77777777" w:rsidR="00F90EF6" w:rsidRPr="005F2432" w:rsidRDefault="00F90EF6" w:rsidP="00F90EF6">
      <w:pPr>
        <w:jc w:val="center"/>
        <w:rPr>
          <w:rFonts w:cstheme="minorHAnsi"/>
          <w:sz w:val="18"/>
          <w:szCs w:val="18"/>
        </w:rPr>
      </w:pPr>
    </w:p>
    <w:p w14:paraId="32BEBB85" w14:textId="77777777" w:rsidR="00F90EF6" w:rsidRPr="005F2432" w:rsidRDefault="00F90EF6" w:rsidP="00F90EF6">
      <w:pPr>
        <w:jc w:val="center"/>
        <w:rPr>
          <w:rFonts w:cstheme="minorHAnsi"/>
          <w:sz w:val="18"/>
          <w:szCs w:val="18"/>
        </w:rPr>
      </w:pPr>
    </w:p>
    <w:p w14:paraId="5A2CB162" w14:textId="77777777" w:rsidR="00F90EF6" w:rsidRPr="005F2432" w:rsidRDefault="00F90EF6" w:rsidP="00F90EF6">
      <w:pPr>
        <w:jc w:val="center"/>
        <w:rPr>
          <w:rFonts w:cstheme="minorHAnsi"/>
          <w:sz w:val="18"/>
          <w:szCs w:val="18"/>
        </w:rPr>
      </w:pPr>
    </w:p>
    <w:p w14:paraId="7F9DF528" w14:textId="77777777" w:rsidR="00F90EF6" w:rsidRPr="005F2432" w:rsidRDefault="00F90EF6" w:rsidP="00F90EF6">
      <w:pPr>
        <w:jc w:val="center"/>
        <w:rPr>
          <w:rFonts w:cstheme="minorHAnsi"/>
          <w:sz w:val="18"/>
          <w:szCs w:val="18"/>
        </w:rPr>
      </w:pPr>
    </w:p>
    <w:p w14:paraId="69D309B2" w14:textId="77777777" w:rsidR="00F90EF6" w:rsidRPr="005F2432" w:rsidRDefault="00F90EF6" w:rsidP="00F90EF6">
      <w:pPr>
        <w:jc w:val="center"/>
        <w:rPr>
          <w:rFonts w:cstheme="minorHAnsi"/>
          <w:sz w:val="18"/>
          <w:szCs w:val="18"/>
        </w:rPr>
      </w:pPr>
    </w:p>
    <w:p w14:paraId="6027EFC4" w14:textId="77777777" w:rsidR="00F90EF6" w:rsidRPr="005F2432" w:rsidRDefault="00F90EF6" w:rsidP="00F90EF6">
      <w:pPr>
        <w:jc w:val="center"/>
        <w:rPr>
          <w:rFonts w:cstheme="minorHAnsi"/>
          <w:sz w:val="18"/>
          <w:szCs w:val="18"/>
        </w:rPr>
      </w:pPr>
    </w:p>
    <w:p w14:paraId="772626F0" w14:textId="77777777" w:rsidR="00F90EF6" w:rsidRPr="005F2432" w:rsidRDefault="00F90EF6" w:rsidP="00F90EF6">
      <w:pPr>
        <w:jc w:val="center"/>
        <w:rPr>
          <w:rFonts w:cstheme="minorHAnsi"/>
          <w:sz w:val="18"/>
          <w:szCs w:val="18"/>
        </w:rPr>
      </w:pPr>
    </w:p>
    <w:p w14:paraId="0DB0C53E" w14:textId="77777777" w:rsidR="00F90EF6" w:rsidRPr="005F2432" w:rsidRDefault="00F90EF6" w:rsidP="00F90EF6">
      <w:pPr>
        <w:jc w:val="center"/>
        <w:rPr>
          <w:rFonts w:cstheme="minorHAnsi"/>
          <w:sz w:val="18"/>
          <w:szCs w:val="18"/>
        </w:rPr>
      </w:pPr>
    </w:p>
    <w:p w14:paraId="518B9F55" w14:textId="77777777" w:rsidR="00F90EF6" w:rsidRPr="005F2432" w:rsidRDefault="00F90EF6" w:rsidP="00F90EF6">
      <w:pPr>
        <w:jc w:val="center"/>
        <w:rPr>
          <w:rFonts w:cstheme="minorHAnsi"/>
          <w:sz w:val="18"/>
          <w:szCs w:val="18"/>
        </w:rPr>
      </w:pPr>
    </w:p>
    <w:p w14:paraId="746C687A" w14:textId="77777777" w:rsidR="00F90EF6" w:rsidRPr="005F2432" w:rsidRDefault="00F90EF6" w:rsidP="00F90EF6">
      <w:pPr>
        <w:jc w:val="center"/>
        <w:rPr>
          <w:rFonts w:cstheme="minorHAnsi"/>
          <w:sz w:val="18"/>
          <w:szCs w:val="18"/>
        </w:rPr>
      </w:pPr>
    </w:p>
    <w:p w14:paraId="7DF10009" w14:textId="77777777" w:rsidR="00F90EF6" w:rsidRPr="005F2432" w:rsidRDefault="00F90EF6" w:rsidP="00F90EF6">
      <w:pPr>
        <w:jc w:val="center"/>
        <w:rPr>
          <w:rFonts w:cstheme="minorHAnsi"/>
          <w:sz w:val="18"/>
          <w:szCs w:val="18"/>
        </w:rPr>
      </w:pPr>
    </w:p>
    <w:p w14:paraId="219B52E1" w14:textId="77777777" w:rsidR="00F90EF6" w:rsidRPr="005F2432" w:rsidRDefault="00F90EF6" w:rsidP="00F90EF6">
      <w:pPr>
        <w:jc w:val="center"/>
        <w:rPr>
          <w:rFonts w:cstheme="minorHAnsi"/>
          <w:sz w:val="18"/>
          <w:szCs w:val="18"/>
        </w:rPr>
      </w:pPr>
    </w:p>
    <w:p w14:paraId="5EC75415" w14:textId="77777777" w:rsidR="00F90EF6" w:rsidRPr="005F2432" w:rsidRDefault="00F90EF6" w:rsidP="00F90EF6">
      <w:pPr>
        <w:jc w:val="center"/>
        <w:rPr>
          <w:rFonts w:cstheme="minorHAnsi"/>
          <w:sz w:val="18"/>
          <w:szCs w:val="18"/>
        </w:rPr>
      </w:pPr>
    </w:p>
    <w:p w14:paraId="1FF19B5F" w14:textId="77777777" w:rsidR="00F90EF6" w:rsidRPr="005F2432" w:rsidRDefault="00F90EF6" w:rsidP="00F90EF6">
      <w:pPr>
        <w:jc w:val="center"/>
        <w:rPr>
          <w:rFonts w:cstheme="minorHAnsi"/>
          <w:sz w:val="18"/>
          <w:szCs w:val="18"/>
        </w:rPr>
      </w:pPr>
    </w:p>
    <w:p w14:paraId="12E25B04" w14:textId="77777777" w:rsidR="00F90EF6" w:rsidRPr="005F2432" w:rsidRDefault="00F90EF6" w:rsidP="00F90EF6">
      <w:pPr>
        <w:jc w:val="center"/>
        <w:rPr>
          <w:rFonts w:cstheme="minorHAnsi"/>
          <w:sz w:val="18"/>
          <w:szCs w:val="18"/>
        </w:rPr>
      </w:pPr>
    </w:p>
    <w:p w14:paraId="10CA5138" w14:textId="77777777" w:rsidR="00F90EF6" w:rsidRPr="005F2432" w:rsidRDefault="00F90EF6" w:rsidP="00F90EF6">
      <w:pPr>
        <w:ind w:left="-360"/>
        <w:rPr>
          <w:rFonts w:cstheme="minorHAnsi"/>
          <w:sz w:val="20"/>
          <w:szCs w:val="20"/>
        </w:rPr>
      </w:pPr>
      <w:r w:rsidRPr="005F2432">
        <w:rPr>
          <w:rFonts w:cstheme="minorHAnsi"/>
          <w:sz w:val="20"/>
          <w:szCs w:val="20"/>
        </w:rPr>
        <w:t xml:space="preserve">* Source of the map: </w:t>
      </w:r>
      <w:hyperlink r:id="rId101" w:history="1">
        <w:r w:rsidRPr="005F2432">
          <w:rPr>
            <w:rStyle w:val="Hyperlink"/>
            <w:rFonts w:cstheme="minorHAnsi"/>
            <w:sz w:val="20"/>
            <w:szCs w:val="20"/>
          </w:rPr>
          <w:t>http://www.fao.org/tempref/fi/maps/Default.htm</w:t>
        </w:r>
      </w:hyperlink>
      <w:r w:rsidRPr="005F2432">
        <w:rPr>
          <w:rFonts w:cstheme="minorHAnsi"/>
          <w:sz w:val="20"/>
          <w:szCs w:val="20"/>
        </w:rPr>
        <w:t xml:space="preserve"> </w:t>
      </w:r>
    </w:p>
    <w:p w14:paraId="3C9A7DA0" w14:textId="77777777" w:rsidR="00F90EF6" w:rsidRPr="005F2432" w:rsidRDefault="00F90EF6" w:rsidP="00F90EF6">
      <w:pPr>
        <w:spacing w:after="0" w:line="240" w:lineRule="auto"/>
        <w:rPr>
          <w:rFonts w:cstheme="minorHAnsi"/>
          <w:i/>
          <w:iCs/>
          <w:sz w:val="24"/>
          <w:szCs w:val="24"/>
        </w:rPr>
      </w:pPr>
    </w:p>
    <w:p w14:paraId="0DD24A61" w14:textId="1B80110E" w:rsidR="00F90EF6" w:rsidRPr="005F2432" w:rsidRDefault="00F90EF6" w:rsidP="00F90EF6">
      <w:pPr>
        <w:spacing w:after="0" w:line="240" w:lineRule="auto"/>
        <w:rPr>
          <w:rFonts w:cstheme="minorHAnsi"/>
          <w:i/>
          <w:iCs/>
        </w:rPr>
      </w:pPr>
    </w:p>
    <w:p w14:paraId="577C2A40" w14:textId="77777777" w:rsidR="00F90EF6" w:rsidRPr="005F2432" w:rsidRDefault="00F90EF6" w:rsidP="00F90EF6">
      <w:pPr>
        <w:autoSpaceDE w:val="0"/>
        <w:autoSpaceDN w:val="0"/>
        <w:adjustRightInd w:val="0"/>
        <w:spacing w:after="0" w:line="240" w:lineRule="auto"/>
        <w:rPr>
          <w:rFonts w:cstheme="minorHAnsi"/>
          <w:i/>
          <w:iCs/>
          <w:sz w:val="19"/>
          <w:szCs w:val="19"/>
        </w:rPr>
      </w:pPr>
    </w:p>
    <w:p w14:paraId="550B6A65" w14:textId="77777777" w:rsidR="000F37E8" w:rsidRPr="005F2432" w:rsidRDefault="00F90EF6" w:rsidP="000F37E8">
      <w:pPr>
        <w:keepNext/>
        <w:ind w:left="-450"/>
        <w:jc w:val="center"/>
        <w:rPr>
          <w:rFonts w:cstheme="minorHAnsi"/>
        </w:rPr>
      </w:pPr>
      <w:r w:rsidRPr="005F2432">
        <w:rPr>
          <w:rFonts w:cstheme="minorHAnsi"/>
          <w:noProof/>
          <w:lang w:val="en-US"/>
        </w:rPr>
        <mc:AlternateContent>
          <mc:Choice Requires="wps">
            <w:drawing>
              <wp:anchor distT="45720" distB="45720" distL="114300" distR="114300" simplePos="0" relativeHeight="251663360" behindDoc="0" locked="0" layoutInCell="1" allowOverlap="1" wp14:anchorId="62B431AA" wp14:editId="35E22205">
                <wp:simplePos x="0" y="0"/>
                <wp:positionH relativeFrom="margin">
                  <wp:posOffset>-572770</wp:posOffset>
                </wp:positionH>
                <wp:positionV relativeFrom="margin">
                  <wp:posOffset>553720</wp:posOffset>
                </wp:positionV>
                <wp:extent cx="179197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791970" cy="1404620"/>
                        </a:xfrm>
                        <a:prstGeom prst="rect">
                          <a:avLst/>
                        </a:prstGeom>
                        <a:noFill/>
                        <a:ln w="9525">
                          <a:noFill/>
                          <a:miter lim="800000"/>
                          <a:headEnd/>
                          <a:tailEnd/>
                        </a:ln>
                      </wps:spPr>
                      <wps:txbx>
                        <w:txbxContent>
                          <w:p w14:paraId="3A706CB1" w14:textId="77777777" w:rsidR="00F639FC" w:rsidRPr="0085232C" w:rsidRDefault="00F639FC" w:rsidP="00F90EF6">
                            <w:pPr>
                              <w:rPr>
                                <w:rFonts w:asciiTheme="majorBidi" w:hAnsiTheme="majorBidi" w:cstheme="majorBidi"/>
                                <w:b/>
                                <w:bCs/>
                                <w:color w:val="FF0000"/>
                                <w:sz w:val="16"/>
                                <w:szCs w:val="16"/>
                              </w:rPr>
                            </w:pPr>
                            <w:r w:rsidRPr="0085232C">
                              <w:rPr>
                                <w:rFonts w:asciiTheme="majorBidi" w:hAnsiTheme="majorBidi" w:cstheme="majorBidi"/>
                                <w:b/>
                                <w:bCs/>
                                <w:color w:val="FF0000"/>
                                <w:sz w:val="16"/>
                                <w:szCs w:val="16"/>
                              </w:rPr>
                              <w:t>Coral Reef Occurrence Zone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B431AA" id="Text Box 2" o:spid="_x0000_s1027" type="#_x0000_t202" style="position:absolute;left:0;text-align:left;margin-left:-45.1pt;margin-top:43.6pt;width:141.1pt;height:110.6pt;rotation:-90;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" filled="f" stroked="f">
                <v:textbox style="mso-fit-shape-to-text:t">
                  <w:txbxContent>
                    <w:p w14:paraId="3A706CB1" w14:textId="77777777" w:rsidR="00F639FC" w:rsidRPr="0085232C" w:rsidRDefault="00F639FC" w:rsidP="00F90EF6">
                      <w:pPr>
                        <w:rPr>
                          <w:rFonts w:asciiTheme="majorBidi" w:hAnsiTheme="majorBidi" w:cstheme="majorBidi"/>
                          <w:b/>
                          <w:bCs/>
                          <w:color w:val="FF0000"/>
                          <w:sz w:val="16"/>
                          <w:szCs w:val="16"/>
                        </w:rPr>
                      </w:pPr>
                      <w:r w:rsidRPr="0085232C">
                        <w:rPr>
                          <w:rFonts w:asciiTheme="majorBidi" w:hAnsiTheme="majorBidi" w:cstheme="majorBidi"/>
                          <w:b/>
                          <w:bCs/>
                          <w:color w:val="FF0000"/>
                          <w:sz w:val="16"/>
                          <w:szCs w:val="16"/>
                        </w:rPr>
                        <w:t>Coral Reef Occurrence Zone</w:t>
                      </w:r>
                    </w:p>
                  </w:txbxContent>
                </v:textbox>
                <w10:wrap anchorx="margin" anchory="margin"/>
              </v:shape>
            </w:pict>
          </mc:Fallback>
        </mc:AlternateContent>
      </w:r>
      <w:r w:rsidRPr="005F2432">
        <w:rPr>
          <w:rFonts w:cstheme="minorHAnsi"/>
          <w:noProof/>
          <w:lang w:val="en-US"/>
        </w:rPr>
        <mc:AlternateContent>
          <mc:Choice Requires="wps">
            <w:drawing>
              <wp:anchor distT="45720" distB="45720" distL="114300" distR="114300" simplePos="0" relativeHeight="251664384" behindDoc="0" locked="0" layoutInCell="1" allowOverlap="1" wp14:anchorId="3F3FFCCC" wp14:editId="14D1F5EE">
                <wp:simplePos x="0" y="0"/>
                <wp:positionH relativeFrom="margin">
                  <wp:posOffset>8048625</wp:posOffset>
                </wp:positionH>
                <wp:positionV relativeFrom="margin">
                  <wp:posOffset>607324</wp:posOffset>
                </wp:positionV>
                <wp:extent cx="1637030" cy="1404620"/>
                <wp:effectExtent l="0" t="0" r="0" b="0"/>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37030" cy="1404620"/>
                        </a:xfrm>
                        <a:prstGeom prst="rect">
                          <a:avLst/>
                        </a:prstGeom>
                        <a:noFill/>
                        <a:ln w="9525">
                          <a:noFill/>
                          <a:miter lim="800000"/>
                          <a:headEnd/>
                          <a:tailEnd/>
                        </a:ln>
                      </wps:spPr>
                      <wps:txbx>
                        <w:txbxContent>
                          <w:p w14:paraId="44E91689" w14:textId="77777777" w:rsidR="00F639FC" w:rsidRPr="0085232C" w:rsidRDefault="00F639FC" w:rsidP="00F90EF6">
                            <w:pPr>
                              <w:rPr>
                                <w:rFonts w:asciiTheme="majorBidi" w:hAnsiTheme="majorBidi" w:cstheme="majorBidi"/>
                                <w:b/>
                                <w:bCs/>
                                <w:color w:val="FF0000"/>
                                <w:sz w:val="16"/>
                                <w:szCs w:val="16"/>
                              </w:rPr>
                            </w:pPr>
                            <w:r w:rsidRPr="0085232C">
                              <w:rPr>
                                <w:rFonts w:asciiTheme="majorBidi" w:hAnsiTheme="majorBidi" w:cstheme="majorBidi"/>
                                <w:b/>
                                <w:bCs/>
                                <w:color w:val="FF0000"/>
                                <w:sz w:val="16"/>
                                <w:szCs w:val="16"/>
                              </w:rPr>
                              <w:t>Coral Reef Occurrence Zone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FCCC" id="_x0000_s1028" type="#_x0000_t202" style="position:absolute;left:0;text-align:left;margin-left:633.75pt;margin-top:47.8pt;width:128.9pt;height:110.6pt;rotation:-90;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" filled="f" stroked="f">
                <v:textbox style="mso-fit-shape-to-text:t">
                  <w:txbxContent>
                    <w:p w14:paraId="44E91689" w14:textId="77777777" w:rsidR="00F639FC" w:rsidRPr="0085232C" w:rsidRDefault="00F639FC" w:rsidP="00F90EF6">
                      <w:pPr>
                        <w:rPr>
                          <w:rFonts w:asciiTheme="majorBidi" w:hAnsiTheme="majorBidi" w:cstheme="majorBidi"/>
                          <w:b/>
                          <w:bCs/>
                          <w:color w:val="FF0000"/>
                          <w:sz w:val="16"/>
                          <w:szCs w:val="16"/>
                        </w:rPr>
                      </w:pPr>
                      <w:r w:rsidRPr="0085232C">
                        <w:rPr>
                          <w:rFonts w:asciiTheme="majorBidi" w:hAnsiTheme="majorBidi" w:cstheme="majorBidi"/>
                          <w:b/>
                          <w:bCs/>
                          <w:color w:val="FF0000"/>
                          <w:sz w:val="16"/>
                          <w:szCs w:val="16"/>
                        </w:rPr>
                        <w:t>Coral Reef Occurrence Zone</w:t>
                      </w:r>
                    </w:p>
                  </w:txbxContent>
                </v:textbox>
                <w10:wrap anchorx="margin" anchory="margin"/>
              </v:shape>
            </w:pict>
          </mc:Fallback>
        </mc:AlternateContent>
      </w:r>
      <w:r w:rsidRPr="005F2432">
        <w:rPr>
          <w:rFonts w:cstheme="minorHAnsi"/>
          <w:noProof/>
          <w:lang w:val="en-US"/>
        </w:rPr>
        <mc:AlternateContent>
          <mc:Choice Requires="wps">
            <w:drawing>
              <wp:anchor distT="0" distB="0" distL="114300" distR="114300" simplePos="0" relativeHeight="251661312" behindDoc="0" locked="0" layoutInCell="1" allowOverlap="1" wp14:anchorId="55D45A71" wp14:editId="4E9E769E">
                <wp:simplePos x="0" y="0"/>
                <wp:positionH relativeFrom="column">
                  <wp:posOffset>-200660</wp:posOffset>
                </wp:positionH>
                <wp:positionV relativeFrom="paragraph">
                  <wp:posOffset>458470</wp:posOffset>
                </wp:positionV>
                <wp:extent cx="8412480" cy="11430"/>
                <wp:effectExtent l="19050" t="19050" r="7620" b="26670"/>
                <wp:wrapNone/>
                <wp:docPr id="148" name="Straight Connector 148"/>
                <wp:cNvGraphicFramePr/>
                <a:graphic xmlns:a="http://schemas.openxmlformats.org/drawingml/2006/main">
                  <a:graphicData uri="http://schemas.microsoft.com/office/word/2010/wordprocessingShape">
                    <wps:wsp>
                      <wps:cNvCnPr/>
                      <wps:spPr>
                        <a:xfrm flipH="1">
                          <a:off x="0" y="0"/>
                          <a:ext cx="8412480" cy="11430"/>
                        </a:xfrm>
                        <a:prstGeom prst="line">
                          <a:avLst/>
                        </a:prstGeom>
                        <a:ln w="381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2EEA3" id="Straight Connector 148"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pt,36.1pt" to="646.6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" strokecolor="red" strokeweight="3pt">
                <v:stroke dashstyle="1 1" joinstyle="miter"/>
              </v:line>
            </w:pict>
          </mc:Fallback>
        </mc:AlternateContent>
      </w:r>
      <w:r w:rsidRPr="005F2432">
        <w:rPr>
          <w:rFonts w:cstheme="minorHAnsi"/>
          <w:noProof/>
          <w:lang w:val="en-US"/>
        </w:rPr>
        <mc:AlternateContent>
          <mc:Choice Requires="wps">
            <w:drawing>
              <wp:anchor distT="0" distB="0" distL="114300" distR="114300" simplePos="0" relativeHeight="251662336" behindDoc="0" locked="0" layoutInCell="1" allowOverlap="1" wp14:anchorId="303975DF" wp14:editId="276BCA20">
                <wp:simplePos x="0" y="0"/>
                <wp:positionH relativeFrom="column">
                  <wp:posOffset>-201930</wp:posOffset>
                </wp:positionH>
                <wp:positionV relativeFrom="paragraph">
                  <wp:posOffset>1764030</wp:posOffset>
                </wp:positionV>
                <wp:extent cx="8412480" cy="11430"/>
                <wp:effectExtent l="19050" t="19050" r="7620" b="26670"/>
                <wp:wrapNone/>
                <wp:docPr id="147" name="Straight Connector 147"/>
                <wp:cNvGraphicFramePr/>
                <a:graphic xmlns:a="http://schemas.openxmlformats.org/drawingml/2006/main">
                  <a:graphicData uri="http://schemas.microsoft.com/office/word/2010/wordprocessingShape">
                    <wps:wsp>
                      <wps:cNvCnPr/>
                      <wps:spPr>
                        <a:xfrm flipH="1">
                          <a:off x="0" y="0"/>
                          <a:ext cx="8412480" cy="11430"/>
                        </a:xfrm>
                        <a:prstGeom prst="line">
                          <a:avLst/>
                        </a:prstGeom>
                        <a:ln w="381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63C90" id="Straight Connector 147"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138.9pt" to="646.5pt,1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" strokecolor="red" strokeweight="3pt">
                <v:stroke dashstyle="1 1" joinstyle="miter"/>
              </v:line>
            </w:pict>
          </mc:Fallback>
        </mc:AlternateContent>
      </w:r>
      <w:r w:rsidRPr="005F2432">
        <w:rPr>
          <w:rFonts w:cstheme="minorHAnsi"/>
          <w:noProof/>
          <w:lang w:val="en-US"/>
        </w:rPr>
        <w:drawing>
          <wp:inline distT="0" distB="0" distL="0" distR="0" wp14:anchorId="6D35E67E" wp14:editId="47D86ACE">
            <wp:extent cx="8228014" cy="2234242"/>
            <wp:effectExtent l="0" t="0" r="1905" b="0"/>
            <wp:docPr id="149" name="Picture 149" descr="Layout of Coral Reef Watch 60-degree by 40-degree til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yout of Coral Reef Watch 60-degree by 40-degree tile maps"/>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saturation sat="400000"/>
                              </a14:imgEffect>
                            </a14:imgLayer>
                          </a14:imgProps>
                        </a:ext>
                        <a:ext uri="{28A0092B-C50C-407E-A947-70E740481C1C}">
                          <a14:useLocalDpi xmlns:a14="http://schemas.microsoft.com/office/drawing/2010/main" val="0"/>
                        </a:ext>
                      </a:extLst>
                    </a:blip>
                    <a:srcRect/>
                    <a:stretch/>
                  </pic:blipFill>
                  <pic:spPr bwMode="auto">
                    <a:xfrm>
                      <a:off x="0" y="0"/>
                      <a:ext cx="8229600" cy="2234673"/>
                    </a:xfrm>
                    <a:prstGeom prst="rect">
                      <a:avLst/>
                    </a:prstGeom>
                    <a:noFill/>
                    <a:ln>
                      <a:noFill/>
                    </a:ln>
                    <a:extLst>
                      <a:ext uri="{53640926-AAD7-44D8-BBD7-CCE9431645EC}">
                        <a14:shadowObscured xmlns:a14="http://schemas.microsoft.com/office/drawing/2010/main"/>
                      </a:ext>
                    </a:extLst>
                  </pic:spPr>
                </pic:pic>
              </a:graphicData>
            </a:graphic>
          </wp:inline>
        </w:drawing>
      </w:r>
    </w:p>
    <w:p w14:paraId="516DD03C" w14:textId="24F52282" w:rsidR="00F90EF6" w:rsidRPr="005F2432" w:rsidRDefault="000F37E8" w:rsidP="006311A6">
      <w:pPr>
        <w:pStyle w:val="Caption"/>
        <w:rPr>
          <w:rFonts w:cstheme="minorHAnsi"/>
        </w:rPr>
      </w:pPr>
      <w:bookmarkStart w:id="224" w:name="_Ref10710185"/>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225" w:author="Author">
        <w:r w:rsidR="00B11AAE">
          <w:rPr>
            <w:rFonts w:cstheme="minorHAnsi"/>
            <w:noProof/>
          </w:rPr>
          <w:t>21</w:t>
        </w:r>
      </w:ins>
      <w:del w:id="226" w:author="Author">
        <w:r w:rsidR="008E4C54" w:rsidDel="00B11AAE">
          <w:rPr>
            <w:rFonts w:cstheme="minorHAnsi"/>
            <w:noProof/>
          </w:rPr>
          <w:delText>18</w:delText>
        </w:r>
      </w:del>
      <w:r w:rsidRPr="005F2432">
        <w:rPr>
          <w:rFonts w:cstheme="minorHAnsi"/>
        </w:rPr>
        <w:fldChar w:fldCharType="end"/>
      </w:r>
      <w:bookmarkEnd w:id="224"/>
      <w:r w:rsidRPr="005F2432">
        <w:rPr>
          <w:rFonts w:cstheme="minorHAnsi"/>
        </w:rPr>
        <w:t>: Global occurrence zone of coral reefs*</w:t>
      </w:r>
    </w:p>
    <w:p w14:paraId="7CDA78B7" w14:textId="77777777" w:rsidR="00F90EF6" w:rsidRPr="005F2432" w:rsidRDefault="00F90EF6" w:rsidP="00F90EF6">
      <w:pPr>
        <w:spacing w:after="0" w:line="240" w:lineRule="auto"/>
        <w:rPr>
          <w:rFonts w:cstheme="minorHAnsi"/>
          <w:sz w:val="19"/>
          <w:szCs w:val="19"/>
        </w:rPr>
      </w:pPr>
      <w:r w:rsidRPr="005F2432">
        <w:rPr>
          <w:rFonts w:cstheme="minorHAnsi"/>
          <w:sz w:val="20"/>
          <w:szCs w:val="20"/>
        </w:rPr>
        <w:t>* Source: NOOA Coral Reef Watch (</w:t>
      </w:r>
      <w:hyperlink r:id="rId104" w:history="1">
        <w:r w:rsidRPr="005F2432">
          <w:rPr>
            <w:rStyle w:val="Hyperlink"/>
            <w:rFonts w:cstheme="minorHAnsi"/>
            <w:i/>
            <w:iCs/>
            <w:sz w:val="20"/>
            <w:szCs w:val="20"/>
          </w:rPr>
          <w:t>https://coralreefwatch.noaa.gov/product/5km/description_tile_60x40degree.php</w:t>
        </w:r>
      </w:hyperlink>
      <w:r w:rsidRPr="005F2432">
        <w:rPr>
          <w:rFonts w:cstheme="minorHAnsi"/>
          <w:sz w:val="19"/>
          <w:szCs w:val="19"/>
        </w:rPr>
        <w:t>)</w:t>
      </w:r>
    </w:p>
    <w:p w14:paraId="64560C66" w14:textId="77777777" w:rsidR="00F90EF6" w:rsidRPr="005F2432" w:rsidRDefault="00F90EF6" w:rsidP="00F90EF6">
      <w:pPr>
        <w:spacing w:after="0" w:line="240" w:lineRule="auto"/>
        <w:rPr>
          <w:rFonts w:cstheme="minorHAnsi"/>
          <w:sz w:val="19"/>
          <w:szCs w:val="19"/>
        </w:rPr>
      </w:pPr>
    </w:p>
    <w:p w14:paraId="54269213" w14:textId="77777777" w:rsidR="00F90EF6" w:rsidRPr="005F2432" w:rsidRDefault="00F90EF6" w:rsidP="00F90EF6">
      <w:pPr>
        <w:spacing w:after="0" w:line="240" w:lineRule="auto"/>
        <w:rPr>
          <w:rFonts w:cstheme="minorHAnsi"/>
          <w:sz w:val="19"/>
          <w:szCs w:val="19"/>
        </w:rPr>
      </w:pPr>
    </w:p>
    <w:p w14:paraId="66BEC7C1" w14:textId="77777777" w:rsidR="00F90EF6" w:rsidRPr="005F2432" w:rsidRDefault="00F90EF6" w:rsidP="00F90EF6">
      <w:pPr>
        <w:spacing w:after="0" w:line="240" w:lineRule="auto"/>
        <w:rPr>
          <w:rFonts w:cstheme="minorHAnsi"/>
          <w:sz w:val="19"/>
          <w:szCs w:val="19"/>
        </w:rPr>
      </w:pPr>
    </w:p>
    <w:p w14:paraId="400223AF" w14:textId="77777777" w:rsidR="00F90EF6" w:rsidRPr="005F2432" w:rsidRDefault="00F90EF6" w:rsidP="00F90EF6">
      <w:pPr>
        <w:spacing w:after="0" w:line="240" w:lineRule="auto"/>
        <w:rPr>
          <w:rFonts w:cstheme="minorHAnsi"/>
          <w:sz w:val="19"/>
          <w:szCs w:val="19"/>
        </w:rPr>
      </w:pPr>
    </w:p>
    <w:p w14:paraId="2D1FD1FC" w14:textId="77777777" w:rsidR="00F90EF6" w:rsidRPr="005F2432" w:rsidRDefault="00F90EF6" w:rsidP="00F90EF6">
      <w:pPr>
        <w:spacing w:after="0" w:line="240" w:lineRule="auto"/>
        <w:rPr>
          <w:rFonts w:cstheme="minorHAnsi"/>
          <w:sz w:val="19"/>
          <w:szCs w:val="19"/>
        </w:rPr>
      </w:pPr>
    </w:p>
    <w:p w14:paraId="38C7691E" w14:textId="77777777" w:rsidR="00F90EF6" w:rsidRPr="005F2432" w:rsidRDefault="00F90EF6" w:rsidP="00F90EF6">
      <w:pPr>
        <w:spacing w:after="0" w:line="240" w:lineRule="auto"/>
        <w:rPr>
          <w:rFonts w:cstheme="minorHAnsi"/>
          <w:sz w:val="19"/>
          <w:szCs w:val="19"/>
        </w:rPr>
      </w:pPr>
    </w:p>
    <w:p w14:paraId="2868A427" w14:textId="77777777" w:rsidR="00F90EF6" w:rsidRPr="005F2432" w:rsidRDefault="00F90EF6" w:rsidP="00F90EF6">
      <w:pPr>
        <w:spacing w:after="0" w:line="240" w:lineRule="auto"/>
        <w:rPr>
          <w:rFonts w:cstheme="minorHAnsi"/>
          <w:sz w:val="20"/>
          <w:szCs w:val="20"/>
        </w:rPr>
        <w:sectPr w:rsidR="00F90EF6" w:rsidRPr="005F2432" w:rsidSect="00F90EF6">
          <w:pgSz w:w="15840" w:h="12240" w:orient="landscape"/>
          <w:pgMar w:top="1440" w:right="1440" w:bottom="1440" w:left="1440" w:header="720" w:footer="720" w:gutter="0"/>
          <w:cols w:space="720"/>
          <w:docGrid w:linePitch="360"/>
        </w:sectPr>
      </w:pPr>
    </w:p>
    <w:p w14:paraId="516E2D81" w14:textId="61994B90" w:rsidR="00F90EF6" w:rsidRPr="005F2432" w:rsidRDefault="00F90EF6" w:rsidP="00F90EF6">
      <w:pPr>
        <w:spacing w:after="0" w:line="240" w:lineRule="auto"/>
        <w:jc w:val="both"/>
        <w:rPr>
          <w:rFonts w:cstheme="minorHAnsi"/>
          <w:i/>
          <w:iCs/>
        </w:rPr>
      </w:pPr>
    </w:p>
    <w:tbl>
      <w:tblPr>
        <w:tblStyle w:val="TableGrid"/>
        <w:tblW w:w="1089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5"/>
        <w:gridCol w:w="5445"/>
      </w:tblGrid>
      <w:tr w:rsidR="00F90EF6" w:rsidRPr="005F2432" w14:paraId="2931B756" w14:textId="77777777" w:rsidTr="00F90EF6">
        <w:trPr>
          <w:trHeight w:val="2932"/>
        </w:trPr>
        <w:tc>
          <w:tcPr>
            <w:tcW w:w="5445" w:type="dxa"/>
            <w:vAlign w:val="center"/>
          </w:tcPr>
          <w:p w14:paraId="0AD496B1" w14:textId="77777777" w:rsidR="00F90EF6" w:rsidRPr="005F2432" w:rsidRDefault="00F90EF6" w:rsidP="00F90EF6">
            <w:pPr>
              <w:jc w:val="center"/>
              <w:rPr>
                <w:rFonts w:cstheme="minorHAnsi"/>
                <w:b/>
                <w:bCs/>
                <w:sz w:val="24"/>
                <w:szCs w:val="24"/>
              </w:rPr>
            </w:pPr>
            <w:r w:rsidRPr="005F2432">
              <w:rPr>
                <w:rFonts w:cstheme="minorHAnsi"/>
                <w:noProof/>
                <w:lang w:val="en-US"/>
              </w:rPr>
              <mc:AlternateContent>
                <mc:Choice Requires="wps">
                  <w:drawing>
                    <wp:anchor distT="45720" distB="45720" distL="114300" distR="114300" simplePos="0" relativeHeight="251679744" behindDoc="0" locked="0" layoutInCell="1" allowOverlap="1" wp14:anchorId="54864491" wp14:editId="3E013F73">
                      <wp:simplePos x="0" y="0"/>
                      <wp:positionH relativeFrom="margin">
                        <wp:posOffset>6366244</wp:posOffset>
                      </wp:positionH>
                      <wp:positionV relativeFrom="margin">
                        <wp:posOffset>6137059</wp:posOffset>
                      </wp:positionV>
                      <wp:extent cx="1301115" cy="1404620"/>
                      <wp:effectExtent l="0" t="0" r="4445"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075A7949"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864491" id="_x0000_s1029" type="#_x0000_t202" style="position:absolute;left:0;text-align:left;margin-left:501.3pt;margin-top:483.25pt;width:102.45pt;height:110.6pt;rotation:-90;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" filled="f" stroked="f">
                      <v:textbox style="mso-fit-shape-to-text:t">
                        <w:txbxContent>
                          <w:p w14:paraId="075A7949"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noProof/>
                <w:lang w:val="en-US"/>
              </w:rPr>
              <mc:AlternateContent>
                <mc:Choice Requires="wps">
                  <w:drawing>
                    <wp:anchor distT="45720" distB="45720" distL="114300" distR="114300" simplePos="0" relativeHeight="251678720" behindDoc="0" locked="0" layoutInCell="1" allowOverlap="1" wp14:anchorId="50EBF146" wp14:editId="0693E3BF">
                      <wp:simplePos x="0" y="0"/>
                      <wp:positionH relativeFrom="margin">
                        <wp:posOffset>6364286</wp:posOffset>
                      </wp:positionH>
                      <wp:positionV relativeFrom="margin">
                        <wp:posOffset>4274376</wp:posOffset>
                      </wp:positionV>
                      <wp:extent cx="1301115" cy="1404620"/>
                      <wp:effectExtent l="0" t="0" r="4445"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4B7EF5A6"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EBF146" id="_x0000_s1030" type="#_x0000_t202" style="position:absolute;left:0;text-align:left;margin-left:501.1pt;margin-top:336.55pt;width:102.45pt;height:110.6pt;rotation:-90;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" filled="f" stroked="f">
                      <v:textbox style="mso-fit-shape-to-text:t">
                        <w:txbxContent>
                          <w:p w14:paraId="4B7EF5A6"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noProof/>
                <w:lang w:val="en-US"/>
              </w:rPr>
              <mc:AlternateContent>
                <mc:Choice Requires="wps">
                  <w:drawing>
                    <wp:anchor distT="45720" distB="45720" distL="114300" distR="114300" simplePos="0" relativeHeight="251674624" behindDoc="0" locked="0" layoutInCell="1" allowOverlap="1" wp14:anchorId="7294DDA4" wp14:editId="5407D2D0">
                      <wp:simplePos x="0" y="0"/>
                      <wp:positionH relativeFrom="margin">
                        <wp:posOffset>6356464</wp:posOffset>
                      </wp:positionH>
                      <wp:positionV relativeFrom="margin">
                        <wp:posOffset>561073</wp:posOffset>
                      </wp:positionV>
                      <wp:extent cx="1301115" cy="1404620"/>
                      <wp:effectExtent l="0" t="0" r="4445"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5C4BBF1F"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94DDA4" id="_x0000_s1031" type="#_x0000_t202" style="position:absolute;left:0;text-align:left;margin-left:500.5pt;margin-top:44.2pt;width:102.45pt;height:110.6pt;rotation:-90;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" filled="f" stroked="f">
                      <v:textbox style="mso-fit-shape-to-text:t">
                        <w:txbxContent>
                          <w:p w14:paraId="5C4BBF1F"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b/>
                <w:bCs/>
                <w:noProof/>
                <w:sz w:val="24"/>
                <w:szCs w:val="24"/>
                <w:lang w:val="en-US"/>
              </w:rPr>
              <w:drawing>
                <wp:anchor distT="0" distB="0" distL="114300" distR="114300" simplePos="0" relativeHeight="251665408" behindDoc="0" locked="0" layoutInCell="1" allowOverlap="1" wp14:anchorId="4B2F67AE" wp14:editId="74A94A2F">
                  <wp:simplePos x="0" y="0"/>
                  <wp:positionH relativeFrom="margin">
                    <wp:posOffset>94615</wp:posOffset>
                  </wp:positionH>
                  <wp:positionV relativeFrom="margin">
                    <wp:posOffset>635</wp:posOffset>
                  </wp:positionV>
                  <wp:extent cx="3308350" cy="1576070"/>
                  <wp:effectExtent l="0" t="0" r="6350" b="5080"/>
                  <wp:wrapSquare wrapText="bothSides"/>
                  <wp:docPr id="151" name="Picture 151" descr="C:\Users\fereidoon\Desktop\NOAA Coral Reef Watch Global_2018\NOAA Coral Reef Watch Global 5km Satellite Bleaching Alert Area_198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eidoon\Desktop\NOAA Coral Reef Watch Global_2018\NOAA Coral Reef Watch Global 5km Satellite Bleaching Alert Area_1985.t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0835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1985</w:t>
            </w:r>
          </w:p>
        </w:tc>
        <w:tc>
          <w:tcPr>
            <w:tcW w:w="5445" w:type="dxa"/>
            <w:vAlign w:val="center"/>
          </w:tcPr>
          <w:p w14:paraId="18A5BC33" w14:textId="77777777" w:rsidR="00F90EF6" w:rsidRPr="005F2432" w:rsidRDefault="00F90EF6" w:rsidP="00F90EF6">
            <w:pPr>
              <w:jc w:val="center"/>
              <w:rPr>
                <w:rFonts w:cstheme="minorHAnsi"/>
                <w:b/>
                <w:bCs/>
                <w:sz w:val="24"/>
                <w:szCs w:val="24"/>
              </w:rPr>
            </w:pPr>
            <w:r w:rsidRPr="005F2432">
              <w:rPr>
                <w:rFonts w:cstheme="minorHAnsi"/>
                <w:noProof/>
                <w:lang w:val="en-US"/>
              </w:rPr>
              <mc:AlternateContent>
                <mc:Choice Requires="wps">
                  <w:drawing>
                    <wp:anchor distT="45720" distB="45720" distL="114300" distR="114300" simplePos="0" relativeHeight="251673600" behindDoc="0" locked="0" layoutInCell="1" allowOverlap="1" wp14:anchorId="1D8FF452" wp14:editId="369CC262">
                      <wp:simplePos x="0" y="0"/>
                      <wp:positionH relativeFrom="margin">
                        <wp:posOffset>-327660</wp:posOffset>
                      </wp:positionH>
                      <wp:positionV relativeFrom="margin">
                        <wp:posOffset>3810</wp:posOffset>
                      </wp:positionV>
                      <wp:extent cx="1301115" cy="1404620"/>
                      <wp:effectExtent l="0" t="0" r="4445"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723CBD83"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8FF452" id="_x0000_s1032" type="#_x0000_t202" style="position:absolute;left:0;text-align:left;margin-left:-25.8pt;margin-top:.3pt;width:102.45pt;height:110.6pt;rotation:-90;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" filled="f" stroked="f">
                      <v:textbox style="mso-fit-shape-to-text:t">
                        <w:txbxContent>
                          <w:p w14:paraId="723CBD83"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b/>
                <w:bCs/>
                <w:noProof/>
                <w:sz w:val="24"/>
                <w:szCs w:val="24"/>
                <w:lang w:val="en-US"/>
              </w:rPr>
              <w:drawing>
                <wp:anchor distT="0" distB="0" distL="114300" distR="114300" simplePos="0" relativeHeight="251666432" behindDoc="0" locked="0" layoutInCell="1" allowOverlap="1" wp14:anchorId="36DA0637" wp14:editId="652D32F0">
                  <wp:simplePos x="0" y="0"/>
                  <wp:positionH relativeFrom="margin">
                    <wp:posOffset>170815</wp:posOffset>
                  </wp:positionH>
                  <wp:positionV relativeFrom="margin">
                    <wp:posOffset>94615</wp:posOffset>
                  </wp:positionV>
                  <wp:extent cx="3264535" cy="1576070"/>
                  <wp:effectExtent l="0" t="0" r="0" b="5080"/>
                  <wp:wrapSquare wrapText="bothSides"/>
                  <wp:docPr id="152" name="Picture 152" descr="C:\Users\fereidoon\Desktop\NOAA Coral Reef Watch Global_2018\NOAA Coral Reef Watch Global 5km Satellite Bleaching Alert Area_199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eidoon\Desktop\NOAA Coral Reef Watch Global_2018\NOAA Coral Reef Watch Global 5km Satellite Bleaching Alert Area_1990.tif"/>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64535"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1990</w:t>
            </w:r>
          </w:p>
        </w:tc>
      </w:tr>
      <w:tr w:rsidR="00F90EF6" w:rsidRPr="005F2432" w14:paraId="78020C01" w14:textId="77777777" w:rsidTr="00F90EF6">
        <w:trPr>
          <w:trHeight w:val="2932"/>
        </w:trPr>
        <w:tc>
          <w:tcPr>
            <w:tcW w:w="5445" w:type="dxa"/>
            <w:vAlign w:val="center"/>
          </w:tcPr>
          <w:p w14:paraId="73532AAB" w14:textId="77777777" w:rsidR="00F90EF6" w:rsidRPr="005F2432" w:rsidRDefault="00F90EF6" w:rsidP="00F90EF6">
            <w:pPr>
              <w:jc w:val="center"/>
              <w:rPr>
                <w:rFonts w:cstheme="minorHAnsi"/>
                <w:b/>
                <w:bCs/>
                <w:sz w:val="24"/>
                <w:szCs w:val="24"/>
              </w:rPr>
            </w:pPr>
            <w:r w:rsidRPr="005F2432">
              <w:rPr>
                <w:rFonts w:cstheme="minorHAnsi"/>
                <w:b/>
                <w:bCs/>
                <w:noProof/>
                <w:sz w:val="24"/>
                <w:szCs w:val="24"/>
                <w:lang w:val="en-US"/>
              </w:rPr>
              <w:drawing>
                <wp:anchor distT="0" distB="0" distL="114300" distR="114300" simplePos="0" relativeHeight="251667456" behindDoc="0" locked="0" layoutInCell="1" allowOverlap="1" wp14:anchorId="1207FB8E" wp14:editId="574A2C4F">
                  <wp:simplePos x="472440" y="3420745"/>
                  <wp:positionH relativeFrom="margin">
                    <wp:posOffset>124460</wp:posOffset>
                  </wp:positionH>
                  <wp:positionV relativeFrom="margin">
                    <wp:posOffset>84455</wp:posOffset>
                  </wp:positionV>
                  <wp:extent cx="3279140" cy="1562735"/>
                  <wp:effectExtent l="0" t="0" r="0" b="0"/>
                  <wp:wrapSquare wrapText="bothSides"/>
                  <wp:docPr id="153" name="Picture 153" descr="C:\Users\fereidoon\Desktop\NOAA Coral Reef Watch Global_2018\NOAA Coral Reef Watch Global 5km Satellite Bleaching Alert Area_199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eidoon\Desktop\NOAA Coral Reef Watch Global_2018\NOAA Coral Reef Watch Global 5km Satellite Bleaching Alert Area_1995.tif"/>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914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1995</w:t>
            </w:r>
          </w:p>
        </w:tc>
        <w:tc>
          <w:tcPr>
            <w:tcW w:w="5445" w:type="dxa"/>
            <w:vAlign w:val="center"/>
          </w:tcPr>
          <w:p w14:paraId="5898C673" w14:textId="77777777" w:rsidR="00F90EF6" w:rsidRPr="005F2432" w:rsidRDefault="00F90EF6" w:rsidP="00F90EF6">
            <w:pPr>
              <w:jc w:val="center"/>
              <w:rPr>
                <w:rFonts w:cstheme="minorHAnsi"/>
                <w:b/>
                <w:bCs/>
                <w:sz w:val="24"/>
                <w:szCs w:val="24"/>
              </w:rPr>
            </w:pPr>
            <w:r w:rsidRPr="005F2432">
              <w:rPr>
                <w:rFonts w:cstheme="minorHAnsi"/>
                <w:noProof/>
                <w:lang w:val="en-US"/>
              </w:rPr>
              <mc:AlternateContent>
                <mc:Choice Requires="wps">
                  <w:drawing>
                    <wp:anchor distT="45720" distB="45720" distL="114300" distR="114300" simplePos="0" relativeHeight="251676672" behindDoc="0" locked="0" layoutInCell="1" allowOverlap="1" wp14:anchorId="5392B59B" wp14:editId="3E4DCC28">
                      <wp:simplePos x="0" y="0"/>
                      <wp:positionH relativeFrom="margin">
                        <wp:posOffset>3128010</wp:posOffset>
                      </wp:positionH>
                      <wp:positionV relativeFrom="margin">
                        <wp:posOffset>-2540</wp:posOffset>
                      </wp:positionV>
                      <wp:extent cx="1301115" cy="1404620"/>
                      <wp:effectExtent l="0" t="0" r="4445"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5ADFF703"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2B59B" id="_x0000_s1033" type="#_x0000_t202" style="position:absolute;left:0;text-align:left;margin-left:246.3pt;margin-top:-.2pt;width:102.45pt;height:110.6pt;rotation:-90;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" filled="f" stroked="f">
                      <v:textbox style="mso-fit-shape-to-text:t">
                        <w:txbxContent>
                          <w:p w14:paraId="5ADFF703"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noProof/>
                <w:lang w:val="en-US"/>
              </w:rPr>
              <mc:AlternateContent>
                <mc:Choice Requires="wps">
                  <w:drawing>
                    <wp:anchor distT="45720" distB="45720" distL="114300" distR="114300" simplePos="0" relativeHeight="251675648" behindDoc="0" locked="0" layoutInCell="1" allowOverlap="1" wp14:anchorId="499DF3FF" wp14:editId="4BA652D4">
                      <wp:simplePos x="0" y="0"/>
                      <wp:positionH relativeFrom="margin">
                        <wp:posOffset>-320675</wp:posOffset>
                      </wp:positionH>
                      <wp:positionV relativeFrom="margin">
                        <wp:posOffset>20320</wp:posOffset>
                      </wp:positionV>
                      <wp:extent cx="1301115" cy="1404620"/>
                      <wp:effectExtent l="0" t="0" r="4445"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6489A6BE"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99DF3FF" id="_x0000_s1034" type="#_x0000_t202" style="position:absolute;left:0;text-align:left;margin-left:-25.25pt;margin-top:1.6pt;width:102.45pt;height:110.6pt;rotation:-90;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" filled="f" stroked="f">
                      <v:textbox style="mso-fit-shape-to-text:t">
                        <w:txbxContent>
                          <w:p w14:paraId="6489A6BE"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b/>
                <w:bCs/>
                <w:noProof/>
                <w:sz w:val="24"/>
                <w:szCs w:val="24"/>
                <w:lang w:val="en-US"/>
              </w:rPr>
              <w:drawing>
                <wp:anchor distT="0" distB="0" distL="114300" distR="114300" simplePos="0" relativeHeight="251668480" behindDoc="0" locked="0" layoutInCell="1" allowOverlap="1" wp14:anchorId="46C47D03" wp14:editId="7AFCA870">
                  <wp:simplePos x="4098925" y="3468370"/>
                  <wp:positionH relativeFrom="margin">
                    <wp:posOffset>170815</wp:posOffset>
                  </wp:positionH>
                  <wp:positionV relativeFrom="margin">
                    <wp:posOffset>78740</wp:posOffset>
                  </wp:positionV>
                  <wp:extent cx="3274695" cy="1560195"/>
                  <wp:effectExtent l="0" t="0" r="1905" b="1905"/>
                  <wp:wrapSquare wrapText="bothSides"/>
                  <wp:docPr id="154" name="Picture 154" descr="C:\Users\fereidoon\Desktop\NOAA Coral Reef Watch Global_2018\NOAA Coral Reef Watch Global 5km Satellite Bleaching Alert Area_2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eidoon\Desktop\NOAA Coral Reef Watch Global_2018\NOAA Coral Reef Watch Global 5km Satellite Bleaching Alert Area_2000.tif"/>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74695" cy="156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2000</w:t>
            </w:r>
          </w:p>
        </w:tc>
      </w:tr>
      <w:tr w:rsidR="00F90EF6" w:rsidRPr="005F2432" w14:paraId="15AD9424" w14:textId="77777777" w:rsidTr="00F90EF6">
        <w:trPr>
          <w:trHeight w:val="2932"/>
        </w:trPr>
        <w:tc>
          <w:tcPr>
            <w:tcW w:w="5445" w:type="dxa"/>
            <w:vAlign w:val="center"/>
          </w:tcPr>
          <w:p w14:paraId="01938797" w14:textId="77777777" w:rsidR="00F90EF6" w:rsidRPr="005F2432" w:rsidRDefault="00F90EF6" w:rsidP="00F90EF6">
            <w:pPr>
              <w:jc w:val="center"/>
              <w:rPr>
                <w:rFonts w:cstheme="minorHAnsi"/>
                <w:b/>
                <w:bCs/>
                <w:sz w:val="24"/>
                <w:szCs w:val="24"/>
              </w:rPr>
            </w:pPr>
            <w:r w:rsidRPr="005F2432">
              <w:rPr>
                <w:rFonts w:cstheme="minorHAnsi"/>
                <w:b/>
                <w:bCs/>
                <w:noProof/>
                <w:sz w:val="24"/>
                <w:szCs w:val="24"/>
                <w:lang w:val="en-US"/>
              </w:rPr>
              <w:drawing>
                <wp:anchor distT="0" distB="0" distL="114300" distR="114300" simplePos="0" relativeHeight="251669504" behindDoc="0" locked="0" layoutInCell="1" allowOverlap="1" wp14:anchorId="49D6D469" wp14:editId="519FA692">
                  <wp:simplePos x="0" y="0"/>
                  <wp:positionH relativeFrom="margin">
                    <wp:posOffset>154940</wp:posOffset>
                  </wp:positionH>
                  <wp:positionV relativeFrom="margin">
                    <wp:posOffset>-635</wp:posOffset>
                  </wp:positionV>
                  <wp:extent cx="3310255" cy="1576705"/>
                  <wp:effectExtent l="0" t="0" r="4445" b="4445"/>
                  <wp:wrapSquare wrapText="bothSides"/>
                  <wp:docPr id="155" name="Picture 155" descr="C:\Users\fereidoon\Desktop\NOAA Coral Reef Watch Global_2018\NOAA Coral Reef Watch Global 5km Satellite Bleaching Alert Area_20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eidoon\Desktop\NOAA Coral Reef Watch Global_2018\NOAA Coral Reef Watch Global 5km Satellite Bleaching Alert Area_2005.t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10255"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2005</w:t>
            </w:r>
          </w:p>
        </w:tc>
        <w:tc>
          <w:tcPr>
            <w:tcW w:w="5445" w:type="dxa"/>
            <w:vAlign w:val="center"/>
          </w:tcPr>
          <w:p w14:paraId="13C55DD6" w14:textId="77777777" w:rsidR="00F90EF6" w:rsidRPr="005F2432" w:rsidRDefault="00F90EF6" w:rsidP="00F90EF6">
            <w:pPr>
              <w:jc w:val="center"/>
              <w:rPr>
                <w:rFonts w:cstheme="minorHAnsi"/>
                <w:b/>
                <w:bCs/>
                <w:sz w:val="24"/>
                <w:szCs w:val="24"/>
              </w:rPr>
            </w:pPr>
            <w:r w:rsidRPr="005F2432">
              <w:rPr>
                <w:rFonts w:cstheme="minorHAnsi"/>
                <w:noProof/>
                <w:lang w:val="en-US"/>
              </w:rPr>
              <mc:AlternateContent>
                <mc:Choice Requires="wps">
                  <w:drawing>
                    <wp:anchor distT="45720" distB="45720" distL="114300" distR="114300" simplePos="0" relativeHeight="251677696" behindDoc="0" locked="0" layoutInCell="1" allowOverlap="1" wp14:anchorId="74C6147D" wp14:editId="6E0CFD5D">
                      <wp:simplePos x="0" y="0"/>
                      <wp:positionH relativeFrom="margin">
                        <wp:posOffset>-311785</wp:posOffset>
                      </wp:positionH>
                      <wp:positionV relativeFrom="margin">
                        <wp:posOffset>-5080</wp:posOffset>
                      </wp:positionV>
                      <wp:extent cx="1301115" cy="1404620"/>
                      <wp:effectExtent l="0" t="0" r="4445"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08D243DC"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4C6147D" id="_x0000_s1035" type="#_x0000_t202" style="position:absolute;left:0;text-align:left;margin-left:-24.55pt;margin-top:-.4pt;width:102.4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" filled="f" stroked="f">
                      <v:textbox style="mso-fit-shape-to-text:t">
                        <w:txbxContent>
                          <w:p w14:paraId="08D243DC"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b/>
                <w:bCs/>
                <w:noProof/>
                <w:sz w:val="24"/>
                <w:szCs w:val="24"/>
                <w:lang w:val="en-US"/>
              </w:rPr>
              <w:drawing>
                <wp:anchor distT="0" distB="0" distL="114300" distR="114300" simplePos="0" relativeHeight="251670528" behindDoc="0" locked="0" layoutInCell="1" allowOverlap="1" wp14:anchorId="0360BFAA" wp14:editId="31A59F5F">
                  <wp:simplePos x="0" y="0"/>
                  <wp:positionH relativeFrom="margin">
                    <wp:posOffset>123190</wp:posOffset>
                  </wp:positionH>
                  <wp:positionV relativeFrom="margin">
                    <wp:posOffset>43180</wp:posOffset>
                  </wp:positionV>
                  <wp:extent cx="3310255" cy="1576705"/>
                  <wp:effectExtent l="0" t="0" r="4445" b="4445"/>
                  <wp:wrapSquare wrapText="bothSides"/>
                  <wp:docPr id="156" name="Picture 156" descr="C:\Users\fereidoon\Desktop\NOAA Coral Reef Watch Global_2018\NOAA Coral Reef Watch Global 5km Satellite Bleaching Alert Area_20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eidoon\Desktop\NOAA Coral Reef Watch Global_2018\NOAA Coral Reef Watch Global 5km Satellite Bleaching Alert Area_2010.tif"/>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10255"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2010</w:t>
            </w:r>
          </w:p>
        </w:tc>
      </w:tr>
      <w:tr w:rsidR="00F90EF6" w:rsidRPr="005F2432" w14:paraId="559A00E4" w14:textId="77777777" w:rsidTr="00F90EF6">
        <w:trPr>
          <w:trHeight w:val="2932"/>
        </w:trPr>
        <w:tc>
          <w:tcPr>
            <w:tcW w:w="5445" w:type="dxa"/>
            <w:vAlign w:val="center"/>
          </w:tcPr>
          <w:p w14:paraId="3F18ED4D" w14:textId="77777777" w:rsidR="00F90EF6" w:rsidRPr="005F2432" w:rsidRDefault="00F90EF6" w:rsidP="00F90EF6">
            <w:pPr>
              <w:jc w:val="center"/>
              <w:rPr>
                <w:rFonts w:cstheme="minorHAnsi"/>
                <w:b/>
                <w:bCs/>
                <w:sz w:val="24"/>
                <w:szCs w:val="24"/>
              </w:rPr>
            </w:pPr>
            <w:r w:rsidRPr="005F2432">
              <w:rPr>
                <w:rFonts w:cstheme="minorHAnsi"/>
                <w:b/>
                <w:bCs/>
                <w:noProof/>
                <w:sz w:val="24"/>
                <w:szCs w:val="24"/>
                <w:lang w:val="en-US"/>
              </w:rPr>
              <w:drawing>
                <wp:anchor distT="0" distB="0" distL="114300" distR="114300" simplePos="0" relativeHeight="251671552" behindDoc="0" locked="0" layoutInCell="1" allowOverlap="1" wp14:anchorId="39DFC558" wp14:editId="58A2A5E5">
                  <wp:simplePos x="457200" y="7157085"/>
                  <wp:positionH relativeFrom="margin">
                    <wp:posOffset>154940</wp:posOffset>
                  </wp:positionH>
                  <wp:positionV relativeFrom="margin">
                    <wp:posOffset>46990</wp:posOffset>
                  </wp:positionV>
                  <wp:extent cx="3279140" cy="15627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9140" cy="1562735"/>
                          </a:xfrm>
                          <a:prstGeom prst="rect">
                            <a:avLst/>
                          </a:prstGeom>
                          <a:noFill/>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2015</w:t>
            </w:r>
          </w:p>
        </w:tc>
        <w:tc>
          <w:tcPr>
            <w:tcW w:w="5445" w:type="dxa"/>
            <w:vAlign w:val="center"/>
          </w:tcPr>
          <w:p w14:paraId="3A54785B" w14:textId="77777777" w:rsidR="00F90EF6" w:rsidRPr="005F2432" w:rsidRDefault="00F90EF6" w:rsidP="00F90EF6">
            <w:pPr>
              <w:jc w:val="center"/>
              <w:rPr>
                <w:rFonts w:cstheme="minorHAnsi"/>
                <w:b/>
                <w:bCs/>
                <w:sz w:val="24"/>
                <w:szCs w:val="24"/>
              </w:rPr>
            </w:pPr>
            <w:r w:rsidRPr="005F2432">
              <w:rPr>
                <w:rFonts w:cstheme="minorHAnsi"/>
                <w:noProof/>
                <w:lang w:val="en-US"/>
              </w:rPr>
              <mc:AlternateContent>
                <mc:Choice Requires="wps">
                  <w:drawing>
                    <wp:anchor distT="45720" distB="45720" distL="114300" distR="114300" simplePos="0" relativeHeight="251680768" behindDoc="0" locked="0" layoutInCell="1" allowOverlap="1" wp14:anchorId="72C335BA" wp14:editId="45F12438">
                      <wp:simplePos x="0" y="0"/>
                      <wp:positionH relativeFrom="margin">
                        <wp:posOffset>-294005</wp:posOffset>
                      </wp:positionH>
                      <wp:positionV relativeFrom="margin">
                        <wp:posOffset>-2540</wp:posOffset>
                      </wp:positionV>
                      <wp:extent cx="1301115" cy="1404620"/>
                      <wp:effectExtent l="0" t="0" r="4445"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01115" cy="1404620"/>
                              </a:xfrm>
                              <a:prstGeom prst="rect">
                                <a:avLst/>
                              </a:prstGeom>
                              <a:noFill/>
                              <a:ln w="9525">
                                <a:noFill/>
                                <a:miter lim="800000"/>
                                <a:headEnd/>
                                <a:tailEnd/>
                              </a:ln>
                            </wps:spPr>
                            <wps:txbx>
                              <w:txbxContent>
                                <w:p w14:paraId="69B0DD0F"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335BA" id="_x0000_s1036" type="#_x0000_t202" style="position:absolute;left:0;text-align:left;margin-left:-23.15pt;margin-top:-.2pt;width:102.45pt;height:110.6pt;rotation:-90;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" filled="f" stroked="f">
                      <v:textbox style="mso-fit-shape-to-text:t">
                        <w:txbxContent>
                          <w:p w14:paraId="69B0DD0F" w14:textId="77777777" w:rsidR="00F639FC" w:rsidRPr="00AA3390" w:rsidRDefault="00F639FC" w:rsidP="00F90EF6">
                            <w:pPr>
                              <w:rPr>
                                <w:rFonts w:asciiTheme="majorBidi" w:hAnsiTheme="majorBidi" w:cstheme="majorBidi"/>
                                <w:b/>
                                <w:bCs/>
                                <w:sz w:val="16"/>
                                <w:szCs w:val="16"/>
                                <w:lang w:val="en-US"/>
                              </w:rPr>
                            </w:pPr>
                            <w:r w:rsidRPr="00AA3390">
                              <w:rPr>
                                <w:rFonts w:asciiTheme="majorBidi" w:hAnsiTheme="majorBidi" w:cstheme="majorBidi"/>
                                <w:b/>
                                <w:bCs/>
                                <w:sz w:val="16"/>
                                <w:szCs w:val="16"/>
                                <w:lang w:val="en-US"/>
                              </w:rPr>
                              <w:t>Thermal stress level</w:t>
                            </w:r>
                          </w:p>
                        </w:txbxContent>
                      </v:textbox>
                      <w10:wrap anchorx="margin" anchory="margin"/>
                    </v:shape>
                  </w:pict>
                </mc:Fallback>
              </mc:AlternateContent>
            </w:r>
            <w:r w:rsidRPr="005F2432">
              <w:rPr>
                <w:rFonts w:cstheme="minorHAnsi"/>
                <w:b/>
                <w:bCs/>
                <w:noProof/>
                <w:sz w:val="24"/>
                <w:szCs w:val="24"/>
                <w:lang w:val="en-US"/>
              </w:rPr>
              <w:drawing>
                <wp:anchor distT="0" distB="0" distL="114300" distR="114300" simplePos="0" relativeHeight="251672576" behindDoc="0" locked="0" layoutInCell="1" allowOverlap="1" wp14:anchorId="4F0757BA" wp14:editId="67BD5D2D">
                  <wp:simplePos x="0" y="0"/>
                  <wp:positionH relativeFrom="margin">
                    <wp:posOffset>127000</wp:posOffset>
                  </wp:positionH>
                  <wp:positionV relativeFrom="margin">
                    <wp:posOffset>46990</wp:posOffset>
                  </wp:positionV>
                  <wp:extent cx="3306445" cy="1576070"/>
                  <wp:effectExtent l="0" t="0" r="8255" b="5080"/>
                  <wp:wrapSquare wrapText="bothSides"/>
                  <wp:docPr id="158" name="Picture 158" descr="C:\Users\fereidoon\Desktop\NOAA Coral Reef Watch Global_2018\NOAA Coral Reef Watch Global 5km Satellite Bleaching Alert Area_2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eidoon\Desktop\NOAA Coral Reef Watch Global_2018\NOAA Coral Reef Watch Global 5km Satellite Bleaching Alert Area_2018.tif"/>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06445"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432">
              <w:rPr>
                <w:rFonts w:cstheme="minorHAnsi"/>
                <w:b/>
                <w:bCs/>
                <w:sz w:val="24"/>
                <w:szCs w:val="24"/>
              </w:rPr>
              <w:t>2018</w:t>
            </w:r>
          </w:p>
        </w:tc>
      </w:tr>
    </w:tbl>
    <w:p w14:paraId="10210FC3" w14:textId="65E5B5CF" w:rsidR="00F90EF6" w:rsidRPr="005F2432" w:rsidRDefault="000F37E8" w:rsidP="006311A6">
      <w:pPr>
        <w:pStyle w:val="Caption"/>
        <w:rPr>
          <w:rFonts w:cstheme="minorHAnsi"/>
          <w:sz w:val="20"/>
          <w:szCs w:val="20"/>
        </w:rPr>
      </w:pPr>
      <w:bookmarkStart w:id="227" w:name="_Ref10710218"/>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228" w:author="Author">
        <w:r w:rsidR="00B11AAE">
          <w:rPr>
            <w:rFonts w:cstheme="minorHAnsi"/>
            <w:noProof/>
          </w:rPr>
          <w:t>22</w:t>
        </w:r>
      </w:ins>
      <w:del w:id="229" w:author="Author">
        <w:r w:rsidR="008E4C54" w:rsidDel="00B11AAE">
          <w:rPr>
            <w:rFonts w:cstheme="minorHAnsi"/>
            <w:noProof/>
          </w:rPr>
          <w:delText>19</w:delText>
        </w:r>
      </w:del>
      <w:r w:rsidRPr="005F2432">
        <w:rPr>
          <w:rFonts w:cstheme="minorHAnsi"/>
        </w:rPr>
        <w:fldChar w:fldCharType="end"/>
      </w:r>
      <w:bookmarkEnd w:id="227"/>
      <w:r w:rsidRPr="005F2432">
        <w:rPr>
          <w:rFonts w:cstheme="minorHAnsi"/>
        </w:rPr>
        <w:t>: Comparing annual maximum Bleaching Alert Area caused by thermal stress in five-year intervals (1985-2018)*. (Map resolution: 3600×7200 pixels, each pixel equals approx. 5-km)</w:t>
      </w:r>
    </w:p>
    <w:p w14:paraId="5F6652A7" w14:textId="77777777" w:rsidR="00F90EF6" w:rsidRPr="005F2432" w:rsidRDefault="00F90EF6" w:rsidP="00F90EF6">
      <w:pPr>
        <w:spacing w:after="0" w:line="240" w:lineRule="auto"/>
        <w:ind w:right="-900"/>
        <w:jc w:val="both"/>
        <w:rPr>
          <w:rFonts w:cstheme="minorHAnsi"/>
          <w:sz w:val="20"/>
          <w:szCs w:val="20"/>
        </w:rPr>
      </w:pPr>
      <w:r w:rsidRPr="005F2432">
        <w:rPr>
          <w:rFonts w:cstheme="minorHAnsi"/>
          <w:sz w:val="20"/>
          <w:szCs w:val="20"/>
        </w:rPr>
        <w:t xml:space="preserve">* </w:t>
      </w:r>
      <w:r w:rsidRPr="005F2432">
        <w:rPr>
          <w:rFonts w:cstheme="minorHAnsi"/>
          <w:i/>
          <w:iCs/>
          <w:sz w:val="20"/>
          <w:szCs w:val="20"/>
        </w:rPr>
        <w:t xml:space="preserve">Source: </w:t>
      </w:r>
      <w:r w:rsidRPr="005F2432">
        <w:rPr>
          <w:rFonts w:cstheme="minorHAnsi"/>
          <w:sz w:val="20"/>
          <w:szCs w:val="20"/>
        </w:rPr>
        <w:t>NOAA Coral Reef Watch. 2018, updated daily. NOAA Coral Reef Watch Version 3.1 Daily Global 5-km Satellite Coral Bleaching Degree Heating Week Product, Jun. 3, 2013-Jun. 2, 2014. College Park, Maryland, USA: NOAA Coral Reef Watch. Data set accessed 2018-09-01 at https://coralreefwatch.noaa.gov/satellite/hdf/index.php.</w:t>
      </w:r>
    </w:p>
    <w:p w14:paraId="737DADF3" w14:textId="77777777" w:rsidR="00F90EF6" w:rsidRPr="005F2432" w:rsidRDefault="00F90EF6" w:rsidP="00F90EF6">
      <w:pPr>
        <w:spacing w:after="0" w:line="240" w:lineRule="auto"/>
        <w:rPr>
          <w:rFonts w:cstheme="minorHAnsi"/>
          <w:sz w:val="20"/>
          <w:szCs w:val="20"/>
        </w:rPr>
      </w:pPr>
    </w:p>
    <w:p w14:paraId="5C066DEA" w14:textId="4F4F8886" w:rsidR="00F90EF6" w:rsidRPr="005F2432" w:rsidRDefault="00F90EF6" w:rsidP="00F90EF6">
      <w:pPr>
        <w:jc w:val="both"/>
        <w:rPr>
          <w:rFonts w:cstheme="minorHAnsi"/>
          <w:b/>
          <w:bCs/>
          <w:sz w:val="20"/>
          <w:szCs w:val="20"/>
        </w:rPr>
      </w:pPr>
    </w:p>
    <w:tbl>
      <w:tblPr>
        <w:tblStyle w:val="TableGrid"/>
        <w:tblW w:w="0" w:type="auto"/>
        <w:jc w:val="center"/>
        <w:tblBorders>
          <w:left w:val="none" w:sz="0" w:space="0" w:color="auto"/>
        </w:tblBorders>
        <w:tblLook w:val="04A0" w:firstRow="1" w:lastRow="0" w:firstColumn="1" w:lastColumn="0" w:noHBand="0" w:noVBand="1"/>
      </w:tblPr>
      <w:tblGrid>
        <w:gridCol w:w="2982"/>
        <w:gridCol w:w="2982"/>
        <w:gridCol w:w="3057"/>
      </w:tblGrid>
      <w:tr w:rsidR="00F90EF6" w:rsidRPr="005F2432" w14:paraId="58E9B5FE" w14:textId="77777777" w:rsidTr="00F90EF6">
        <w:trPr>
          <w:jc w:val="center"/>
        </w:trPr>
        <w:tc>
          <w:tcPr>
            <w:tcW w:w="3088" w:type="dxa"/>
          </w:tcPr>
          <w:p w14:paraId="7DB38977"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66AC62AF" wp14:editId="7E52BD85">
                  <wp:extent cx="1872691" cy="118506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12240" cy="1210090"/>
                          </a:xfrm>
                          <a:prstGeom prst="rect">
                            <a:avLst/>
                          </a:prstGeom>
                          <a:noFill/>
                        </pic:spPr>
                      </pic:pic>
                    </a:graphicData>
                  </a:graphic>
                </wp:inline>
              </w:drawing>
            </w:r>
          </w:p>
        </w:tc>
        <w:tc>
          <w:tcPr>
            <w:tcW w:w="3089" w:type="dxa"/>
          </w:tcPr>
          <w:p w14:paraId="6BAD83CD"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473D9160" wp14:editId="1FFEE5AC">
                  <wp:extent cx="1936060" cy="1163781"/>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64113" cy="1180644"/>
                          </a:xfrm>
                          <a:prstGeom prst="rect">
                            <a:avLst/>
                          </a:prstGeom>
                          <a:noFill/>
                        </pic:spPr>
                      </pic:pic>
                    </a:graphicData>
                  </a:graphic>
                </wp:inline>
              </w:drawing>
            </w:r>
          </w:p>
        </w:tc>
        <w:tc>
          <w:tcPr>
            <w:tcW w:w="3173" w:type="dxa"/>
          </w:tcPr>
          <w:p w14:paraId="7AA64D20"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10BDAA24" wp14:editId="5734D276">
                  <wp:extent cx="1997075" cy="1145968"/>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2887" cy="1166518"/>
                          </a:xfrm>
                          <a:prstGeom prst="rect">
                            <a:avLst/>
                          </a:prstGeom>
                          <a:noFill/>
                        </pic:spPr>
                      </pic:pic>
                    </a:graphicData>
                  </a:graphic>
                </wp:inline>
              </w:drawing>
            </w:r>
          </w:p>
        </w:tc>
      </w:tr>
      <w:tr w:rsidR="00F90EF6" w:rsidRPr="005F2432" w14:paraId="0CC508FF" w14:textId="77777777" w:rsidTr="00F90EF6">
        <w:trPr>
          <w:jc w:val="center"/>
        </w:trPr>
        <w:tc>
          <w:tcPr>
            <w:tcW w:w="3088" w:type="dxa"/>
          </w:tcPr>
          <w:p w14:paraId="18F7A45F"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07AD93A" wp14:editId="23EC502D">
                  <wp:extent cx="1872691" cy="99486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86995" cy="1002466"/>
                          </a:xfrm>
                          <a:prstGeom prst="rect">
                            <a:avLst/>
                          </a:prstGeom>
                          <a:noFill/>
                        </pic:spPr>
                      </pic:pic>
                    </a:graphicData>
                  </a:graphic>
                </wp:inline>
              </w:drawing>
            </w:r>
          </w:p>
        </w:tc>
        <w:tc>
          <w:tcPr>
            <w:tcW w:w="3089" w:type="dxa"/>
          </w:tcPr>
          <w:p w14:paraId="6F6994D8"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BCC9A7A" wp14:editId="334F02C7">
                  <wp:extent cx="1821485" cy="99486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74544" cy="1023847"/>
                          </a:xfrm>
                          <a:prstGeom prst="rect">
                            <a:avLst/>
                          </a:prstGeom>
                          <a:noFill/>
                        </pic:spPr>
                      </pic:pic>
                    </a:graphicData>
                  </a:graphic>
                </wp:inline>
              </w:drawing>
            </w:r>
          </w:p>
        </w:tc>
        <w:tc>
          <w:tcPr>
            <w:tcW w:w="3173" w:type="dxa"/>
          </w:tcPr>
          <w:p w14:paraId="4080157C"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792A5891" wp14:editId="6894AF6E">
                  <wp:extent cx="1935678" cy="103365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4953" cy="1059967"/>
                          </a:xfrm>
                          <a:prstGeom prst="rect">
                            <a:avLst/>
                          </a:prstGeom>
                          <a:noFill/>
                        </pic:spPr>
                      </pic:pic>
                    </a:graphicData>
                  </a:graphic>
                </wp:inline>
              </w:drawing>
            </w:r>
          </w:p>
        </w:tc>
      </w:tr>
      <w:tr w:rsidR="00F90EF6" w:rsidRPr="005F2432" w14:paraId="2AB015F3" w14:textId="77777777" w:rsidTr="00F90EF6">
        <w:trPr>
          <w:jc w:val="center"/>
        </w:trPr>
        <w:tc>
          <w:tcPr>
            <w:tcW w:w="3088" w:type="dxa"/>
          </w:tcPr>
          <w:p w14:paraId="7DF6D508"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B1AF970" wp14:editId="44DFF56F">
                  <wp:extent cx="1909267" cy="1031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38938" cy="1047472"/>
                          </a:xfrm>
                          <a:prstGeom prst="rect">
                            <a:avLst/>
                          </a:prstGeom>
                          <a:noFill/>
                        </pic:spPr>
                      </pic:pic>
                    </a:graphicData>
                  </a:graphic>
                </wp:inline>
              </w:drawing>
            </w:r>
          </w:p>
        </w:tc>
        <w:tc>
          <w:tcPr>
            <w:tcW w:w="3089" w:type="dxa"/>
          </w:tcPr>
          <w:p w14:paraId="01578F2B"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5ED7828E" wp14:editId="0CB87C9F">
                  <wp:extent cx="1891978" cy="98295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39430" cy="1007605"/>
                          </a:xfrm>
                          <a:prstGeom prst="rect">
                            <a:avLst/>
                          </a:prstGeom>
                          <a:noFill/>
                        </pic:spPr>
                      </pic:pic>
                    </a:graphicData>
                  </a:graphic>
                </wp:inline>
              </w:drawing>
            </w:r>
          </w:p>
        </w:tc>
        <w:tc>
          <w:tcPr>
            <w:tcW w:w="3173" w:type="dxa"/>
          </w:tcPr>
          <w:p w14:paraId="171C1075"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1C919CFB" wp14:editId="19400C06">
                  <wp:extent cx="1917865" cy="1003117"/>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62498" cy="1026462"/>
                          </a:xfrm>
                          <a:prstGeom prst="rect">
                            <a:avLst/>
                          </a:prstGeom>
                          <a:noFill/>
                        </pic:spPr>
                      </pic:pic>
                    </a:graphicData>
                  </a:graphic>
                </wp:inline>
              </w:drawing>
            </w:r>
          </w:p>
        </w:tc>
      </w:tr>
      <w:tr w:rsidR="00F90EF6" w:rsidRPr="005F2432" w14:paraId="7F909F07" w14:textId="77777777" w:rsidTr="00F90EF6">
        <w:trPr>
          <w:jc w:val="center"/>
        </w:trPr>
        <w:tc>
          <w:tcPr>
            <w:tcW w:w="3088" w:type="dxa"/>
          </w:tcPr>
          <w:p w14:paraId="4046C828"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4919F68E" wp14:editId="04147E28">
                  <wp:extent cx="1872691" cy="10241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98192" cy="1038074"/>
                          </a:xfrm>
                          <a:prstGeom prst="rect">
                            <a:avLst/>
                          </a:prstGeom>
                          <a:noFill/>
                        </pic:spPr>
                      </pic:pic>
                    </a:graphicData>
                  </a:graphic>
                </wp:inline>
              </w:drawing>
            </w:r>
          </w:p>
        </w:tc>
        <w:tc>
          <w:tcPr>
            <w:tcW w:w="3089" w:type="dxa"/>
          </w:tcPr>
          <w:p w14:paraId="7679838D"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1386C78" wp14:editId="0CA60A51">
                  <wp:extent cx="1876301" cy="10673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02961" cy="1082488"/>
                          </a:xfrm>
                          <a:prstGeom prst="rect">
                            <a:avLst/>
                          </a:prstGeom>
                          <a:noFill/>
                        </pic:spPr>
                      </pic:pic>
                    </a:graphicData>
                  </a:graphic>
                </wp:inline>
              </w:drawing>
            </w:r>
          </w:p>
        </w:tc>
        <w:tc>
          <w:tcPr>
            <w:tcW w:w="3173" w:type="dxa"/>
          </w:tcPr>
          <w:p w14:paraId="2EB8B8A7"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58E68D48" wp14:editId="1FC6E46A">
                  <wp:extent cx="1923802" cy="106997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34762" cy="1076071"/>
                          </a:xfrm>
                          <a:prstGeom prst="rect">
                            <a:avLst/>
                          </a:prstGeom>
                          <a:noFill/>
                        </pic:spPr>
                      </pic:pic>
                    </a:graphicData>
                  </a:graphic>
                </wp:inline>
              </w:drawing>
            </w:r>
          </w:p>
        </w:tc>
      </w:tr>
      <w:tr w:rsidR="00F90EF6" w:rsidRPr="005F2432" w14:paraId="0FE60928" w14:textId="77777777" w:rsidTr="00F90EF6">
        <w:trPr>
          <w:jc w:val="center"/>
        </w:trPr>
        <w:tc>
          <w:tcPr>
            <w:tcW w:w="3088" w:type="dxa"/>
          </w:tcPr>
          <w:p w14:paraId="6A31D0DE"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C358782" wp14:editId="1C9C4744">
                  <wp:extent cx="1872691" cy="100949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81918" cy="1014472"/>
                          </a:xfrm>
                          <a:prstGeom prst="rect">
                            <a:avLst/>
                          </a:prstGeom>
                          <a:noFill/>
                        </pic:spPr>
                      </pic:pic>
                    </a:graphicData>
                  </a:graphic>
                </wp:inline>
              </w:drawing>
            </w:r>
          </w:p>
        </w:tc>
        <w:tc>
          <w:tcPr>
            <w:tcW w:w="3089" w:type="dxa"/>
          </w:tcPr>
          <w:p w14:paraId="1426C246"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266C8A8" wp14:editId="2C2C9D6A">
                  <wp:extent cx="1916958" cy="969464"/>
                  <wp:effectExtent l="0" t="0" r="762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24098" cy="973075"/>
                          </a:xfrm>
                          <a:prstGeom prst="rect">
                            <a:avLst/>
                          </a:prstGeom>
                          <a:noFill/>
                        </pic:spPr>
                      </pic:pic>
                    </a:graphicData>
                  </a:graphic>
                </wp:inline>
              </w:drawing>
            </w:r>
          </w:p>
        </w:tc>
        <w:tc>
          <w:tcPr>
            <w:tcW w:w="3173" w:type="dxa"/>
          </w:tcPr>
          <w:p w14:paraId="2DF7A0F1"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469FB0D1" wp14:editId="774F1C70">
                  <wp:extent cx="1762351" cy="9559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80593" cy="965859"/>
                          </a:xfrm>
                          <a:prstGeom prst="rect">
                            <a:avLst/>
                          </a:prstGeom>
                          <a:noFill/>
                        </pic:spPr>
                      </pic:pic>
                    </a:graphicData>
                  </a:graphic>
                </wp:inline>
              </w:drawing>
            </w:r>
          </w:p>
        </w:tc>
      </w:tr>
      <w:tr w:rsidR="00F90EF6" w:rsidRPr="005F2432" w14:paraId="41B6CB3B" w14:textId="77777777" w:rsidTr="00F90EF6">
        <w:trPr>
          <w:jc w:val="center"/>
        </w:trPr>
        <w:tc>
          <w:tcPr>
            <w:tcW w:w="3088" w:type="dxa"/>
          </w:tcPr>
          <w:p w14:paraId="06FA0193"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102DEB6" wp14:editId="5626C6DB">
                  <wp:extent cx="1872691" cy="1046073"/>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80978" cy="1050702"/>
                          </a:xfrm>
                          <a:prstGeom prst="rect">
                            <a:avLst/>
                          </a:prstGeom>
                          <a:noFill/>
                        </pic:spPr>
                      </pic:pic>
                    </a:graphicData>
                  </a:graphic>
                </wp:inline>
              </w:drawing>
            </w:r>
          </w:p>
        </w:tc>
        <w:tc>
          <w:tcPr>
            <w:tcW w:w="3089" w:type="dxa"/>
          </w:tcPr>
          <w:p w14:paraId="401B272A"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8A79820" wp14:editId="4083D1ED">
                  <wp:extent cx="1853375" cy="11140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69990" cy="1124067"/>
                          </a:xfrm>
                          <a:prstGeom prst="rect">
                            <a:avLst/>
                          </a:prstGeom>
                          <a:noFill/>
                        </pic:spPr>
                      </pic:pic>
                    </a:graphicData>
                  </a:graphic>
                </wp:inline>
              </w:drawing>
            </w:r>
          </w:p>
        </w:tc>
        <w:tc>
          <w:tcPr>
            <w:tcW w:w="3173" w:type="dxa"/>
          </w:tcPr>
          <w:p w14:paraId="6CBA4A06"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1C1943D2" wp14:editId="104B9726">
                  <wp:extent cx="1863419" cy="1120116"/>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72887" cy="1125807"/>
                          </a:xfrm>
                          <a:prstGeom prst="rect">
                            <a:avLst/>
                          </a:prstGeom>
                          <a:noFill/>
                        </pic:spPr>
                      </pic:pic>
                    </a:graphicData>
                  </a:graphic>
                </wp:inline>
              </w:drawing>
            </w:r>
          </w:p>
        </w:tc>
      </w:tr>
      <w:tr w:rsidR="00F90EF6" w:rsidRPr="005F2432" w14:paraId="3D999CEE" w14:textId="77777777" w:rsidTr="00F90EF6">
        <w:trPr>
          <w:jc w:val="center"/>
        </w:trPr>
        <w:tc>
          <w:tcPr>
            <w:tcW w:w="3088" w:type="dxa"/>
          </w:tcPr>
          <w:p w14:paraId="1C9F6470"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EF247B3" wp14:editId="6FB56F06">
                  <wp:extent cx="1909267" cy="1059731"/>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9139" cy="1098513"/>
                          </a:xfrm>
                          <a:prstGeom prst="rect">
                            <a:avLst/>
                          </a:prstGeom>
                          <a:noFill/>
                        </pic:spPr>
                      </pic:pic>
                    </a:graphicData>
                  </a:graphic>
                </wp:inline>
              </w:drawing>
            </w:r>
          </w:p>
        </w:tc>
        <w:tc>
          <w:tcPr>
            <w:tcW w:w="3089" w:type="dxa"/>
          </w:tcPr>
          <w:p w14:paraId="29DCD389"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1E712095" wp14:editId="74FBC114">
                  <wp:extent cx="1852930" cy="1113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87748" cy="1134740"/>
                          </a:xfrm>
                          <a:prstGeom prst="rect">
                            <a:avLst/>
                          </a:prstGeom>
                          <a:noFill/>
                        </pic:spPr>
                      </pic:pic>
                    </a:graphicData>
                  </a:graphic>
                </wp:inline>
              </w:drawing>
            </w:r>
          </w:p>
        </w:tc>
        <w:tc>
          <w:tcPr>
            <w:tcW w:w="3173" w:type="dxa"/>
          </w:tcPr>
          <w:p w14:paraId="17AC071D"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792B0B02" wp14:editId="0352378D">
                  <wp:extent cx="1953491" cy="11220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82205" cy="1138538"/>
                          </a:xfrm>
                          <a:prstGeom prst="rect">
                            <a:avLst/>
                          </a:prstGeom>
                          <a:noFill/>
                        </pic:spPr>
                      </pic:pic>
                    </a:graphicData>
                  </a:graphic>
                </wp:inline>
              </w:drawing>
            </w:r>
          </w:p>
        </w:tc>
      </w:tr>
      <w:tr w:rsidR="00F90EF6" w:rsidRPr="005F2432" w14:paraId="6BFD434C" w14:textId="77777777" w:rsidTr="00F90EF6">
        <w:trPr>
          <w:jc w:val="center"/>
        </w:trPr>
        <w:tc>
          <w:tcPr>
            <w:tcW w:w="3088" w:type="dxa"/>
          </w:tcPr>
          <w:p w14:paraId="4926358B"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0429DE63" wp14:editId="55453E5A">
                  <wp:extent cx="1942440" cy="1167616"/>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77866" cy="1188911"/>
                          </a:xfrm>
                          <a:prstGeom prst="rect">
                            <a:avLst/>
                          </a:prstGeom>
                          <a:noFill/>
                        </pic:spPr>
                      </pic:pic>
                    </a:graphicData>
                  </a:graphic>
                </wp:inline>
              </w:drawing>
            </w:r>
          </w:p>
        </w:tc>
        <w:tc>
          <w:tcPr>
            <w:tcW w:w="3089" w:type="dxa"/>
          </w:tcPr>
          <w:p w14:paraId="59E10297"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5C75F0FB" wp14:editId="33AAA620">
                  <wp:extent cx="1865251" cy="1121217"/>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98226" cy="1141039"/>
                          </a:xfrm>
                          <a:prstGeom prst="rect">
                            <a:avLst/>
                          </a:prstGeom>
                          <a:noFill/>
                        </pic:spPr>
                      </pic:pic>
                    </a:graphicData>
                  </a:graphic>
                </wp:inline>
              </w:drawing>
            </w:r>
          </w:p>
        </w:tc>
        <w:tc>
          <w:tcPr>
            <w:tcW w:w="3173" w:type="dxa"/>
          </w:tcPr>
          <w:p w14:paraId="282D46AE"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4B3E468" wp14:editId="744E27E5">
                  <wp:extent cx="1931213" cy="1116896"/>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54043" cy="1130099"/>
                          </a:xfrm>
                          <a:prstGeom prst="rect">
                            <a:avLst/>
                          </a:prstGeom>
                          <a:noFill/>
                        </pic:spPr>
                      </pic:pic>
                    </a:graphicData>
                  </a:graphic>
                </wp:inline>
              </w:drawing>
            </w:r>
          </w:p>
        </w:tc>
      </w:tr>
      <w:tr w:rsidR="00F90EF6" w:rsidRPr="005F2432" w14:paraId="130C791B" w14:textId="77777777" w:rsidTr="00F90EF6">
        <w:trPr>
          <w:jc w:val="center"/>
        </w:trPr>
        <w:tc>
          <w:tcPr>
            <w:tcW w:w="3088" w:type="dxa"/>
          </w:tcPr>
          <w:p w14:paraId="6E0B9C63"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55D6C48" wp14:editId="1C0FFC2C">
                  <wp:extent cx="1864360" cy="1092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9198" cy="1124666"/>
                          </a:xfrm>
                          <a:prstGeom prst="rect">
                            <a:avLst/>
                          </a:prstGeom>
                          <a:noFill/>
                        </pic:spPr>
                      </pic:pic>
                    </a:graphicData>
                  </a:graphic>
                </wp:inline>
              </w:drawing>
            </w:r>
          </w:p>
        </w:tc>
        <w:tc>
          <w:tcPr>
            <w:tcW w:w="3089" w:type="dxa"/>
          </w:tcPr>
          <w:p w14:paraId="4E7B83D1"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2C49DAC2" wp14:editId="285A15DA">
                  <wp:extent cx="1852550" cy="1038860"/>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62924" cy="1044678"/>
                          </a:xfrm>
                          <a:prstGeom prst="rect">
                            <a:avLst/>
                          </a:prstGeom>
                          <a:noFill/>
                        </pic:spPr>
                      </pic:pic>
                    </a:graphicData>
                  </a:graphic>
                </wp:inline>
              </w:drawing>
            </w:r>
          </w:p>
        </w:tc>
        <w:tc>
          <w:tcPr>
            <w:tcW w:w="3173" w:type="dxa"/>
          </w:tcPr>
          <w:p w14:paraId="737CBA85"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30509B7" wp14:editId="135269D4">
                  <wp:extent cx="1894114" cy="1063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1390" cy="1078942"/>
                          </a:xfrm>
                          <a:prstGeom prst="rect">
                            <a:avLst/>
                          </a:prstGeom>
                          <a:noFill/>
                        </pic:spPr>
                      </pic:pic>
                    </a:graphicData>
                  </a:graphic>
                </wp:inline>
              </w:drawing>
            </w:r>
          </w:p>
        </w:tc>
      </w:tr>
      <w:tr w:rsidR="00F90EF6" w:rsidRPr="005F2432" w14:paraId="702B74BF" w14:textId="77777777" w:rsidTr="00F90EF6">
        <w:trPr>
          <w:jc w:val="center"/>
        </w:trPr>
        <w:tc>
          <w:tcPr>
            <w:tcW w:w="3088" w:type="dxa"/>
          </w:tcPr>
          <w:p w14:paraId="608EACCA"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5BB2B445" wp14:editId="71BA9521">
                  <wp:extent cx="1865376" cy="108611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6594" cy="1110114"/>
                          </a:xfrm>
                          <a:prstGeom prst="rect">
                            <a:avLst/>
                          </a:prstGeom>
                          <a:noFill/>
                        </pic:spPr>
                      </pic:pic>
                    </a:graphicData>
                  </a:graphic>
                </wp:inline>
              </w:drawing>
            </w:r>
          </w:p>
        </w:tc>
        <w:tc>
          <w:tcPr>
            <w:tcW w:w="3089" w:type="dxa"/>
          </w:tcPr>
          <w:p w14:paraId="5C87B31F"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1DF7F991" wp14:editId="4D2DFCC7">
                  <wp:extent cx="1810640" cy="108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44807" cy="1108928"/>
                          </a:xfrm>
                          <a:prstGeom prst="rect">
                            <a:avLst/>
                          </a:prstGeom>
                          <a:noFill/>
                        </pic:spPr>
                      </pic:pic>
                    </a:graphicData>
                  </a:graphic>
                </wp:inline>
              </w:drawing>
            </w:r>
          </w:p>
        </w:tc>
        <w:tc>
          <w:tcPr>
            <w:tcW w:w="3173" w:type="dxa"/>
          </w:tcPr>
          <w:p w14:paraId="5CEFA21F"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7847349B" wp14:editId="5EBA281A">
                  <wp:extent cx="1930740" cy="111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64247" cy="1129889"/>
                          </a:xfrm>
                          <a:prstGeom prst="rect">
                            <a:avLst/>
                          </a:prstGeom>
                          <a:noFill/>
                        </pic:spPr>
                      </pic:pic>
                    </a:graphicData>
                  </a:graphic>
                </wp:inline>
              </w:drawing>
            </w:r>
          </w:p>
        </w:tc>
      </w:tr>
      <w:tr w:rsidR="00F90EF6" w:rsidRPr="005F2432" w14:paraId="40EE5BFA" w14:textId="77777777" w:rsidTr="00F90EF6">
        <w:trPr>
          <w:jc w:val="center"/>
        </w:trPr>
        <w:tc>
          <w:tcPr>
            <w:tcW w:w="3088" w:type="dxa"/>
          </w:tcPr>
          <w:p w14:paraId="4E2ABC65"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26A148C9" wp14:editId="14720A9C">
                  <wp:extent cx="1818899" cy="109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45185" cy="1109156"/>
                          </a:xfrm>
                          <a:prstGeom prst="rect">
                            <a:avLst/>
                          </a:prstGeom>
                          <a:noFill/>
                        </pic:spPr>
                      </pic:pic>
                    </a:graphicData>
                  </a:graphic>
                </wp:inline>
              </w:drawing>
            </w:r>
          </w:p>
        </w:tc>
        <w:tc>
          <w:tcPr>
            <w:tcW w:w="3089" w:type="dxa"/>
          </w:tcPr>
          <w:p w14:paraId="588A5604"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60DB000" wp14:editId="0625EC16">
                  <wp:extent cx="1852295" cy="10445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99870" cy="1071404"/>
                          </a:xfrm>
                          <a:prstGeom prst="rect">
                            <a:avLst/>
                          </a:prstGeom>
                          <a:noFill/>
                        </pic:spPr>
                      </pic:pic>
                    </a:graphicData>
                  </a:graphic>
                </wp:inline>
              </w:drawing>
            </w:r>
          </w:p>
        </w:tc>
        <w:tc>
          <w:tcPr>
            <w:tcW w:w="3173" w:type="dxa"/>
          </w:tcPr>
          <w:p w14:paraId="4E12C3CD"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77DEB3AC" wp14:editId="359FC9B7">
                  <wp:extent cx="1871188" cy="11247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94259" cy="1138654"/>
                          </a:xfrm>
                          <a:prstGeom prst="rect">
                            <a:avLst/>
                          </a:prstGeom>
                          <a:noFill/>
                        </pic:spPr>
                      </pic:pic>
                    </a:graphicData>
                  </a:graphic>
                </wp:inline>
              </w:drawing>
            </w:r>
          </w:p>
        </w:tc>
      </w:tr>
      <w:tr w:rsidR="00F90EF6" w:rsidRPr="005F2432" w14:paraId="4581B954" w14:textId="77777777" w:rsidTr="00F90EF6">
        <w:trPr>
          <w:jc w:val="center"/>
        </w:trPr>
        <w:tc>
          <w:tcPr>
            <w:tcW w:w="3088" w:type="dxa"/>
          </w:tcPr>
          <w:p w14:paraId="134B4AC2"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4E0A519D" wp14:editId="7CE9CF98">
                  <wp:extent cx="1818640" cy="10931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3104" cy="1125938"/>
                          </a:xfrm>
                          <a:prstGeom prst="rect">
                            <a:avLst/>
                          </a:prstGeom>
                          <a:noFill/>
                        </pic:spPr>
                      </pic:pic>
                    </a:graphicData>
                  </a:graphic>
                </wp:inline>
              </w:drawing>
            </w:r>
          </w:p>
        </w:tc>
        <w:tc>
          <w:tcPr>
            <w:tcW w:w="3089" w:type="dxa"/>
          </w:tcPr>
          <w:p w14:paraId="4A7FAC26"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0CDF913" wp14:editId="68D9154F">
                  <wp:extent cx="1833327" cy="11020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62075" cy="1119308"/>
                          </a:xfrm>
                          <a:prstGeom prst="rect">
                            <a:avLst/>
                          </a:prstGeom>
                          <a:noFill/>
                        </pic:spPr>
                      </pic:pic>
                    </a:graphicData>
                  </a:graphic>
                </wp:inline>
              </w:drawing>
            </w:r>
          </w:p>
        </w:tc>
        <w:tc>
          <w:tcPr>
            <w:tcW w:w="3173" w:type="dxa"/>
          </w:tcPr>
          <w:p w14:paraId="1EFC0613"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6B135582" wp14:editId="5FC445F3">
                  <wp:extent cx="1877714" cy="1128709"/>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90179" cy="1136202"/>
                          </a:xfrm>
                          <a:prstGeom prst="rect">
                            <a:avLst/>
                          </a:prstGeom>
                          <a:noFill/>
                        </pic:spPr>
                      </pic:pic>
                    </a:graphicData>
                  </a:graphic>
                </wp:inline>
              </w:drawing>
            </w:r>
          </w:p>
        </w:tc>
      </w:tr>
      <w:tr w:rsidR="00F90EF6" w:rsidRPr="005F2432" w14:paraId="490EB7B9" w14:textId="77777777" w:rsidTr="00F90EF6">
        <w:trPr>
          <w:jc w:val="center"/>
        </w:trPr>
        <w:tc>
          <w:tcPr>
            <w:tcW w:w="3088" w:type="dxa"/>
          </w:tcPr>
          <w:p w14:paraId="1CAFAEB9"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07BC6082" wp14:editId="60CF1DE9">
                  <wp:extent cx="1865376" cy="99486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99134" cy="1012871"/>
                          </a:xfrm>
                          <a:prstGeom prst="rect">
                            <a:avLst/>
                          </a:prstGeom>
                          <a:noFill/>
                        </pic:spPr>
                      </pic:pic>
                    </a:graphicData>
                  </a:graphic>
                </wp:inline>
              </w:drawing>
            </w:r>
          </w:p>
        </w:tc>
        <w:tc>
          <w:tcPr>
            <w:tcW w:w="3089" w:type="dxa"/>
          </w:tcPr>
          <w:p w14:paraId="1ACEB591"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04BB66D0" wp14:editId="2463F402">
                  <wp:extent cx="1865376" cy="10314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82105" cy="1040693"/>
                          </a:xfrm>
                          <a:prstGeom prst="rect">
                            <a:avLst/>
                          </a:prstGeom>
                          <a:noFill/>
                        </pic:spPr>
                      </pic:pic>
                    </a:graphicData>
                  </a:graphic>
                </wp:inline>
              </w:drawing>
            </w:r>
          </w:p>
        </w:tc>
        <w:tc>
          <w:tcPr>
            <w:tcW w:w="3173" w:type="dxa"/>
          </w:tcPr>
          <w:p w14:paraId="071844A9"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994BE47" wp14:editId="4A54838F">
                  <wp:extent cx="1931213" cy="105973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71811" cy="1082009"/>
                          </a:xfrm>
                          <a:prstGeom prst="rect">
                            <a:avLst/>
                          </a:prstGeom>
                          <a:noFill/>
                        </pic:spPr>
                      </pic:pic>
                    </a:graphicData>
                  </a:graphic>
                </wp:inline>
              </w:drawing>
            </w:r>
          </w:p>
        </w:tc>
      </w:tr>
      <w:tr w:rsidR="00F90EF6" w:rsidRPr="005F2432" w14:paraId="4F874242" w14:textId="77777777" w:rsidTr="00F90EF6">
        <w:trPr>
          <w:jc w:val="center"/>
        </w:trPr>
        <w:tc>
          <w:tcPr>
            <w:tcW w:w="3088" w:type="dxa"/>
          </w:tcPr>
          <w:p w14:paraId="54AB141D"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2747CFA8" wp14:editId="08F6172F">
                  <wp:extent cx="1865376" cy="106801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19512" cy="1099015"/>
                          </a:xfrm>
                          <a:prstGeom prst="rect">
                            <a:avLst/>
                          </a:prstGeom>
                          <a:noFill/>
                        </pic:spPr>
                      </pic:pic>
                    </a:graphicData>
                  </a:graphic>
                </wp:inline>
              </w:drawing>
            </w:r>
          </w:p>
        </w:tc>
        <w:tc>
          <w:tcPr>
            <w:tcW w:w="3089" w:type="dxa"/>
          </w:tcPr>
          <w:p w14:paraId="422F898E"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63E40D8F" wp14:editId="3EE91C96">
                  <wp:extent cx="1865376" cy="1068019"/>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78131" cy="1075322"/>
                          </a:xfrm>
                          <a:prstGeom prst="rect">
                            <a:avLst/>
                          </a:prstGeom>
                          <a:noFill/>
                        </pic:spPr>
                      </pic:pic>
                    </a:graphicData>
                  </a:graphic>
                </wp:inline>
              </w:drawing>
            </w:r>
          </w:p>
        </w:tc>
        <w:tc>
          <w:tcPr>
            <w:tcW w:w="3173" w:type="dxa"/>
          </w:tcPr>
          <w:p w14:paraId="34BCF171"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0FFA8714" wp14:editId="191CC2EA">
                  <wp:extent cx="1931213" cy="108171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4665" cy="1094853"/>
                          </a:xfrm>
                          <a:prstGeom prst="rect">
                            <a:avLst/>
                          </a:prstGeom>
                          <a:noFill/>
                        </pic:spPr>
                      </pic:pic>
                    </a:graphicData>
                  </a:graphic>
                </wp:inline>
              </w:drawing>
            </w:r>
          </w:p>
        </w:tc>
      </w:tr>
      <w:tr w:rsidR="00F90EF6" w:rsidRPr="005F2432" w14:paraId="4743BF29" w14:textId="77777777" w:rsidTr="00F90EF6">
        <w:trPr>
          <w:jc w:val="center"/>
        </w:trPr>
        <w:tc>
          <w:tcPr>
            <w:tcW w:w="3088" w:type="dxa"/>
          </w:tcPr>
          <w:p w14:paraId="1305BF63" w14:textId="7130471C"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F6E4AC5" wp14:editId="7A557AD4">
                  <wp:extent cx="1887322" cy="9802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18405" cy="996381"/>
                          </a:xfrm>
                          <a:prstGeom prst="rect">
                            <a:avLst/>
                          </a:prstGeom>
                          <a:noFill/>
                        </pic:spPr>
                      </pic:pic>
                    </a:graphicData>
                  </a:graphic>
                </wp:inline>
              </w:drawing>
            </w:r>
          </w:p>
        </w:tc>
        <w:tc>
          <w:tcPr>
            <w:tcW w:w="3089" w:type="dxa"/>
          </w:tcPr>
          <w:p w14:paraId="5E8BF189" w14:textId="763583F0"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724FE73" wp14:editId="61427504">
                  <wp:extent cx="1872691" cy="9937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76773" cy="995940"/>
                          </a:xfrm>
                          <a:prstGeom prst="rect">
                            <a:avLst/>
                          </a:prstGeom>
                          <a:noFill/>
                        </pic:spPr>
                      </pic:pic>
                    </a:graphicData>
                  </a:graphic>
                </wp:inline>
              </w:drawing>
            </w:r>
          </w:p>
        </w:tc>
        <w:tc>
          <w:tcPr>
            <w:tcW w:w="3173" w:type="dxa"/>
          </w:tcPr>
          <w:p w14:paraId="39BDF3EE"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4D900261" wp14:editId="28B81A9B">
                  <wp:extent cx="1982419" cy="10680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13597" cy="1084816"/>
                          </a:xfrm>
                          <a:prstGeom prst="rect">
                            <a:avLst/>
                          </a:prstGeom>
                          <a:noFill/>
                        </pic:spPr>
                      </pic:pic>
                    </a:graphicData>
                  </a:graphic>
                </wp:inline>
              </w:drawing>
            </w:r>
          </w:p>
        </w:tc>
      </w:tr>
      <w:tr w:rsidR="00F90EF6" w:rsidRPr="005F2432" w14:paraId="2BD0F9C9" w14:textId="77777777" w:rsidTr="00F90EF6">
        <w:trPr>
          <w:jc w:val="center"/>
        </w:trPr>
        <w:tc>
          <w:tcPr>
            <w:tcW w:w="3088" w:type="dxa"/>
          </w:tcPr>
          <w:p w14:paraId="0D096F99"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9E17E35" wp14:editId="1AB37F30">
                  <wp:extent cx="1890885" cy="113662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8219" cy="1141034"/>
                          </a:xfrm>
                          <a:prstGeom prst="rect">
                            <a:avLst/>
                          </a:prstGeom>
                          <a:noFill/>
                        </pic:spPr>
                      </pic:pic>
                    </a:graphicData>
                  </a:graphic>
                </wp:inline>
              </w:drawing>
            </w:r>
          </w:p>
        </w:tc>
        <w:tc>
          <w:tcPr>
            <w:tcW w:w="3089" w:type="dxa"/>
          </w:tcPr>
          <w:p w14:paraId="3E0B030B"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323164C" wp14:editId="241B54DA">
                  <wp:extent cx="1740878" cy="104645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45893" cy="1049471"/>
                          </a:xfrm>
                          <a:prstGeom prst="rect">
                            <a:avLst/>
                          </a:prstGeom>
                          <a:noFill/>
                        </pic:spPr>
                      </pic:pic>
                    </a:graphicData>
                  </a:graphic>
                </wp:inline>
              </w:drawing>
            </w:r>
          </w:p>
        </w:tc>
        <w:tc>
          <w:tcPr>
            <w:tcW w:w="3173" w:type="dxa"/>
          </w:tcPr>
          <w:p w14:paraId="47809B41"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4792F0C2" wp14:editId="6B2B19D7">
                  <wp:extent cx="1873049" cy="11259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77639" cy="1128663"/>
                          </a:xfrm>
                          <a:prstGeom prst="rect">
                            <a:avLst/>
                          </a:prstGeom>
                          <a:noFill/>
                        </pic:spPr>
                      </pic:pic>
                    </a:graphicData>
                  </a:graphic>
                </wp:inline>
              </w:drawing>
            </w:r>
          </w:p>
        </w:tc>
      </w:tr>
      <w:tr w:rsidR="00F90EF6" w:rsidRPr="005F2432" w14:paraId="09322C9B" w14:textId="77777777" w:rsidTr="00F90EF6">
        <w:trPr>
          <w:jc w:val="center"/>
        </w:trPr>
        <w:tc>
          <w:tcPr>
            <w:tcW w:w="3088" w:type="dxa"/>
          </w:tcPr>
          <w:p w14:paraId="0B0B6073"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6F8B455D" wp14:editId="4CF0EF27">
                  <wp:extent cx="1772501" cy="1065464"/>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81929" cy="1071131"/>
                          </a:xfrm>
                          <a:prstGeom prst="rect">
                            <a:avLst/>
                          </a:prstGeom>
                          <a:noFill/>
                        </pic:spPr>
                      </pic:pic>
                    </a:graphicData>
                  </a:graphic>
                </wp:inline>
              </w:drawing>
            </w:r>
          </w:p>
        </w:tc>
        <w:tc>
          <w:tcPr>
            <w:tcW w:w="3089" w:type="dxa"/>
          </w:tcPr>
          <w:p w14:paraId="4E7FD9BE" w14:textId="5E9F8D6F" w:rsidR="00F90EF6" w:rsidRPr="005F2432" w:rsidRDefault="00F90EF6" w:rsidP="00F90EF6">
            <w:pPr>
              <w:ind w:left="237"/>
              <w:rPr>
                <w:rFonts w:cstheme="minorHAnsi"/>
                <w:noProof/>
              </w:rPr>
            </w:pPr>
            <w:r w:rsidRPr="005F2432">
              <w:rPr>
                <w:rFonts w:cstheme="minorHAnsi"/>
                <w:noProof/>
                <w:lang w:val="en-US"/>
              </w:rPr>
              <w:drawing>
                <wp:inline distT="0" distB="0" distL="0" distR="0" wp14:anchorId="52139A70" wp14:editId="66D56EA2">
                  <wp:extent cx="1709558" cy="1027629"/>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21906" cy="1035051"/>
                          </a:xfrm>
                          <a:prstGeom prst="rect">
                            <a:avLst/>
                          </a:prstGeom>
                          <a:noFill/>
                        </pic:spPr>
                      </pic:pic>
                    </a:graphicData>
                  </a:graphic>
                </wp:inline>
              </w:drawing>
            </w:r>
          </w:p>
        </w:tc>
        <w:tc>
          <w:tcPr>
            <w:tcW w:w="3173" w:type="dxa"/>
          </w:tcPr>
          <w:p w14:paraId="19D1302F"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2982C22D" wp14:editId="185FFEA2">
                  <wp:extent cx="1938528" cy="1002182"/>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442" cy="1017647"/>
                          </a:xfrm>
                          <a:prstGeom prst="rect">
                            <a:avLst/>
                          </a:prstGeom>
                          <a:noFill/>
                        </pic:spPr>
                      </pic:pic>
                    </a:graphicData>
                  </a:graphic>
                </wp:inline>
              </w:drawing>
            </w:r>
          </w:p>
        </w:tc>
      </w:tr>
      <w:tr w:rsidR="00F90EF6" w:rsidRPr="005F2432" w14:paraId="76D12B37" w14:textId="77777777" w:rsidTr="00F90EF6">
        <w:trPr>
          <w:jc w:val="center"/>
        </w:trPr>
        <w:tc>
          <w:tcPr>
            <w:tcW w:w="3088" w:type="dxa"/>
          </w:tcPr>
          <w:p w14:paraId="64E5EC41"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5B84EDD" wp14:editId="7AB64F18">
                  <wp:extent cx="1754565" cy="10546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62977" cy="1059740"/>
                          </a:xfrm>
                          <a:prstGeom prst="rect">
                            <a:avLst/>
                          </a:prstGeom>
                          <a:noFill/>
                        </pic:spPr>
                      </pic:pic>
                    </a:graphicData>
                  </a:graphic>
                </wp:inline>
              </w:drawing>
            </w:r>
          </w:p>
        </w:tc>
        <w:tc>
          <w:tcPr>
            <w:tcW w:w="3089" w:type="dxa"/>
          </w:tcPr>
          <w:p w14:paraId="63A5716C" w14:textId="274DB6B9"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F05519E" wp14:editId="4A18E4A7">
                  <wp:extent cx="1829561" cy="109976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38518" cy="1105148"/>
                          </a:xfrm>
                          <a:prstGeom prst="rect">
                            <a:avLst/>
                          </a:prstGeom>
                          <a:noFill/>
                        </pic:spPr>
                      </pic:pic>
                    </a:graphicData>
                  </a:graphic>
                </wp:inline>
              </w:drawing>
            </w:r>
          </w:p>
        </w:tc>
        <w:tc>
          <w:tcPr>
            <w:tcW w:w="3173" w:type="dxa"/>
          </w:tcPr>
          <w:p w14:paraId="5CFD2715" w14:textId="77777777" w:rsidR="00F90EF6" w:rsidRPr="005F2432" w:rsidRDefault="00F90EF6" w:rsidP="00F90EF6">
            <w:pPr>
              <w:ind w:left="237"/>
              <w:rPr>
                <w:rFonts w:cstheme="minorHAnsi"/>
              </w:rPr>
            </w:pPr>
            <w:r w:rsidRPr="005F2432">
              <w:rPr>
                <w:rFonts w:cstheme="minorHAnsi"/>
                <w:noProof/>
                <w:lang w:val="en-US"/>
              </w:rPr>
              <w:drawing>
                <wp:inline distT="0" distB="0" distL="0" distR="0" wp14:anchorId="3808B4BC" wp14:editId="410A5083">
                  <wp:extent cx="1982419" cy="1081717"/>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01176" cy="1091952"/>
                          </a:xfrm>
                          <a:prstGeom prst="rect">
                            <a:avLst/>
                          </a:prstGeom>
                          <a:noFill/>
                        </pic:spPr>
                      </pic:pic>
                    </a:graphicData>
                  </a:graphic>
                </wp:inline>
              </w:drawing>
            </w:r>
          </w:p>
        </w:tc>
      </w:tr>
      <w:tr w:rsidR="00F90EF6" w:rsidRPr="005F2432" w14:paraId="5676AC5B" w14:textId="77777777" w:rsidTr="00F90EF6">
        <w:trPr>
          <w:jc w:val="center"/>
        </w:trPr>
        <w:tc>
          <w:tcPr>
            <w:tcW w:w="3088" w:type="dxa"/>
          </w:tcPr>
          <w:p w14:paraId="5173CDF9"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43BF7E9E" wp14:editId="246942C0">
                  <wp:extent cx="1887322" cy="102412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02636" cy="1032438"/>
                          </a:xfrm>
                          <a:prstGeom prst="rect">
                            <a:avLst/>
                          </a:prstGeom>
                          <a:noFill/>
                        </pic:spPr>
                      </pic:pic>
                    </a:graphicData>
                  </a:graphic>
                </wp:inline>
              </w:drawing>
            </w:r>
          </w:p>
        </w:tc>
        <w:tc>
          <w:tcPr>
            <w:tcW w:w="3089" w:type="dxa"/>
          </w:tcPr>
          <w:p w14:paraId="62B19FFF" w14:textId="65E507FD" w:rsidR="00F90EF6" w:rsidRPr="005F2432" w:rsidRDefault="00F90EF6" w:rsidP="00F90EF6">
            <w:pPr>
              <w:ind w:left="237"/>
              <w:rPr>
                <w:rFonts w:cstheme="minorHAnsi"/>
                <w:noProof/>
              </w:rPr>
            </w:pPr>
            <w:r w:rsidRPr="005F2432">
              <w:rPr>
                <w:rFonts w:cstheme="minorHAnsi"/>
                <w:noProof/>
                <w:lang w:val="en-US"/>
              </w:rPr>
              <w:drawing>
                <wp:inline distT="0" distB="0" distL="0" distR="0" wp14:anchorId="753280EF" wp14:editId="2D895214">
                  <wp:extent cx="1738115" cy="104479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56886" cy="1056078"/>
                          </a:xfrm>
                          <a:prstGeom prst="rect">
                            <a:avLst/>
                          </a:prstGeom>
                          <a:noFill/>
                        </pic:spPr>
                      </pic:pic>
                    </a:graphicData>
                  </a:graphic>
                </wp:inline>
              </w:drawing>
            </w:r>
          </w:p>
        </w:tc>
        <w:tc>
          <w:tcPr>
            <w:tcW w:w="3173" w:type="dxa"/>
          </w:tcPr>
          <w:p w14:paraId="5353F1F8"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081E897C" wp14:editId="168D00B6">
                  <wp:extent cx="1938528" cy="1046073"/>
                  <wp:effectExtent l="0" t="0" r="508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52430" cy="1053575"/>
                          </a:xfrm>
                          <a:prstGeom prst="rect">
                            <a:avLst/>
                          </a:prstGeom>
                          <a:noFill/>
                        </pic:spPr>
                      </pic:pic>
                    </a:graphicData>
                  </a:graphic>
                </wp:inline>
              </w:drawing>
            </w:r>
          </w:p>
        </w:tc>
      </w:tr>
      <w:tr w:rsidR="00F90EF6" w:rsidRPr="005F2432" w14:paraId="62C4B3DF" w14:textId="77777777" w:rsidTr="00F90EF6">
        <w:trPr>
          <w:jc w:val="center"/>
        </w:trPr>
        <w:tc>
          <w:tcPr>
            <w:tcW w:w="3088" w:type="dxa"/>
          </w:tcPr>
          <w:p w14:paraId="21BF032A"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A611578" wp14:editId="39815DC8">
                  <wp:extent cx="1855080" cy="111510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69621" cy="1123844"/>
                          </a:xfrm>
                          <a:prstGeom prst="rect">
                            <a:avLst/>
                          </a:prstGeom>
                          <a:noFill/>
                        </pic:spPr>
                      </pic:pic>
                    </a:graphicData>
                  </a:graphic>
                </wp:inline>
              </w:drawing>
            </w:r>
          </w:p>
        </w:tc>
        <w:tc>
          <w:tcPr>
            <w:tcW w:w="3089" w:type="dxa"/>
          </w:tcPr>
          <w:p w14:paraId="37E92F82" w14:textId="7ABE2601" w:rsidR="00F90EF6" w:rsidRPr="005F2432" w:rsidRDefault="00F90EF6" w:rsidP="00F90EF6">
            <w:pPr>
              <w:ind w:left="237"/>
              <w:rPr>
                <w:rFonts w:cstheme="minorHAnsi"/>
                <w:noProof/>
              </w:rPr>
            </w:pPr>
            <w:r w:rsidRPr="005F2432">
              <w:rPr>
                <w:rFonts w:cstheme="minorHAnsi"/>
                <w:noProof/>
                <w:lang w:val="en-US"/>
              </w:rPr>
              <w:drawing>
                <wp:inline distT="0" distB="0" distL="0" distR="0" wp14:anchorId="32F79C8C" wp14:editId="603D66FF">
                  <wp:extent cx="1778125" cy="10688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78125" cy="1068845"/>
                          </a:xfrm>
                          <a:prstGeom prst="rect">
                            <a:avLst/>
                          </a:prstGeom>
                          <a:noFill/>
                        </pic:spPr>
                      </pic:pic>
                    </a:graphicData>
                  </a:graphic>
                </wp:inline>
              </w:drawing>
            </w:r>
          </w:p>
        </w:tc>
        <w:tc>
          <w:tcPr>
            <w:tcW w:w="3173" w:type="dxa"/>
          </w:tcPr>
          <w:p w14:paraId="07D0727C"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2EA5310F" wp14:editId="1257DFEC">
                  <wp:extent cx="1938528" cy="1046073"/>
                  <wp:effectExtent l="0" t="0" r="508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6341" cy="1077270"/>
                          </a:xfrm>
                          <a:prstGeom prst="rect">
                            <a:avLst/>
                          </a:prstGeom>
                          <a:noFill/>
                        </pic:spPr>
                      </pic:pic>
                    </a:graphicData>
                  </a:graphic>
                </wp:inline>
              </w:drawing>
            </w:r>
          </w:p>
        </w:tc>
      </w:tr>
      <w:tr w:rsidR="00F90EF6" w:rsidRPr="005F2432" w14:paraId="01CD1CBE" w14:textId="77777777" w:rsidTr="00F90EF6">
        <w:trPr>
          <w:jc w:val="center"/>
        </w:trPr>
        <w:tc>
          <w:tcPr>
            <w:tcW w:w="3088" w:type="dxa"/>
          </w:tcPr>
          <w:p w14:paraId="2F354E06"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5036218C" wp14:editId="47B1D645">
                  <wp:extent cx="1803534" cy="1015376"/>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2042" cy="1042685"/>
                          </a:xfrm>
                          <a:prstGeom prst="rect">
                            <a:avLst/>
                          </a:prstGeom>
                          <a:noFill/>
                        </pic:spPr>
                      </pic:pic>
                    </a:graphicData>
                  </a:graphic>
                </wp:inline>
              </w:drawing>
            </w:r>
          </w:p>
        </w:tc>
        <w:tc>
          <w:tcPr>
            <w:tcW w:w="3089" w:type="dxa"/>
          </w:tcPr>
          <w:p w14:paraId="2AFF181E" w14:textId="258AFEBC" w:rsidR="00F90EF6" w:rsidRPr="005F2432" w:rsidRDefault="00F90EF6" w:rsidP="00F90EF6">
            <w:pPr>
              <w:ind w:left="237"/>
              <w:rPr>
                <w:rFonts w:cstheme="minorHAnsi"/>
                <w:noProof/>
              </w:rPr>
            </w:pPr>
            <w:r w:rsidRPr="005F2432">
              <w:rPr>
                <w:rFonts w:cstheme="minorHAnsi"/>
                <w:noProof/>
                <w:lang w:val="en-US"/>
              </w:rPr>
              <w:drawing>
                <wp:inline distT="0" distB="0" distL="0" distR="0" wp14:anchorId="0C75E9D0" wp14:editId="229794C0">
                  <wp:extent cx="1872691" cy="1002183"/>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6829" cy="1025804"/>
                          </a:xfrm>
                          <a:prstGeom prst="rect">
                            <a:avLst/>
                          </a:prstGeom>
                          <a:noFill/>
                        </pic:spPr>
                      </pic:pic>
                    </a:graphicData>
                  </a:graphic>
                </wp:inline>
              </w:drawing>
            </w:r>
          </w:p>
        </w:tc>
        <w:tc>
          <w:tcPr>
            <w:tcW w:w="3173" w:type="dxa"/>
          </w:tcPr>
          <w:p w14:paraId="174D0BDF"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2C324877" wp14:editId="2012D858">
                  <wp:extent cx="1938528" cy="1024128"/>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59365" cy="1035136"/>
                          </a:xfrm>
                          <a:prstGeom prst="rect">
                            <a:avLst/>
                          </a:prstGeom>
                          <a:noFill/>
                        </pic:spPr>
                      </pic:pic>
                    </a:graphicData>
                  </a:graphic>
                </wp:inline>
              </w:drawing>
            </w:r>
          </w:p>
        </w:tc>
      </w:tr>
      <w:tr w:rsidR="00F90EF6" w:rsidRPr="005F2432" w14:paraId="06F0BB5C" w14:textId="77777777" w:rsidTr="00F90EF6">
        <w:trPr>
          <w:jc w:val="center"/>
        </w:trPr>
        <w:tc>
          <w:tcPr>
            <w:tcW w:w="3088" w:type="dxa"/>
          </w:tcPr>
          <w:p w14:paraId="34D45760" w14:textId="77777777" w:rsidR="00F90EF6" w:rsidRPr="005F2432" w:rsidRDefault="00F90EF6" w:rsidP="00F90EF6">
            <w:pPr>
              <w:ind w:left="237"/>
              <w:rPr>
                <w:rFonts w:cstheme="minorHAnsi"/>
                <w:noProof/>
              </w:rPr>
            </w:pPr>
            <w:r w:rsidRPr="005F2432">
              <w:rPr>
                <w:rFonts w:cstheme="minorHAnsi"/>
                <w:noProof/>
                <w:lang w:val="en-US"/>
              </w:rPr>
              <w:drawing>
                <wp:inline distT="0" distB="0" distL="0" distR="0" wp14:anchorId="0E027D04" wp14:editId="1082BC27">
                  <wp:extent cx="1872691" cy="96299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97677" cy="975841"/>
                          </a:xfrm>
                          <a:prstGeom prst="rect">
                            <a:avLst/>
                          </a:prstGeom>
                          <a:noFill/>
                        </pic:spPr>
                      </pic:pic>
                    </a:graphicData>
                  </a:graphic>
                </wp:inline>
              </w:drawing>
            </w:r>
          </w:p>
        </w:tc>
        <w:tc>
          <w:tcPr>
            <w:tcW w:w="3089" w:type="dxa"/>
          </w:tcPr>
          <w:p w14:paraId="5128DA1D" w14:textId="26742CEC" w:rsidR="00F90EF6" w:rsidRPr="005F2432" w:rsidRDefault="00F90EF6" w:rsidP="00F90EF6">
            <w:pPr>
              <w:ind w:left="237"/>
              <w:rPr>
                <w:rFonts w:cstheme="minorHAnsi"/>
                <w:noProof/>
              </w:rPr>
            </w:pPr>
          </w:p>
        </w:tc>
        <w:tc>
          <w:tcPr>
            <w:tcW w:w="3173" w:type="dxa"/>
          </w:tcPr>
          <w:p w14:paraId="27446C05" w14:textId="77777777" w:rsidR="00F90EF6" w:rsidRPr="005F2432" w:rsidRDefault="00F90EF6" w:rsidP="00F90EF6">
            <w:pPr>
              <w:ind w:left="237"/>
              <w:rPr>
                <w:rFonts w:cstheme="minorHAnsi"/>
                <w:noProof/>
              </w:rPr>
            </w:pPr>
          </w:p>
        </w:tc>
      </w:tr>
    </w:tbl>
    <w:p w14:paraId="5C506D18" w14:textId="5289CFA9" w:rsidR="00F90EF6" w:rsidRPr="005F2432" w:rsidRDefault="00BE4671" w:rsidP="006311A6">
      <w:pPr>
        <w:pStyle w:val="Caption"/>
        <w:rPr>
          <w:rFonts w:cstheme="minorHAnsi"/>
        </w:rPr>
      </w:pPr>
      <w:bookmarkStart w:id="230" w:name="_Ref10710241"/>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231" w:author="Author">
        <w:r w:rsidR="00B11AAE">
          <w:rPr>
            <w:rFonts w:cstheme="minorHAnsi"/>
            <w:noProof/>
          </w:rPr>
          <w:t>23</w:t>
        </w:r>
      </w:ins>
      <w:del w:id="232" w:author="Author">
        <w:r w:rsidR="008E4C54" w:rsidDel="00B11AAE">
          <w:rPr>
            <w:rFonts w:cstheme="minorHAnsi"/>
            <w:noProof/>
          </w:rPr>
          <w:delText>20</w:delText>
        </w:r>
      </w:del>
      <w:r w:rsidRPr="005F2432">
        <w:rPr>
          <w:rFonts w:cstheme="minorHAnsi"/>
        </w:rPr>
        <w:fldChar w:fldCharType="end"/>
      </w:r>
      <w:bookmarkEnd w:id="230"/>
      <w:r w:rsidRPr="005F2432">
        <w:rPr>
          <w:rFonts w:cstheme="minorHAnsi"/>
        </w:rPr>
        <w:t>: Trends of capture-based and farmed-based per capita fish consumption in the 64 countries investigated over the period of 1980-2016</w:t>
      </w:r>
    </w:p>
    <w:p w14:paraId="14762629" w14:textId="6F9825DA" w:rsidR="00F90EF6" w:rsidRPr="005F2432" w:rsidRDefault="00F90EF6" w:rsidP="00F90EF6">
      <w:pPr>
        <w:rPr>
          <w:rFonts w:cstheme="minorHAnsi"/>
        </w:rPr>
      </w:pPr>
    </w:p>
    <w:p w14:paraId="37CFD00B" w14:textId="161B1BF7" w:rsidR="00F90EF6" w:rsidRPr="005F2432" w:rsidRDefault="00BE4671" w:rsidP="00F90EF6">
      <w:pPr>
        <w:rPr>
          <w:rFonts w:cstheme="minorHAnsi"/>
        </w:rPr>
      </w:pPr>
      <w:r w:rsidRPr="005F2432">
        <w:rPr>
          <w:rFonts w:cstheme="minorHAnsi"/>
          <w:noProof/>
        </w:rPr>
        <mc:AlternateContent>
          <mc:Choice Requires="wps">
            <w:drawing>
              <wp:anchor distT="0" distB="0" distL="114300" distR="114300" simplePos="0" relativeHeight="251686912" behindDoc="0" locked="0" layoutInCell="1" allowOverlap="1" wp14:anchorId="0EE02BE3" wp14:editId="5393856E">
                <wp:simplePos x="0" y="0"/>
                <wp:positionH relativeFrom="column">
                  <wp:posOffset>808355</wp:posOffset>
                </wp:positionH>
                <wp:positionV relativeFrom="paragraph">
                  <wp:posOffset>2530475</wp:posOffset>
                </wp:positionV>
                <wp:extent cx="410908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2C54F4F9" w14:textId="5E7A0F8B" w:rsidR="00F639FC" w:rsidRPr="0054152F" w:rsidRDefault="00F639FC" w:rsidP="006311A6">
                            <w:pPr>
                              <w:pStyle w:val="Caption"/>
                              <w:rPr>
                                <w:rFonts w:cstheme="minorHAnsi"/>
                                <w:noProof/>
                                <w:lang w:val="en-US"/>
                              </w:rPr>
                            </w:pPr>
                            <w:bookmarkStart w:id="233" w:name="_Ref10710339"/>
                            <w:bookmarkStart w:id="234" w:name="_Ref10710322"/>
                            <w:r>
                              <w:t xml:space="preserve">Figure </w:t>
                            </w:r>
                            <w:r>
                              <w:fldChar w:fldCharType="begin"/>
                            </w:r>
                            <w:r>
                              <w:instrText xml:space="preserve"> SEQ Figure \* ARABIC </w:instrText>
                            </w:r>
                            <w:r>
                              <w:fldChar w:fldCharType="separate"/>
                            </w:r>
                            <w:ins w:id="235" w:author="Author">
                              <w:r>
                                <w:rPr>
                                  <w:noProof/>
                                </w:rPr>
                                <w:t>24</w:t>
                              </w:r>
                            </w:ins>
                            <w:del w:id="236" w:author="Author">
                              <w:r w:rsidDel="00B11AAE">
                                <w:rPr>
                                  <w:noProof/>
                                </w:rPr>
                                <w:delText>21</w:delText>
                              </w:r>
                            </w:del>
                            <w:r>
                              <w:fldChar w:fldCharType="end"/>
                            </w:r>
                            <w:bookmarkEnd w:id="233"/>
                            <w:r>
                              <w:t xml:space="preserve">: </w:t>
                            </w:r>
                            <w:r w:rsidRPr="00DF14BF">
                              <w:t>Pathway conceptualising the link between climate change and decreased consumption of capture-based fish to increased risk of ischemic heart diseases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2BE3" id="Text Box 8" o:spid="_x0000_s1037" type="#_x0000_t202" style="position:absolute;margin-left:63.65pt;margin-top:199.25pt;width:3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" stroked="f">
                <v:textbox style="mso-fit-shape-to-text:t" inset="0,0,0,0">
                  <w:txbxContent>
                    <w:p w14:paraId="2C54F4F9" w14:textId="5E7A0F8B" w:rsidR="00F639FC" w:rsidRPr="0054152F" w:rsidRDefault="00F639FC" w:rsidP="006311A6">
                      <w:pPr>
                        <w:pStyle w:val="Caption"/>
                        <w:rPr>
                          <w:rFonts w:cstheme="minorHAnsi"/>
                          <w:noProof/>
                          <w:lang w:val="en-US"/>
                        </w:rPr>
                      </w:pPr>
                      <w:bookmarkStart w:id="237" w:name="_Ref10710339"/>
                      <w:bookmarkStart w:id="238" w:name="_Ref10710322"/>
                      <w:r>
                        <w:t xml:space="preserve">Figure </w:t>
                      </w:r>
                      <w:r>
                        <w:fldChar w:fldCharType="begin"/>
                      </w:r>
                      <w:r>
                        <w:instrText xml:space="preserve"> SEQ Figure \* ARABIC </w:instrText>
                      </w:r>
                      <w:r>
                        <w:fldChar w:fldCharType="separate"/>
                      </w:r>
                      <w:ins w:id="239" w:author="Author">
                        <w:r>
                          <w:rPr>
                            <w:noProof/>
                          </w:rPr>
                          <w:t>24</w:t>
                        </w:r>
                      </w:ins>
                      <w:del w:id="240" w:author="Author">
                        <w:r w:rsidDel="00B11AAE">
                          <w:rPr>
                            <w:noProof/>
                          </w:rPr>
                          <w:delText>21</w:delText>
                        </w:r>
                      </w:del>
                      <w:r>
                        <w:fldChar w:fldCharType="end"/>
                      </w:r>
                      <w:bookmarkEnd w:id="237"/>
                      <w:r>
                        <w:t xml:space="preserve">: </w:t>
                      </w:r>
                      <w:r w:rsidRPr="00DF14BF">
                        <w:t>Pathway conceptualising the link between climate change and decreased consumption of capture-based fish to increased risk of ischemic heart diseases</w:t>
                      </w:r>
                      <w:bookmarkEnd w:id="238"/>
                    </w:p>
                  </w:txbxContent>
                </v:textbox>
                <w10:wrap type="topAndBottom"/>
              </v:shape>
            </w:pict>
          </mc:Fallback>
        </mc:AlternateContent>
      </w:r>
      <w:r w:rsidRPr="005F2432">
        <w:rPr>
          <w:rFonts w:cstheme="minorHAnsi"/>
          <w:noProof/>
          <w:lang w:val="en-US"/>
        </w:rPr>
        <w:drawing>
          <wp:anchor distT="0" distB="0" distL="114300" distR="114300" simplePos="0" relativeHeight="251681792" behindDoc="0" locked="0" layoutInCell="1" allowOverlap="1" wp14:anchorId="0278D267" wp14:editId="5638BEEE">
            <wp:simplePos x="0" y="0"/>
            <wp:positionH relativeFrom="margin">
              <wp:align>center</wp:align>
            </wp:positionH>
            <wp:positionV relativeFrom="paragraph">
              <wp:posOffset>-492125</wp:posOffset>
            </wp:positionV>
            <wp:extent cx="4109206" cy="2473929"/>
            <wp:effectExtent l="0" t="0" r="5715" b="3175"/>
            <wp:wrapTopAndBottom/>
            <wp:docPr id="228" name="Picture 228" descr="D:\at hand\ABRII\Setad- Environmental Biotechnology\Lancet Commission\2018\November 2018 Paper\Figs\Figure 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 hand\ABRII\Setad- Environmental Biotechnology\Lancet Commission\2018\November 2018 Paper\Figs\Figure S1.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09206" cy="2473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D0CD7" w14:textId="77777777" w:rsidR="00F90EF6" w:rsidRPr="005F2432" w:rsidRDefault="00F90EF6" w:rsidP="00F90EF6">
      <w:pPr>
        <w:rPr>
          <w:rFonts w:cstheme="minorHAnsi"/>
        </w:rPr>
      </w:pPr>
    </w:p>
    <w:p w14:paraId="04925B97" w14:textId="3F0D5545" w:rsidR="000925BA" w:rsidRPr="005F2432" w:rsidRDefault="000925BA">
      <w:pPr>
        <w:rPr>
          <w:rFonts w:cstheme="minorHAnsi"/>
        </w:rPr>
      </w:pPr>
      <w:r w:rsidRPr="005F2432">
        <w:rPr>
          <w:rFonts w:cstheme="minorHAnsi"/>
        </w:rPr>
        <w:br w:type="page"/>
      </w:r>
    </w:p>
    <w:p w14:paraId="65D725CB" w14:textId="2D9CAAB1" w:rsidR="009F7295" w:rsidRPr="005F2432" w:rsidRDefault="009F7295" w:rsidP="009F7295">
      <w:pPr>
        <w:pStyle w:val="Heading1"/>
      </w:pPr>
      <w:r w:rsidRPr="005F2432">
        <w:t>Section 2: Adaptation, Planning, and Resilience for Health</w:t>
      </w:r>
    </w:p>
    <w:p w14:paraId="09D1CDAB" w14:textId="77777777" w:rsidR="009F7295" w:rsidRPr="005F2432" w:rsidRDefault="009F7295" w:rsidP="009F7295">
      <w:pPr>
        <w:pStyle w:val="Heading2"/>
      </w:pPr>
    </w:p>
    <w:tbl>
      <w:tblPr>
        <w:tblStyle w:val="TableGrid"/>
        <w:tblW w:w="0" w:type="auto"/>
        <w:tblLook w:val="04A0" w:firstRow="1" w:lastRow="0" w:firstColumn="1" w:lastColumn="0" w:noHBand="0" w:noVBand="1"/>
      </w:tblPr>
      <w:tblGrid>
        <w:gridCol w:w="2424"/>
        <w:gridCol w:w="6592"/>
      </w:tblGrid>
      <w:tr w:rsidR="009F7295" w:rsidRPr="005F2432" w14:paraId="5B5D7AFB" w14:textId="77777777" w:rsidTr="009F7295">
        <w:tc>
          <w:tcPr>
            <w:tcW w:w="2451" w:type="dxa"/>
          </w:tcPr>
          <w:p w14:paraId="50CBC255" w14:textId="77777777" w:rsidR="009F7295" w:rsidRPr="005F2432" w:rsidRDefault="009F7295" w:rsidP="009F7295">
            <w:pPr>
              <w:rPr>
                <w:b/>
              </w:rPr>
            </w:pPr>
            <w:r w:rsidRPr="005F2432">
              <w:rPr>
                <w:b/>
              </w:rPr>
              <w:t>Working Group</w:t>
            </w:r>
          </w:p>
        </w:tc>
        <w:tc>
          <w:tcPr>
            <w:tcW w:w="6611" w:type="dxa"/>
          </w:tcPr>
          <w:p w14:paraId="33EB0CF9" w14:textId="77777777" w:rsidR="009F7295" w:rsidRPr="005F2432" w:rsidRDefault="009F7295" w:rsidP="009F7295">
            <w:r w:rsidRPr="005F2432">
              <w:t>2: Adaptation, Planning, and Resilience for Health</w:t>
            </w:r>
          </w:p>
        </w:tc>
      </w:tr>
      <w:tr w:rsidR="009F7295" w:rsidRPr="005F2432" w14:paraId="7E8CEC77" w14:textId="77777777" w:rsidTr="009F7295">
        <w:trPr>
          <w:trHeight w:val="284"/>
        </w:trPr>
        <w:tc>
          <w:tcPr>
            <w:tcW w:w="2451" w:type="dxa"/>
          </w:tcPr>
          <w:p w14:paraId="2C43D6D0" w14:textId="77777777" w:rsidR="009F7295" w:rsidRPr="005F2432" w:rsidRDefault="009F7295" w:rsidP="009F7295">
            <w:pPr>
              <w:rPr>
                <w:b/>
              </w:rPr>
            </w:pPr>
            <w:r w:rsidRPr="005F2432">
              <w:rPr>
                <w:b/>
              </w:rPr>
              <w:t>Indicator</w:t>
            </w:r>
          </w:p>
        </w:tc>
        <w:tc>
          <w:tcPr>
            <w:tcW w:w="6611" w:type="dxa"/>
          </w:tcPr>
          <w:p w14:paraId="4194A50E" w14:textId="77777777" w:rsidR="009F7295" w:rsidRPr="005F2432" w:rsidRDefault="009F7295" w:rsidP="009F7295">
            <w:pPr>
              <w:rPr>
                <w:rFonts w:cstheme="minorHAnsi"/>
              </w:rPr>
            </w:pPr>
            <w:r w:rsidRPr="005F2432">
              <w:rPr>
                <w:rFonts w:cstheme="minorHAnsi"/>
              </w:rPr>
              <w:t>2.1: Adaptation planning and assessment</w:t>
            </w:r>
          </w:p>
        </w:tc>
      </w:tr>
      <w:tr w:rsidR="009F7295" w:rsidRPr="005F2432" w14:paraId="51518E6B" w14:textId="77777777" w:rsidTr="009F7295">
        <w:tc>
          <w:tcPr>
            <w:tcW w:w="2451" w:type="dxa"/>
          </w:tcPr>
          <w:p w14:paraId="7F587E06" w14:textId="77777777" w:rsidR="009F7295" w:rsidRPr="005F2432" w:rsidRDefault="009F7295" w:rsidP="009F7295">
            <w:pPr>
              <w:rPr>
                <w:b/>
              </w:rPr>
            </w:pPr>
            <w:r w:rsidRPr="005F2432">
              <w:rPr>
                <w:rFonts w:cstheme="minorHAnsi"/>
                <w:b/>
              </w:rPr>
              <w:t>Sub-Indicator</w:t>
            </w:r>
          </w:p>
        </w:tc>
        <w:tc>
          <w:tcPr>
            <w:tcW w:w="6611" w:type="dxa"/>
          </w:tcPr>
          <w:p w14:paraId="00E7A27F" w14:textId="77777777" w:rsidR="009F7295" w:rsidRPr="005F2432" w:rsidRDefault="009F7295" w:rsidP="009F7295">
            <w:pPr>
              <w:rPr>
                <w:rFonts w:cstheme="minorHAnsi"/>
              </w:rPr>
            </w:pPr>
            <w:r w:rsidRPr="005F2432">
              <w:rPr>
                <w:rFonts w:cstheme="minorHAnsi"/>
              </w:rPr>
              <w:t>2.1.1: National adaptation plans for health</w:t>
            </w:r>
          </w:p>
        </w:tc>
      </w:tr>
      <w:tr w:rsidR="009F7295" w:rsidRPr="005F2432" w14:paraId="4A0548F7" w14:textId="77777777" w:rsidTr="009F7295">
        <w:tc>
          <w:tcPr>
            <w:tcW w:w="2451" w:type="dxa"/>
          </w:tcPr>
          <w:p w14:paraId="40D18620" w14:textId="77777777" w:rsidR="009F7295" w:rsidRPr="005F2432" w:rsidRDefault="009F7295" w:rsidP="009F7295">
            <w:pPr>
              <w:rPr>
                <w:b/>
              </w:rPr>
            </w:pPr>
            <w:r w:rsidRPr="005F2432">
              <w:rPr>
                <w:b/>
              </w:rPr>
              <w:t>Methods</w:t>
            </w:r>
          </w:p>
        </w:tc>
        <w:tc>
          <w:tcPr>
            <w:tcW w:w="6611" w:type="dxa"/>
          </w:tcPr>
          <w:p w14:paraId="4113441B" w14:textId="5E8618B3" w:rsidR="009F7295" w:rsidRPr="005F2432" w:rsidRDefault="009F7295" w:rsidP="009F7295">
            <w:pPr>
              <w:rPr>
                <w:rFonts w:cstheme="minorHAnsi"/>
                <w:color w:val="000000" w:themeColor="text1"/>
              </w:rPr>
            </w:pPr>
            <w:r w:rsidRPr="005F2432">
              <w:rPr>
                <w:rFonts w:cstheme="minorHAnsi"/>
                <w:color w:val="000000" w:themeColor="text1"/>
              </w:rPr>
              <w:t xml:space="preserve">The collection of data for this exercise included a voluntary national survey, the WHO Climate and Health Country Profile Survey (2018) that was sent to all WHO member states and was completed by ministry of health focal points. Of the 194 WHO member states, 100 participated in the survey, providing representation from all 6 WHO regions, World Bank Group-defined income categories, and a diverse range of threats and vulnerabilities to the health effects of climate change. Survey participation has grown substantially from the 40 Member States that completed the 2015 WHO Climate and Health Country Survey. </w:t>
            </w:r>
          </w:p>
          <w:p w14:paraId="1B28886B" w14:textId="77777777" w:rsidR="009F7295" w:rsidRPr="005F2432" w:rsidRDefault="009F7295" w:rsidP="009F7295">
            <w:pPr>
              <w:rPr>
                <w:rFonts w:cstheme="minorHAnsi"/>
                <w:color w:val="000000" w:themeColor="text1"/>
              </w:rPr>
            </w:pPr>
          </w:p>
          <w:p w14:paraId="7D0624B8" w14:textId="0F97C062" w:rsidR="009F7295" w:rsidRPr="005F2432" w:rsidRDefault="009F7295" w:rsidP="009F7295">
            <w:pPr>
              <w:rPr>
                <w:rFonts w:cstheme="minorHAnsi"/>
                <w:color w:val="000000" w:themeColor="text1"/>
              </w:rPr>
            </w:pPr>
            <w:r w:rsidRPr="005F2432">
              <w:rPr>
                <w:rFonts w:cstheme="minorHAnsi"/>
                <w:color w:val="000000" w:themeColor="text1"/>
              </w:rPr>
              <w:t>Validation of the 2018 country reported data was undertaken in multiple steps. First, survey responses were reviewed for missing information or inconsistencies with follow-up questions directed to survey respondents. A summary of responses were shared with key informants such as WHO regional focal points and external experts for review and comments. Source documents such as national health strategies and plans, and scientific assessments of health vulnerabilities and assessments were collected. A desktop review was conducted to compare with survey results with follow-up to survey respondents to seek clarification or additional documentation. In the case of vulnerability and adaptation assessments, findings were also cross referenced with existing external publications.</w:t>
            </w:r>
            <w:r w:rsidR="0011445B" w:rsidRPr="005F2432">
              <w:rPr>
                <w:rFonts w:cstheme="minorHAnsi"/>
                <w:color w:val="000000" w:themeColor="text1"/>
              </w:rPr>
              <w:fldChar w:fldCharType="begin"/>
            </w:r>
            <w:r w:rsidR="0011445B" w:rsidRPr="005F2432">
              <w:rPr>
                <w:rFonts w:cstheme="minorHAnsi"/>
                <w:color w:val="000000" w:themeColor="text1"/>
              </w:rPr>
              <w:instrText xml:space="preserve"> ADDIN EN.CITE &lt;EndNote&gt;&lt;Cite&gt;&lt;Author&gt;Berry&lt;/Author&gt;&lt;Year&gt;2018&lt;/Year&gt;&lt;RecNum&gt;370&lt;/RecNum&gt;&lt;DisplayText&gt;&lt;style face="superscript"&gt;67&lt;/style&gt;&lt;/DisplayText&gt;&lt;record&gt;&lt;rec-number&gt;370&lt;/rec-number&gt;&lt;foreign-keys&gt;&lt;key app="EN" db-id="e2zepwa56vz2ryev2aoxraf420vzvwft0pzz" timestamp="1560353026"&gt;370&lt;/key&gt;&lt;/foreign-keys&gt;&lt;ref-type name="Journal Article"&gt;17&lt;/ref-type&gt;&lt;contributors&gt;&lt;authors&gt;&lt;author&gt;Berry, Peter&lt;/author&gt;&lt;author&gt;Enright, Paddy&lt;/author&gt;&lt;author&gt;Shumake-Guillemot, Joy&lt;/author&gt;&lt;author&gt;Villalobos Prats, Elena&lt;/author&gt;&lt;author&gt;Campbell-Lendrum, Diarmid&lt;/author&gt;&lt;/authors&gt;&lt;/contributors&gt;&lt;titles&gt;&lt;title&gt;Assessing health vulnerabilities and adaptation to climate change: A review of international progress&lt;/title&gt;&lt;secondary-title&gt;International journal of environmental research and public health&lt;/secondary-title&gt;&lt;/titles&gt;&lt;periodical&gt;&lt;full-title&gt;International journal of environmental research and public health&lt;/full-title&gt;&lt;/periodical&gt;&lt;pages&gt;2626&lt;/pages&gt;&lt;volume&gt;15&lt;/volume&gt;&lt;number&gt;12&lt;/number&gt;&lt;dates&gt;&lt;year&gt;2018&lt;/year&gt;&lt;/dates&gt;&lt;urls&gt;&lt;/urls&gt;&lt;/record&gt;&lt;/Cite&gt;&lt;/EndNote&gt;</w:instrText>
            </w:r>
            <w:r w:rsidR="0011445B" w:rsidRPr="005F2432">
              <w:rPr>
                <w:rFonts w:cstheme="minorHAnsi"/>
                <w:color w:val="000000" w:themeColor="text1"/>
              </w:rPr>
              <w:fldChar w:fldCharType="separate"/>
            </w:r>
            <w:r w:rsidR="0011445B" w:rsidRPr="005F2432">
              <w:rPr>
                <w:rFonts w:cstheme="minorHAnsi"/>
                <w:noProof/>
                <w:color w:val="000000" w:themeColor="text1"/>
                <w:vertAlign w:val="superscript"/>
              </w:rPr>
              <w:t>67</w:t>
            </w:r>
            <w:r w:rsidR="0011445B" w:rsidRPr="005F2432">
              <w:rPr>
                <w:rFonts w:cstheme="minorHAnsi"/>
                <w:color w:val="000000" w:themeColor="text1"/>
              </w:rPr>
              <w:fldChar w:fldCharType="end"/>
            </w:r>
            <w:r w:rsidRPr="005F2432">
              <w:rPr>
                <w:rFonts w:cstheme="minorHAnsi"/>
                <w:color w:val="000000" w:themeColor="text1"/>
              </w:rPr>
              <w:t xml:space="preserve"> Finally, partial results were reviewed by key national health and climate stakeholders and ministry of health officials as part of the development and review of the WHO UNFCCC health and climate change country profiles. </w:t>
            </w:r>
          </w:p>
          <w:p w14:paraId="6FBB9B5B" w14:textId="77777777" w:rsidR="009F7295" w:rsidRPr="005F2432" w:rsidRDefault="009F7295" w:rsidP="009F7295">
            <w:pPr>
              <w:rPr>
                <w:rFonts w:cstheme="minorHAnsi"/>
                <w:color w:val="000000" w:themeColor="text1"/>
              </w:rPr>
            </w:pPr>
          </w:p>
          <w:p w14:paraId="0B43DD49" w14:textId="77777777" w:rsidR="009F7295" w:rsidRPr="005F2432" w:rsidRDefault="009F7295" w:rsidP="009F7295">
            <w:pPr>
              <w:rPr>
                <w:rFonts w:cstheme="minorHAnsi"/>
                <w:color w:val="000000" w:themeColor="text1"/>
              </w:rPr>
            </w:pPr>
            <w:r w:rsidRPr="005F2432">
              <w:rPr>
                <w:rFonts w:cstheme="minorHAnsi"/>
                <w:color w:val="000000" w:themeColor="text1"/>
              </w:rPr>
              <w:t xml:space="preserve">Further information on the WHO Climate and Health Country Survey, its methodology and the WHO Health and Climate Change Country Profile Initiative can be found at </w:t>
            </w:r>
            <w:hyperlink r:id="rId178" w:history="1">
              <w:r w:rsidRPr="005F2432">
                <w:rPr>
                  <w:rStyle w:val="Hyperlink"/>
                </w:rPr>
                <w:t>https://www.who.int/globalchange/resources/countries/en/</w:t>
              </w:r>
            </w:hyperlink>
            <w:r w:rsidRPr="005F2432">
              <w:rPr>
                <w:rFonts w:cstheme="minorHAnsi"/>
                <w:color w:val="000000" w:themeColor="text1"/>
              </w:rPr>
              <w:t xml:space="preserve"> </w:t>
            </w:r>
          </w:p>
          <w:p w14:paraId="458CEA4C" w14:textId="77777777" w:rsidR="009F7295" w:rsidRPr="005F2432" w:rsidRDefault="009F7295" w:rsidP="009F7295">
            <w:pPr>
              <w:rPr>
                <w:rFonts w:cstheme="minorHAnsi"/>
                <w:color w:val="000000" w:themeColor="text1"/>
              </w:rPr>
            </w:pPr>
          </w:p>
        </w:tc>
      </w:tr>
      <w:tr w:rsidR="009F7295" w:rsidRPr="005F2432" w14:paraId="347E1A99" w14:textId="77777777" w:rsidTr="009F7295">
        <w:trPr>
          <w:trHeight w:val="287"/>
        </w:trPr>
        <w:tc>
          <w:tcPr>
            <w:tcW w:w="2451" w:type="dxa"/>
          </w:tcPr>
          <w:p w14:paraId="47CD0006" w14:textId="77777777" w:rsidR="009F7295" w:rsidRPr="005F2432" w:rsidRDefault="009F7295" w:rsidP="009F7295">
            <w:pPr>
              <w:rPr>
                <w:b/>
              </w:rPr>
            </w:pPr>
            <w:r w:rsidRPr="005F2432">
              <w:rPr>
                <w:b/>
              </w:rPr>
              <w:t>Data</w:t>
            </w:r>
          </w:p>
        </w:tc>
        <w:tc>
          <w:tcPr>
            <w:tcW w:w="6611" w:type="dxa"/>
          </w:tcPr>
          <w:p w14:paraId="1E86CD49" w14:textId="77777777" w:rsidR="009F7295" w:rsidRPr="005F2432" w:rsidRDefault="009F7295" w:rsidP="009F7295">
            <w:r w:rsidRPr="005F2432">
              <w:t>2018 WHO Health and Climate Country Survey</w:t>
            </w:r>
          </w:p>
        </w:tc>
      </w:tr>
      <w:tr w:rsidR="009F7295" w:rsidRPr="005F2432" w14:paraId="53EDFE17" w14:textId="77777777" w:rsidTr="009F7295">
        <w:tc>
          <w:tcPr>
            <w:tcW w:w="2451" w:type="dxa"/>
          </w:tcPr>
          <w:p w14:paraId="64CF3872" w14:textId="77777777" w:rsidR="009F7295" w:rsidRPr="005F2432" w:rsidRDefault="009F7295" w:rsidP="009F7295">
            <w:pPr>
              <w:rPr>
                <w:b/>
              </w:rPr>
            </w:pPr>
            <w:commentRangeStart w:id="241"/>
            <w:r w:rsidRPr="005F2432">
              <w:rPr>
                <w:b/>
              </w:rPr>
              <w:t>Caveats</w:t>
            </w:r>
            <w:commentRangeEnd w:id="241"/>
            <w:r w:rsidR="008C21B8">
              <w:rPr>
                <w:rStyle w:val="CommentReference"/>
                <w:rFonts w:ascii="Times New Roman" w:eastAsia="Times New Roman" w:hAnsi="Times New Roman" w:cs="Times New Roman"/>
                <w:lang w:eastAsia="en-GB"/>
              </w:rPr>
              <w:commentReference w:id="241"/>
            </w:r>
          </w:p>
        </w:tc>
        <w:tc>
          <w:tcPr>
            <w:tcW w:w="6611" w:type="dxa"/>
          </w:tcPr>
          <w:p w14:paraId="7CB55796" w14:textId="3A89795F" w:rsidR="009F7295" w:rsidRPr="005F2432" w:rsidRDefault="009F7295" w:rsidP="009F7295">
            <w:pPr>
              <w:rPr>
                <w:rFonts w:cstheme="minorHAnsi"/>
              </w:rPr>
            </w:pPr>
            <w:r w:rsidRPr="005F2432">
              <w:rPr>
                <w:rFonts w:cstheme="minorHAnsi"/>
              </w:rPr>
              <w:t xml:space="preserve">The survey sample is not a representative sample of all countries as this survey was voluntary, however, the inclusion of 100 countries in this survey compared with 40 in the 2015 survey demonstrates a large increase in coverage. </w:t>
            </w:r>
          </w:p>
        </w:tc>
      </w:tr>
      <w:tr w:rsidR="009F7295" w:rsidRPr="005F2432" w14:paraId="206C22EB" w14:textId="77777777" w:rsidTr="009F7295">
        <w:tc>
          <w:tcPr>
            <w:tcW w:w="2451" w:type="dxa"/>
          </w:tcPr>
          <w:p w14:paraId="6C39A812" w14:textId="77777777" w:rsidR="009F7295" w:rsidRPr="005F2432" w:rsidRDefault="009F7295" w:rsidP="009F7295">
            <w:pPr>
              <w:rPr>
                <w:b/>
              </w:rPr>
            </w:pPr>
            <w:r w:rsidRPr="005F2432">
              <w:rPr>
                <w:b/>
              </w:rPr>
              <w:t>Future Form of Indicator</w:t>
            </w:r>
          </w:p>
        </w:tc>
        <w:tc>
          <w:tcPr>
            <w:tcW w:w="6611" w:type="dxa"/>
          </w:tcPr>
          <w:p w14:paraId="7AF1B412" w14:textId="77777777" w:rsidR="009F7295" w:rsidRPr="005F2432" w:rsidRDefault="009F7295" w:rsidP="009F7295">
            <w:r w:rsidRPr="005F2432">
              <w:t>The WHO Climate and Health Country Survey will be conducted biennially and will continue to be the primary source of data to track this indicator.</w:t>
            </w:r>
          </w:p>
          <w:p w14:paraId="2596085B" w14:textId="77777777" w:rsidR="009F7295" w:rsidRPr="005F2432" w:rsidRDefault="009F7295" w:rsidP="009F7295"/>
          <w:p w14:paraId="07CB619B" w14:textId="77777777" w:rsidR="009F7295" w:rsidRPr="005F2432" w:rsidRDefault="009F7295" w:rsidP="009F7295">
            <w:r w:rsidRPr="005F2432">
              <w:t>The future evolution of this indicator will explore the monitoring and review of the existing strategies/plans and progress on level of implementation of strategies/plans. With more countries initiating the NAP process, alignment of the health component with the overall NAP will also be more closely monitored. Interim information regarding the specific content of national strategies/plans, as explored in this qualitative analysis, may be re-assessed in the future.</w:t>
            </w:r>
          </w:p>
        </w:tc>
      </w:tr>
    </w:tbl>
    <w:p w14:paraId="6F846045" w14:textId="77777777" w:rsidR="009F7295" w:rsidRPr="005F2432" w:rsidRDefault="009F7295" w:rsidP="009F7295">
      <w:pPr>
        <w:rPr>
          <w:lang w:val="en-GB"/>
        </w:rPr>
      </w:pPr>
    </w:p>
    <w:tbl>
      <w:tblPr>
        <w:tblStyle w:val="TableGrid"/>
        <w:tblW w:w="0" w:type="auto"/>
        <w:tblInd w:w="-572" w:type="dxa"/>
        <w:tblLook w:val="04A0" w:firstRow="1" w:lastRow="0" w:firstColumn="1" w:lastColumn="0" w:noHBand="0" w:noVBand="1"/>
        <w:tblPrChange w:id="242" w:author="Author">
          <w:tblPr>
            <w:tblStyle w:val="TableGrid"/>
            <w:tblW w:w="0" w:type="auto"/>
            <w:tblLook w:val="04A0" w:firstRow="1" w:lastRow="0" w:firstColumn="1" w:lastColumn="0" w:noHBand="0" w:noVBand="1"/>
          </w:tblPr>
        </w:tblPrChange>
      </w:tblPr>
      <w:tblGrid>
        <w:gridCol w:w="1752"/>
        <w:gridCol w:w="7836"/>
        <w:tblGridChange w:id="243">
          <w:tblGrid>
            <w:gridCol w:w="1296"/>
            <w:gridCol w:w="7720"/>
          </w:tblGrid>
        </w:tblGridChange>
      </w:tblGrid>
      <w:tr w:rsidR="009F7295" w:rsidRPr="005F2432" w14:paraId="7B81C60C" w14:textId="77777777" w:rsidTr="00C145DC">
        <w:tc>
          <w:tcPr>
            <w:tcW w:w="2236" w:type="dxa"/>
            <w:tcPrChange w:id="244" w:author="Author">
              <w:tcPr>
                <w:tcW w:w="2611" w:type="dxa"/>
              </w:tcPr>
            </w:tcPrChange>
          </w:tcPr>
          <w:p w14:paraId="446E1B2C" w14:textId="77777777" w:rsidR="009F7295" w:rsidRPr="005F2432" w:rsidRDefault="009F7295" w:rsidP="009F7295">
            <w:pPr>
              <w:rPr>
                <w:b/>
              </w:rPr>
            </w:pPr>
            <w:r w:rsidRPr="005F2432">
              <w:rPr>
                <w:b/>
              </w:rPr>
              <w:t>Working Group</w:t>
            </w:r>
          </w:p>
        </w:tc>
        <w:tc>
          <w:tcPr>
            <w:tcW w:w="7352" w:type="dxa"/>
            <w:tcPrChange w:id="245" w:author="Author">
              <w:tcPr>
                <w:tcW w:w="6451" w:type="dxa"/>
              </w:tcPr>
            </w:tcPrChange>
          </w:tcPr>
          <w:p w14:paraId="4F15343C" w14:textId="77777777" w:rsidR="009F7295" w:rsidRPr="005F2432" w:rsidRDefault="009F7295" w:rsidP="009F7295">
            <w:r w:rsidRPr="005F2432">
              <w:t>2: Adaptation, Planning, and Resilience for Health</w:t>
            </w:r>
          </w:p>
        </w:tc>
      </w:tr>
      <w:tr w:rsidR="009F7295" w:rsidRPr="005F2432" w14:paraId="3018A9D7" w14:textId="77777777" w:rsidTr="00C145DC">
        <w:trPr>
          <w:trHeight w:val="284"/>
          <w:trPrChange w:id="246" w:author="Author">
            <w:trPr>
              <w:trHeight w:val="284"/>
            </w:trPr>
          </w:trPrChange>
        </w:trPr>
        <w:tc>
          <w:tcPr>
            <w:tcW w:w="2236" w:type="dxa"/>
            <w:tcPrChange w:id="247" w:author="Author">
              <w:tcPr>
                <w:tcW w:w="2611" w:type="dxa"/>
              </w:tcPr>
            </w:tcPrChange>
          </w:tcPr>
          <w:p w14:paraId="3C97BBE9" w14:textId="77777777" w:rsidR="009F7295" w:rsidRPr="005F2432" w:rsidRDefault="009F7295" w:rsidP="009F7295">
            <w:pPr>
              <w:rPr>
                <w:b/>
              </w:rPr>
            </w:pPr>
            <w:r w:rsidRPr="005F2432">
              <w:rPr>
                <w:b/>
              </w:rPr>
              <w:t>Indicator</w:t>
            </w:r>
          </w:p>
        </w:tc>
        <w:tc>
          <w:tcPr>
            <w:tcW w:w="7352" w:type="dxa"/>
            <w:tcPrChange w:id="248" w:author="Author">
              <w:tcPr>
                <w:tcW w:w="6451" w:type="dxa"/>
              </w:tcPr>
            </w:tcPrChange>
          </w:tcPr>
          <w:p w14:paraId="2410B5BC" w14:textId="77777777" w:rsidR="009F7295" w:rsidRPr="005F2432" w:rsidRDefault="009F7295" w:rsidP="009F7295">
            <w:pPr>
              <w:rPr>
                <w:rFonts w:cstheme="minorHAnsi"/>
              </w:rPr>
            </w:pPr>
            <w:r w:rsidRPr="005F2432">
              <w:rPr>
                <w:rFonts w:cstheme="minorHAnsi"/>
              </w:rPr>
              <w:t>2.1: Adaptation planning and assessment</w:t>
            </w:r>
          </w:p>
        </w:tc>
      </w:tr>
      <w:tr w:rsidR="009F7295" w:rsidRPr="005F2432" w14:paraId="5E86F800" w14:textId="77777777" w:rsidTr="00C145DC">
        <w:tc>
          <w:tcPr>
            <w:tcW w:w="2236" w:type="dxa"/>
            <w:tcPrChange w:id="249" w:author="Author">
              <w:tcPr>
                <w:tcW w:w="2611" w:type="dxa"/>
              </w:tcPr>
            </w:tcPrChange>
          </w:tcPr>
          <w:p w14:paraId="3D386DF4" w14:textId="77777777" w:rsidR="009F7295" w:rsidRPr="005F2432" w:rsidRDefault="009F7295" w:rsidP="009F7295">
            <w:pPr>
              <w:rPr>
                <w:b/>
              </w:rPr>
            </w:pPr>
            <w:r w:rsidRPr="005F2432">
              <w:rPr>
                <w:rFonts w:cstheme="minorHAnsi"/>
                <w:b/>
              </w:rPr>
              <w:t>Sub-Indicator</w:t>
            </w:r>
          </w:p>
        </w:tc>
        <w:tc>
          <w:tcPr>
            <w:tcW w:w="7352" w:type="dxa"/>
            <w:tcPrChange w:id="250" w:author="Author">
              <w:tcPr>
                <w:tcW w:w="6451" w:type="dxa"/>
              </w:tcPr>
            </w:tcPrChange>
          </w:tcPr>
          <w:p w14:paraId="38DF031B" w14:textId="77777777" w:rsidR="009F7295" w:rsidRPr="005F2432" w:rsidRDefault="009F7295" w:rsidP="009F7295">
            <w:pPr>
              <w:rPr>
                <w:rFonts w:cstheme="minorHAnsi"/>
              </w:rPr>
            </w:pPr>
            <w:r w:rsidRPr="005F2432">
              <w:rPr>
                <w:rFonts w:cstheme="minorHAnsi"/>
              </w:rPr>
              <w:t>2.1.2: National assessments of climate change impacts, vulnerability, and adaptation for health</w:t>
            </w:r>
          </w:p>
        </w:tc>
      </w:tr>
      <w:tr w:rsidR="009F7295" w:rsidRPr="005F2432" w14:paraId="5C886E58" w14:textId="77777777" w:rsidTr="00C145DC">
        <w:tc>
          <w:tcPr>
            <w:tcW w:w="2236" w:type="dxa"/>
            <w:tcPrChange w:id="251" w:author="Author">
              <w:tcPr>
                <w:tcW w:w="2611" w:type="dxa"/>
              </w:tcPr>
            </w:tcPrChange>
          </w:tcPr>
          <w:p w14:paraId="7AE505FE" w14:textId="77777777" w:rsidR="009F7295" w:rsidRPr="005F2432" w:rsidRDefault="009F7295" w:rsidP="009F7295">
            <w:pPr>
              <w:rPr>
                <w:b/>
              </w:rPr>
            </w:pPr>
            <w:r w:rsidRPr="005F2432">
              <w:rPr>
                <w:b/>
              </w:rPr>
              <w:t>Methods</w:t>
            </w:r>
          </w:p>
        </w:tc>
        <w:tc>
          <w:tcPr>
            <w:tcW w:w="7352" w:type="dxa"/>
            <w:tcPrChange w:id="252" w:author="Author">
              <w:tcPr>
                <w:tcW w:w="6451" w:type="dxa"/>
              </w:tcPr>
            </w:tcPrChange>
          </w:tcPr>
          <w:p w14:paraId="3F23D3FD" w14:textId="77777777" w:rsidR="009F7295" w:rsidRPr="005F2432" w:rsidRDefault="009F7295" w:rsidP="009F7295">
            <w:pPr>
              <w:rPr>
                <w:rFonts w:cstheme="minorHAnsi"/>
                <w:color w:val="000000" w:themeColor="text1"/>
              </w:rPr>
            </w:pPr>
            <w:r w:rsidRPr="005F2432">
              <w:rPr>
                <w:rFonts w:cstheme="minorHAnsi"/>
              </w:rPr>
              <w:t>Similar to the methods provided for indicator 2.1.1, national assessments of vulnerability, impacts and adaptation for health (health V&amp;As) were monitored through the 2018 WHO Climate and Health Country Survey.</w:t>
            </w:r>
          </w:p>
        </w:tc>
      </w:tr>
      <w:tr w:rsidR="009F7295" w:rsidRPr="005F2432" w14:paraId="52CC5B28" w14:textId="77777777" w:rsidTr="00C145DC">
        <w:trPr>
          <w:trHeight w:val="287"/>
          <w:trPrChange w:id="253" w:author="Author">
            <w:trPr>
              <w:trHeight w:val="287"/>
            </w:trPr>
          </w:trPrChange>
        </w:trPr>
        <w:tc>
          <w:tcPr>
            <w:tcW w:w="2236" w:type="dxa"/>
            <w:tcPrChange w:id="254" w:author="Author">
              <w:tcPr>
                <w:tcW w:w="2611" w:type="dxa"/>
              </w:tcPr>
            </w:tcPrChange>
          </w:tcPr>
          <w:p w14:paraId="78FE1336" w14:textId="77777777" w:rsidR="009F7295" w:rsidRPr="005F2432" w:rsidRDefault="009F7295" w:rsidP="009F7295">
            <w:pPr>
              <w:rPr>
                <w:b/>
              </w:rPr>
            </w:pPr>
            <w:r w:rsidRPr="005F2432">
              <w:rPr>
                <w:b/>
              </w:rPr>
              <w:t>Data</w:t>
            </w:r>
          </w:p>
        </w:tc>
        <w:tc>
          <w:tcPr>
            <w:tcW w:w="7352" w:type="dxa"/>
            <w:tcPrChange w:id="255" w:author="Author">
              <w:tcPr>
                <w:tcW w:w="6451" w:type="dxa"/>
              </w:tcPr>
            </w:tcPrChange>
          </w:tcPr>
          <w:p w14:paraId="4633F860" w14:textId="77777777" w:rsidR="009F7295" w:rsidRPr="005F2432" w:rsidRDefault="009F7295" w:rsidP="009F7295">
            <w:r w:rsidRPr="005F2432">
              <w:rPr>
                <w:rFonts w:cstheme="minorHAnsi"/>
                <w:color w:val="000000" w:themeColor="text1"/>
              </w:rPr>
              <w:t>2018 WHO Health and Climate Country Survey</w:t>
            </w:r>
          </w:p>
        </w:tc>
      </w:tr>
      <w:tr w:rsidR="009F7295" w:rsidRPr="005F2432" w14:paraId="18D1CC9D" w14:textId="77777777" w:rsidTr="00C145DC">
        <w:tc>
          <w:tcPr>
            <w:tcW w:w="2236" w:type="dxa"/>
            <w:tcPrChange w:id="256" w:author="Author">
              <w:tcPr>
                <w:tcW w:w="2611" w:type="dxa"/>
              </w:tcPr>
            </w:tcPrChange>
          </w:tcPr>
          <w:p w14:paraId="04D1F709" w14:textId="77777777" w:rsidR="009F7295" w:rsidRPr="005F2432" w:rsidRDefault="009F7295" w:rsidP="009F7295">
            <w:pPr>
              <w:rPr>
                <w:b/>
              </w:rPr>
            </w:pPr>
            <w:r w:rsidRPr="005F2432">
              <w:rPr>
                <w:b/>
              </w:rPr>
              <w:t>Caveats</w:t>
            </w:r>
          </w:p>
        </w:tc>
        <w:tc>
          <w:tcPr>
            <w:tcW w:w="7352" w:type="dxa"/>
            <w:tcPrChange w:id="257" w:author="Author">
              <w:tcPr>
                <w:tcW w:w="6451" w:type="dxa"/>
              </w:tcPr>
            </w:tcPrChange>
          </w:tcPr>
          <w:p w14:paraId="05FEBE29" w14:textId="77777777" w:rsidR="009F7295" w:rsidRPr="005F2432" w:rsidRDefault="009F7295" w:rsidP="009F7295">
            <w:pPr>
              <w:rPr>
                <w:rFonts w:cstheme="minorHAnsi"/>
              </w:rPr>
            </w:pPr>
            <w:r w:rsidRPr="005F2432">
              <w:rPr>
                <w:rFonts w:cstheme="minorHAnsi"/>
              </w:rPr>
              <w:t>The survey sample is not a representative sample of all countries as this survey was voluntary, however, the inclusion of 100 countries in this survey compared with 40 in the 2015 survey demonstrates a large increase in coverage.</w:t>
            </w:r>
          </w:p>
        </w:tc>
      </w:tr>
      <w:tr w:rsidR="009F7295" w:rsidRPr="005F2432" w14:paraId="33DD8613" w14:textId="77777777" w:rsidTr="00C145DC">
        <w:tc>
          <w:tcPr>
            <w:tcW w:w="2236" w:type="dxa"/>
            <w:tcPrChange w:id="258" w:author="Author">
              <w:tcPr>
                <w:tcW w:w="2611" w:type="dxa"/>
              </w:tcPr>
            </w:tcPrChange>
          </w:tcPr>
          <w:p w14:paraId="43A372D5" w14:textId="77777777" w:rsidR="009F7295" w:rsidRPr="005F2432" w:rsidRDefault="009F7295" w:rsidP="009F7295">
            <w:pPr>
              <w:rPr>
                <w:b/>
              </w:rPr>
            </w:pPr>
            <w:r w:rsidRPr="005F2432">
              <w:rPr>
                <w:b/>
              </w:rPr>
              <w:t>Future Form of Indicator</w:t>
            </w:r>
          </w:p>
        </w:tc>
        <w:tc>
          <w:tcPr>
            <w:tcW w:w="7352" w:type="dxa"/>
            <w:tcPrChange w:id="259" w:author="Author">
              <w:tcPr>
                <w:tcW w:w="6451" w:type="dxa"/>
              </w:tcPr>
            </w:tcPrChange>
          </w:tcPr>
          <w:p w14:paraId="70794060" w14:textId="77777777" w:rsidR="009F7295" w:rsidRPr="005F2432" w:rsidRDefault="009F7295" w:rsidP="009F7295">
            <w:r w:rsidRPr="005F2432">
              <w:t>The WHO Climate and Health Country Survey will be conducted biennially and will continue to be the primary source of data to track this indicator.</w:t>
            </w:r>
          </w:p>
          <w:p w14:paraId="76A78B66" w14:textId="77777777" w:rsidR="009F7295" w:rsidRPr="005F2432" w:rsidRDefault="009F7295" w:rsidP="009F7295"/>
          <w:p w14:paraId="149BB0E2" w14:textId="77777777" w:rsidR="009F7295" w:rsidRPr="005F2432" w:rsidRDefault="009F7295" w:rsidP="009F7295">
            <w:r w:rsidRPr="005F2432">
              <w:t>The future evolution of this indicator will explore the coverage and comprehensive of the assessments, such as the use of qualitative and/or quantitative data and the use of future projections of risks of climate-sensitive diseases.</w:t>
            </w:r>
          </w:p>
        </w:tc>
      </w:tr>
      <w:tr w:rsidR="001851E8" w:rsidRPr="005F2432" w14:paraId="0A55797C" w14:textId="77777777" w:rsidTr="00C145DC">
        <w:trPr>
          <w:ins w:id="260" w:author="Author"/>
        </w:trPr>
        <w:tc>
          <w:tcPr>
            <w:tcW w:w="2236" w:type="dxa"/>
            <w:tcPrChange w:id="261" w:author="Author">
              <w:tcPr>
                <w:tcW w:w="2611" w:type="dxa"/>
              </w:tcPr>
            </w:tcPrChange>
          </w:tcPr>
          <w:p w14:paraId="674C7BAB" w14:textId="2A828162" w:rsidR="001851E8" w:rsidRPr="005F2432" w:rsidRDefault="001851E8" w:rsidP="009F7295">
            <w:pPr>
              <w:rPr>
                <w:ins w:id="262" w:author="Author"/>
                <w:b/>
              </w:rPr>
            </w:pPr>
            <w:ins w:id="263" w:author="Author">
              <w:r>
                <w:rPr>
                  <w:b/>
                </w:rPr>
                <w:t>Additional Information</w:t>
              </w:r>
            </w:ins>
          </w:p>
        </w:tc>
        <w:tc>
          <w:tcPr>
            <w:tcW w:w="7352" w:type="dxa"/>
            <w:tcPrChange w:id="264" w:author="Author">
              <w:tcPr>
                <w:tcW w:w="6451" w:type="dxa"/>
              </w:tcPr>
            </w:tcPrChange>
          </w:tcPr>
          <w:p w14:paraId="0C223822" w14:textId="77777777" w:rsidR="001851E8" w:rsidRPr="008D09E4" w:rsidRDefault="001851E8" w:rsidP="001851E8">
            <w:pPr>
              <w:keepNext/>
              <w:rPr>
                <w:ins w:id="265" w:author="Author"/>
                <w:rFonts w:cstheme="minorHAnsi"/>
              </w:rPr>
            </w:pPr>
            <w:ins w:id="266" w:author="Author">
              <w:r w:rsidRPr="008D09E4">
                <w:rPr>
                  <w:rFonts w:cstheme="minorHAnsi"/>
                  <w:noProof/>
                </w:rPr>
                <w:drawing>
                  <wp:inline distT="0" distB="0" distL="0" distR="0" wp14:anchorId="254F00F5" wp14:editId="467D00FB">
                    <wp:extent cx="4838700" cy="2476500"/>
                    <wp:effectExtent l="0" t="0" r="0" b="0"/>
                    <wp:docPr id="150" name="Chart 150">
                      <a:extLst xmlns:a="http://schemas.openxmlformats.org/drawingml/2006/main">
                        <a:ext uri="{FF2B5EF4-FFF2-40B4-BE49-F238E27FC236}">
                          <a16:creationId xmlns:a16="http://schemas.microsoft.com/office/drawing/2014/main" id="{1908BE2A-84E2-4706-A250-AB08816D06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ins>
          </w:p>
          <w:p w14:paraId="17D018AA" w14:textId="5FFC2EDF" w:rsidR="001851E8" w:rsidRPr="008D09E4" w:rsidRDefault="001851E8" w:rsidP="001851E8">
            <w:pPr>
              <w:pStyle w:val="Caption"/>
              <w:rPr>
                <w:ins w:id="267" w:author="Author"/>
              </w:rPr>
            </w:pPr>
            <w:bookmarkStart w:id="268" w:name="_Ref8059216"/>
            <w:bookmarkStart w:id="269" w:name="_Toc15587702"/>
            <w:ins w:id="270" w:author="Author">
              <w:r w:rsidRPr="008D09E4">
                <w:t xml:space="preserve">Figure </w:t>
              </w:r>
              <w:r>
                <w:fldChar w:fldCharType="begin"/>
              </w:r>
              <w:r>
                <w:instrText xml:space="preserve"> SEQ Figure \* ARABIC </w:instrText>
              </w:r>
              <w:r>
                <w:fldChar w:fldCharType="separate"/>
              </w:r>
              <w:r w:rsidR="00B11AAE">
                <w:rPr>
                  <w:noProof/>
                </w:rPr>
                <w:t>25</w:t>
              </w:r>
              <w:r>
                <w:rPr>
                  <w:noProof/>
                </w:rPr>
                <w:fldChar w:fldCharType="end"/>
              </w:r>
              <w:bookmarkEnd w:id="268"/>
              <w:r w:rsidRPr="008D09E4">
                <w:t>: Number of countries that have conducted a scientific assessment of health vulnerability and adaptation to climate change (n=100)</w:t>
              </w:r>
              <w:bookmarkEnd w:id="269"/>
              <w:r w:rsidRPr="008D09E4">
                <w:t xml:space="preserve"> </w:t>
              </w:r>
            </w:ins>
          </w:p>
          <w:p w14:paraId="7C314C9F" w14:textId="77777777" w:rsidR="001851E8" w:rsidRPr="005F2432" w:rsidRDefault="001851E8" w:rsidP="009F7295">
            <w:pPr>
              <w:rPr>
                <w:ins w:id="271" w:author="Author"/>
              </w:rPr>
            </w:pPr>
          </w:p>
        </w:tc>
      </w:tr>
    </w:tbl>
    <w:p w14:paraId="546D54AD" w14:textId="77777777" w:rsidR="009F7295" w:rsidRPr="005F2432" w:rsidRDefault="009F7295" w:rsidP="009F7295">
      <w:pPr>
        <w:rPr>
          <w:lang w:val="en-GB"/>
        </w:rPr>
      </w:pPr>
    </w:p>
    <w:p w14:paraId="01565F85" w14:textId="77777777" w:rsidR="009F7295" w:rsidRPr="005F2432" w:rsidRDefault="009F7295" w:rsidP="009F7295">
      <w:pPr>
        <w:pStyle w:val="Caption"/>
        <w:keepNext/>
      </w:pPr>
    </w:p>
    <w:tbl>
      <w:tblPr>
        <w:tblStyle w:val="TableGrid"/>
        <w:tblW w:w="10065" w:type="dxa"/>
        <w:tblInd w:w="-431" w:type="dxa"/>
        <w:tblLayout w:type="fixed"/>
        <w:tblLook w:val="04A0" w:firstRow="1" w:lastRow="0" w:firstColumn="1" w:lastColumn="0" w:noHBand="0" w:noVBand="1"/>
      </w:tblPr>
      <w:tblGrid>
        <w:gridCol w:w="1702"/>
        <w:gridCol w:w="8363"/>
      </w:tblGrid>
      <w:tr w:rsidR="009F7295" w:rsidRPr="005F2432" w14:paraId="2B2554DF" w14:textId="77777777" w:rsidTr="009F7295">
        <w:tc>
          <w:tcPr>
            <w:tcW w:w="1702" w:type="dxa"/>
          </w:tcPr>
          <w:p w14:paraId="699B2FA8" w14:textId="77777777" w:rsidR="009F7295" w:rsidRPr="005F2432" w:rsidRDefault="009F7295" w:rsidP="009F7295">
            <w:pPr>
              <w:rPr>
                <w:b/>
              </w:rPr>
            </w:pPr>
            <w:r w:rsidRPr="005F2432">
              <w:rPr>
                <w:b/>
              </w:rPr>
              <w:t>Working Group</w:t>
            </w:r>
          </w:p>
        </w:tc>
        <w:tc>
          <w:tcPr>
            <w:tcW w:w="8363" w:type="dxa"/>
          </w:tcPr>
          <w:p w14:paraId="01801EAC" w14:textId="77777777" w:rsidR="009F7295" w:rsidRPr="005F2432" w:rsidRDefault="009F7295" w:rsidP="009F7295">
            <w:r w:rsidRPr="005F2432">
              <w:t>2: Adaptation, Planning, and Resilience for Health</w:t>
            </w:r>
          </w:p>
        </w:tc>
      </w:tr>
      <w:tr w:rsidR="009F7295" w:rsidRPr="005F2432" w14:paraId="1A3D2995" w14:textId="77777777" w:rsidTr="009F7295">
        <w:trPr>
          <w:trHeight w:val="284"/>
        </w:trPr>
        <w:tc>
          <w:tcPr>
            <w:tcW w:w="1702" w:type="dxa"/>
          </w:tcPr>
          <w:p w14:paraId="5235C52E" w14:textId="77777777" w:rsidR="009F7295" w:rsidRPr="005F2432" w:rsidRDefault="009F7295" w:rsidP="009F7295">
            <w:pPr>
              <w:rPr>
                <w:b/>
              </w:rPr>
            </w:pPr>
            <w:r w:rsidRPr="005F2432">
              <w:rPr>
                <w:b/>
              </w:rPr>
              <w:t>Indicator</w:t>
            </w:r>
          </w:p>
        </w:tc>
        <w:tc>
          <w:tcPr>
            <w:tcW w:w="8363" w:type="dxa"/>
          </w:tcPr>
          <w:p w14:paraId="73DA56B4" w14:textId="77777777" w:rsidR="009F7295" w:rsidRPr="005F2432" w:rsidRDefault="009F7295" w:rsidP="009F7295">
            <w:pPr>
              <w:rPr>
                <w:rFonts w:cstheme="minorHAnsi"/>
              </w:rPr>
            </w:pPr>
            <w:r w:rsidRPr="005F2432">
              <w:rPr>
                <w:rFonts w:cstheme="minorHAnsi"/>
              </w:rPr>
              <w:t>2.1: Adaptation planning and assessment</w:t>
            </w:r>
          </w:p>
        </w:tc>
      </w:tr>
      <w:tr w:rsidR="009F7295" w:rsidRPr="005F2432" w14:paraId="36577BA7" w14:textId="77777777" w:rsidTr="009F7295">
        <w:tc>
          <w:tcPr>
            <w:tcW w:w="1702" w:type="dxa"/>
          </w:tcPr>
          <w:p w14:paraId="37710C13" w14:textId="77777777" w:rsidR="009F7295" w:rsidRPr="005F2432" w:rsidRDefault="009F7295" w:rsidP="009F7295">
            <w:pPr>
              <w:rPr>
                <w:b/>
              </w:rPr>
            </w:pPr>
            <w:r w:rsidRPr="005F2432">
              <w:rPr>
                <w:rFonts w:cstheme="minorHAnsi"/>
                <w:b/>
              </w:rPr>
              <w:t>Sub-Indicator</w:t>
            </w:r>
          </w:p>
        </w:tc>
        <w:tc>
          <w:tcPr>
            <w:tcW w:w="8363" w:type="dxa"/>
          </w:tcPr>
          <w:p w14:paraId="06E911AB" w14:textId="77777777" w:rsidR="009F7295" w:rsidRPr="005F2432" w:rsidRDefault="009F7295" w:rsidP="009F7295">
            <w:pPr>
              <w:rPr>
                <w:rFonts w:cstheme="minorHAnsi"/>
              </w:rPr>
            </w:pPr>
            <w:r w:rsidRPr="005F2432">
              <w:rPr>
                <w:rFonts w:cstheme="minorHAnsi"/>
              </w:rPr>
              <w:t>2.1.3: City-level climate change risk assessments</w:t>
            </w:r>
          </w:p>
        </w:tc>
      </w:tr>
      <w:tr w:rsidR="009F7295" w:rsidRPr="005F2432" w14:paraId="4FE4BD99" w14:textId="77777777" w:rsidTr="009F7295">
        <w:tc>
          <w:tcPr>
            <w:tcW w:w="1702" w:type="dxa"/>
          </w:tcPr>
          <w:p w14:paraId="552F87CA" w14:textId="77777777" w:rsidR="009F7295" w:rsidRPr="005F2432" w:rsidRDefault="009F7295" w:rsidP="009F7295">
            <w:pPr>
              <w:rPr>
                <w:b/>
              </w:rPr>
            </w:pPr>
            <w:r w:rsidRPr="005F2432">
              <w:rPr>
                <w:b/>
              </w:rPr>
              <w:t>Methods</w:t>
            </w:r>
          </w:p>
        </w:tc>
        <w:tc>
          <w:tcPr>
            <w:tcW w:w="8363" w:type="dxa"/>
          </w:tcPr>
          <w:p w14:paraId="1B792D39" w14:textId="77777777" w:rsidR="009F7295" w:rsidRPr="005F2432" w:rsidRDefault="009F7295" w:rsidP="009F7295">
            <w:pPr>
              <w:autoSpaceDE w:val="0"/>
              <w:autoSpaceDN w:val="0"/>
              <w:adjustRightInd w:val="0"/>
              <w:rPr>
                <w:rFonts w:cstheme="minorHAnsi"/>
                <w:color w:val="212121"/>
              </w:rPr>
            </w:pPr>
            <w:r w:rsidRPr="005F2432">
              <w:rPr>
                <w:rFonts w:cstheme="minorHAnsi"/>
                <w:color w:val="212121"/>
              </w:rPr>
              <w:t>The CDP serves as an official reporting platform for the Compact of Mayors, and administrates, collects and analyses a global survey of city based environmental and climate change data on an annual basis.</w:t>
            </w:r>
          </w:p>
          <w:p w14:paraId="12C89935" w14:textId="77777777" w:rsidR="009F7295" w:rsidRPr="005F2432" w:rsidRDefault="009F7295" w:rsidP="009F7295">
            <w:pPr>
              <w:autoSpaceDE w:val="0"/>
              <w:autoSpaceDN w:val="0"/>
              <w:adjustRightInd w:val="0"/>
              <w:rPr>
                <w:rFonts w:cstheme="minorHAnsi"/>
                <w:color w:val="212121"/>
              </w:rPr>
            </w:pPr>
          </w:p>
          <w:p w14:paraId="34AA5441" w14:textId="77777777" w:rsidR="009F7295" w:rsidRPr="005F2432" w:rsidRDefault="009F7295" w:rsidP="009F7295">
            <w:pPr>
              <w:autoSpaceDE w:val="0"/>
              <w:autoSpaceDN w:val="0"/>
              <w:adjustRightInd w:val="0"/>
              <w:rPr>
                <w:rFonts w:cstheme="minorHAnsi"/>
                <w:color w:val="212121"/>
              </w:rPr>
            </w:pPr>
            <w:r w:rsidRPr="005F2432">
              <w:rPr>
                <w:rFonts w:cstheme="minorHAnsi"/>
                <w:color w:val="000000"/>
              </w:rPr>
              <w:t>In 2018, 489 cities participated in the survey, with 469 reporting publicly,</w:t>
            </w:r>
            <w:r w:rsidRPr="005F2432">
              <w:rPr>
                <w:rFonts w:cstheme="minorHAnsi"/>
                <w:color w:val="212121"/>
              </w:rPr>
              <w:t xml:space="preserve"> that included questions on emissions, adaptation assessments and plans.</w:t>
            </w:r>
          </w:p>
          <w:p w14:paraId="056F1ED4" w14:textId="77777777" w:rsidR="009F7295" w:rsidRPr="005F2432" w:rsidRDefault="009F7295" w:rsidP="009F7295">
            <w:pPr>
              <w:autoSpaceDE w:val="0"/>
              <w:autoSpaceDN w:val="0"/>
              <w:adjustRightInd w:val="0"/>
              <w:rPr>
                <w:rFonts w:cstheme="minorHAnsi"/>
                <w:color w:val="212121"/>
              </w:rPr>
            </w:pPr>
          </w:p>
          <w:p w14:paraId="12FE5CFF" w14:textId="77777777" w:rsidR="009F7295" w:rsidRPr="005F2432" w:rsidRDefault="009F7295" w:rsidP="009F7295">
            <w:pPr>
              <w:autoSpaceDE w:val="0"/>
              <w:autoSpaceDN w:val="0"/>
              <w:adjustRightInd w:val="0"/>
              <w:rPr>
                <w:rFonts w:cstheme="minorHAnsi"/>
                <w:color w:val="212121"/>
              </w:rPr>
            </w:pPr>
            <w:r w:rsidRPr="005F2432">
              <w:rPr>
                <w:rFonts w:cstheme="minorHAnsi"/>
                <w:color w:val="212121"/>
              </w:rPr>
              <w:t xml:space="preserve">Respondents to the surveys to describe the magnitude of the impact of climate based hazards (extremely serious, serious, less serious) and identify three critical assets or services that may be most impacted. Based on this data two indicators can be developed. </w:t>
            </w:r>
          </w:p>
          <w:p w14:paraId="43425C08" w14:textId="77777777" w:rsidR="009F7295" w:rsidRPr="005F2432" w:rsidRDefault="009F7295" w:rsidP="009F7295">
            <w:pPr>
              <w:autoSpaceDE w:val="0"/>
              <w:autoSpaceDN w:val="0"/>
              <w:adjustRightInd w:val="0"/>
              <w:rPr>
                <w:rFonts w:cstheme="minorHAnsi"/>
                <w:color w:val="212121"/>
              </w:rPr>
            </w:pPr>
          </w:p>
          <w:p w14:paraId="63D17DFD" w14:textId="77777777" w:rsidR="009F7295" w:rsidRPr="005F2432" w:rsidRDefault="009F7295" w:rsidP="009F7295">
            <w:pPr>
              <w:autoSpaceDE w:val="0"/>
              <w:autoSpaceDN w:val="0"/>
              <w:adjustRightInd w:val="0"/>
              <w:rPr>
                <w:rFonts w:cstheme="minorHAnsi"/>
                <w:color w:val="212121"/>
              </w:rPr>
            </w:pPr>
            <w:r w:rsidRPr="005F2432">
              <w:rPr>
                <w:rFonts w:cstheme="minorHAnsi"/>
                <w:color w:val="212121"/>
              </w:rPr>
              <w:t xml:space="preserve">The first is a global cities-based indicator of government areas that have undertaken a climate change risk or vulnerability assessment. </w:t>
            </w:r>
          </w:p>
          <w:p w14:paraId="76DB4001" w14:textId="77777777" w:rsidR="009F7295" w:rsidRPr="005F2432" w:rsidRDefault="009F7295" w:rsidP="009F7295">
            <w:pPr>
              <w:autoSpaceDE w:val="0"/>
              <w:autoSpaceDN w:val="0"/>
              <w:adjustRightInd w:val="0"/>
              <w:rPr>
                <w:rFonts w:cstheme="minorHAnsi"/>
                <w:color w:val="212121"/>
              </w:rPr>
            </w:pPr>
          </w:p>
          <w:p w14:paraId="5433522F" w14:textId="77777777" w:rsidR="009F7295" w:rsidRPr="005F2432" w:rsidRDefault="009F7295" w:rsidP="009F7295">
            <w:pPr>
              <w:rPr>
                <w:rFonts w:cstheme="minorHAnsi"/>
                <w:color w:val="000000" w:themeColor="text1"/>
              </w:rPr>
            </w:pPr>
            <w:r w:rsidRPr="005F2432">
              <w:rPr>
                <w:rFonts w:cstheme="minorHAnsi"/>
                <w:color w:val="212121"/>
              </w:rPr>
              <w:t>The second is global cities-based indicator of the perceived vulnerability of health infrastructure to climate change.</w:t>
            </w:r>
          </w:p>
        </w:tc>
      </w:tr>
      <w:tr w:rsidR="009F7295" w:rsidRPr="005F2432" w14:paraId="3796DDEA" w14:textId="77777777" w:rsidTr="009F7295">
        <w:trPr>
          <w:trHeight w:val="287"/>
        </w:trPr>
        <w:tc>
          <w:tcPr>
            <w:tcW w:w="1702" w:type="dxa"/>
          </w:tcPr>
          <w:p w14:paraId="154A7F56" w14:textId="77777777" w:rsidR="009F7295" w:rsidRPr="005F2432" w:rsidRDefault="009F7295" w:rsidP="009F7295">
            <w:pPr>
              <w:rPr>
                <w:b/>
              </w:rPr>
            </w:pPr>
            <w:r w:rsidRPr="005F2432">
              <w:rPr>
                <w:b/>
              </w:rPr>
              <w:t>Data</w:t>
            </w:r>
          </w:p>
        </w:tc>
        <w:tc>
          <w:tcPr>
            <w:tcW w:w="8363" w:type="dxa"/>
          </w:tcPr>
          <w:p w14:paraId="6603B72B" w14:textId="77777777" w:rsidR="009F7295" w:rsidRPr="005F2432" w:rsidRDefault="009F7295" w:rsidP="009F7295">
            <w:r w:rsidRPr="005F2432">
              <w:rPr>
                <w:rFonts w:cstheme="minorHAnsi"/>
                <w:color w:val="212121"/>
              </w:rPr>
              <w:t>CDP Cities Data</w:t>
            </w:r>
          </w:p>
        </w:tc>
      </w:tr>
      <w:tr w:rsidR="009F7295" w:rsidRPr="005F2432" w14:paraId="5ABB5B5F" w14:textId="77777777" w:rsidTr="009F7295">
        <w:tc>
          <w:tcPr>
            <w:tcW w:w="1702" w:type="dxa"/>
          </w:tcPr>
          <w:p w14:paraId="31CC2610" w14:textId="77777777" w:rsidR="009F7295" w:rsidRPr="005F2432" w:rsidRDefault="009F7295" w:rsidP="009F7295">
            <w:pPr>
              <w:rPr>
                <w:b/>
              </w:rPr>
            </w:pPr>
            <w:r w:rsidRPr="005F2432">
              <w:rPr>
                <w:b/>
              </w:rPr>
              <w:t>Caveats</w:t>
            </w:r>
          </w:p>
        </w:tc>
        <w:tc>
          <w:tcPr>
            <w:tcW w:w="8363" w:type="dxa"/>
          </w:tcPr>
          <w:p w14:paraId="7FDCF54C" w14:textId="77777777" w:rsidR="009F7295" w:rsidRPr="005F2432" w:rsidRDefault="009F7295" w:rsidP="009F7295">
            <w:pPr>
              <w:rPr>
                <w:rFonts w:cstheme="minorHAnsi"/>
              </w:rPr>
            </w:pPr>
            <w:r w:rsidRPr="005F2432">
              <w:rPr>
                <w:rFonts w:cstheme="minorHAnsi"/>
                <w:color w:val="212121"/>
              </w:rPr>
              <w:t>This is a sample survey and cities are under no obligation to respond. As such the survey may suffer from selection bias. The majority of responding cities are also from High Income Countries (69%). As such, the results are not representative .</w:t>
            </w:r>
          </w:p>
        </w:tc>
      </w:tr>
      <w:tr w:rsidR="009F7295" w:rsidRPr="005F2432" w14:paraId="28BFA402" w14:textId="77777777" w:rsidTr="009F7295">
        <w:tc>
          <w:tcPr>
            <w:tcW w:w="1702" w:type="dxa"/>
          </w:tcPr>
          <w:p w14:paraId="60AD219A" w14:textId="77777777" w:rsidR="009F7295" w:rsidRPr="005F2432" w:rsidRDefault="009F7295" w:rsidP="009F7295">
            <w:pPr>
              <w:rPr>
                <w:b/>
              </w:rPr>
            </w:pPr>
            <w:r w:rsidRPr="005F2432">
              <w:rPr>
                <w:b/>
              </w:rPr>
              <w:t>Future Form of Indicator</w:t>
            </w:r>
          </w:p>
        </w:tc>
        <w:tc>
          <w:tcPr>
            <w:tcW w:w="8363" w:type="dxa"/>
          </w:tcPr>
          <w:p w14:paraId="6CEF05D5" w14:textId="77777777" w:rsidR="009F7295" w:rsidRPr="005F2432" w:rsidRDefault="009F7295" w:rsidP="009F7295">
            <w:r w:rsidRPr="005F2432">
              <w:rPr>
                <w:rFonts w:cstheme="minorHAnsi"/>
                <w:color w:val="212121"/>
              </w:rPr>
              <w:t>The CDP collect this data annually and it is foreseen that the data collection will continue to 2030.</w:t>
            </w:r>
          </w:p>
        </w:tc>
      </w:tr>
      <w:tr w:rsidR="009F7295" w:rsidRPr="005F2432" w14:paraId="3842D48A" w14:textId="77777777" w:rsidTr="009F7295">
        <w:tc>
          <w:tcPr>
            <w:tcW w:w="1702" w:type="dxa"/>
          </w:tcPr>
          <w:p w14:paraId="5B039C4B" w14:textId="77777777" w:rsidR="009F7295" w:rsidRPr="005F2432" w:rsidRDefault="009F7295" w:rsidP="009F7295">
            <w:pPr>
              <w:rPr>
                <w:b/>
              </w:rPr>
            </w:pPr>
            <w:r w:rsidRPr="005F2432">
              <w:rPr>
                <w:b/>
              </w:rPr>
              <w:t>Additional information</w:t>
            </w:r>
          </w:p>
          <w:p w14:paraId="348FD299" w14:textId="77777777" w:rsidR="009F7295" w:rsidRPr="005F2432" w:rsidRDefault="009F7295" w:rsidP="009F7295">
            <w:pPr>
              <w:rPr>
                <w:b/>
              </w:rPr>
            </w:pPr>
          </w:p>
        </w:tc>
        <w:tc>
          <w:tcPr>
            <w:tcW w:w="8363" w:type="dxa"/>
          </w:tcPr>
          <w:p w14:paraId="0C8EF9E6" w14:textId="77777777" w:rsidR="009F7295" w:rsidRPr="005F2432" w:rsidRDefault="009F7295" w:rsidP="009F7295">
            <w:pPr>
              <w:rPr>
                <w:rFonts w:cstheme="minorHAnsi"/>
              </w:rPr>
            </w:pPr>
          </w:p>
          <w:p w14:paraId="1F108A4E" w14:textId="77777777" w:rsidR="001851E8" w:rsidRPr="008D09E4" w:rsidRDefault="001851E8" w:rsidP="001851E8">
            <w:pPr>
              <w:keepNext/>
              <w:rPr>
                <w:ins w:id="272" w:author="Author"/>
                <w:rFonts w:cstheme="minorHAnsi"/>
              </w:rPr>
            </w:pPr>
            <w:ins w:id="273" w:author="Author">
              <w:r w:rsidRPr="008D09E4">
                <w:rPr>
                  <w:rFonts w:cstheme="minorHAnsi"/>
                  <w:noProof/>
                </w:rPr>
                <w:drawing>
                  <wp:inline distT="0" distB="0" distL="0" distR="0" wp14:anchorId="237298E6" wp14:editId="7E606D24">
                    <wp:extent cx="4572000" cy="2743200"/>
                    <wp:effectExtent l="0" t="0" r="0" b="0"/>
                    <wp:docPr id="159" name="Chart 159">
                      <a:extLst xmlns:a="http://schemas.openxmlformats.org/drawingml/2006/main">
                        <a:ext uri="{FF2B5EF4-FFF2-40B4-BE49-F238E27FC236}">
                          <a16:creationId xmlns:a16="http://schemas.microsoft.com/office/drawing/2014/main" id="{FFFAAAF8-A439-44E5-9589-3EE6AFDE96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ins>
          </w:p>
          <w:p w14:paraId="5896922C" w14:textId="1F42CA36" w:rsidR="001851E8" w:rsidRPr="008D09E4" w:rsidRDefault="001851E8" w:rsidP="001851E8">
            <w:pPr>
              <w:pStyle w:val="Caption"/>
              <w:rPr>
                <w:ins w:id="274" w:author="Author"/>
                <w:lang w:val="sv-SE"/>
              </w:rPr>
            </w:pPr>
            <w:bookmarkStart w:id="275" w:name="_Ref7802784"/>
            <w:bookmarkStart w:id="276" w:name="_Toc15587703"/>
            <w:ins w:id="277" w:author="Author">
              <w:r w:rsidRPr="008D09E4">
                <w:t xml:space="preserve">Figure </w:t>
              </w:r>
              <w:r>
                <w:fldChar w:fldCharType="begin"/>
              </w:r>
              <w:r>
                <w:instrText xml:space="preserve"> SEQ Figure \* ARABIC </w:instrText>
              </w:r>
              <w:r>
                <w:fldChar w:fldCharType="separate"/>
              </w:r>
              <w:r w:rsidR="00B11AAE">
                <w:rPr>
                  <w:noProof/>
                </w:rPr>
                <w:t>26</w:t>
              </w:r>
              <w:r>
                <w:rPr>
                  <w:noProof/>
                </w:rPr>
                <w:fldChar w:fldCharType="end"/>
              </w:r>
              <w:bookmarkEnd w:id="275"/>
              <w:r w:rsidRPr="008D09E4">
                <w:t>: Proportion of cities that have conducted climate change risk assessments, by World Bank income group</w:t>
              </w:r>
              <w:bookmarkEnd w:id="276"/>
            </w:ins>
          </w:p>
          <w:p w14:paraId="03779EB7" w14:textId="77777777" w:rsidR="001851E8" w:rsidRDefault="001851E8" w:rsidP="009F7295">
            <w:pPr>
              <w:pStyle w:val="Caption"/>
              <w:keepNext/>
              <w:rPr>
                <w:ins w:id="278" w:author="Author"/>
              </w:rPr>
            </w:pPr>
          </w:p>
          <w:p w14:paraId="64159683" w14:textId="5F7E1850" w:rsidR="009F7295" w:rsidRPr="005F2432" w:rsidRDefault="009F7295" w:rsidP="009F729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7</w:t>
            </w:r>
            <w:r w:rsidRPr="005F2432">
              <w:fldChar w:fldCharType="end"/>
            </w:r>
            <w:r w:rsidRPr="005F2432">
              <w:t>: Cities that responded to the 2019 CDP survey by WBG Income Group</w:t>
            </w:r>
          </w:p>
          <w:tbl>
            <w:tblPr>
              <w:tblW w:w="4849" w:type="dxa"/>
              <w:tblInd w:w="108" w:type="dxa"/>
              <w:tblLayout w:type="fixed"/>
              <w:tblLook w:val="04A0" w:firstRow="1" w:lastRow="0" w:firstColumn="1" w:lastColumn="0" w:noHBand="0" w:noVBand="1"/>
            </w:tblPr>
            <w:tblGrid>
              <w:gridCol w:w="2514"/>
              <w:gridCol w:w="917"/>
              <w:gridCol w:w="1418"/>
            </w:tblGrid>
            <w:tr w:rsidR="009F7295" w:rsidRPr="005F2432" w14:paraId="0494555F" w14:textId="77777777" w:rsidTr="009F7295">
              <w:trPr>
                <w:trHeight w:val="300"/>
              </w:trPr>
              <w:tc>
                <w:tcPr>
                  <w:tcW w:w="25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1501" w14:textId="77777777" w:rsidR="009F7295" w:rsidRPr="005F2432" w:rsidRDefault="009F7295" w:rsidP="009F7295">
                  <w:pPr>
                    <w:jc w:val="both"/>
                    <w:rPr>
                      <w:rFonts w:eastAsia="Times New Roman" w:cstheme="minorHAnsi"/>
                      <w:b/>
                      <w:color w:val="000000"/>
                    </w:rPr>
                  </w:pPr>
                  <w:r w:rsidRPr="005F2432">
                    <w:rPr>
                      <w:rFonts w:eastAsia="Times New Roman" w:cstheme="minorHAnsi"/>
                      <w:b/>
                      <w:bCs/>
                      <w:color w:val="000000"/>
                    </w:rPr>
                    <w:t>World Bank income Group</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3AFE930B" w14:textId="77777777" w:rsidR="009F7295" w:rsidRPr="005F2432" w:rsidRDefault="009F7295" w:rsidP="009F7295">
                  <w:pPr>
                    <w:jc w:val="both"/>
                    <w:rPr>
                      <w:rFonts w:eastAsia="Times New Roman" w:cstheme="minorHAnsi"/>
                      <w:b/>
                      <w:bCs/>
                      <w:color w:val="000000"/>
                    </w:rPr>
                  </w:pPr>
                  <w:r w:rsidRPr="005F2432">
                    <w:rPr>
                      <w:rFonts w:eastAsia="Times New Roman" w:cstheme="minorHAnsi"/>
                      <w:b/>
                      <w:bCs/>
                      <w:color w:val="000000"/>
                    </w:rPr>
                    <w:t>Freq.</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535BD201" w14:textId="77777777" w:rsidR="009F7295" w:rsidRPr="005F2432" w:rsidRDefault="009F7295" w:rsidP="009F7295">
                  <w:pPr>
                    <w:jc w:val="both"/>
                    <w:rPr>
                      <w:rFonts w:eastAsia="Times New Roman" w:cstheme="minorHAnsi"/>
                      <w:b/>
                      <w:bCs/>
                      <w:color w:val="000000"/>
                    </w:rPr>
                  </w:pPr>
                  <w:r w:rsidRPr="005F2432">
                    <w:rPr>
                      <w:rFonts w:eastAsia="Times New Roman" w:cstheme="minorHAnsi"/>
                      <w:b/>
                      <w:bCs/>
                      <w:color w:val="000000"/>
                    </w:rPr>
                    <w:t>Percentage</w:t>
                  </w:r>
                </w:p>
              </w:tc>
            </w:tr>
            <w:tr w:rsidR="009F7295" w:rsidRPr="005F2432" w14:paraId="235D2935" w14:textId="77777777" w:rsidTr="009F7295">
              <w:trPr>
                <w:trHeight w:val="300"/>
              </w:trPr>
              <w:tc>
                <w:tcPr>
                  <w:tcW w:w="2514" w:type="dxa"/>
                  <w:tcBorders>
                    <w:top w:val="nil"/>
                    <w:left w:val="single" w:sz="4" w:space="0" w:color="auto"/>
                    <w:bottom w:val="single" w:sz="4" w:space="0" w:color="auto"/>
                    <w:right w:val="single" w:sz="4" w:space="0" w:color="auto"/>
                  </w:tcBorders>
                  <w:shd w:val="clear" w:color="auto" w:fill="auto"/>
                  <w:noWrap/>
                  <w:vAlign w:val="center"/>
                  <w:hideMark/>
                </w:tcPr>
                <w:p w14:paraId="499BCB4B"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High Income</w:t>
                  </w:r>
                </w:p>
              </w:tc>
              <w:tc>
                <w:tcPr>
                  <w:tcW w:w="917" w:type="dxa"/>
                  <w:tcBorders>
                    <w:top w:val="nil"/>
                    <w:left w:val="nil"/>
                    <w:bottom w:val="single" w:sz="4" w:space="0" w:color="auto"/>
                    <w:right w:val="single" w:sz="4" w:space="0" w:color="auto"/>
                  </w:tcBorders>
                  <w:shd w:val="clear" w:color="auto" w:fill="auto"/>
                  <w:noWrap/>
                  <w:vAlign w:val="center"/>
                  <w:hideMark/>
                </w:tcPr>
                <w:p w14:paraId="78D2D568"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297</w:t>
                  </w:r>
                </w:p>
              </w:tc>
              <w:tc>
                <w:tcPr>
                  <w:tcW w:w="1418" w:type="dxa"/>
                  <w:tcBorders>
                    <w:top w:val="nil"/>
                    <w:left w:val="nil"/>
                    <w:bottom w:val="single" w:sz="4" w:space="0" w:color="auto"/>
                    <w:right w:val="single" w:sz="4" w:space="0" w:color="auto"/>
                  </w:tcBorders>
                  <w:shd w:val="clear" w:color="auto" w:fill="auto"/>
                  <w:noWrap/>
                  <w:vAlign w:val="center"/>
                  <w:hideMark/>
                </w:tcPr>
                <w:p w14:paraId="4B51FCD4"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61%</w:t>
                  </w:r>
                </w:p>
              </w:tc>
            </w:tr>
            <w:tr w:rsidR="009F7295" w:rsidRPr="005F2432" w14:paraId="3AAFE660" w14:textId="77777777" w:rsidTr="009F7295">
              <w:trPr>
                <w:trHeight w:val="300"/>
              </w:trPr>
              <w:tc>
                <w:tcPr>
                  <w:tcW w:w="2514" w:type="dxa"/>
                  <w:tcBorders>
                    <w:top w:val="nil"/>
                    <w:left w:val="single" w:sz="4" w:space="0" w:color="auto"/>
                    <w:bottom w:val="single" w:sz="4" w:space="0" w:color="auto"/>
                    <w:right w:val="single" w:sz="4" w:space="0" w:color="auto"/>
                  </w:tcBorders>
                  <w:shd w:val="clear" w:color="auto" w:fill="auto"/>
                  <w:noWrap/>
                  <w:vAlign w:val="center"/>
                  <w:hideMark/>
                </w:tcPr>
                <w:p w14:paraId="4802A813"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Upper Middle Income</w:t>
                  </w:r>
                </w:p>
              </w:tc>
              <w:tc>
                <w:tcPr>
                  <w:tcW w:w="917" w:type="dxa"/>
                  <w:tcBorders>
                    <w:top w:val="nil"/>
                    <w:left w:val="nil"/>
                    <w:bottom w:val="single" w:sz="4" w:space="0" w:color="auto"/>
                    <w:right w:val="single" w:sz="4" w:space="0" w:color="auto"/>
                  </w:tcBorders>
                  <w:shd w:val="clear" w:color="auto" w:fill="auto"/>
                  <w:noWrap/>
                  <w:vAlign w:val="center"/>
                  <w:hideMark/>
                </w:tcPr>
                <w:p w14:paraId="28F6C83B"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141</w:t>
                  </w:r>
                </w:p>
              </w:tc>
              <w:tc>
                <w:tcPr>
                  <w:tcW w:w="1418" w:type="dxa"/>
                  <w:tcBorders>
                    <w:top w:val="nil"/>
                    <w:left w:val="nil"/>
                    <w:bottom w:val="single" w:sz="4" w:space="0" w:color="auto"/>
                    <w:right w:val="single" w:sz="4" w:space="0" w:color="auto"/>
                  </w:tcBorders>
                  <w:shd w:val="clear" w:color="auto" w:fill="auto"/>
                  <w:noWrap/>
                  <w:vAlign w:val="center"/>
                  <w:hideMark/>
                </w:tcPr>
                <w:p w14:paraId="1E6C456B"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29%</w:t>
                  </w:r>
                </w:p>
              </w:tc>
            </w:tr>
            <w:tr w:rsidR="009F7295" w:rsidRPr="005F2432" w14:paraId="1AF2C09B" w14:textId="77777777" w:rsidTr="009F7295">
              <w:trPr>
                <w:trHeight w:val="300"/>
              </w:trPr>
              <w:tc>
                <w:tcPr>
                  <w:tcW w:w="2514" w:type="dxa"/>
                  <w:tcBorders>
                    <w:top w:val="nil"/>
                    <w:left w:val="single" w:sz="4" w:space="0" w:color="auto"/>
                    <w:bottom w:val="single" w:sz="4" w:space="0" w:color="auto"/>
                    <w:right w:val="single" w:sz="4" w:space="0" w:color="auto"/>
                  </w:tcBorders>
                  <w:shd w:val="clear" w:color="auto" w:fill="auto"/>
                  <w:noWrap/>
                  <w:vAlign w:val="center"/>
                  <w:hideMark/>
                </w:tcPr>
                <w:p w14:paraId="0925B5D0"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Lower Middle Income</w:t>
                  </w:r>
                </w:p>
              </w:tc>
              <w:tc>
                <w:tcPr>
                  <w:tcW w:w="917" w:type="dxa"/>
                  <w:tcBorders>
                    <w:top w:val="nil"/>
                    <w:left w:val="nil"/>
                    <w:bottom w:val="single" w:sz="4" w:space="0" w:color="auto"/>
                    <w:right w:val="single" w:sz="4" w:space="0" w:color="auto"/>
                  </w:tcBorders>
                  <w:shd w:val="clear" w:color="auto" w:fill="auto"/>
                  <w:noWrap/>
                  <w:vAlign w:val="center"/>
                  <w:hideMark/>
                </w:tcPr>
                <w:p w14:paraId="06BCA43D"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32</w:t>
                  </w:r>
                </w:p>
              </w:tc>
              <w:tc>
                <w:tcPr>
                  <w:tcW w:w="1418" w:type="dxa"/>
                  <w:tcBorders>
                    <w:top w:val="nil"/>
                    <w:left w:val="nil"/>
                    <w:bottom w:val="single" w:sz="4" w:space="0" w:color="auto"/>
                    <w:right w:val="single" w:sz="4" w:space="0" w:color="auto"/>
                  </w:tcBorders>
                  <w:shd w:val="clear" w:color="auto" w:fill="auto"/>
                  <w:noWrap/>
                  <w:vAlign w:val="center"/>
                  <w:hideMark/>
                </w:tcPr>
                <w:p w14:paraId="0DF56A11"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6%</w:t>
                  </w:r>
                </w:p>
              </w:tc>
            </w:tr>
            <w:tr w:rsidR="009F7295" w:rsidRPr="005F2432" w14:paraId="2005B1D2" w14:textId="77777777" w:rsidTr="009F7295">
              <w:trPr>
                <w:trHeight w:val="300"/>
              </w:trPr>
              <w:tc>
                <w:tcPr>
                  <w:tcW w:w="2514" w:type="dxa"/>
                  <w:tcBorders>
                    <w:top w:val="nil"/>
                    <w:left w:val="single" w:sz="4" w:space="0" w:color="auto"/>
                    <w:bottom w:val="single" w:sz="4" w:space="0" w:color="auto"/>
                    <w:right w:val="single" w:sz="4" w:space="0" w:color="auto"/>
                  </w:tcBorders>
                  <w:shd w:val="clear" w:color="auto" w:fill="auto"/>
                  <w:noWrap/>
                  <w:vAlign w:val="center"/>
                  <w:hideMark/>
                </w:tcPr>
                <w:p w14:paraId="6DD3B726"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Low Income</w:t>
                  </w:r>
                </w:p>
              </w:tc>
              <w:tc>
                <w:tcPr>
                  <w:tcW w:w="917" w:type="dxa"/>
                  <w:tcBorders>
                    <w:top w:val="nil"/>
                    <w:left w:val="nil"/>
                    <w:bottom w:val="single" w:sz="4" w:space="0" w:color="auto"/>
                    <w:right w:val="single" w:sz="4" w:space="0" w:color="auto"/>
                  </w:tcBorders>
                  <w:shd w:val="clear" w:color="auto" w:fill="auto"/>
                  <w:noWrap/>
                  <w:vAlign w:val="center"/>
                  <w:hideMark/>
                </w:tcPr>
                <w:p w14:paraId="6E261986"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19</w:t>
                  </w:r>
                </w:p>
              </w:tc>
              <w:tc>
                <w:tcPr>
                  <w:tcW w:w="1418" w:type="dxa"/>
                  <w:tcBorders>
                    <w:top w:val="nil"/>
                    <w:left w:val="nil"/>
                    <w:bottom w:val="single" w:sz="4" w:space="0" w:color="auto"/>
                    <w:right w:val="single" w:sz="4" w:space="0" w:color="auto"/>
                  </w:tcBorders>
                  <w:shd w:val="clear" w:color="auto" w:fill="auto"/>
                  <w:noWrap/>
                  <w:vAlign w:val="center"/>
                  <w:hideMark/>
                </w:tcPr>
                <w:p w14:paraId="46AE1919"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4%</w:t>
                  </w:r>
                </w:p>
              </w:tc>
            </w:tr>
            <w:tr w:rsidR="009F7295" w:rsidRPr="005F2432" w14:paraId="3A1CFF8F" w14:textId="77777777" w:rsidTr="009F7295">
              <w:trPr>
                <w:trHeight w:val="300"/>
              </w:trPr>
              <w:tc>
                <w:tcPr>
                  <w:tcW w:w="2514" w:type="dxa"/>
                  <w:tcBorders>
                    <w:top w:val="nil"/>
                    <w:left w:val="single" w:sz="4" w:space="0" w:color="auto"/>
                    <w:bottom w:val="single" w:sz="4" w:space="0" w:color="auto"/>
                    <w:right w:val="single" w:sz="4" w:space="0" w:color="auto"/>
                  </w:tcBorders>
                  <w:shd w:val="clear" w:color="auto" w:fill="auto"/>
                  <w:noWrap/>
                  <w:vAlign w:val="center"/>
                  <w:hideMark/>
                </w:tcPr>
                <w:p w14:paraId="158381AF"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Total Cities</w:t>
                  </w:r>
                </w:p>
              </w:tc>
              <w:tc>
                <w:tcPr>
                  <w:tcW w:w="917" w:type="dxa"/>
                  <w:tcBorders>
                    <w:top w:val="nil"/>
                    <w:left w:val="nil"/>
                    <w:bottom w:val="single" w:sz="4" w:space="0" w:color="auto"/>
                    <w:right w:val="single" w:sz="4" w:space="0" w:color="auto"/>
                  </w:tcBorders>
                  <w:shd w:val="clear" w:color="auto" w:fill="auto"/>
                  <w:noWrap/>
                  <w:vAlign w:val="center"/>
                  <w:hideMark/>
                </w:tcPr>
                <w:p w14:paraId="7112D97C"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489</w:t>
                  </w:r>
                </w:p>
              </w:tc>
              <w:tc>
                <w:tcPr>
                  <w:tcW w:w="1418" w:type="dxa"/>
                  <w:tcBorders>
                    <w:top w:val="nil"/>
                    <w:left w:val="nil"/>
                    <w:bottom w:val="single" w:sz="4" w:space="0" w:color="auto"/>
                    <w:right w:val="single" w:sz="4" w:space="0" w:color="auto"/>
                  </w:tcBorders>
                  <w:shd w:val="clear" w:color="auto" w:fill="auto"/>
                  <w:noWrap/>
                  <w:vAlign w:val="bottom"/>
                  <w:hideMark/>
                </w:tcPr>
                <w:p w14:paraId="7B2E4BC0" w14:textId="77777777" w:rsidR="009F7295" w:rsidRPr="005F2432" w:rsidRDefault="009F7295" w:rsidP="009F7295">
                  <w:pPr>
                    <w:jc w:val="both"/>
                    <w:rPr>
                      <w:rFonts w:eastAsia="Times New Roman" w:cstheme="minorHAnsi"/>
                      <w:color w:val="000000"/>
                    </w:rPr>
                  </w:pPr>
                  <w:r w:rsidRPr="005F2432">
                    <w:rPr>
                      <w:rFonts w:eastAsia="Times New Roman" w:cstheme="minorHAnsi"/>
                      <w:color w:val="000000"/>
                    </w:rPr>
                    <w:t xml:space="preserve"> </w:t>
                  </w:r>
                </w:p>
              </w:tc>
            </w:tr>
          </w:tbl>
          <w:p w14:paraId="0584DFB4" w14:textId="77777777" w:rsidR="009F7295" w:rsidRPr="005F2432" w:rsidRDefault="009F7295" w:rsidP="009F7295"/>
          <w:p w14:paraId="5586AC32" w14:textId="77777777" w:rsidR="009F7295" w:rsidRPr="005F2432" w:rsidRDefault="009F7295" w:rsidP="009F7295"/>
          <w:p w14:paraId="2A88CFA9" w14:textId="0D451FB3" w:rsidR="009F7295" w:rsidRPr="005F2432" w:rsidRDefault="009F7295" w:rsidP="009F729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8</w:t>
            </w:r>
            <w:r w:rsidRPr="005F2432">
              <w:fldChar w:fldCharType="end"/>
            </w:r>
            <w:r w:rsidRPr="005F2432">
              <w:t>: Cities by CPD Region that have undertaken a climate change risk or vulnerability assessment at the local government area</w:t>
            </w:r>
          </w:p>
          <w:tbl>
            <w:tblPr>
              <w:tblW w:w="7928" w:type="dxa"/>
              <w:tblLayout w:type="fixed"/>
              <w:tblLook w:val="04A0" w:firstRow="1" w:lastRow="0" w:firstColumn="1" w:lastColumn="0" w:noHBand="0" w:noVBand="1"/>
            </w:tblPr>
            <w:tblGrid>
              <w:gridCol w:w="983"/>
              <w:gridCol w:w="708"/>
              <w:gridCol w:w="709"/>
              <w:gridCol w:w="851"/>
              <w:gridCol w:w="992"/>
              <w:gridCol w:w="992"/>
              <w:gridCol w:w="851"/>
              <w:gridCol w:w="992"/>
              <w:gridCol w:w="850"/>
            </w:tblGrid>
            <w:tr w:rsidR="009F7295" w:rsidRPr="005F2432" w14:paraId="696036EF" w14:textId="77777777" w:rsidTr="009F7295">
              <w:trPr>
                <w:trHeight w:val="320"/>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934389" w14:textId="77777777" w:rsidR="009F7295" w:rsidRPr="005F2432" w:rsidRDefault="009F7295" w:rsidP="009F7295">
                  <w:pPr>
                    <w:rPr>
                      <w:rFonts w:eastAsia="Times New Roman" w:cstheme="minorHAnsi"/>
                      <w:color w:val="000000"/>
                      <w:sz w:val="20"/>
                      <w:szCs w:val="20"/>
                      <w:lang w:val="en-GB"/>
                    </w:rPr>
                  </w:pPr>
                </w:p>
              </w:tc>
              <w:tc>
                <w:tcPr>
                  <w:tcW w:w="708" w:type="dxa"/>
                  <w:tcBorders>
                    <w:top w:val="single" w:sz="8" w:space="0" w:color="auto"/>
                    <w:left w:val="nil"/>
                    <w:bottom w:val="single" w:sz="8" w:space="0" w:color="auto"/>
                    <w:right w:val="single" w:sz="8" w:space="0" w:color="000000"/>
                  </w:tcBorders>
                  <w:shd w:val="clear" w:color="auto" w:fill="auto"/>
                  <w:noWrap/>
                  <w:vAlign w:val="center"/>
                  <w:hideMark/>
                </w:tcPr>
                <w:p w14:paraId="7592C0FF"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Africa</w:t>
                  </w:r>
                </w:p>
              </w:tc>
              <w:tc>
                <w:tcPr>
                  <w:tcW w:w="709" w:type="dxa"/>
                  <w:tcBorders>
                    <w:top w:val="single" w:sz="8" w:space="0" w:color="auto"/>
                    <w:left w:val="nil"/>
                    <w:bottom w:val="single" w:sz="8" w:space="0" w:color="auto"/>
                    <w:right w:val="single" w:sz="8" w:space="0" w:color="000000"/>
                  </w:tcBorders>
                  <w:shd w:val="clear" w:color="auto" w:fill="auto"/>
                  <w:noWrap/>
                  <w:vAlign w:val="center"/>
                  <w:hideMark/>
                </w:tcPr>
                <w:p w14:paraId="1A02FBDD"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East Asia</w:t>
                  </w:r>
                </w:p>
              </w:tc>
              <w:tc>
                <w:tcPr>
                  <w:tcW w:w="851" w:type="dxa"/>
                  <w:tcBorders>
                    <w:top w:val="single" w:sz="8" w:space="0" w:color="auto"/>
                    <w:left w:val="nil"/>
                    <w:bottom w:val="single" w:sz="8" w:space="0" w:color="auto"/>
                    <w:right w:val="single" w:sz="8" w:space="0" w:color="000000"/>
                  </w:tcBorders>
                  <w:shd w:val="clear" w:color="auto" w:fill="auto"/>
                  <w:noWrap/>
                  <w:vAlign w:val="center"/>
                  <w:hideMark/>
                </w:tcPr>
                <w:p w14:paraId="7F84FF42"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Europe</w:t>
                  </w:r>
                </w:p>
              </w:tc>
              <w:tc>
                <w:tcPr>
                  <w:tcW w:w="992" w:type="dxa"/>
                  <w:tcBorders>
                    <w:top w:val="single" w:sz="8" w:space="0" w:color="auto"/>
                    <w:left w:val="nil"/>
                    <w:bottom w:val="single" w:sz="8" w:space="0" w:color="auto"/>
                    <w:right w:val="single" w:sz="8" w:space="0" w:color="000000"/>
                  </w:tcBorders>
                  <w:shd w:val="clear" w:color="auto" w:fill="auto"/>
                  <w:noWrap/>
                  <w:vAlign w:val="center"/>
                  <w:hideMark/>
                </w:tcPr>
                <w:p w14:paraId="2C418D1A"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Latin America</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14:paraId="69CED750"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North America</w:t>
                  </w:r>
                </w:p>
              </w:tc>
              <w:tc>
                <w:tcPr>
                  <w:tcW w:w="851" w:type="dxa"/>
                  <w:tcBorders>
                    <w:top w:val="single" w:sz="8" w:space="0" w:color="auto"/>
                    <w:left w:val="single" w:sz="8" w:space="0" w:color="auto"/>
                    <w:bottom w:val="single" w:sz="8" w:space="0" w:color="auto"/>
                    <w:right w:val="single" w:sz="8" w:space="0" w:color="auto"/>
                  </w:tcBorders>
                </w:tcPr>
                <w:p w14:paraId="3F271318"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Middle East</w:t>
                  </w:r>
                </w:p>
              </w:tc>
              <w:tc>
                <w:tcPr>
                  <w:tcW w:w="992"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914634C"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South Asia &amp; Oceania</w:t>
                  </w:r>
                </w:p>
              </w:tc>
              <w:tc>
                <w:tcPr>
                  <w:tcW w:w="850" w:type="dxa"/>
                  <w:tcBorders>
                    <w:top w:val="single" w:sz="8" w:space="0" w:color="auto"/>
                    <w:left w:val="nil"/>
                    <w:bottom w:val="single" w:sz="8" w:space="0" w:color="auto"/>
                    <w:right w:val="single" w:sz="8" w:space="0" w:color="000000"/>
                  </w:tcBorders>
                  <w:shd w:val="clear" w:color="auto" w:fill="auto"/>
                  <w:noWrap/>
                  <w:vAlign w:val="center"/>
                  <w:hideMark/>
                </w:tcPr>
                <w:p w14:paraId="7E3243CE"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South &amp; West Asia</w:t>
                  </w:r>
                </w:p>
              </w:tc>
            </w:tr>
            <w:tr w:rsidR="009F7295" w:rsidRPr="005F2432" w14:paraId="1E98EB7D" w14:textId="77777777" w:rsidTr="009F7295">
              <w:trPr>
                <w:trHeight w:val="320"/>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2B286DD4"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Yes</w:t>
                  </w:r>
                </w:p>
              </w:tc>
              <w:tc>
                <w:tcPr>
                  <w:tcW w:w="708" w:type="dxa"/>
                  <w:tcBorders>
                    <w:top w:val="nil"/>
                    <w:left w:val="nil"/>
                    <w:bottom w:val="single" w:sz="8" w:space="0" w:color="auto"/>
                    <w:right w:val="single" w:sz="8" w:space="0" w:color="auto"/>
                  </w:tcBorders>
                  <w:shd w:val="clear" w:color="auto" w:fill="auto"/>
                  <w:noWrap/>
                  <w:vAlign w:val="center"/>
                  <w:hideMark/>
                </w:tcPr>
                <w:p w14:paraId="490A3349"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16</w:t>
                  </w:r>
                </w:p>
              </w:tc>
              <w:tc>
                <w:tcPr>
                  <w:tcW w:w="709" w:type="dxa"/>
                  <w:tcBorders>
                    <w:top w:val="nil"/>
                    <w:left w:val="nil"/>
                    <w:bottom w:val="single" w:sz="8" w:space="0" w:color="auto"/>
                    <w:right w:val="single" w:sz="8" w:space="0" w:color="auto"/>
                  </w:tcBorders>
                  <w:shd w:val="clear" w:color="auto" w:fill="auto"/>
                  <w:noWrap/>
                  <w:vAlign w:val="center"/>
                  <w:hideMark/>
                </w:tcPr>
                <w:p w14:paraId="275E461F"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11</w:t>
                  </w:r>
                </w:p>
              </w:tc>
              <w:tc>
                <w:tcPr>
                  <w:tcW w:w="851" w:type="dxa"/>
                  <w:tcBorders>
                    <w:top w:val="nil"/>
                    <w:left w:val="nil"/>
                    <w:bottom w:val="single" w:sz="8" w:space="0" w:color="auto"/>
                    <w:right w:val="single" w:sz="8" w:space="0" w:color="auto"/>
                  </w:tcBorders>
                  <w:shd w:val="clear" w:color="auto" w:fill="auto"/>
                  <w:noWrap/>
                  <w:vAlign w:val="center"/>
                  <w:hideMark/>
                </w:tcPr>
                <w:p w14:paraId="66B4DB7E"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75</w:t>
                  </w:r>
                </w:p>
              </w:tc>
              <w:tc>
                <w:tcPr>
                  <w:tcW w:w="992" w:type="dxa"/>
                  <w:tcBorders>
                    <w:top w:val="nil"/>
                    <w:left w:val="nil"/>
                    <w:bottom w:val="single" w:sz="8" w:space="0" w:color="auto"/>
                    <w:right w:val="single" w:sz="8" w:space="0" w:color="auto"/>
                  </w:tcBorders>
                  <w:shd w:val="clear" w:color="auto" w:fill="auto"/>
                  <w:noWrap/>
                  <w:vAlign w:val="center"/>
                  <w:hideMark/>
                </w:tcPr>
                <w:p w14:paraId="43554E82"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43</w:t>
                  </w:r>
                </w:p>
              </w:tc>
              <w:tc>
                <w:tcPr>
                  <w:tcW w:w="992" w:type="dxa"/>
                  <w:tcBorders>
                    <w:top w:val="nil"/>
                    <w:left w:val="nil"/>
                    <w:bottom w:val="single" w:sz="8" w:space="0" w:color="auto"/>
                    <w:right w:val="single" w:sz="8" w:space="0" w:color="auto"/>
                  </w:tcBorders>
                  <w:shd w:val="clear" w:color="auto" w:fill="auto"/>
                  <w:noWrap/>
                  <w:vAlign w:val="center"/>
                  <w:hideMark/>
                </w:tcPr>
                <w:p w14:paraId="3AB1B3F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83</w:t>
                  </w:r>
                </w:p>
              </w:tc>
              <w:tc>
                <w:tcPr>
                  <w:tcW w:w="851" w:type="dxa"/>
                  <w:tcBorders>
                    <w:top w:val="single" w:sz="8" w:space="0" w:color="auto"/>
                    <w:left w:val="nil"/>
                    <w:bottom w:val="single" w:sz="8" w:space="0" w:color="auto"/>
                    <w:right w:val="single" w:sz="8" w:space="0" w:color="auto"/>
                  </w:tcBorders>
                  <w:vAlign w:val="center"/>
                </w:tcPr>
                <w:p w14:paraId="4E528D75"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5009A336"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14</w:t>
                  </w:r>
                </w:p>
              </w:tc>
              <w:tc>
                <w:tcPr>
                  <w:tcW w:w="850" w:type="dxa"/>
                  <w:tcBorders>
                    <w:top w:val="nil"/>
                    <w:left w:val="nil"/>
                    <w:bottom w:val="single" w:sz="8" w:space="0" w:color="auto"/>
                    <w:right w:val="single" w:sz="8" w:space="0" w:color="auto"/>
                  </w:tcBorders>
                  <w:shd w:val="clear" w:color="auto" w:fill="auto"/>
                  <w:noWrap/>
                  <w:vAlign w:val="center"/>
                  <w:hideMark/>
                </w:tcPr>
                <w:p w14:paraId="1CC72310"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w:t>
                  </w:r>
                </w:p>
              </w:tc>
            </w:tr>
            <w:tr w:rsidR="009F7295" w:rsidRPr="005F2432" w14:paraId="1ECBEC29" w14:textId="77777777" w:rsidTr="009F7295">
              <w:trPr>
                <w:trHeight w:val="320"/>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6B8EE99B"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No</w:t>
                  </w:r>
                </w:p>
              </w:tc>
              <w:tc>
                <w:tcPr>
                  <w:tcW w:w="708" w:type="dxa"/>
                  <w:tcBorders>
                    <w:top w:val="nil"/>
                    <w:left w:val="nil"/>
                    <w:bottom w:val="single" w:sz="8" w:space="0" w:color="auto"/>
                    <w:right w:val="single" w:sz="8" w:space="0" w:color="auto"/>
                  </w:tcBorders>
                  <w:shd w:val="clear" w:color="auto" w:fill="auto"/>
                  <w:noWrap/>
                  <w:vAlign w:val="center"/>
                  <w:hideMark/>
                </w:tcPr>
                <w:p w14:paraId="64A4DF49"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11</w:t>
                  </w:r>
                </w:p>
              </w:tc>
              <w:tc>
                <w:tcPr>
                  <w:tcW w:w="709" w:type="dxa"/>
                  <w:tcBorders>
                    <w:top w:val="nil"/>
                    <w:left w:val="nil"/>
                    <w:bottom w:val="single" w:sz="8" w:space="0" w:color="auto"/>
                    <w:right w:val="single" w:sz="8" w:space="0" w:color="auto"/>
                  </w:tcBorders>
                  <w:shd w:val="clear" w:color="auto" w:fill="auto"/>
                  <w:noWrap/>
                  <w:vAlign w:val="center"/>
                  <w:hideMark/>
                </w:tcPr>
                <w:p w14:paraId="2416D6A7"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w:t>
                  </w:r>
                </w:p>
              </w:tc>
              <w:tc>
                <w:tcPr>
                  <w:tcW w:w="851" w:type="dxa"/>
                  <w:tcBorders>
                    <w:top w:val="nil"/>
                    <w:left w:val="nil"/>
                    <w:bottom w:val="single" w:sz="8" w:space="0" w:color="auto"/>
                    <w:right w:val="single" w:sz="8" w:space="0" w:color="auto"/>
                  </w:tcBorders>
                  <w:shd w:val="clear" w:color="auto" w:fill="auto"/>
                  <w:noWrap/>
                  <w:vAlign w:val="center"/>
                  <w:hideMark/>
                </w:tcPr>
                <w:p w14:paraId="1B35840F"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13</w:t>
                  </w:r>
                </w:p>
              </w:tc>
              <w:tc>
                <w:tcPr>
                  <w:tcW w:w="992" w:type="dxa"/>
                  <w:tcBorders>
                    <w:top w:val="nil"/>
                    <w:left w:val="nil"/>
                    <w:bottom w:val="single" w:sz="8" w:space="0" w:color="auto"/>
                    <w:right w:val="single" w:sz="8" w:space="0" w:color="auto"/>
                  </w:tcBorders>
                  <w:shd w:val="clear" w:color="auto" w:fill="auto"/>
                  <w:noWrap/>
                  <w:vAlign w:val="center"/>
                  <w:hideMark/>
                </w:tcPr>
                <w:p w14:paraId="6F18008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45</w:t>
                  </w:r>
                </w:p>
              </w:tc>
              <w:tc>
                <w:tcPr>
                  <w:tcW w:w="992" w:type="dxa"/>
                  <w:tcBorders>
                    <w:top w:val="nil"/>
                    <w:left w:val="nil"/>
                    <w:bottom w:val="single" w:sz="8" w:space="0" w:color="auto"/>
                    <w:right w:val="single" w:sz="8" w:space="0" w:color="auto"/>
                  </w:tcBorders>
                  <w:shd w:val="clear" w:color="auto" w:fill="auto"/>
                  <w:noWrap/>
                  <w:vAlign w:val="center"/>
                  <w:hideMark/>
                </w:tcPr>
                <w:p w14:paraId="06D9F78B"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28</w:t>
                  </w:r>
                </w:p>
              </w:tc>
              <w:tc>
                <w:tcPr>
                  <w:tcW w:w="851" w:type="dxa"/>
                  <w:tcBorders>
                    <w:top w:val="single" w:sz="8" w:space="0" w:color="auto"/>
                    <w:left w:val="nil"/>
                    <w:bottom w:val="single" w:sz="8" w:space="0" w:color="auto"/>
                    <w:right w:val="single" w:sz="8" w:space="0" w:color="auto"/>
                  </w:tcBorders>
                </w:tcPr>
                <w:p w14:paraId="72FA4C8F"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07580B94"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850" w:type="dxa"/>
                  <w:tcBorders>
                    <w:top w:val="nil"/>
                    <w:left w:val="nil"/>
                    <w:bottom w:val="single" w:sz="8" w:space="0" w:color="auto"/>
                    <w:right w:val="single" w:sz="8" w:space="0" w:color="auto"/>
                  </w:tcBorders>
                  <w:shd w:val="clear" w:color="auto" w:fill="auto"/>
                  <w:noWrap/>
                  <w:vAlign w:val="center"/>
                  <w:hideMark/>
                </w:tcPr>
                <w:p w14:paraId="57C0E988"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3</w:t>
                  </w:r>
                </w:p>
              </w:tc>
            </w:tr>
            <w:tr w:rsidR="009F7295" w:rsidRPr="005F2432" w14:paraId="039DEB1F" w14:textId="77777777" w:rsidTr="009F7295">
              <w:trPr>
                <w:trHeight w:val="320"/>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102FAE00"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In Progress</w:t>
                  </w:r>
                </w:p>
              </w:tc>
              <w:tc>
                <w:tcPr>
                  <w:tcW w:w="708" w:type="dxa"/>
                  <w:tcBorders>
                    <w:top w:val="nil"/>
                    <w:left w:val="nil"/>
                    <w:bottom w:val="single" w:sz="8" w:space="0" w:color="auto"/>
                    <w:right w:val="single" w:sz="8" w:space="0" w:color="auto"/>
                  </w:tcBorders>
                  <w:shd w:val="clear" w:color="auto" w:fill="auto"/>
                  <w:noWrap/>
                  <w:vAlign w:val="center"/>
                  <w:hideMark/>
                </w:tcPr>
                <w:p w14:paraId="1032E5F5"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8</w:t>
                  </w:r>
                </w:p>
              </w:tc>
              <w:tc>
                <w:tcPr>
                  <w:tcW w:w="709" w:type="dxa"/>
                  <w:tcBorders>
                    <w:top w:val="nil"/>
                    <w:left w:val="nil"/>
                    <w:bottom w:val="single" w:sz="8" w:space="0" w:color="auto"/>
                    <w:right w:val="single" w:sz="8" w:space="0" w:color="auto"/>
                  </w:tcBorders>
                  <w:shd w:val="clear" w:color="auto" w:fill="auto"/>
                  <w:noWrap/>
                  <w:vAlign w:val="center"/>
                  <w:hideMark/>
                </w:tcPr>
                <w:p w14:paraId="0BACA513"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w:t>
                  </w:r>
                </w:p>
              </w:tc>
              <w:tc>
                <w:tcPr>
                  <w:tcW w:w="851" w:type="dxa"/>
                  <w:tcBorders>
                    <w:top w:val="nil"/>
                    <w:left w:val="nil"/>
                    <w:bottom w:val="single" w:sz="8" w:space="0" w:color="auto"/>
                    <w:right w:val="single" w:sz="8" w:space="0" w:color="auto"/>
                  </w:tcBorders>
                  <w:shd w:val="clear" w:color="auto" w:fill="auto"/>
                  <w:noWrap/>
                  <w:vAlign w:val="center"/>
                  <w:hideMark/>
                </w:tcPr>
                <w:p w14:paraId="79457EC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18</w:t>
                  </w:r>
                </w:p>
              </w:tc>
              <w:tc>
                <w:tcPr>
                  <w:tcW w:w="992" w:type="dxa"/>
                  <w:tcBorders>
                    <w:top w:val="nil"/>
                    <w:left w:val="nil"/>
                    <w:bottom w:val="single" w:sz="8" w:space="0" w:color="auto"/>
                    <w:right w:val="single" w:sz="8" w:space="0" w:color="auto"/>
                  </w:tcBorders>
                  <w:shd w:val="clear" w:color="auto" w:fill="auto"/>
                  <w:noWrap/>
                  <w:vAlign w:val="center"/>
                  <w:hideMark/>
                </w:tcPr>
                <w:p w14:paraId="7A1E6173"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23</w:t>
                  </w:r>
                </w:p>
              </w:tc>
              <w:tc>
                <w:tcPr>
                  <w:tcW w:w="992" w:type="dxa"/>
                  <w:tcBorders>
                    <w:top w:val="nil"/>
                    <w:left w:val="nil"/>
                    <w:bottom w:val="single" w:sz="8" w:space="0" w:color="auto"/>
                    <w:right w:val="single" w:sz="8" w:space="0" w:color="auto"/>
                  </w:tcBorders>
                  <w:shd w:val="clear" w:color="auto" w:fill="auto"/>
                  <w:noWrap/>
                  <w:vAlign w:val="center"/>
                  <w:hideMark/>
                </w:tcPr>
                <w:p w14:paraId="7A8D7707"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26</w:t>
                  </w:r>
                </w:p>
              </w:tc>
              <w:tc>
                <w:tcPr>
                  <w:tcW w:w="851" w:type="dxa"/>
                  <w:tcBorders>
                    <w:top w:val="single" w:sz="8" w:space="0" w:color="auto"/>
                    <w:left w:val="nil"/>
                    <w:bottom w:val="single" w:sz="8" w:space="0" w:color="auto"/>
                    <w:right w:val="single" w:sz="8" w:space="0" w:color="auto"/>
                  </w:tcBorders>
                </w:tcPr>
                <w:p w14:paraId="201C4A4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785AF7B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4</w:t>
                  </w:r>
                </w:p>
              </w:tc>
              <w:tc>
                <w:tcPr>
                  <w:tcW w:w="850" w:type="dxa"/>
                  <w:tcBorders>
                    <w:top w:val="nil"/>
                    <w:left w:val="nil"/>
                    <w:bottom w:val="single" w:sz="8" w:space="0" w:color="auto"/>
                    <w:right w:val="single" w:sz="8" w:space="0" w:color="auto"/>
                  </w:tcBorders>
                  <w:shd w:val="clear" w:color="auto" w:fill="auto"/>
                  <w:noWrap/>
                  <w:vAlign w:val="center"/>
                  <w:hideMark/>
                </w:tcPr>
                <w:p w14:paraId="54DED4FE"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r>
            <w:tr w:rsidR="009F7295" w:rsidRPr="005F2432" w14:paraId="7AA99F97" w14:textId="77777777" w:rsidTr="009F7295">
              <w:trPr>
                <w:trHeight w:val="479"/>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5C51A561"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 xml:space="preserve">Intend    </w:t>
                  </w:r>
                </w:p>
                <w:p w14:paraId="43425F04"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future</w:t>
                  </w:r>
                </w:p>
              </w:tc>
              <w:tc>
                <w:tcPr>
                  <w:tcW w:w="708" w:type="dxa"/>
                  <w:tcBorders>
                    <w:top w:val="nil"/>
                    <w:left w:val="nil"/>
                    <w:bottom w:val="single" w:sz="8" w:space="0" w:color="auto"/>
                    <w:right w:val="single" w:sz="8" w:space="0" w:color="auto"/>
                  </w:tcBorders>
                  <w:shd w:val="clear" w:color="auto" w:fill="auto"/>
                  <w:noWrap/>
                  <w:vAlign w:val="center"/>
                  <w:hideMark/>
                </w:tcPr>
                <w:p w14:paraId="6444020E"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3</w:t>
                  </w:r>
                </w:p>
              </w:tc>
              <w:tc>
                <w:tcPr>
                  <w:tcW w:w="709" w:type="dxa"/>
                  <w:tcBorders>
                    <w:top w:val="nil"/>
                    <w:left w:val="nil"/>
                    <w:bottom w:val="single" w:sz="8" w:space="0" w:color="auto"/>
                    <w:right w:val="single" w:sz="8" w:space="0" w:color="auto"/>
                  </w:tcBorders>
                  <w:shd w:val="clear" w:color="auto" w:fill="auto"/>
                  <w:noWrap/>
                  <w:vAlign w:val="center"/>
                  <w:hideMark/>
                </w:tcPr>
                <w:p w14:paraId="200FB89E"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851" w:type="dxa"/>
                  <w:tcBorders>
                    <w:top w:val="nil"/>
                    <w:left w:val="nil"/>
                    <w:bottom w:val="single" w:sz="8" w:space="0" w:color="auto"/>
                    <w:right w:val="single" w:sz="8" w:space="0" w:color="auto"/>
                  </w:tcBorders>
                  <w:shd w:val="clear" w:color="auto" w:fill="auto"/>
                  <w:noWrap/>
                  <w:vAlign w:val="center"/>
                  <w:hideMark/>
                </w:tcPr>
                <w:p w14:paraId="162A3D99"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5</w:t>
                  </w:r>
                </w:p>
              </w:tc>
              <w:tc>
                <w:tcPr>
                  <w:tcW w:w="992" w:type="dxa"/>
                  <w:tcBorders>
                    <w:top w:val="nil"/>
                    <w:left w:val="nil"/>
                    <w:bottom w:val="single" w:sz="8" w:space="0" w:color="auto"/>
                    <w:right w:val="single" w:sz="8" w:space="0" w:color="auto"/>
                  </w:tcBorders>
                  <w:shd w:val="clear" w:color="auto" w:fill="auto"/>
                  <w:noWrap/>
                  <w:vAlign w:val="center"/>
                  <w:hideMark/>
                </w:tcPr>
                <w:p w14:paraId="6D89D2E6"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12</w:t>
                  </w:r>
                </w:p>
              </w:tc>
              <w:tc>
                <w:tcPr>
                  <w:tcW w:w="992" w:type="dxa"/>
                  <w:tcBorders>
                    <w:top w:val="nil"/>
                    <w:left w:val="nil"/>
                    <w:bottom w:val="single" w:sz="8" w:space="0" w:color="auto"/>
                    <w:right w:val="single" w:sz="8" w:space="0" w:color="auto"/>
                  </w:tcBorders>
                  <w:shd w:val="clear" w:color="auto" w:fill="auto"/>
                  <w:noWrap/>
                  <w:vAlign w:val="center"/>
                  <w:hideMark/>
                </w:tcPr>
                <w:p w14:paraId="5B6CA3D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16</w:t>
                  </w:r>
                </w:p>
              </w:tc>
              <w:tc>
                <w:tcPr>
                  <w:tcW w:w="851" w:type="dxa"/>
                  <w:tcBorders>
                    <w:top w:val="single" w:sz="8" w:space="0" w:color="auto"/>
                    <w:left w:val="nil"/>
                    <w:bottom w:val="single" w:sz="8" w:space="0" w:color="auto"/>
                    <w:right w:val="single" w:sz="8" w:space="0" w:color="auto"/>
                  </w:tcBorders>
                  <w:vAlign w:val="center"/>
                </w:tcPr>
                <w:p w14:paraId="71D714BF"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6343DDD1"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850" w:type="dxa"/>
                  <w:tcBorders>
                    <w:top w:val="nil"/>
                    <w:left w:val="nil"/>
                    <w:bottom w:val="single" w:sz="8" w:space="0" w:color="auto"/>
                    <w:right w:val="single" w:sz="8" w:space="0" w:color="auto"/>
                  </w:tcBorders>
                  <w:shd w:val="clear" w:color="auto" w:fill="auto"/>
                  <w:noWrap/>
                  <w:vAlign w:val="center"/>
                  <w:hideMark/>
                </w:tcPr>
                <w:p w14:paraId="3DA193A3"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r>
            <w:tr w:rsidR="009F7295" w:rsidRPr="005F2432" w14:paraId="69D00718" w14:textId="77777777" w:rsidTr="009F7295">
              <w:trPr>
                <w:trHeight w:val="320"/>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585C59B7"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Don't  know</w:t>
                  </w:r>
                </w:p>
              </w:tc>
              <w:tc>
                <w:tcPr>
                  <w:tcW w:w="708" w:type="dxa"/>
                  <w:tcBorders>
                    <w:top w:val="nil"/>
                    <w:left w:val="nil"/>
                    <w:bottom w:val="single" w:sz="8" w:space="0" w:color="auto"/>
                    <w:right w:val="single" w:sz="8" w:space="0" w:color="auto"/>
                  </w:tcBorders>
                  <w:shd w:val="clear" w:color="auto" w:fill="auto"/>
                  <w:noWrap/>
                  <w:vAlign w:val="center"/>
                  <w:hideMark/>
                </w:tcPr>
                <w:p w14:paraId="69EAB70A"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w:t>
                  </w:r>
                </w:p>
              </w:tc>
              <w:tc>
                <w:tcPr>
                  <w:tcW w:w="709" w:type="dxa"/>
                  <w:tcBorders>
                    <w:top w:val="nil"/>
                    <w:left w:val="nil"/>
                    <w:bottom w:val="single" w:sz="8" w:space="0" w:color="auto"/>
                    <w:right w:val="single" w:sz="8" w:space="0" w:color="auto"/>
                  </w:tcBorders>
                  <w:shd w:val="clear" w:color="auto" w:fill="auto"/>
                  <w:noWrap/>
                  <w:vAlign w:val="center"/>
                  <w:hideMark/>
                </w:tcPr>
                <w:p w14:paraId="6C7CFA9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851" w:type="dxa"/>
                  <w:tcBorders>
                    <w:top w:val="nil"/>
                    <w:left w:val="nil"/>
                    <w:bottom w:val="single" w:sz="8" w:space="0" w:color="auto"/>
                    <w:right w:val="single" w:sz="8" w:space="0" w:color="auto"/>
                  </w:tcBorders>
                  <w:shd w:val="clear" w:color="auto" w:fill="auto"/>
                  <w:noWrap/>
                  <w:vAlign w:val="center"/>
                  <w:hideMark/>
                </w:tcPr>
                <w:p w14:paraId="11A715CE"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992" w:type="dxa"/>
                  <w:tcBorders>
                    <w:top w:val="nil"/>
                    <w:left w:val="nil"/>
                    <w:bottom w:val="single" w:sz="8" w:space="0" w:color="auto"/>
                    <w:right w:val="single" w:sz="8" w:space="0" w:color="auto"/>
                  </w:tcBorders>
                  <w:shd w:val="clear" w:color="auto" w:fill="auto"/>
                  <w:noWrap/>
                  <w:vAlign w:val="center"/>
                  <w:hideMark/>
                </w:tcPr>
                <w:p w14:paraId="51FC3F4D"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w:t>
                  </w:r>
                </w:p>
              </w:tc>
              <w:tc>
                <w:tcPr>
                  <w:tcW w:w="992" w:type="dxa"/>
                  <w:tcBorders>
                    <w:top w:val="nil"/>
                    <w:left w:val="nil"/>
                    <w:bottom w:val="single" w:sz="8" w:space="0" w:color="auto"/>
                    <w:right w:val="single" w:sz="8" w:space="0" w:color="auto"/>
                  </w:tcBorders>
                  <w:shd w:val="clear" w:color="auto" w:fill="auto"/>
                  <w:noWrap/>
                  <w:vAlign w:val="center"/>
                  <w:hideMark/>
                </w:tcPr>
                <w:p w14:paraId="5515410B"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2</w:t>
                  </w:r>
                </w:p>
              </w:tc>
              <w:tc>
                <w:tcPr>
                  <w:tcW w:w="851" w:type="dxa"/>
                  <w:tcBorders>
                    <w:top w:val="single" w:sz="8" w:space="0" w:color="auto"/>
                    <w:left w:val="nil"/>
                    <w:bottom w:val="single" w:sz="8" w:space="0" w:color="auto"/>
                    <w:right w:val="single" w:sz="8" w:space="0" w:color="auto"/>
                  </w:tcBorders>
                  <w:vAlign w:val="center"/>
                </w:tcPr>
                <w:p w14:paraId="2B6D1532"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12D2DC9C"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c>
                <w:tcPr>
                  <w:tcW w:w="850" w:type="dxa"/>
                  <w:tcBorders>
                    <w:top w:val="nil"/>
                    <w:left w:val="nil"/>
                    <w:bottom w:val="single" w:sz="8" w:space="0" w:color="auto"/>
                    <w:right w:val="single" w:sz="8" w:space="0" w:color="auto"/>
                  </w:tcBorders>
                  <w:shd w:val="clear" w:color="auto" w:fill="auto"/>
                  <w:noWrap/>
                  <w:vAlign w:val="center"/>
                  <w:hideMark/>
                </w:tcPr>
                <w:p w14:paraId="3E65FE0D"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0</w:t>
                  </w:r>
                </w:p>
              </w:tc>
            </w:tr>
            <w:tr w:rsidR="009F7295" w:rsidRPr="005F2432" w14:paraId="186B763C" w14:textId="77777777" w:rsidTr="009F7295">
              <w:trPr>
                <w:trHeight w:val="320"/>
              </w:trPr>
              <w:tc>
                <w:tcPr>
                  <w:tcW w:w="983" w:type="dxa"/>
                  <w:tcBorders>
                    <w:top w:val="nil"/>
                    <w:left w:val="single" w:sz="8" w:space="0" w:color="auto"/>
                    <w:bottom w:val="single" w:sz="8" w:space="0" w:color="auto"/>
                    <w:right w:val="single" w:sz="8" w:space="0" w:color="auto"/>
                  </w:tcBorders>
                  <w:shd w:val="clear" w:color="auto" w:fill="auto"/>
                  <w:noWrap/>
                  <w:vAlign w:val="center"/>
                  <w:hideMark/>
                </w:tcPr>
                <w:p w14:paraId="6CAD23C5"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 xml:space="preserve">Total </w:t>
                  </w:r>
                </w:p>
              </w:tc>
              <w:tc>
                <w:tcPr>
                  <w:tcW w:w="708" w:type="dxa"/>
                  <w:tcBorders>
                    <w:top w:val="nil"/>
                    <w:left w:val="nil"/>
                    <w:bottom w:val="single" w:sz="8" w:space="0" w:color="auto"/>
                    <w:right w:val="single" w:sz="8" w:space="0" w:color="auto"/>
                  </w:tcBorders>
                  <w:shd w:val="clear" w:color="auto" w:fill="auto"/>
                  <w:noWrap/>
                  <w:vAlign w:val="center"/>
                  <w:hideMark/>
                </w:tcPr>
                <w:p w14:paraId="494226AA"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39</w:t>
                  </w:r>
                </w:p>
              </w:tc>
              <w:tc>
                <w:tcPr>
                  <w:tcW w:w="709" w:type="dxa"/>
                  <w:tcBorders>
                    <w:top w:val="nil"/>
                    <w:left w:val="nil"/>
                    <w:bottom w:val="single" w:sz="8" w:space="0" w:color="auto"/>
                    <w:right w:val="single" w:sz="8" w:space="0" w:color="auto"/>
                  </w:tcBorders>
                  <w:shd w:val="clear" w:color="auto" w:fill="auto"/>
                  <w:noWrap/>
                  <w:vAlign w:val="center"/>
                  <w:hideMark/>
                </w:tcPr>
                <w:p w14:paraId="09D22965"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14</w:t>
                  </w:r>
                </w:p>
              </w:tc>
              <w:tc>
                <w:tcPr>
                  <w:tcW w:w="851" w:type="dxa"/>
                  <w:tcBorders>
                    <w:top w:val="nil"/>
                    <w:left w:val="nil"/>
                    <w:bottom w:val="single" w:sz="8" w:space="0" w:color="auto"/>
                    <w:right w:val="single" w:sz="8" w:space="0" w:color="auto"/>
                  </w:tcBorders>
                  <w:shd w:val="clear" w:color="auto" w:fill="auto"/>
                  <w:noWrap/>
                  <w:vAlign w:val="center"/>
                  <w:hideMark/>
                </w:tcPr>
                <w:p w14:paraId="5E8AAECD"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111</w:t>
                  </w:r>
                </w:p>
              </w:tc>
              <w:tc>
                <w:tcPr>
                  <w:tcW w:w="992" w:type="dxa"/>
                  <w:tcBorders>
                    <w:top w:val="nil"/>
                    <w:left w:val="nil"/>
                    <w:bottom w:val="single" w:sz="8" w:space="0" w:color="auto"/>
                    <w:right w:val="single" w:sz="8" w:space="0" w:color="auto"/>
                  </w:tcBorders>
                  <w:shd w:val="clear" w:color="auto" w:fill="auto"/>
                  <w:noWrap/>
                  <w:vAlign w:val="center"/>
                  <w:hideMark/>
                </w:tcPr>
                <w:p w14:paraId="0960E7A3"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124</w:t>
                  </w:r>
                </w:p>
              </w:tc>
              <w:tc>
                <w:tcPr>
                  <w:tcW w:w="992" w:type="dxa"/>
                  <w:tcBorders>
                    <w:top w:val="nil"/>
                    <w:left w:val="nil"/>
                    <w:bottom w:val="single" w:sz="8" w:space="0" w:color="auto"/>
                    <w:right w:val="single" w:sz="8" w:space="0" w:color="auto"/>
                  </w:tcBorders>
                  <w:shd w:val="clear" w:color="auto" w:fill="auto"/>
                  <w:noWrap/>
                  <w:vAlign w:val="center"/>
                  <w:hideMark/>
                </w:tcPr>
                <w:p w14:paraId="65A300AD"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155</w:t>
                  </w:r>
                </w:p>
                <w:p w14:paraId="395DC9FC"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 xml:space="preserve"> </w:t>
                  </w:r>
                </w:p>
              </w:tc>
              <w:tc>
                <w:tcPr>
                  <w:tcW w:w="851" w:type="dxa"/>
                  <w:tcBorders>
                    <w:top w:val="single" w:sz="8" w:space="0" w:color="auto"/>
                    <w:left w:val="nil"/>
                    <w:bottom w:val="single" w:sz="8" w:space="0" w:color="auto"/>
                    <w:right w:val="single" w:sz="8" w:space="0" w:color="auto"/>
                  </w:tcBorders>
                </w:tcPr>
                <w:p w14:paraId="5E1A99EB"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3</w:t>
                  </w:r>
                </w:p>
              </w:tc>
              <w:tc>
                <w:tcPr>
                  <w:tcW w:w="992" w:type="dxa"/>
                  <w:tcBorders>
                    <w:top w:val="nil"/>
                    <w:left w:val="single" w:sz="8" w:space="0" w:color="auto"/>
                    <w:bottom w:val="single" w:sz="8" w:space="0" w:color="auto"/>
                    <w:right w:val="single" w:sz="8" w:space="0" w:color="auto"/>
                  </w:tcBorders>
                  <w:shd w:val="clear" w:color="auto" w:fill="auto"/>
                  <w:noWrap/>
                  <w:vAlign w:val="center"/>
                  <w:hideMark/>
                </w:tcPr>
                <w:p w14:paraId="3D8FB040"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18</w:t>
                  </w:r>
                </w:p>
                <w:p w14:paraId="4C6965F5"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 xml:space="preserve"> </w:t>
                  </w:r>
                </w:p>
              </w:tc>
              <w:tc>
                <w:tcPr>
                  <w:tcW w:w="850" w:type="dxa"/>
                  <w:tcBorders>
                    <w:top w:val="nil"/>
                    <w:left w:val="nil"/>
                    <w:bottom w:val="single" w:sz="8" w:space="0" w:color="auto"/>
                    <w:right w:val="single" w:sz="8" w:space="0" w:color="auto"/>
                  </w:tcBorders>
                  <w:shd w:val="clear" w:color="auto" w:fill="auto"/>
                  <w:noWrap/>
                  <w:vAlign w:val="center"/>
                  <w:hideMark/>
                </w:tcPr>
                <w:p w14:paraId="027958A0" w14:textId="77777777" w:rsidR="009F7295" w:rsidRPr="005F2432" w:rsidRDefault="009F7295" w:rsidP="009F7295">
                  <w:pPr>
                    <w:jc w:val="both"/>
                    <w:rPr>
                      <w:rFonts w:eastAsia="Times New Roman" w:cstheme="minorHAnsi"/>
                      <w:color w:val="000000"/>
                      <w:sz w:val="20"/>
                      <w:szCs w:val="20"/>
                    </w:rPr>
                  </w:pPr>
                  <w:r w:rsidRPr="005F2432">
                    <w:rPr>
                      <w:rFonts w:eastAsia="Times New Roman" w:cstheme="minorHAnsi"/>
                      <w:color w:val="000000"/>
                      <w:sz w:val="20"/>
                      <w:szCs w:val="20"/>
                    </w:rPr>
                    <w:t>5</w:t>
                  </w:r>
                </w:p>
                <w:p w14:paraId="0449A5D4" w14:textId="77777777" w:rsidR="009F7295" w:rsidRPr="005F2432" w:rsidRDefault="009F7295" w:rsidP="009F7295">
                  <w:pPr>
                    <w:rPr>
                      <w:rFonts w:eastAsia="Times New Roman" w:cstheme="minorHAnsi"/>
                      <w:color w:val="000000"/>
                      <w:sz w:val="20"/>
                      <w:szCs w:val="20"/>
                    </w:rPr>
                  </w:pPr>
                  <w:r w:rsidRPr="005F2432">
                    <w:rPr>
                      <w:rFonts w:eastAsia="Times New Roman" w:cstheme="minorHAnsi"/>
                      <w:color w:val="000000"/>
                      <w:sz w:val="20"/>
                      <w:szCs w:val="20"/>
                    </w:rPr>
                    <w:t xml:space="preserve"> </w:t>
                  </w:r>
                </w:p>
              </w:tc>
            </w:tr>
          </w:tbl>
          <w:p w14:paraId="6DA39973" w14:textId="77777777" w:rsidR="009F7295" w:rsidRPr="005F2432" w:rsidRDefault="009F7295" w:rsidP="009F7295"/>
        </w:tc>
      </w:tr>
    </w:tbl>
    <w:p w14:paraId="76E088D2" w14:textId="77777777" w:rsidR="009F7295" w:rsidRPr="005F2432" w:rsidRDefault="009F7295" w:rsidP="009F7295">
      <w:pPr>
        <w:rPr>
          <w:lang w:val="en-GB"/>
        </w:rPr>
      </w:pPr>
    </w:p>
    <w:p w14:paraId="1EEDE690" w14:textId="77777777" w:rsidR="009F7295" w:rsidRPr="005F2432" w:rsidRDefault="009F7295" w:rsidP="009F7295">
      <w:pPr>
        <w:rPr>
          <w:lang w:val="en-GB"/>
        </w:rPr>
      </w:pPr>
    </w:p>
    <w:p w14:paraId="27B2E8F9" w14:textId="77777777" w:rsidR="009F7295" w:rsidRPr="005F2432" w:rsidRDefault="009F7295" w:rsidP="009F7295">
      <w:pPr>
        <w:rPr>
          <w:lang w:val="en-GB"/>
        </w:rPr>
      </w:pPr>
    </w:p>
    <w:tbl>
      <w:tblPr>
        <w:tblStyle w:val="TableGrid"/>
        <w:tblW w:w="0" w:type="auto"/>
        <w:tblLook w:val="04A0" w:firstRow="1" w:lastRow="0" w:firstColumn="1" w:lastColumn="0" w:noHBand="0" w:noVBand="1"/>
      </w:tblPr>
      <w:tblGrid>
        <w:gridCol w:w="2574"/>
        <w:gridCol w:w="6442"/>
      </w:tblGrid>
      <w:tr w:rsidR="009F7295" w:rsidRPr="005F2432" w14:paraId="4D7F6C74" w14:textId="77777777" w:rsidTr="009F7295">
        <w:tc>
          <w:tcPr>
            <w:tcW w:w="2586" w:type="dxa"/>
          </w:tcPr>
          <w:p w14:paraId="15A056F3" w14:textId="77777777" w:rsidR="009F7295" w:rsidRPr="005F2432" w:rsidRDefault="009F7295" w:rsidP="009F7295">
            <w:pPr>
              <w:rPr>
                <w:b/>
              </w:rPr>
            </w:pPr>
            <w:r w:rsidRPr="005F2432">
              <w:rPr>
                <w:b/>
              </w:rPr>
              <w:t>Working Group</w:t>
            </w:r>
          </w:p>
        </w:tc>
        <w:tc>
          <w:tcPr>
            <w:tcW w:w="6476" w:type="dxa"/>
          </w:tcPr>
          <w:p w14:paraId="43346E7C" w14:textId="77777777" w:rsidR="009F7295" w:rsidRPr="005F2432" w:rsidRDefault="009F7295" w:rsidP="009F7295">
            <w:r w:rsidRPr="005F2432">
              <w:t>2: Adaptation, Planning, and Resilience for Health</w:t>
            </w:r>
          </w:p>
        </w:tc>
      </w:tr>
      <w:tr w:rsidR="009F7295" w:rsidRPr="005F2432" w14:paraId="78B03083" w14:textId="77777777" w:rsidTr="009F7295">
        <w:trPr>
          <w:trHeight w:val="284"/>
        </w:trPr>
        <w:tc>
          <w:tcPr>
            <w:tcW w:w="2586" w:type="dxa"/>
          </w:tcPr>
          <w:p w14:paraId="2C707D14" w14:textId="77777777" w:rsidR="009F7295" w:rsidRPr="005F2432" w:rsidRDefault="009F7295" w:rsidP="009F7295">
            <w:pPr>
              <w:rPr>
                <w:b/>
              </w:rPr>
            </w:pPr>
            <w:r w:rsidRPr="005F2432">
              <w:rPr>
                <w:b/>
              </w:rPr>
              <w:t>Indicator</w:t>
            </w:r>
          </w:p>
        </w:tc>
        <w:tc>
          <w:tcPr>
            <w:tcW w:w="6476" w:type="dxa"/>
          </w:tcPr>
          <w:p w14:paraId="727B210F" w14:textId="77777777" w:rsidR="009F7295" w:rsidRPr="005F2432" w:rsidRDefault="009F7295" w:rsidP="009F7295">
            <w:pPr>
              <w:rPr>
                <w:rFonts w:cstheme="minorHAnsi"/>
              </w:rPr>
            </w:pPr>
            <w:r w:rsidRPr="005F2432">
              <w:rPr>
                <w:rFonts w:cstheme="minorHAnsi"/>
              </w:rPr>
              <w:t>2.2: Climate information services for health</w:t>
            </w:r>
          </w:p>
        </w:tc>
      </w:tr>
      <w:tr w:rsidR="009F7295" w:rsidRPr="005F2432" w14:paraId="60C7745A" w14:textId="77777777" w:rsidTr="009F7295">
        <w:tc>
          <w:tcPr>
            <w:tcW w:w="2586" w:type="dxa"/>
          </w:tcPr>
          <w:p w14:paraId="1A41F95E" w14:textId="77777777" w:rsidR="009F7295" w:rsidRPr="005F2432" w:rsidRDefault="009F7295" w:rsidP="009F7295">
            <w:pPr>
              <w:rPr>
                <w:b/>
              </w:rPr>
            </w:pPr>
            <w:r w:rsidRPr="005F2432">
              <w:rPr>
                <w:b/>
              </w:rPr>
              <w:t>Methods</w:t>
            </w:r>
          </w:p>
        </w:tc>
        <w:tc>
          <w:tcPr>
            <w:tcW w:w="6476" w:type="dxa"/>
          </w:tcPr>
          <w:p w14:paraId="700854A7" w14:textId="77777777" w:rsidR="009F7295" w:rsidRPr="005F2432" w:rsidRDefault="009F7295" w:rsidP="009F7295">
            <w:pPr>
              <w:rPr>
                <w:rFonts w:cstheme="minorHAnsi"/>
                <w:color w:val="000000" w:themeColor="text1"/>
              </w:rPr>
            </w:pPr>
            <w:r w:rsidRPr="005F2432">
              <w:rPr>
                <w:rFonts w:cstheme="minorHAnsi"/>
                <w:color w:val="000000" w:themeColor="text1"/>
              </w:rPr>
              <w:t xml:space="preserve">The number of WMO member states whose Meteorological and Hydrological services are providing climate services to the health sector is calculated based on self-reported information provided by member states to the World Meteorological Organization (WMO) through the Country Profile Database Integrated questionnaire. The questionnaire is one of the main source of information to the WMO Country Profile data base and is open all year round for WMO members to update their profile information.  Reported data reflects answers to Question number 6.2 of this questionnaire: “Please indicate which user communities/sectors your NMS provides with climate products/information and estimate the extent to which these products are used to improve decisions”. “Human Health” is one of multiple sectors which can be chosen.   </w:t>
            </w:r>
          </w:p>
          <w:p w14:paraId="0AA46BC7" w14:textId="77777777" w:rsidR="009F7295" w:rsidRPr="005F2432" w:rsidRDefault="009F7295" w:rsidP="009F7295">
            <w:pPr>
              <w:rPr>
                <w:rFonts w:cstheme="minorHAnsi"/>
                <w:color w:val="000000" w:themeColor="text1"/>
              </w:rPr>
            </w:pPr>
          </w:p>
        </w:tc>
      </w:tr>
      <w:tr w:rsidR="009F7295" w:rsidRPr="005F2432" w14:paraId="3277D348" w14:textId="77777777" w:rsidTr="009F7295">
        <w:trPr>
          <w:trHeight w:val="287"/>
        </w:trPr>
        <w:tc>
          <w:tcPr>
            <w:tcW w:w="2586" w:type="dxa"/>
          </w:tcPr>
          <w:p w14:paraId="5EC79056" w14:textId="77777777" w:rsidR="009F7295" w:rsidRPr="005F2432" w:rsidRDefault="009F7295" w:rsidP="009F7295">
            <w:pPr>
              <w:rPr>
                <w:b/>
              </w:rPr>
            </w:pPr>
            <w:r w:rsidRPr="005F2432">
              <w:rPr>
                <w:b/>
              </w:rPr>
              <w:t>Data</w:t>
            </w:r>
          </w:p>
        </w:tc>
        <w:tc>
          <w:tcPr>
            <w:tcW w:w="6476" w:type="dxa"/>
          </w:tcPr>
          <w:p w14:paraId="28F925CF" w14:textId="77777777" w:rsidR="009F7295" w:rsidRPr="005F2432" w:rsidRDefault="009F7295" w:rsidP="009F7295">
            <w:r w:rsidRPr="005F2432">
              <w:t xml:space="preserve">World Meteorological Organization Country Profile data base, which can be consulted online at  </w:t>
            </w:r>
            <w:hyperlink r:id="rId184" w:history="1">
              <w:r w:rsidRPr="005F2432">
                <w:rPr>
                  <w:rStyle w:val="Hyperlink"/>
                </w:rPr>
                <w:t>https://www.wmo.int/cpdb/</w:t>
              </w:r>
            </w:hyperlink>
            <w:r w:rsidRPr="005F2432">
              <w:t>.</w:t>
            </w:r>
          </w:p>
          <w:p w14:paraId="792C459F" w14:textId="77777777" w:rsidR="009F7295" w:rsidRPr="005F2432" w:rsidRDefault="009F7295" w:rsidP="009F7295"/>
        </w:tc>
      </w:tr>
      <w:tr w:rsidR="009F7295" w:rsidRPr="005F2432" w14:paraId="639B71C9" w14:textId="77777777" w:rsidTr="009F7295">
        <w:tc>
          <w:tcPr>
            <w:tcW w:w="2586" w:type="dxa"/>
          </w:tcPr>
          <w:p w14:paraId="39F14800" w14:textId="77777777" w:rsidR="009F7295" w:rsidRPr="005F2432" w:rsidRDefault="009F7295" w:rsidP="009F7295">
            <w:pPr>
              <w:rPr>
                <w:b/>
              </w:rPr>
            </w:pPr>
            <w:r w:rsidRPr="005F2432">
              <w:rPr>
                <w:b/>
              </w:rPr>
              <w:t>Caveats</w:t>
            </w:r>
          </w:p>
        </w:tc>
        <w:tc>
          <w:tcPr>
            <w:tcW w:w="6476" w:type="dxa"/>
          </w:tcPr>
          <w:p w14:paraId="7863EF7A" w14:textId="77777777" w:rsidR="009F7295" w:rsidRPr="005F2432" w:rsidRDefault="009F7295" w:rsidP="009F7295">
            <w:r w:rsidRPr="005F2432">
              <w:t xml:space="preserve">The current data source from WMO only considers climate services provided by NMS. It is unclear the degree to which other providers, such as academic institutions and research projects, private sector products, products from other Ministries, or regional and global products and services are being used, in proportion to services made available by NMS. </w:t>
            </w:r>
          </w:p>
          <w:p w14:paraId="2CE72677" w14:textId="77777777" w:rsidR="009F7295" w:rsidRPr="005F2432" w:rsidRDefault="009F7295" w:rsidP="009F7295"/>
          <w:p w14:paraId="3ABB628C" w14:textId="77777777" w:rsidR="009F7295" w:rsidRPr="005F2432" w:rsidRDefault="009F7295" w:rsidP="009F7295">
            <w:pPr>
              <w:jc w:val="both"/>
            </w:pPr>
            <w:r w:rsidRPr="005F2432">
              <w:t>The open questionnaire can be updated at any time by WMO members, therefore the figures here reported may change over the year. As each country may update their profile information at different moments in time, snap shots do not reflect progress for any given year but rather information provided until a certain date.</w:t>
            </w:r>
          </w:p>
          <w:p w14:paraId="41C05AFE" w14:textId="77777777" w:rsidR="009F7295" w:rsidRPr="005F2432" w:rsidRDefault="009F7295" w:rsidP="009F7295">
            <w:pPr>
              <w:jc w:val="both"/>
            </w:pPr>
          </w:p>
          <w:p w14:paraId="0B6F9CB7" w14:textId="77777777" w:rsidR="009F7295" w:rsidRPr="005F2432" w:rsidRDefault="009F7295" w:rsidP="009F7295">
            <w:pPr>
              <w:jc w:val="both"/>
            </w:pPr>
            <w:r w:rsidRPr="005F2432">
              <w:t xml:space="preserve">The current questionnaire does not record the number of WMO members that do not provide climate services to the health sector. </w:t>
            </w:r>
          </w:p>
          <w:p w14:paraId="53DBD52C" w14:textId="77777777" w:rsidR="009F7295" w:rsidRPr="005F2432" w:rsidRDefault="009F7295" w:rsidP="009F7295">
            <w:pPr>
              <w:spacing w:before="280" w:after="280"/>
            </w:pPr>
            <w:r w:rsidRPr="005F2432">
              <w:t>The questionnaire captures information on the provision of climate services, the status of service provision to the health sector (divided in 5 categories) and the type of services provided (divided in 5 categories as well). However, only the provision and status of climate service has been reported here due to uncertainties over the quality of the data on the type of services provided. Questions do not capture the source or quality of the service and only one of the answer option covers the utility of the climate services. They do not capture whether data originates from national meteorological observations or is resulting from regional or global products. They do not capture the potential use of all-sector forecasts or outlooks which are accessed and used by the health sector.</w:t>
            </w:r>
          </w:p>
          <w:p w14:paraId="338DD7C5" w14:textId="77777777" w:rsidR="009F7295" w:rsidRPr="005F2432" w:rsidRDefault="009F7295" w:rsidP="009F7295">
            <w:pPr>
              <w:rPr>
                <w:rFonts w:cstheme="minorHAnsi"/>
              </w:rPr>
            </w:pPr>
            <w:r w:rsidRPr="005F2432">
              <w:t>The WMO and WHO have some differences in their individual Member States. Responses collected from WMO Member States, were reclassified according to WHO Region. WMO members that are not individual WHO members were excluded from the analyses and include Macao and Hong Kong (reported as China), Curaçao and St. Maartens. The following WHO Members are not Members of WMO, therefore representative data is not available: Andorra, Equatorial Guinea, Marshall Islands, Nauru, Palau, San Marino.</w:t>
            </w:r>
          </w:p>
        </w:tc>
      </w:tr>
      <w:tr w:rsidR="009F7295" w:rsidRPr="005F2432" w14:paraId="4742562B" w14:textId="77777777" w:rsidTr="009F7295">
        <w:tc>
          <w:tcPr>
            <w:tcW w:w="2586" w:type="dxa"/>
          </w:tcPr>
          <w:p w14:paraId="5D692853" w14:textId="77777777" w:rsidR="009F7295" w:rsidRPr="005F2432" w:rsidRDefault="009F7295" w:rsidP="009F7295">
            <w:pPr>
              <w:rPr>
                <w:b/>
              </w:rPr>
            </w:pPr>
            <w:r w:rsidRPr="005F2432">
              <w:rPr>
                <w:b/>
              </w:rPr>
              <w:t>Future Form of Indicator</w:t>
            </w:r>
          </w:p>
        </w:tc>
        <w:tc>
          <w:tcPr>
            <w:tcW w:w="6476" w:type="dxa"/>
          </w:tcPr>
          <w:p w14:paraId="263CDF1B" w14:textId="77777777" w:rsidR="009F7295" w:rsidRPr="005F2432" w:rsidRDefault="009F7295" w:rsidP="009F7295">
            <w:pPr>
              <w:spacing w:before="100" w:after="280"/>
              <w:rPr>
                <w:color w:val="222222"/>
              </w:rPr>
            </w:pPr>
            <w:r w:rsidRPr="005F2432">
              <w:rPr>
                <w:color w:val="222222"/>
              </w:rPr>
              <w:t xml:space="preserve">WMO will implement new survey instruments in 2019 to provide greater insight on the status of climate service provision for the health sector, and the type of service provided. Other complementary WMO surveys capturing specific product types, user satisfaction, and application areas, may be publicly available in the future to inform future editions of this indicator. </w:t>
            </w:r>
          </w:p>
          <w:p w14:paraId="0847D851" w14:textId="77777777" w:rsidR="009F7295" w:rsidRPr="005F2432" w:rsidRDefault="009F7295" w:rsidP="009F7295">
            <w:r w:rsidRPr="005F2432">
              <w:rPr>
                <w:color w:val="222222"/>
              </w:rPr>
              <w:t>The World Health Organization (WHO) conducts a regular climate and health country survey with ministries of health or national health authorities in its 194 Member States.  In 2017, this survey added indicators on the inclusion of meteorological information in integrated risk monitoring and early warning systems for climate-sensitive diseases. This information may be used to improve this indicator in future publications.</w:t>
            </w:r>
          </w:p>
        </w:tc>
      </w:tr>
      <w:tr w:rsidR="009F7295" w:rsidRPr="005F2432" w14:paraId="76874514" w14:textId="77777777" w:rsidTr="009F7295">
        <w:tc>
          <w:tcPr>
            <w:tcW w:w="2586" w:type="dxa"/>
          </w:tcPr>
          <w:p w14:paraId="56F0990B" w14:textId="77777777" w:rsidR="009F7295" w:rsidRPr="005F2432" w:rsidRDefault="009F7295" w:rsidP="009F7295">
            <w:pPr>
              <w:rPr>
                <w:b/>
              </w:rPr>
            </w:pPr>
            <w:r w:rsidRPr="005F2432">
              <w:rPr>
                <w:b/>
              </w:rPr>
              <w:t>Additional information</w:t>
            </w:r>
          </w:p>
          <w:p w14:paraId="672C2AA3" w14:textId="77777777" w:rsidR="009F7295" w:rsidRPr="005F2432" w:rsidRDefault="009F7295" w:rsidP="009F7295">
            <w:pPr>
              <w:rPr>
                <w:b/>
              </w:rPr>
            </w:pPr>
          </w:p>
        </w:tc>
        <w:tc>
          <w:tcPr>
            <w:tcW w:w="6476" w:type="dxa"/>
          </w:tcPr>
          <w:p w14:paraId="246CA1C8" w14:textId="292D5B12" w:rsidR="00AF616E" w:rsidRPr="00C145DC" w:rsidRDefault="009F7295" w:rsidP="001851E8">
            <w:pPr>
              <w:rPr>
                <w:color w:val="222222"/>
                <w:rPrChange w:id="279" w:author="Author">
                  <w:rPr/>
                </w:rPrChange>
              </w:rPr>
            </w:pPr>
            <w:r w:rsidRPr="005F2432">
              <w:rPr>
                <w:color w:val="222222"/>
              </w:rPr>
              <w:t>Full list of countries providing climate services: Angola, Antigua and Barbuda, Argentina, Armenia, Australia, Austria, Barbados, Belgium, Bosnia and Herzegovina, Brazil, Cameroon, Chad, Chile, China, Côte d’Ivoire, Croatia, Cyprus, Germany,  Dominica, Ecuador, Egypt, El Salvador, Fiji, Finland, France, Georgia, Germany, Guinea-Bissau, Hungary, Iceland, Indonesia, Iraq, Ireland, Japan, Kazakhstan, Kenya, Latvia, Lesotho, Madagascar, Malawi, Malaysia, Maldives, Mali, Mexico, Mozambique, Morocco, Myanmar, Niger, Nigeria, Northern Macedonia, Peru, Philippines, Republic of Korea, Russian Federation, Sao Tome and Principe, Saudi Arabia, Senegal, Serbia, Singapore, Slovenia, South Africa, Spain, Sudan, Thailand, Trinidad y Tobago, Ukraine, United Kingdom, United Republic of Tanzania, United States of America, Venezuela and Zimbabwe.</w:t>
            </w:r>
          </w:p>
        </w:tc>
      </w:tr>
    </w:tbl>
    <w:p w14:paraId="3E71FEC9" w14:textId="77777777" w:rsidR="009F7295" w:rsidRPr="005F2432" w:rsidRDefault="009F7295" w:rsidP="009F7295">
      <w:pPr>
        <w:rPr>
          <w:lang w:val="en-GB"/>
        </w:rPr>
      </w:pPr>
    </w:p>
    <w:p w14:paraId="36483BDD" w14:textId="77777777" w:rsidR="009F7295" w:rsidRPr="005F2432" w:rsidRDefault="009F7295" w:rsidP="009F7295">
      <w:pPr>
        <w:rPr>
          <w:lang w:val="en-GB"/>
        </w:rPr>
      </w:pPr>
    </w:p>
    <w:tbl>
      <w:tblPr>
        <w:tblStyle w:val="TableGrid"/>
        <w:tblW w:w="0" w:type="auto"/>
        <w:tblLook w:val="04A0" w:firstRow="1" w:lastRow="0" w:firstColumn="1" w:lastColumn="0" w:noHBand="0" w:noVBand="1"/>
      </w:tblPr>
      <w:tblGrid>
        <w:gridCol w:w="823"/>
        <w:gridCol w:w="8193"/>
      </w:tblGrid>
      <w:tr w:rsidR="009F7295" w:rsidRPr="005F2432" w14:paraId="7219CDC9" w14:textId="77777777" w:rsidTr="009A2732">
        <w:tc>
          <w:tcPr>
            <w:tcW w:w="1836" w:type="dxa"/>
          </w:tcPr>
          <w:p w14:paraId="0C2D54C5" w14:textId="77777777" w:rsidR="009F7295" w:rsidRPr="005F2432" w:rsidRDefault="009F7295" w:rsidP="009F7295">
            <w:pPr>
              <w:rPr>
                <w:b/>
              </w:rPr>
            </w:pPr>
            <w:r w:rsidRPr="005F2432">
              <w:rPr>
                <w:b/>
              </w:rPr>
              <w:t>Working Group</w:t>
            </w:r>
          </w:p>
        </w:tc>
        <w:tc>
          <w:tcPr>
            <w:tcW w:w="7180" w:type="dxa"/>
          </w:tcPr>
          <w:p w14:paraId="4219C7FB" w14:textId="77777777" w:rsidR="009F7295" w:rsidRPr="005F2432" w:rsidRDefault="009F7295" w:rsidP="009F7295">
            <w:r w:rsidRPr="005F2432">
              <w:t>2: Adaptation, Planning, and Resilience for Health</w:t>
            </w:r>
          </w:p>
        </w:tc>
      </w:tr>
      <w:tr w:rsidR="009F7295" w:rsidRPr="005F2432" w14:paraId="6904C56C" w14:textId="77777777" w:rsidTr="009A2732">
        <w:trPr>
          <w:trHeight w:val="284"/>
        </w:trPr>
        <w:tc>
          <w:tcPr>
            <w:tcW w:w="1836" w:type="dxa"/>
          </w:tcPr>
          <w:p w14:paraId="62F87D8C" w14:textId="77777777" w:rsidR="009F7295" w:rsidRPr="005F2432" w:rsidRDefault="009F7295" w:rsidP="009F7295">
            <w:pPr>
              <w:rPr>
                <w:b/>
              </w:rPr>
            </w:pPr>
            <w:r w:rsidRPr="005F2432">
              <w:rPr>
                <w:b/>
              </w:rPr>
              <w:t>Indicator</w:t>
            </w:r>
          </w:p>
        </w:tc>
        <w:tc>
          <w:tcPr>
            <w:tcW w:w="7180" w:type="dxa"/>
          </w:tcPr>
          <w:p w14:paraId="71F5427E" w14:textId="77777777" w:rsidR="009F7295" w:rsidRPr="005F2432" w:rsidRDefault="009F7295" w:rsidP="009F7295">
            <w:pPr>
              <w:rPr>
                <w:rFonts w:cstheme="minorHAnsi"/>
              </w:rPr>
            </w:pPr>
            <w:r w:rsidRPr="005F2432">
              <w:rPr>
                <w:rFonts w:cstheme="minorHAnsi"/>
              </w:rPr>
              <w:t>2.3: Adaptation delivery and implementation</w:t>
            </w:r>
          </w:p>
        </w:tc>
      </w:tr>
      <w:tr w:rsidR="009F7295" w:rsidRPr="005F2432" w14:paraId="32015E62" w14:textId="77777777" w:rsidTr="009A2732">
        <w:tc>
          <w:tcPr>
            <w:tcW w:w="1836" w:type="dxa"/>
          </w:tcPr>
          <w:p w14:paraId="77169E91" w14:textId="77777777" w:rsidR="009F7295" w:rsidRPr="005F2432" w:rsidRDefault="009F7295" w:rsidP="009F7295">
            <w:pPr>
              <w:rPr>
                <w:b/>
              </w:rPr>
            </w:pPr>
            <w:r w:rsidRPr="005F2432">
              <w:rPr>
                <w:rFonts w:cstheme="minorHAnsi"/>
                <w:b/>
              </w:rPr>
              <w:t>Sub-Indicator</w:t>
            </w:r>
          </w:p>
        </w:tc>
        <w:tc>
          <w:tcPr>
            <w:tcW w:w="7180" w:type="dxa"/>
          </w:tcPr>
          <w:p w14:paraId="39CE14D1" w14:textId="77777777" w:rsidR="009F7295" w:rsidRPr="005F2432" w:rsidRDefault="009F7295" w:rsidP="009F7295">
            <w:pPr>
              <w:rPr>
                <w:rFonts w:cstheme="minorHAnsi"/>
              </w:rPr>
            </w:pPr>
            <w:r w:rsidRPr="005F2432">
              <w:rPr>
                <w:rFonts w:cstheme="minorHAnsi"/>
              </w:rPr>
              <w:t>2.3.1:  Detection, preparedness and response to health emergencies</w:t>
            </w:r>
          </w:p>
        </w:tc>
      </w:tr>
      <w:tr w:rsidR="009F7295" w:rsidRPr="005F2432" w14:paraId="744CF1E1" w14:textId="77777777" w:rsidTr="009A2732">
        <w:tc>
          <w:tcPr>
            <w:tcW w:w="1836" w:type="dxa"/>
          </w:tcPr>
          <w:p w14:paraId="798EA1E0" w14:textId="77777777" w:rsidR="009F7295" w:rsidRPr="005F2432" w:rsidRDefault="009F7295" w:rsidP="009F7295">
            <w:pPr>
              <w:rPr>
                <w:b/>
              </w:rPr>
            </w:pPr>
            <w:r w:rsidRPr="005F2432">
              <w:rPr>
                <w:b/>
              </w:rPr>
              <w:t>Methods</w:t>
            </w:r>
          </w:p>
        </w:tc>
        <w:tc>
          <w:tcPr>
            <w:tcW w:w="7180" w:type="dxa"/>
          </w:tcPr>
          <w:p w14:paraId="6FE50B21" w14:textId="77777777" w:rsidR="009F7295" w:rsidRPr="005F2432" w:rsidRDefault="009F7295" w:rsidP="009F7295">
            <w:r w:rsidRPr="005F2432">
              <w:rPr>
                <w:rFonts w:cstheme="minorHAnsi"/>
                <w:color w:val="000000" w:themeColor="text1"/>
              </w:rPr>
              <w:t xml:space="preserve">This indicator takes data from the International Health Regulations (IHR (2005)) </w:t>
            </w:r>
            <w:r w:rsidRPr="005F2432">
              <w:t>State Party Self- Assessment Annual Reporting Tool (SPAR).</w:t>
            </w:r>
          </w:p>
          <w:p w14:paraId="40E8DB76" w14:textId="77777777" w:rsidR="009F7295" w:rsidRPr="005F2432" w:rsidRDefault="009F7295" w:rsidP="009F7295">
            <w:pPr>
              <w:rPr>
                <w:rFonts w:cstheme="minorHAnsi"/>
                <w:color w:val="000000" w:themeColor="text1"/>
              </w:rPr>
            </w:pPr>
          </w:p>
          <w:p w14:paraId="40381C0D" w14:textId="77777777" w:rsidR="009F7295" w:rsidRPr="005F2432" w:rsidRDefault="009F7295" w:rsidP="009F7295">
            <w:pPr>
              <w:rPr>
                <w:rFonts w:cstheme="minorHAnsi"/>
                <w:color w:val="000000" w:themeColor="text1"/>
              </w:rPr>
            </w:pPr>
            <w:r w:rsidRPr="005F2432">
              <w:rPr>
                <w:rFonts w:cstheme="minorHAnsi"/>
                <w:color w:val="000000" w:themeColor="text1"/>
              </w:rPr>
              <w:t>Under the IHR (2005) all States Parties are required to have or to develop minimum core public health capacities to implement the IHR (2005) effectively. IHR (2005) also states that all States Parties should report to the World Health Assembly annually on the implementation of IHR (2005). In order to facilitate this process, WHO developed an IHR Monitoring questionnaire, interpreting the Core Capacity Requirements in Annex 1 of IHR (2005) into 20 indicators for 13 capacities.  Since 2010, this self-reporting IHR monitoring questionnaire is sent annually to National IHR Focal Points (NFPs) for data collection. It contains a checklist of 20 indicators specifically developed for monitoring the development and implementation of 13 IHR capacities. The method of estimation calculates the proportion/percentage of attributes (a set of specific elements or functions which reflect the level of performance or achievement of a specific indicator) reported to be in place in a country.</w:t>
            </w:r>
          </w:p>
          <w:p w14:paraId="439904ED" w14:textId="77777777" w:rsidR="009F7295" w:rsidRPr="005F2432" w:rsidRDefault="009F7295" w:rsidP="009F7295">
            <w:pPr>
              <w:rPr>
                <w:rFonts w:cstheme="minorHAnsi"/>
                <w:color w:val="000000" w:themeColor="text1"/>
              </w:rPr>
            </w:pPr>
          </w:p>
          <w:p w14:paraId="605EC8A5" w14:textId="77777777" w:rsidR="009F7295" w:rsidRPr="005F2432" w:rsidRDefault="009F7295" w:rsidP="009F7295">
            <w:pPr>
              <w:rPr>
                <w:rFonts w:cstheme="minorHAnsi"/>
                <w:color w:val="000000" w:themeColor="text1"/>
              </w:rPr>
            </w:pPr>
            <w:r w:rsidRPr="005F2432">
              <w:rPr>
                <w:rFonts w:cstheme="minorHAnsi"/>
                <w:color w:val="000000" w:themeColor="text1"/>
              </w:rPr>
              <w:t xml:space="preserve">The core capacities to implement the International Health Regulations (2005) have been established by a technical group of experts, as those capacities required to detect, assess, notify and report events, and to respond to public health risks and emergencies of national and international concern. To assess the development and strengthening of core capacities, a set of components are measured for each of the core capacities, by considering a set of one to three indicators that measure the status and progress in developing and strengthening the IHR core capacities. Each indicator is assessed by using a group of specific elements referred to as ‘attributes’ that represents a complex set of activities or elements required to carry out this component. The annual questionnaire has been conducted since 2010 with a response rate of 72% in 2012, 66% in 2016 and 85% in 2017, and 100% of countries reporting at least once since 2010. Annual reporting results are complemented by after action reviews, exercises, and joint external evaluation (JEE).  </w:t>
            </w:r>
          </w:p>
          <w:p w14:paraId="2F4445E6" w14:textId="77777777" w:rsidR="009F7295" w:rsidRPr="005F2432" w:rsidRDefault="009F7295" w:rsidP="009F7295">
            <w:pPr>
              <w:rPr>
                <w:rFonts w:cstheme="minorHAnsi"/>
                <w:color w:val="000000" w:themeColor="text1"/>
              </w:rPr>
            </w:pPr>
          </w:p>
          <w:p w14:paraId="693A47DE" w14:textId="77777777" w:rsidR="009F7295" w:rsidRPr="005F2432" w:rsidRDefault="009F7295" w:rsidP="009F7295">
            <w:r w:rsidRPr="005F2432">
              <w:t xml:space="preserve">At the beginning of 2018,  in compliance with the recommendations of the IHR Review Committee on Second Extensions for Establishing National Public Health Capacities and on IHR Implementation , and following formal global consultations with States Parties held in 2015, 2016, and 2017, and 2018, the WHO Secretariat replaced the IHR Monitoring questionnaire  by the “IHR State Party Self-assessment Annual Reporting (SPAR) Tool”.  This has strong implication for the future of this indicator: preparedness and response capacities have now been merged into one capacity called “C8: National health emergency framework”; one capacity relevant to climate adaptation and resilience has been added  ( “C9: Health services provision”); and a in change capacity grading has been introduced, which requires countries to grade their capacity indicators in progressive levels from 1 to 5 as opposed to the previous  “Yes/No/Not know” answers options. The components of these levels are presented in </w:t>
            </w:r>
          </w:p>
          <w:p w14:paraId="7BE3FC24" w14:textId="77777777" w:rsidR="009F7295" w:rsidRPr="005F2432" w:rsidRDefault="009F7295" w:rsidP="009F7295">
            <w:pPr>
              <w:rPr>
                <w:rFonts w:cstheme="minorHAnsi"/>
                <w:color w:val="000000" w:themeColor="text1"/>
              </w:rPr>
            </w:pPr>
          </w:p>
        </w:tc>
      </w:tr>
      <w:tr w:rsidR="009F7295" w:rsidRPr="005F2432" w14:paraId="7F31FD63" w14:textId="77777777" w:rsidTr="009A2732">
        <w:trPr>
          <w:trHeight w:val="287"/>
        </w:trPr>
        <w:tc>
          <w:tcPr>
            <w:tcW w:w="1836" w:type="dxa"/>
          </w:tcPr>
          <w:p w14:paraId="46E827DE" w14:textId="77777777" w:rsidR="009F7295" w:rsidRPr="005F2432" w:rsidRDefault="009F7295" w:rsidP="009F7295">
            <w:pPr>
              <w:rPr>
                <w:b/>
              </w:rPr>
            </w:pPr>
            <w:r w:rsidRPr="005F2432">
              <w:rPr>
                <w:b/>
              </w:rPr>
              <w:t>Data</w:t>
            </w:r>
          </w:p>
        </w:tc>
        <w:tc>
          <w:tcPr>
            <w:tcW w:w="7180" w:type="dxa"/>
          </w:tcPr>
          <w:p w14:paraId="6A52A7FE" w14:textId="77777777" w:rsidR="009F7295" w:rsidRDefault="009F7295" w:rsidP="009F7295">
            <w:pPr>
              <w:rPr>
                <w:ins w:id="280" w:author="Author"/>
                <w:rStyle w:val="Hyperlink"/>
                <w:rFonts w:cstheme="minorHAnsi"/>
                <w:color w:val="auto"/>
              </w:rPr>
            </w:pPr>
            <w:r w:rsidRPr="005F2432">
              <w:rPr>
                <w:rFonts w:cstheme="minorHAnsi"/>
              </w:rPr>
              <w:t>International Health Regulations (2005) Annual Reporting. Data is available through the Global Health Observatory Data Repository</w:t>
            </w:r>
            <w:ins w:id="281" w:author="Author">
              <w:r w:rsidR="009A2732">
                <w:rPr>
                  <w:rFonts w:cstheme="minorHAnsi"/>
                </w:rPr>
                <w:t xml:space="preserve"> for 2010-2017</w:t>
              </w:r>
            </w:ins>
            <w:del w:id="282" w:author="Author">
              <w:r w:rsidRPr="005F2432" w:rsidDel="009A2732">
                <w:rPr>
                  <w:rFonts w:cstheme="minorHAnsi"/>
                </w:rPr>
                <w:delText>-</w:delText>
              </w:r>
            </w:del>
            <w:r w:rsidRPr="005F2432">
              <w:rPr>
                <w:rFonts w:cstheme="minorHAnsi"/>
              </w:rPr>
              <w:t xml:space="preserve">   </w:t>
            </w:r>
            <w:hyperlink r:id="rId185" w:history="1">
              <w:r w:rsidRPr="005F2432">
                <w:rPr>
                  <w:rStyle w:val="Hyperlink"/>
                  <w:rFonts w:cstheme="minorHAnsi"/>
                  <w:color w:val="auto"/>
                </w:rPr>
                <w:t>http://apps.who.int/gho/data/node.main.IHR?lang=en</w:t>
              </w:r>
            </w:hyperlink>
          </w:p>
          <w:p w14:paraId="534E557A" w14:textId="3D253060" w:rsidR="009A2732" w:rsidRPr="005F2432" w:rsidRDefault="009A2732" w:rsidP="009F7295">
            <w:pPr>
              <w:rPr>
                <w:rFonts w:cstheme="minorHAnsi"/>
              </w:rPr>
            </w:pPr>
            <w:ins w:id="283" w:author="Author">
              <w:r>
                <w:rPr>
                  <w:rStyle w:val="Hyperlink"/>
                  <w:rFonts w:cstheme="minorHAnsi"/>
                </w:rPr>
                <w:t xml:space="preserve">And through the SPAR interactive for 2018 </w:t>
              </w:r>
              <w:r>
                <w:fldChar w:fldCharType="begin"/>
              </w:r>
              <w:r>
                <w:instrText xml:space="preserve"> HYPERLINK "</w:instrText>
              </w:r>
              <w:r w:rsidRPr="00C145DC">
                <w:rPr>
                  <w:rPrChange w:id="284" w:author="Author">
                    <w:rPr>
                      <w:rStyle w:val="Hyperlink"/>
                    </w:rPr>
                  </w:rPrChange>
                </w:rPr>
                <w:instrText>http://gamapserver.who.int/gho/interactive_charts/ihrspar/atlas7.html?indicator=i7&amp;amp;geog=0&amp;amp;indicator=i7&amp;amp;date=2018&amp;amp;bbox=-312.53597590361454,-62.897000000000006,312.53597590361454,90.59700000000002&amp;amp;printmode=true</w:instrText>
              </w:r>
              <w:r>
                <w:instrText xml:space="preserve">" </w:instrText>
              </w:r>
              <w:r>
                <w:fldChar w:fldCharType="separate"/>
              </w:r>
              <w:r w:rsidRPr="009A2732">
                <w:rPr>
                  <w:rStyle w:val="Hyperlink"/>
                </w:rPr>
                <w:t>http://gamapserver.who.int/gho/interactive_charts/ihrspar/atlas7.html?indicator=i7&amp;amp;geog=0&amp;amp;indicator=i7&amp;amp;date=2018&amp;amp;bbox=-312.53597590361454,-62.897000000000006,312.53597590361454,90.59700000000002&amp;amp;printmode=true</w:t>
              </w:r>
              <w:r>
                <w:fldChar w:fldCharType="end"/>
              </w:r>
            </w:ins>
          </w:p>
        </w:tc>
      </w:tr>
      <w:tr w:rsidR="009F7295" w:rsidRPr="005F2432" w14:paraId="6D7913A8" w14:textId="77777777" w:rsidTr="009A2732">
        <w:tc>
          <w:tcPr>
            <w:tcW w:w="1836" w:type="dxa"/>
          </w:tcPr>
          <w:p w14:paraId="3BD2B786" w14:textId="77777777" w:rsidR="009F7295" w:rsidRPr="005F2432" w:rsidRDefault="009F7295" w:rsidP="009F7295">
            <w:pPr>
              <w:rPr>
                <w:b/>
              </w:rPr>
            </w:pPr>
            <w:r w:rsidRPr="005F2432">
              <w:rPr>
                <w:b/>
              </w:rPr>
              <w:t>Caveats</w:t>
            </w:r>
          </w:p>
        </w:tc>
        <w:tc>
          <w:tcPr>
            <w:tcW w:w="7180" w:type="dxa"/>
          </w:tcPr>
          <w:p w14:paraId="1DD77390" w14:textId="77777777" w:rsidR="009F7295" w:rsidRPr="005F2432" w:rsidRDefault="009F7295" w:rsidP="009F7295">
            <w:pPr>
              <w:rPr>
                <w:rFonts w:cstheme="minorHAnsi"/>
              </w:rPr>
            </w:pPr>
            <w:r w:rsidRPr="005F2432">
              <w:t>There are some limitations to considering these capacities as proxies of health-system adaptive capacity and system resilience. Most importantly, IHR monitoring questionnaires responses are self-reported. Secondly, the countries that report IHR implementation annually differ from year to year within these regional aggregate scores.  Thirdly, IHR Core Capacity Requirements are not specific to climate change, and hence whilst they provide a proxy baseline, they do not directly measure a country’s adaptive capacity in relation to climate driven risk changes. Fourthly, these findings capture potential capacity – not action. Finally, the quality of surveillance for early detection and warning is not shown and neither is the impact of that surveillance on public health.  Response systems have been inadequate in numerous public health emergencies and thus the presence of such plans is not a proxy for their effectiveness. Nonetheless, these four capacities provide a useful starting point to consider the potential adaptive capacity of health systems globally.</w:t>
            </w:r>
          </w:p>
        </w:tc>
      </w:tr>
      <w:tr w:rsidR="009F7295" w:rsidRPr="005F2432" w14:paraId="6370EB0B" w14:textId="77777777" w:rsidTr="009A2732">
        <w:tc>
          <w:tcPr>
            <w:tcW w:w="1836" w:type="dxa"/>
          </w:tcPr>
          <w:p w14:paraId="58F404A6" w14:textId="77777777" w:rsidR="009F7295" w:rsidRPr="005F2432" w:rsidRDefault="009F7295" w:rsidP="009F7295">
            <w:pPr>
              <w:rPr>
                <w:b/>
              </w:rPr>
            </w:pPr>
            <w:r w:rsidRPr="005F2432">
              <w:rPr>
                <w:b/>
              </w:rPr>
              <w:t>Additional information</w:t>
            </w:r>
          </w:p>
          <w:p w14:paraId="24632E72" w14:textId="77777777" w:rsidR="009F7295" w:rsidRPr="005F2432" w:rsidRDefault="009F7295" w:rsidP="009F7295">
            <w:pPr>
              <w:rPr>
                <w:b/>
              </w:rPr>
            </w:pPr>
          </w:p>
        </w:tc>
        <w:tc>
          <w:tcPr>
            <w:tcW w:w="7180" w:type="dxa"/>
          </w:tcPr>
          <w:p w14:paraId="0BF99299" w14:textId="4358248A" w:rsidR="009F7295" w:rsidRPr="005F2432" w:rsidRDefault="009F7295" w:rsidP="009F729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9</w:t>
            </w:r>
            <w:r w:rsidRPr="005F2432">
              <w:fldChar w:fldCharType="end"/>
            </w:r>
            <w:r w:rsidRPr="005F2432">
              <w:t>: Levels for the National Health Emergency Framework</w:t>
            </w:r>
            <w:r w:rsidRPr="005F2432">
              <w:rPr>
                <w:noProof/>
              </w:rPr>
              <w:t xml:space="preserve"> Capacity (C8) of the IHR (2005) SPAR Tool.</w:t>
            </w:r>
            <w:r w:rsidR="0011445B" w:rsidRPr="005F2432">
              <w:rPr>
                <w:noProof/>
              </w:rPr>
              <w:fldChar w:fldCharType="begin"/>
            </w:r>
            <w:r w:rsidR="0011445B" w:rsidRPr="005F2432">
              <w:rPr>
                <w:noProof/>
              </w:rPr>
              <w:instrText xml:space="preserve"> ADDIN EN.CITE &lt;EndNote&gt;&lt;Cite&gt;&lt;Author&gt;WHO&lt;/Author&gt;&lt;Year&gt;2018&lt;/Year&gt;&lt;RecNum&gt;365&lt;/RecNum&gt;&lt;DisplayText&gt;&lt;style face="superscript"&gt;68&lt;/style&gt;&lt;/DisplayText&gt;&lt;record&gt;&lt;rec-number&gt;365&lt;/rec-number&gt;&lt;foreign-keys&gt;&lt;key app="EN" db-id="e2zepwa56vz2ryev2aoxraf420vzvwft0pzz" timestamp="1560267365"&gt;365&lt;/key&gt;&lt;/foreign-keys&gt;&lt;ref-type name="Report"&gt;27&lt;/ref-type&gt;&lt;contributors&gt;&lt;authors&gt;&lt;author&gt;WHO&lt;/author&gt;&lt;/authors&gt;&lt;/contributors&gt;&lt;titles&gt;&lt;title&gt;International Health Regulations (2005) State Party Self-Assessment Annual Reporting Tool&lt;/title&gt;&lt;/titles&gt;&lt;dates&gt;&lt;year&gt;2018&lt;/year&gt;&lt;/dates&gt;&lt;pub-location&gt;Geneva, Switzerland&lt;/pub-location&gt;&lt;publisher&gt;World Health Organization&lt;/publisher&gt;&lt;urls&gt;&lt;related-urls&gt;&lt;url&gt;https://apps.who.int/iris/handle/10665/272432&lt;/url&gt;&lt;/related-urls&gt;&lt;/urls&gt;&lt;/record&gt;&lt;/Cite&gt;&lt;/EndNote&gt;</w:instrText>
            </w:r>
            <w:r w:rsidR="0011445B" w:rsidRPr="005F2432">
              <w:rPr>
                <w:noProof/>
              </w:rPr>
              <w:fldChar w:fldCharType="separate"/>
            </w:r>
            <w:r w:rsidR="0011445B" w:rsidRPr="005F2432">
              <w:rPr>
                <w:noProof/>
                <w:vertAlign w:val="superscript"/>
              </w:rPr>
              <w:t>68</w:t>
            </w:r>
            <w:r w:rsidR="0011445B" w:rsidRPr="005F2432">
              <w:rPr>
                <w:noProof/>
              </w:rPr>
              <w:fldChar w:fldCharType="end"/>
            </w:r>
          </w:p>
          <w:tbl>
            <w:tblPr>
              <w:tblStyle w:val="TableGrid"/>
              <w:tblW w:w="0" w:type="auto"/>
              <w:tblLook w:val="04A0" w:firstRow="1" w:lastRow="0" w:firstColumn="1" w:lastColumn="0" w:noHBand="0" w:noVBand="1"/>
            </w:tblPr>
            <w:tblGrid>
              <w:gridCol w:w="1129"/>
              <w:gridCol w:w="5639"/>
            </w:tblGrid>
            <w:tr w:rsidR="009F7295" w:rsidRPr="005F2432" w14:paraId="59DA4B22" w14:textId="77777777" w:rsidTr="009F7295">
              <w:tc>
                <w:tcPr>
                  <w:tcW w:w="6768" w:type="dxa"/>
                  <w:gridSpan w:val="2"/>
                </w:tcPr>
                <w:p w14:paraId="0079C07E" w14:textId="77777777" w:rsidR="009F7295" w:rsidRPr="005F2432" w:rsidRDefault="009F7295" w:rsidP="009F7295">
                  <w:pPr>
                    <w:rPr>
                      <w:sz w:val="20"/>
                      <w:szCs w:val="20"/>
                    </w:rPr>
                  </w:pPr>
                  <w:r w:rsidRPr="005F2432">
                    <w:rPr>
                      <w:sz w:val="20"/>
                      <w:szCs w:val="20"/>
                    </w:rPr>
                    <w:t>C8.1: Planning for emergency preparedness and response mechanism</w:t>
                  </w:r>
                </w:p>
              </w:tc>
            </w:tr>
            <w:tr w:rsidR="009F7295" w:rsidRPr="005F2432" w14:paraId="324466B1" w14:textId="77777777" w:rsidTr="009F7295">
              <w:tc>
                <w:tcPr>
                  <w:tcW w:w="1129" w:type="dxa"/>
                </w:tcPr>
                <w:p w14:paraId="26813B62" w14:textId="77777777" w:rsidR="009F7295" w:rsidRPr="005F2432" w:rsidRDefault="009F7295" w:rsidP="009F7295">
                  <w:pPr>
                    <w:rPr>
                      <w:sz w:val="20"/>
                      <w:szCs w:val="20"/>
                    </w:rPr>
                  </w:pPr>
                  <w:r w:rsidRPr="005F2432">
                    <w:rPr>
                      <w:sz w:val="20"/>
                      <w:szCs w:val="20"/>
                    </w:rPr>
                    <w:t>Level 1</w:t>
                  </w:r>
                </w:p>
              </w:tc>
              <w:tc>
                <w:tcPr>
                  <w:tcW w:w="5639" w:type="dxa"/>
                </w:tcPr>
                <w:p w14:paraId="46CFF059" w14:textId="77777777" w:rsidR="009F7295" w:rsidRPr="005F2432" w:rsidRDefault="009F7295" w:rsidP="009F7295">
                  <w:pPr>
                    <w:rPr>
                      <w:sz w:val="20"/>
                      <w:szCs w:val="20"/>
                    </w:rPr>
                  </w:pPr>
                  <w:r w:rsidRPr="005F2432">
                    <w:rPr>
                      <w:sz w:val="20"/>
                      <w:szCs w:val="20"/>
                    </w:rPr>
                    <w:t>A public health emergency risk profile and plans for emergency preparedness and response are under development</w:t>
                  </w:r>
                </w:p>
              </w:tc>
            </w:tr>
            <w:tr w:rsidR="009F7295" w:rsidRPr="005F2432" w14:paraId="2FD8BE1A" w14:textId="77777777" w:rsidTr="009F7295">
              <w:tc>
                <w:tcPr>
                  <w:tcW w:w="1129" w:type="dxa"/>
                </w:tcPr>
                <w:p w14:paraId="05245E69" w14:textId="77777777" w:rsidR="009F7295" w:rsidRPr="005F2432" w:rsidRDefault="009F7295" w:rsidP="009F7295">
                  <w:pPr>
                    <w:rPr>
                      <w:sz w:val="20"/>
                      <w:szCs w:val="20"/>
                    </w:rPr>
                  </w:pPr>
                  <w:r w:rsidRPr="005F2432">
                    <w:rPr>
                      <w:sz w:val="20"/>
                      <w:szCs w:val="20"/>
                    </w:rPr>
                    <w:t>Level 2</w:t>
                  </w:r>
                </w:p>
              </w:tc>
              <w:tc>
                <w:tcPr>
                  <w:tcW w:w="5639" w:type="dxa"/>
                </w:tcPr>
                <w:p w14:paraId="5F4687E8" w14:textId="77777777" w:rsidR="009F7295" w:rsidRPr="005F2432" w:rsidRDefault="009F7295" w:rsidP="009F7295">
                  <w:pPr>
                    <w:rPr>
                      <w:sz w:val="20"/>
                      <w:szCs w:val="20"/>
                    </w:rPr>
                  </w:pPr>
                  <w:r w:rsidRPr="005F2432">
                    <w:rPr>
                      <w:sz w:val="20"/>
                      <w:szCs w:val="20"/>
                    </w:rPr>
                    <w:t>Public health emergency risk profiles have been developed and emergency preparedness measures for priority public health risks is available at the national level</w:t>
                  </w:r>
                </w:p>
              </w:tc>
            </w:tr>
            <w:tr w:rsidR="009F7295" w:rsidRPr="005F2432" w14:paraId="7D8D79FA" w14:textId="77777777" w:rsidTr="009F7295">
              <w:tc>
                <w:tcPr>
                  <w:tcW w:w="1129" w:type="dxa"/>
                </w:tcPr>
                <w:p w14:paraId="2901B7B9" w14:textId="77777777" w:rsidR="009F7295" w:rsidRPr="005F2432" w:rsidRDefault="009F7295" w:rsidP="009F7295">
                  <w:pPr>
                    <w:rPr>
                      <w:sz w:val="20"/>
                      <w:szCs w:val="20"/>
                    </w:rPr>
                  </w:pPr>
                  <w:r w:rsidRPr="005F2432">
                    <w:rPr>
                      <w:sz w:val="20"/>
                      <w:szCs w:val="20"/>
                    </w:rPr>
                    <w:t>Level 3</w:t>
                  </w:r>
                </w:p>
              </w:tc>
              <w:tc>
                <w:tcPr>
                  <w:tcW w:w="5639" w:type="dxa"/>
                </w:tcPr>
                <w:p w14:paraId="41F20A99" w14:textId="77777777" w:rsidR="009F7295" w:rsidRPr="005F2432" w:rsidRDefault="009F7295" w:rsidP="009F7295">
                  <w:pPr>
                    <w:rPr>
                      <w:sz w:val="20"/>
                      <w:szCs w:val="20"/>
                    </w:rPr>
                  </w:pPr>
                  <w:r w:rsidRPr="005F2432">
                    <w:rPr>
                      <w:sz w:val="20"/>
                      <w:szCs w:val="20"/>
                    </w:rPr>
                    <w:t>Based on the all-hazard health emergency risk profile, plans for multisectoral all-hazard public health emergency preparedness and response are in place at the national levels</w:t>
                  </w:r>
                </w:p>
              </w:tc>
            </w:tr>
            <w:tr w:rsidR="009F7295" w:rsidRPr="005F2432" w14:paraId="1134C765" w14:textId="77777777" w:rsidTr="009F7295">
              <w:tc>
                <w:tcPr>
                  <w:tcW w:w="1129" w:type="dxa"/>
                </w:tcPr>
                <w:p w14:paraId="378D6953" w14:textId="77777777" w:rsidR="009F7295" w:rsidRPr="005F2432" w:rsidRDefault="009F7295" w:rsidP="009F7295">
                  <w:pPr>
                    <w:rPr>
                      <w:sz w:val="20"/>
                      <w:szCs w:val="20"/>
                    </w:rPr>
                  </w:pPr>
                  <w:r w:rsidRPr="005F2432">
                    <w:rPr>
                      <w:sz w:val="20"/>
                      <w:szCs w:val="20"/>
                    </w:rPr>
                    <w:t>Level 4</w:t>
                  </w:r>
                </w:p>
              </w:tc>
              <w:tc>
                <w:tcPr>
                  <w:tcW w:w="5639" w:type="dxa"/>
                </w:tcPr>
                <w:p w14:paraId="470E7895" w14:textId="77777777" w:rsidR="009F7295" w:rsidRPr="005F2432" w:rsidRDefault="009F7295" w:rsidP="009F7295">
                  <w:pPr>
                    <w:rPr>
                      <w:sz w:val="20"/>
                      <w:szCs w:val="20"/>
                    </w:rPr>
                  </w:pPr>
                  <w:r w:rsidRPr="005F2432">
                    <w:rPr>
                      <w:sz w:val="20"/>
                      <w:szCs w:val="20"/>
                    </w:rPr>
                    <w:t>Based on the all-hazard health emergency risk profile, plans for multisectoral all-hazard public health emergency preparedness and response are in place at national, intermediate and local levels</w:t>
                  </w:r>
                </w:p>
              </w:tc>
            </w:tr>
            <w:tr w:rsidR="009F7295" w:rsidRPr="005F2432" w14:paraId="70F0CD4B" w14:textId="77777777" w:rsidTr="009F7295">
              <w:tc>
                <w:tcPr>
                  <w:tcW w:w="1129" w:type="dxa"/>
                </w:tcPr>
                <w:p w14:paraId="30D22A4F" w14:textId="77777777" w:rsidR="009F7295" w:rsidRPr="005F2432" w:rsidRDefault="009F7295" w:rsidP="009F7295">
                  <w:pPr>
                    <w:rPr>
                      <w:sz w:val="20"/>
                      <w:szCs w:val="20"/>
                    </w:rPr>
                  </w:pPr>
                  <w:r w:rsidRPr="005F2432">
                    <w:rPr>
                      <w:sz w:val="20"/>
                      <w:szCs w:val="20"/>
                    </w:rPr>
                    <w:t>Level 5</w:t>
                  </w:r>
                </w:p>
              </w:tc>
              <w:tc>
                <w:tcPr>
                  <w:tcW w:w="5639" w:type="dxa"/>
                </w:tcPr>
                <w:p w14:paraId="09ADF085" w14:textId="77777777" w:rsidR="009F7295" w:rsidRPr="005F2432" w:rsidRDefault="009F7295" w:rsidP="009F7295">
                  <w:pPr>
                    <w:rPr>
                      <w:sz w:val="20"/>
                      <w:szCs w:val="20"/>
                    </w:rPr>
                  </w:pPr>
                  <w:r w:rsidRPr="005F2432">
                    <w:rPr>
                      <w:sz w:val="20"/>
                      <w:szCs w:val="20"/>
                    </w:rPr>
                    <w:t>Based on updated all-hazard health emergency risk profile and resource mapping, plans for multisectoral all-hazard public health emergency preparedness and response plan are regularly tested and updated</w:t>
                  </w:r>
                </w:p>
              </w:tc>
            </w:tr>
            <w:tr w:rsidR="009F7295" w:rsidRPr="005F2432" w14:paraId="72C052F8" w14:textId="77777777" w:rsidTr="009F7295">
              <w:tc>
                <w:tcPr>
                  <w:tcW w:w="6768" w:type="dxa"/>
                  <w:gridSpan w:val="2"/>
                </w:tcPr>
                <w:p w14:paraId="6100B22D" w14:textId="77777777" w:rsidR="009F7295" w:rsidRPr="005F2432" w:rsidRDefault="009F7295" w:rsidP="009F7295">
                  <w:pPr>
                    <w:rPr>
                      <w:sz w:val="20"/>
                      <w:szCs w:val="20"/>
                    </w:rPr>
                  </w:pPr>
                  <w:r w:rsidRPr="005F2432">
                    <w:rPr>
                      <w:sz w:val="20"/>
                      <w:szCs w:val="20"/>
                    </w:rPr>
                    <w:t>C8.2 Management of health emergency response operations</w:t>
                  </w:r>
                </w:p>
              </w:tc>
            </w:tr>
            <w:tr w:rsidR="009F7295" w:rsidRPr="005F2432" w14:paraId="77FFF3B2" w14:textId="77777777" w:rsidTr="009F7295">
              <w:tc>
                <w:tcPr>
                  <w:tcW w:w="1129" w:type="dxa"/>
                </w:tcPr>
                <w:p w14:paraId="573BE024" w14:textId="77777777" w:rsidR="009F7295" w:rsidRPr="005F2432" w:rsidRDefault="009F7295" w:rsidP="009F7295">
                  <w:pPr>
                    <w:rPr>
                      <w:sz w:val="20"/>
                      <w:szCs w:val="20"/>
                    </w:rPr>
                  </w:pPr>
                  <w:r w:rsidRPr="005F2432">
                    <w:rPr>
                      <w:sz w:val="20"/>
                      <w:szCs w:val="20"/>
                    </w:rPr>
                    <w:t>Level 1</w:t>
                  </w:r>
                </w:p>
              </w:tc>
              <w:tc>
                <w:tcPr>
                  <w:tcW w:w="5639" w:type="dxa"/>
                </w:tcPr>
                <w:p w14:paraId="2F129C39" w14:textId="77777777" w:rsidR="009F7295" w:rsidRPr="005F2432" w:rsidRDefault="009F7295" w:rsidP="009F7295">
                  <w:pPr>
                    <w:rPr>
                      <w:sz w:val="20"/>
                      <w:szCs w:val="20"/>
                    </w:rPr>
                  </w:pPr>
                  <w:r w:rsidRPr="005F2432">
                    <w:rPr>
                      <w:sz w:val="20"/>
                      <w:szCs w:val="20"/>
                    </w:rPr>
                    <w:t>A health sector emergency response coordination mechanism60 or incident management system linked with a national emergency operation centre is under development</w:t>
                  </w:r>
                </w:p>
              </w:tc>
            </w:tr>
            <w:tr w:rsidR="009F7295" w:rsidRPr="005F2432" w14:paraId="78BD3023" w14:textId="77777777" w:rsidTr="009F7295">
              <w:tc>
                <w:tcPr>
                  <w:tcW w:w="1129" w:type="dxa"/>
                </w:tcPr>
                <w:p w14:paraId="3134EE53" w14:textId="77777777" w:rsidR="009F7295" w:rsidRPr="005F2432" w:rsidRDefault="009F7295" w:rsidP="009F7295">
                  <w:pPr>
                    <w:rPr>
                      <w:sz w:val="20"/>
                      <w:szCs w:val="20"/>
                    </w:rPr>
                  </w:pPr>
                  <w:r w:rsidRPr="005F2432">
                    <w:rPr>
                      <w:sz w:val="20"/>
                      <w:szCs w:val="20"/>
                    </w:rPr>
                    <w:t>Level 2</w:t>
                  </w:r>
                </w:p>
              </w:tc>
              <w:tc>
                <w:tcPr>
                  <w:tcW w:w="5639" w:type="dxa"/>
                </w:tcPr>
                <w:p w14:paraId="56A7A6F7" w14:textId="77777777" w:rsidR="009F7295" w:rsidRPr="005F2432" w:rsidRDefault="009F7295" w:rsidP="009F7295">
                  <w:pPr>
                    <w:rPr>
                      <w:sz w:val="20"/>
                      <w:szCs w:val="20"/>
                    </w:rPr>
                  </w:pPr>
                  <w:r w:rsidRPr="005F2432">
                    <w:rPr>
                      <w:sz w:val="20"/>
                      <w:szCs w:val="20"/>
                    </w:rPr>
                    <w:t>A health sector emergency response coordination mechanism or incident management system linked with a national emergency operation centre are in place at the primary level of response</w:t>
                  </w:r>
                </w:p>
              </w:tc>
            </w:tr>
            <w:tr w:rsidR="009F7295" w:rsidRPr="005F2432" w14:paraId="067121B2" w14:textId="77777777" w:rsidTr="009F7295">
              <w:tc>
                <w:tcPr>
                  <w:tcW w:w="1129" w:type="dxa"/>
                </w:tcPr>
                <w:p w14:paraId="0CECA9D3" w14:textId="77777777" w:rsidR="009F7295" w:rsidRPr="005F2432" w:rsidRDefault="009F7295" w:rsidP="009F7295">
                  <w:pPr>
                    <w:rPr>
                      <w:sz w:val="20"/>
                      <w:szCs w:val="20"/>
                    </w:rPr>
                  </w:pPr>
                  <w:r w:rsidRPr="005F2432">
                    <w:rPr>
                      <w:sz w:val="20"/>
                      <w:szCs w:val="20"/>
                    </w:rPr>
                    <w:t>Level 3</w:t>
                  </w:r>
                </w:p>
              </w:tc>
              <w:tc>
                <w:tcPr>
                  <w:tcW w:w="5639" w:type="dxa"/>
                </w:tcPr>
                <w:p w14:paraId="6E3BC7E9" w14:textId="77777777" w:rsidR="009F7295" w:rsidRPr="005F2432" w:rsidRDefault="009F7295" w:rsidP="009F7295">
                  <w:pPr>
                    <w:rPr>
                      <w:sz w:val="20"/>
                      <w:szCs w:val="20"/>
                    </w:rPr>
                  </w:pPr>
                  <w:r w:rsidRPr="005F2432">
                    <w:rPr>
                      <w:sz w:val="20"/>
                      <w:szCs w:val="20"/>
                    </w:rPr>
                    <w:t>Health sector emergency response coordination mechanisms and incident management system linked with a national emergency operation centre are in place at the primary level of response</w:t>
                  </w:r>
                </w:p>
              </w:tc>
            </w:tr>
            <w:tr w:rsidR="009F7295" w:rsidRPr="005F2432" w14:paraId="5BAC5E13" w14:textId="77777777" w:rsidTr="009F7295">
              <w:tc>
                <w:tcPr>
                  <w:tcW w:w="1129" w:type="dxa"/>
                </w:tcPr>
                <w:p w14:paraId="3D265A71" w14:textId="77777777" w:rsidR="009F7295" w:rsidRPr="005F2432" w:rsidRDefault="009F7295" w:rsidP="009F7295">
                  <w:pPr>
                    <w:rPr>
                      <w:sz w:val="20"/>
                      <w:szCs w:val="20"/>
                    </w:rPr>
                  </w:pPr>
                  <w:r w:rsidRPr="005F2432">
                    <w:rPr>
                      <w:sz w:val="20"/>
                      <w:szCs w:val="20"/>
                    </w:rPr>
                    <w:t>Level 4</w:t>
                  </w:r>
                </w:p>
              </w:tc>
              <w:tc>
                <w:tcPr>
                  <w:tcW w:w="5639" w:type="dxa"/>
                </w:tcPr>
                <w:p w14:paraId="03688469" w14:textId="77777777" w:rsidR="009F7295" w:rsidRPr="005F2432" w:rsidRDefault="009F7295" w:rsidP="009F7295">
                  <w:pPr>
                    <w:rPr>
                      <w:sz w:val="20"/>
                      <w:szCs w:val="20"/>
                    </w:rPr>
                  </w:pPr>
                  <w:r w:rsidRPr="005F2432">
                    <w:rPr>
                      <w:sz w:val="20"/>
                      <w:szCs w:val="20"/>
                    </w:rPr>
                    <w:t>Health sector emergency response coordination mechanisms and incident management system linked with a national emergency operation centre are in place at national, intermediate and local levels</w:t>
                  </w:r>
                </w:p>
              </w:tc>
            </w:tr>
            <w:tr w:rsidR="009F7295" w:rsidRPr="005F2432" w14:paraId="6A5D36C6" w14:textId="77777777" w:rsidTr="009F7295">
              <w:tc>
                <w:tcPr>
                  <w:tcW w:w="1129" w:type="dxa"/>
                </w:tcPr>
                <w:p w14:paraId="7EA1E600" w14:textId="77777777" w:rsidR="009F7295" w:rsidRPr="005F2432" w:rsidRDefault="009F7295" w:rsidP="009F7295">
                  <w:pPr>
                    <w:rPr>
                      <w:sz w:val="20"/>
                      <w:szCs w:val="20"/>
                    </w:rPr>
                  </w:pPr>
                  <w:r w:rsidRPr="005F2432">
                    <w:rPr>
                      <w:sz w:val="20"/>
                      <w:szCs w:val="20"/>
                    </w:rPr>
                    <w:t>Level 5</w:t>
                  </w:r>
                </w:p>
              </w:tc>
              <w:tc>
                <w:tcPr>
                  <w:tcW w:w="5639" w:type="dxa"/>
                </w:tcPr>
                <w:p w14:paraId="24018BCE" w14:textId="77777777" w:rsidR="009F7295" w:rsidRPr="005F2432" w:rsidRDefault="009F7295" w:rsidP="009F7295">
                  <w:pPr>
                    <w:rPr>
                      <w:sz w:val="20"/>
                      <w:szCs w:val="20"/>
                    </w:rPr>
                  </w:pPr>
                  <w:r w:rsidRPr="005F2432">
                    <w:rPr>
                      <w:sz w:val="20"/>
                      <w:szCs w:val="20"/>
                    </w:rPr>
                    <w:t>A health sector emergency response coordination mechanism and incident management system linked with a national emergency operation centre have been tested and updated regularly</w:t>
                  </w:r>
                </w:p>
              </w:tc>
            </w:tr>
            <w:tr w:rsidR="009F7295" w:rsidRPr="005F2432" w14:paraId="6AE60604" w14:textId="77777777" w:rsidTr="009F7295">
              <w:tc>
                <w:tcPr>
                  <w:tcW w:w="6768" w:type="dxa"/>
                  <w:gridSpan w:val="2"/>
                </w:tcPr>
                <w:p w14:paraId="150B3B13" w14:textId="77777777" w:rsidR="009F7295" w:rsidRPr="005F2432" w:rsidRDefault="009F7295" w:rsidP="009F7295">
                  <w:pPr>
                    <w:rPr>
                      <w:sz w:val="20"/>
                      <w:szCs w:val="20"/>
                    </w:rPr>
                  </w:pPr>
                  <w:r w:rsidRPr="005F2432">
                    <w:rPr>
                      <w:sz w:val="20"/>
                      <w:szCs w:val="20"/>
                    </w:rPr>
                    <w:t>C8.3 Emergency resource mobilization</w:t>
                  </w:r>
                </w:p>
              </w:tc>
            </w:tr>
            <w:tr w:rsidR="009F7295" w:rsidRPr="005F2432" w14:paraId="2A56694A" w14:textId="77777777" w:rsidTr="009F7295">
              <w:tc>
                <w:tcPr>
                  <w:tcW w:w="1129" w:type="dxa"/>
                </w:tcPr>
                <w:p w14:paraId="1581B78C" w14:textId="77777777" w:rsidR="009F7295" w:rsidRPr="005F2432" w:rsidRDefault="009F7295" w:rsidP="009F7295">
                  <w:pPr>
                    <w:rPr>
                      <w:sz w:val="20"/>
                      <w:szCs w:val="20"/>
                    </w:rPr>
                  </w:pPr>
                  <w:r w:rsidRPr="005F2432">
                    <w:rPr>
                      <w:sz w:val="20"/>
                      <w:szCs w:val="20"/>
                    </w:rPr>
                    <w:t>Level 1</w:t>
                  </w:r>
                </w:p>
              </w:tc>
              <w:tc>
                <w:tcPr>
                  <w:tcW w:w="5639" w:type="dxa"/>
                </w:tcPr>
                <w:p w14:paraId="2C6B4582" w14:textId="77777777" w:rsidR="009F7295" w:rsidRPr="005F2432" w:rsidRDefault="009F7295" w:rsidP="009F7295">
                  <w:pPr>
                    <w:rPr>
                      <w:sz w:val="20"/>
                      <w:szCs w:val="20"/>
                    </w:rPr>
                  </w:pPr>
                  <w:r w:rsidRPr="005F2432">
                    <w:rPr>
                      <w:sz w:val="20"/>
                      <w:szCs w:val="20"/>
                    </w:rPr>
                    <w:t>Inventories and maps of existing health sector resources for emergency response are under development</w:t>
                  </w:r>
                </w:p>
              </w:tc>
            </w:tr>
            <w:tr w:rsidR="009F7295" w:rsidRPr="005F2432" w14:paraId="236EFAA7" w14:textId="77777777" w:rsidTr="009F7295">
              <w:tc>
                <w:tcPr>
                  <w:tcW w:w="1129" w:type="dxa"/>
                </w:tcPr>
                <w:p w14:paraId="50120649" w14:textId="77777777" w:rsidR="009F7295" w:rsidRPr="005F2432" w:rsidRDefault="009F7295" w:rsidP="009F7295">
                  <w:pPr>
                    <w:rPr>
                      <w:sz w:val="20"/>
                      <w:szCs w:val="20"/>
                    </w:rPr>
                  </w:pPr>
                  <w:r w:rsidRPr="005F2432">
                    <w:rPr>
                      <w:sz w:val="20"/>
                      <w:szCs w:val="20"/>
                    </w:rPr>
                    <w:t>Level 2</w:t>
                  </w:r>
                </w:p>
              </w:tc>
              <w:tc>
                <w:tcPr>
                  <w:tcW w:w="5639" w:type="dxa"/>
                </w:tcPr>
                <w:p w14:paraId="5E880685" w14:textId="77777777" w:rsidR="009F7295" w:rsidRPr="005F2432" w:rsidRDefault="009F7295" w:rsidP="009F7295">
                  <w:pPr>
                    <w:rPr>
                      <w:sz w:val="20"/>
                      <w:szCs w:val="20"/>
                    </w:rPr>
                  </w:pPr>
                  <w:r w:rsidRPr="005F2432">
                    <w:rPr>
                      <w:sz w:val="20"/>
                      <w:szCs w:val="20"/>
                    </w:rPr>
                    <w:t>Inventories and maps of existing health sector resources for emergency response are in place at the national level</w:t>
                  </w:r>
                </w:p>
              </w:tc>
            </w:tr>
            <w:tr w:rsidR="009F7295" w:rsidRPr="005F2432" w14:paraId="05495051" w14:textId="77777777" w:rsidTr="009F7295">
              <w:tc>
                <w:tcPr>
                  <w:tcW w:w="1129" w:type="dxa"/>
                </w:tcPr>
                <w:p w14:paraId="7392A671" w14:textId="77777777" w:rsidR="009F7295" w:rsidRPr="005F2432" w:rsidRDefault="009F7295" w:rsidP="009F7295">
                  <w:pPr>
                    <w:rPr>
                      <w:sz w:val="20"/>
                      <w:szCs w:val="20"/>
                    </w:rPr>
                  </w:pPr>
                  <w:r w:rsidRPr="005F2432">
                    <w:rPr>
                      <w:sz w:val="20"/>
                      <w:szCs w:val="20"/>
                    </w:rPr>
                    <w:t>Level 3</w:t>
                  </w:r>
                </w:p>
              </w:tc>
              <w:tc>
                <w:tcPr>
                  <w:tcW w:w="5639" w:type="dxa"/>
                </w:tcPr>
                <w:p w14:paraId="5C082BB8" w14:textId="77777777" w:rsidR="009F7295" w:rsidRPr="005F2432" w:rsidRDefault="009F7295" w:rsidP="009F7295">
                  <w:pPr>
                    <w:rPr>
                      <w:sz w:val="20"/>
                      <w:szCs w:val="20"/>
                    </w:rPr>
                  </w:pPr>
                  <w:r w:rsidRPr="005F2432">
                    <w:rPr>
                      <w:sz w:val="20"/>
                      <w:szCs w:val="20"/>
                    </w:rPr>
                    <w:t>Inventories and maps of existing health sector resrources for emergency response are in place at the national, intermediate and local levels</w:t>
                  </w:r>
                </w:p>
                <w:p w14:paraId="4082169F" w14:textId="77777777" w:rsidR="009F7295" w:rsidRPr="005F2432" w:rsidRDefault="009F7295" w:rsidP="009F7295">
                  <w:pPr>
                    <w:rPr>
                      <w:sz w:val="20"/>
                      <w:szCs w:val="20"/>
                    </w:rPr>
                  </w:pPr>
                  <w:r w:rsidRPr="005F2432">
                    <w:rPr>
                      <w:sz w:val="20"/>
                      <w:szCs w:val="20"/>
                    </w:rPr>
                    <w:t>AND</w:t>
                  </w:r>
                </w:p>
                <w:p w14:paraId="59AAB75D" w14:textId="77777777" w:rsidR="009F7295" w:rsidRPr="005F2432" w:rsidRDefault="009F7295" w:rsidP="009F7295">
                  <w:pPr>
                    <w:rPr>
                      <w:sz w:val="20"/>
                      <w:szCs w:val="20"/>
                    </w:rPr>
                  </w:pPr>
                  <w:r w:rsidRPr="005F2432">
                    <w:rPr>
                      <w:sz w:val="20"/>
                      <w:szCs w:val="20"/>
                    </w:rPr>
                    <w:t>A mechanism to send and/or receive international assistance is in place</w:t>
                  </w:r>
                </w:p>
              </w:tc>
            </w:tr>
            <w:tr w:rsidR="009F7295" w:rsidRPr="005F2432" w14:paraId="4099725B" w14:textId="77777777" w:rsidTr="009F7295">
              <w:tc>
                <w:tcPr>
                  <w:tcW w:w="1129" w:type="dxa"/>
                </w:tcPr>
                <w:p w14:paraId="689AEB9F" w14:textId="77777777" w:rsidR="009F7295" w:rsidRPr="005F2432" w:rsidRDefault="009F7295" w:rsidP="009F7295">
                  <w:pPr>
                    <w:rPr>
                      <w:sz w:val="20"/>
                      <w:szCs w:val="20"/>
                    </w:rPr>
                  </w:pPr>
                  <w:r w:rsidRPr="005F2432">
                    <w:rPr>
                      <w:sz w:val="20"/>
                      <w:szCs w:val="20"/>
                    </w:rPr>
                    <w:t>Level 4</w:t>
                  </w:r>
                </w:p>
              </w:tc>
              <w:tc>
                <w:tcPr>
                  <w:tcW w:w="5639" w:type="dxa"/>
                </w:tcPr>
                <w:p w14:paraId="1A4E1572" w14:textId="77777777" w:rsidR="009F7295" w:rsidRPr="005F2432" w:rsidRDefault="009F7295" w:rsidP="009F7295">
                  <w:pPr>
                    <w:rPr>
                      <w:sz w:val="20"/>
                      <w:szCs w:val="20"/>
                    </w:rPr>
                  </w:pPr>
                  <w:r w:rsidRPr="005F2432">
                    <w:rPr>
                      <w:sz w:val="20"/>
                      <w:szCs w:val="20"/>
                    </w:rPr>
                    <w:t>Access to existing health sector resources for emergency response is in place at national, intermediate and local levels</w:t>
                  </w:r>
                </w:p>
              </w:tc>
            </w:tr>
            <w:tr w:rsidR="009F7295" w:rsidRPr="005F2432" w14:paraId="5F81D3F7" w14:textId="77777777" w:rsidTr="009F7295">
              <w:tc>
                <w:tcPr>
                  <w:tcW w:w="1129" w:type="dxa"/>
                </w:tcPr>
                <w:p w14:paraId="59C4F2E3" w14:textId="77777777" w:rsidR="009F7295" w:rsidRPr="005F2432" w:rsidRDefault="009F7295" w:rsidP="009F7295">
                  <w:pPr>
                    <w:rPr>
                      <w:sz w:val="20"/>
                      <w:szCs w:val="20"/>
                    </w:rPr>
                  </w:pPr>
                  <w:r w:rsidRPr="005F2432">
                    <w:rPr>
                      <w:sz w:val="20"/>
                      <w:szCs w:val="20"/>
                    </w:rPr>
                    <w:t>Level 5</w:t>
                  </w:r>
                </w:p>
              </w:tc>
              <w:tc>
                <w:tcPr>
                  <w:tcW w:w="5639" w:type="dxa"/>
                </w:tcPr>
                <w:p w14:paraId="73A6C288" w14:textId="77777777" w:rsidR="009F7295" w:rsidRPr="005F2432" w:rsidRDefault="009F7295" w:rsidP="009F7295">
                  <w:pPr>
                    <w:rPr>
                      <w:sz w:val="20"/>
                      <w:szCs w:val="20"/>
                    </w:rPr>
                  </w:pPr>
                  <w:r w:rsidRPr="005F2432">
                    <w:rPr>
                      <w:sz w:val="20"/>
                      <w:szCs w:val="20"/>
                    </w:rPr>
                    <w:t>Resource mapping and mobilization mechanisms are regularly tested and updated</w:t>
                  </w:r>
                </w:p>
              </w:tc>
            </w:tr>
          </w:tbl>
          <w:p w14:paraId="3B1610D7" w14:textId="77777777" w:rsidR="0073629A" w:rsidRDefault="0073629A" w:rsidP="0073629A">
            <w:pPr>
              <w:pStyle w:val="Caption"/>
              <w:rPr>
                <w:ins w:id="285" w:author="Author"/>
              </w:rPr>
            </w:pPr>
            <w:bookmarkStart w:id="286" w:name="_Ref11165156"/>
            <w:bookmarkStart w:id="287" w:name="_Toc15371243"/>
          </w:p>
          <w:p w14:paraId="6454109B" w14:textId="0F9080EB" w:rsidR="009A2732" w:rsidRDefault="009A2732" w:rsidP="0073629A">
            <w:pPr>
              <w:pStyle w:val="Caption"/>
              <w:rPr>
                <w:ins w:id="288" w:author="Author"/>
              </w:rPr>
            </w:pPr>
            <w:ins w:id="289" w:author="Author">
              <w:r>
                <w:rPr>
                  <w:noProof/>
                </w:rPr>
                <w:drawing>
                  <wp:inline distT="0" distB="0" distL="0" distR="0" wp14:anchorId="35AE763D" wp14:editId="00FAC4DA">
                    <wp:extent cx="4572000" cy="2743200"/>
                    <wp:effectExtent l="0" t="0" r="0" b="0"/>
                    <wp:docPr id="244" name="Chart 244">
                      <a:extLst xmlns:a="http://schemas.openxmlformats.org/drawingml/2006/main">
                        <a:ext uri="{FF2B5EF4-FFF2-40B4-BE49-F238E27FC236}">
                          <a16:creationId xmlns:a16="http://schemas.microsoft.com/office/drawing/2014/main" id="{C13E1A37-849C-4B38-BC4E-7ECCBB1CDA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ins>
          </w:p>
          <w:p w14:paraId="12AD8E9D" w14:textId="31DFC331" w:rsidR="009F7295" w:rsidRPr="005F2432" w:rsidRDefault="0073629A" w:rsidP="00C145DC">
            <w:pPr>
              <w:pStyle w:val="Caption"/>
              <w:pPrChange w:id="290" w:author="Author">
                <w:pPr>
                  <w:pStyle w:val="Caption"/>
                  <w:keepNext/>
                </w:pPr>
              </w:pPrChange>
            </w:pPr>
            <w:ins w:id="291" w:author="Author">
              <w:r w:rsidRPr="008D09E4">
                <w:t xml:space="preserve">Figure </w:t>
              </w:r>
              <w:r>
                <w:fldChar w:fldCharType="begin"/>
              </w:r>
              <w:r>
                <w:instrText xml:space="preserve"> SEQ Figure \* ARABIC </w:instrText>
              </w:r>
              <w:r>
                <w:fldChar w:fldCharType="separate"/>
              </w:r>
              <w:r w:rsidR="00B11AAE">
                <w:rPr>
                  <w:noProof/>
                </w:rPr>
                <w:t>27</w:t>
              </w:r>
              <w:r>
                <w:rPr>
                  <w:noProof/>
                </w:rPr>
                <w:fldChar w:fldCharType="end"/>
              </w:r>
              <w:bookmarkEnd w:id="286"/>
              <w:r w:rsidRPr="008D09E4">
                <w:t>: Implementation status of the IHR National Health Emergency Framework Core Capacity</w:t>
              </w:r>
              <w:bookmarkEnd w:id="287"/>
              <w:r>
                <w:t xml:space="preserve"> (C8) for </w:t>
              </w:r>
              <w:r w:rsidR="009A2732">
                <w:t>all 194</w:t>
              </w:r>
              <w:r>
                <w:t xml:space="preserve"> WHO Member States for 2018</w:t>
              </w:r>
            </w:ins>
          </w:p>
          <w:p w14:paraId="2744D562" w14:textId="77777777" w:rsidR="009F7295" w:rsidRPr="005F2432" w:rsidRDefault="009F7295" w:rsidP="009F7295"/>
          <w:p w14:paraId="16BADADC" w14:textId="2CDF2A10" w:rsidR="009F7295" w:rsidRPr="005F2432" w:rsidRDefault="009F7295" w:rsidP="009F729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10</w:t>
            </w:r>
            <w:r w:rsidRPr="005F2432">
              <w:fldChar w:fldCharType="end"/>
            </w:r>
            <w:r w:rsidRPr="005F2432">
              <w:t>: National Health Emergency Framework by country</w:t>
            </w:r>
            <w:ins w:id="292" w:author="Author">
              <w:r w:rsidR="0073629A">
                <w:t xml:space="preserve"> for 2018</w:t>
              </w:r>
            </w:ins>
            <w:r w:rsidRPr="005F2432">
              <w:t>. Numbers 1-5 correspond to the level of implementation of each of the components. 0=no implementation.</w:t>
            </w:r>
            <w:r w:rsidR="0011445B" w:rsidRPr="005F2432">
              <w:fldChar w:fldCharType="begin"/>
            </w:r>
            <w:r w:rsidR="0011445B" w:rsidRPr="005F2432">
              <w:instrText xml:space="preserve"> ADDIN EN.CITE &lt;EndNote&gt;&lt;Cite&gt;&lt;Author&gt;WHO&lt;/Author&gt;&lt;Year&gt;2019&lt;/Year&gt;&lt;RecNum&gt;367&lt;/RecNum&gt;&lt;DisplayText&gt;&lt;style face="superscript"&gt;69&lt;/style&gt;&lt;/DisplayText&gt;&lt;record&gt;&lt;rec-number&gt;367&lt;/rec-number&gt;&lt;foreign-keys&gt;&lt;key app="EN" db-id="e2zepwa56vz2ryev2aoxraf420vzvwft0pzz" timestamp="1560272384"&gt;367&lt;/key&gt;&lt;/foreign-keys&gt;&lt;ref-type name="Online Database"&gt;45&lt;/ref-type&gt;&lt;contributors&gt;&lt;authors&gt;&lt;author&gt;WHO&lt;/author&gt;&lt;/authors&gt;&lt;/contributors&gt;&lt;titles&gt;&lt;title&gt;National Health Emergency Framework Data by country&lt;/title&gt;&lt;/titles&gt;&lt;dates&gt;&lt;year&gt;2019&lt;/year&gt;&lt;/dates&gt;&lt;urls&gt;&lt;related-urls&gt;&lt;url&gt;http://apps.who.int/gho/data/view.main.IHRSPARCTRY08v?lang=en&lt;/url&gt;&lt;/related-urls&gt;&lt;/urls&gt;&lt;/record&gt;&lt;/Cite&gt;&lt;/EndNote&gt;</w:instrText>
            </w:r>
            <w:r w:rsidR="0011445B" w:rsidRPr="005F2432">
              <w:fldChar w:fldCharType="separate"/>
            </w:r>
            <w:r w:rsidR="0011445B" w:rsidRPr="005F2432">
              <w:rPr>
                <w:noProof/>
                <w:vertAlign w:val="superscript"/>
              </w:rPr>
              <w:t>69</w:t>
            </w:r>
            <w:r w:rsidR="0011445B" w:rsidRPr="005F2432">
              <w:fldChar w:fldCharType="end"/>
            </w:r>
          </w:p>
          <w:tbl>
            <w:tblPr>
              <w:tblStyle w:val="TableGrid1"/>
              <w:tblW w:w="5495" w:type="dxa"/>
              <w:tblLook w:val="04A0" w:firstRow="1" w:lastRow="0" w:firstColumn="1" w:lastColumn="0" w:noHBand="0" w:noVBand="1"/>
            </w:tblPr>
            <w:tblGrid>
              <w:gridCol w:w="2351"/>
              <w:gridCol w:w="1034"/>
              <w:gridCol w:w="1115"/>
              <w:gridCol w:w="995"/>
            </w:tblGrid>
            <w:tr w:rsidR="009F7295" w:rsidRPr="005F2432" w14:paraId="63499F14" w14:textId="77777777" w:rsidTr="009F7295">
              <w:trPr>
                <w:trHeight w:val="288"/>
              </w:trPr>
              <w:tc>
                <w:tcPr>
                  <w:tcW w:w="2351" w:type="dxa"/>
                  <w:noWrap/>
                  <w:hideMark/>
                </w:tcPr>
                <w:p w14:paraId="196ADDA0"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Country</w:t>
                  </w:r>
                </w:p>
              </w:tc>
              <w:tc>
                <w:tcPr>
                  <w:tcW w:w="1034" w:type="dxa"/>
                  <w:noWrap/>
                  <w:hideMark/>
                </w:tcPr>
                <w:p w14:paraId="33C50357"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C.8.1</w:t>
                  </w:r>
                </w:p>
              </w:tc>
              <w:tc>
                <w:tcPr>
                  <w:tcW w:w="1115" w:type="dxa"/>
                  <w:noWrap/>
                  <w:hideMark/>
                </w:tcPr>
                <w:p w14:paraId="281DEDA2"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C.8.2</w:t>
                  </w:r>
                </w:p>
              </w:tc>
              <w:tc>
                <w:tcPr>
                  <w:tcW w:w="995" w:type="dxa"/>
                  <w:noWrap/>
                  <w:hideMark/>
                </w:tcPr>
                <w:p w14:paraId="1F322F34"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C.8.3</w:t>
                  </w:r>
                </w:p>
              </w:tc>
            </w:tr>
            <w:tr w:rsidR="009F7295" w:rsidRPr="005F2432" w14:paraId="3C3664E8" w14:textId="77777777" w:rsidTr="009F7295">
              <w:trPr>
                <w:trHeight w:val="288"/>
              </w:trPr>
              <w:tc>
                <w:tcPr>
                  <w:tcW w:w="2351" w:type="dxa"/>
                  <w:noWrap/>
                  <w:hideMark/>
                </w:tcPr>
                <w:p w14:paraId="1A689D2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Afghanistan</w:t>
                  </w:r>
                </w:p>
              </w:tc>
              <w:tc>
                <w:tcPr>
                  <w:tcW w:w="1034" w:type="dxa"/>
                  <w:noWrap/>
                  <w:hideMark/>
                </w:tcPr>
                <w:p w14:paraId="3A61C7A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5435D78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309AC2F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7250C483" w14:textId="77777777" w:rsidTr="009F7295">
              <w:trPr>
                <w:trHeight w:val="288"/>
              </w:trPr>
              <w:tc>
                <w:tcPr>
                  <w:tcW w:w="2351" w:type="dxa"/>
                  <w:noWrap/>
                  <w:hideMark/>
                </w:tcPr>
                <w:p w14:paraId="0DC9F6B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Albania</w:t>
                  </w:r>
                </w:p>
              </w:tc>
              <w:tc>
                <w:tcPr>
                  <w:tcW w:w="1034" w:type="dxa"/>
                  <w:noWrap/>
                  <w:hideMark/>
                </w:tcPr>
                <w:p w14:paraId="1809B90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480CC58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2D034A9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45C2BEC2" w14:textId="77777777" w:rsidTr="009F7295">
              <w:trPr>
                <w:trHeight w:val="288"/>
              </w:trPr>
              <w:tc>
                <w:tcPr>
                  <w:tcW w:w="2351" w:type="dxa"/>
                  <w:noWrap/>
                  <w:hideMark/>
                </w:tcPr>
                <w:p w14:paraId="1F8FD10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Algeria</w:t>
                  </w:r>
                </w:p>
              </w:tc>
              <w:tc>
                <w:tcPr>
                  <w:tcW w:w="1034" w:type="dxa"/>
                  <w:noWrap/>
                  <w:hideMark/>
                </w:tcPr>
                <w:p w14:paraId="6B51A6C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3677AF2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8865D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0D96859" w14:textId="77777777" w:rsidTr="009F7295">
              <w:trPr>
                <w:trHeight w:val="288"/>
              </w:trPr>
              <w:tc>
                <w:tcPr>
                  <w:tcW w:w="2351" w:type="dxa"/>
                  <w:noWrap/>
                  <w:hideMark/>
                </w:tcPr>
                <w:p w14:paraId="5B1CE71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Andorra</w:t>
                  </w:r>
                </w:p>
              </w:tc>
              <w:tc>
                <w:tcPr>
                  <w:tcW w:w="1034" w:type="dxa"/>
                  <w:noWrap/>
                  <w:hideMark/>
                </w:tcPr>
                <w:p w14:paraId="7ED9B27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00A18F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95" w:type="dxa"/>
                  <w:noWrap/>
                  <w:hideMark/>
                </w:tcPr>
                <w:p w14:paraId="511940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78C76686" w14:textId="77777777" w:rsidTr="009F7295">
              <w:trPr>
                <w:trHeight w:val="288"/>
              </w:trPr>
              <w:tc>
                <w:tcPr>
                  <w:tcW w:w="2351" w:type="dxa"/>
                  <w:noWrap/>
                  <w:hideMark/>
                </w:tcPr>
                <w:p w14:paraId="3F85076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Angola</w:t>
                  </w:r>
                </w:p>
              </w:tc>
              <w:tc>
                <w:tcPr>
                  <w:tcW w:w="1034" w:type="dxa"/>
                  <w:noWrap/>
                  <w:hideMark/>
                </w:tcPr>
                <w:p w14:paraId="6D79076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71DDB3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2F700D9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EE12DE0" w14:textId="77777777" w:rsidTr="009F7295">
              <w:trPr>
                <w:trHeight w:val="288"/>
              </w:trPr>
              <w:tc>
                <w:tcPr>
                  <w:tcW w:w="2351" w:type="dxa"/>
                  <w:noWrap/>
                  <w:hideMark/>
                </w:tcPr>
                <w:p w14:paraId="14B513C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Antigua and Barbuda</w:t>
                  </w:r>
                </w:p>
              </w:tc>
              <w:tc>
                <w:tcPr>
                  <w:tcW w:w="1034" w:type="dxa"/>
                  <w:noWrap/>
                  <w:hideMark/>
                </w:tcPr>
                <w:p w14:paraId="01C363F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FDF1C4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D4C9AF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8B00E4E" w14:textId="77777777" w:rsidTr="009F7295">
              <w:trPr>
                <w:trHeight w:val="288"/>
              </w:trPr>
              <w:tc>
                <w:tcPr>
                  <w:tcW w:w="2351" w:type="dxa"/>
                  <w:noWrap/>
                  <w:hideMark/>
                </w:tcPr>
                <w:p w14:paraId="0FA9BCE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Argentina</w:t>
                  </w:r>
                </w:p>
              </w:tc>
              <w:tc>
                <w:tcPr>
                  <w:tcW w:w="1034" w:type="dxa"/>
                  <w:noWrap/>
                  <w:hideMark/>
                </w:tcPr>
                <w:p w14:paraId="7DBF905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3910ADC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4FE754E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3B5D954D" w14:textId="77777777" w:rsidTr="009F7295">
              <w:trPr>
                <w:trHeight w:val="288"/>
              </w:trPr>
              <w:tc>
                <w:tcPr>
                  <w:tcW w:w="2351" w:type="dxa"/>
                  <w:noWrap/>
                  <w:hideMark/>
                </w:tcPr>
                <w:p w14:paraId="1521CCF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Armenia</w:t>
                  </w:r>
                </w:p>
              </w:tc>
              <w:tc>
                <w:tcPr>
                  <w:tcW w:w="1034" w:type="dxa"/>
                  <w:noWrap/>
                  <w:hideMark/>
                </w:tcPr>
                <w:p w14:paraId="4CC1A2C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3B8DC3B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89947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B22AC9C" w14:textId="77777777" w:rsidTr="009F7295">
              <w:trPr>
                <w:trHeight w:val="288"/>
              </w:trPr>
              <w:tc>
                <w:tcPr>
                  <w:tcW w:w="2351" w:type="dxa"/>
                  <w:noWrap/>
                  <w:hideMark/>
                </w:tcPr>
                <w:p w14:paraId="10356C1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Australia</w:t>
                  </w:r>
                </w:p>
              </w:tc>
              <w:tc>
                <w:tcPr>
                  <w:tcW w:w="1034" w:type="dxa"/>
                  <w:noWrap/>
                  <w:hideMark/>
                </w:tcPr>
                <w:p w14:paraId="6C805BE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1352E44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6E0BF0D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4F0C883F" w14:textId="77777777" w:rsidTr="009F7295">
              <w:trPr>
                <w:trHeight w:val="288"/>
              </w:trPr>
              <w:tc>
                <w:tcPr>
                  <w:tcW w:w="2351" w:type="dxa"/>
                  <w:noWrap/>
                  <w:hideMark/>
                </w:tcPr>
                <w:p w14:paraId="5C44D47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Austria</w:t>
                  </w:r>
                </w:p>
              </w:tc>
              <w:tc>
                <w:tcPr>
                  <w:tcW w:w="1034" w:type="dxa"/>
                  <w:noWrap/>
                  <w:hideMark/>
                </w:tcPr>
                <w:p w14:paraId="57985D8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0B49050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0B51754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7459B8CD" w14:textId="77777777" w:rsidTr="009F7295">
              <w:trPr>
                <w:trHeight w:val="288"/>
              </w:trPr>
              <w:tc>
                <w:tcPr>
                  <w:tcW w:w="2351" w:type="dxa"/>
                  <w:noWrap/>
                  <w:hideMark/>
                </w:tcPr>
                <w:p w14:paraId="2ED3AAD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Azerbaijan</w:t>
                  </w:r>
                </w:p>
              </w:tc>
              <w:tc>
                <w:tcPr>
                  <w:tcW w:w="1034" w:type="dxa"/>
                  <w:noWrap/>
                  <w:hideMark/>
                </w:tcPr>
                <w:p w14:paraId="094E88D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24E3C46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0F223F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F3E7BC8" w14:textId="77777777" w:rsidTr="009F7295">
              <w:trPr>
                <w:trHeight w:val="288"/>
              </w:trPr>
              <w:tc>
                <w:tcPr>
                  <w:tcW w:w="2351" w:type="dxa"/>
                  <w:noWrap/>
                  <w:hideMark/>
                </w:tcPr>
                <w:p w14:paraId="3113920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Bahamas</w:t>
                  </w:r>
                </w:p>
              </w:tc>
              <w:tc>
                <w:tcPr>
                  <w:tcW w:w="1034" w:type="dxa"/>
                  <w:noWrap/>
                  <w:hideMark/>
                </w:tcPr>
                <w:p w14:paraId="56D5CC4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630A2F9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8D1448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1E92F782" w14:textId="77777777" w:rsidTr="009F7295">
              <w:trPr>
                <w:trHeight w:val="288"/>
              </w:trPr>
              <w:tc>
                <w:tcPr>
                  <w:tcW w:w="2351" w:type="dxa"/>
                  <w:noWrap/>
                  <w:hideMark/>
                </w:tcPr>
                <w:p w14:paraId="0B1F7CD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Bahrain</w:t>
                  </w:r>
                </w:p>
              </w:tc>
              <w:tc>
                <w:tcPr>
                  <w:tcW w:w="1034" w:type="dxa"/>
                  <w:noWrap/>
                  <w:hideMark/>
                </w:tcPr>
                <w:p w14:paraId="52057ED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7DF575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E278E8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18DD7237" w14:textId="77777777" w:rsidTr="009F7295">
              <w:trPr>
                <w:trHeight w:val="288"/>
              </w:trPr>
              <w:tc>
                <w:tcPr>
                  <w:tcW w:w="2351" w:type="dxa"/>
                  <w:noWrap/>
                  <w:hideMark/>
                </w:tcPr>
                <w:p w14:paraId="072DE76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Bangladesh</w:t>
                  </w:r>
                </w:p>
              </w:tc>
              <w:tc>
                <w:tcPr>
                  <w:tcW w:w="1034" w:type="dxa"/>
                  <w:noWrap/>
                  <w:hideMark/>
                </w:tcPr>
                <w:p w14:paraId="0712541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5301C9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1C5B5D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7861355F" w14:textId="77777777" w:rsidTr="009F7295">
              <w:trPr>
                <w:trHeight w:val="288"/>
              </w:trPr>
              <w:tc>
                <w:tcPr>
                  <w:tcW w:w="2351" w:type="dxa"/>
                  <w:noWrap/>
                  <w:hideMark/>
                </w:tcPr>
                <w:p w14:paraId="0273668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Barbados</w:t>
                  </w:r>
                </w:p>
              </w:tc>
              <w:tc>
                <w:tcPr>
                  <w:tcW w:w="1034" w:type="dxa"/>
                  <w:noWrap/>
                  <w:hideMark/>
                </w:tcPr>
                <w:p w14:paraId="2031ED0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365F6CD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05DFDE5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7DE2AE84" w14:textId="77777777" w:rsidTr="009F7295">
              <w:trPr>
                <w:trHeight w:val="288"/>
              </w:trPr>
              <w:tc>
                <w:tcPr>
                  <w:tcW w:w="2351" w:type="dxa"/>
                  <w:noWrap/>
                  <w:hideMark/>
                </w:tcPr>
                <w:p w14:paraId="44497D3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Belarus</w:t>
                  </w:r>
                </w:p>
              </w:tc>
              <w:tc>
                <w:tcPr>
                  <w:tcW w:w="1034" w:type="dxa"/>
                  <w:noWrap/>
                  <w:hideMark/>
                </w:tcPr>
                <w:p w14:paraId="5254880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0FF4775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309276C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0E5281CD" w14:textId="77777777" w:rsidTr="009F7295">
              <w:trPr>
                <w:trHeight w:val="288"/>
              </w:trPr>
              <w:tc>
                <w:tcPr>
                  <w:tcW w:w="2351" w:type="dxa"/>
                  <w:noWrap/>
                  <w:hideMark/>
                </w:tcPr>
                <w:p w14:paraId="7C4DE71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Belgium</w:t>
                  </w:r>
                </w:p>
              </w:tc>
              <w:tc>
                <w:tcPr>
                  <w:tcW w:w="1034" w:type="dxa"/>
                  <w:noWrap/>
                  <w:hideMark/>
                </w:tcPr>
                <w:p w14:paraId="53A6BE1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ED81BE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3B33DB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FCDBE80" w14:textId="77777777" w:rsidTr="009F7295">
              <w:trPr>
                <w:trHeight w:val="288"/>
              </w:trPr>
              <w:tc>
                <w:tcPr>
                  <w:tcW w:w="2351" w:type="dxa"/>
                  <w:noWrap/>
                  <w:hideMark/>
                </w:tcPr>
                <w:p w14:paraId="0E4A486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Belize</w:t>
                  </w:r>
                </w:p>
              </w:tc>
              <w:tc>
                <w:tcPr>
                  <w:tcW w:w="1034" w:type="dxa"/>
                  <w:noWrap/>
                  <w:hideMark/>
                </w:tcPr>
                <w:p w14:paraId="52C944D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0E63556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3D14EE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18EF77C9" w14:textId="77777777" w:rsidTr="009F7295">
              <w:trPr>
                <w:trHeight w:val="288"/>
              </w:trPr>
              <w:tc>
                <w:tcPr>
                  <w:tcW w:w="2351" w:type="dxa"/>
                  <w:noWrap/>
                  <w:hideMark/>
                </w:tcPr>
                <w:p w14:paraId="73121D9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Benin</w:t>
                  </w:r>
                </w:p>
              </w:tc>
              <w:tc>
                <w:tcPr>
                  <w:tcW w:w="1034" w:type="dxa"/>
                  <w:noWrap/>
                  <w:hideMark/>
                </w:tcPr>
                <w:p w14:paraId="190756E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499D6C0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3746246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7DBC07B9" w14:textId="77777777" w:rsidTr="009F7295">
              <w:trPr>
                <w:trHeight w:val="288"/>
              </w:trPr>
              <w:tc>
                <w:tcPr>
                  <w:tcW w:w="2351" w:type="dxa"/>
                  <w:noWrap/>
                  <w:hideMark/>
                </w:tcPr>
                <w:p w14:paraId="35D310D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Bhutan</w:t>
                  </w:r>
                </w:p>
              </w:tc>
              <w:tc>
                <w:tcPr>
                  <w:tcW w:w="1034" w:type="dxa"/>
                  <w:noWrap/>
                  <w:hideMark/>
                </w:tcPr>
                <w:p w14:paraId="7D3AECF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8A285A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6DEED05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153EC455" w14:textId="77777777" w:rsidTr="009F7295">
              <w:trPr>
                <w:trHeight w:val="288"/>
              </w:trPr>
              <w:tc>
                <w:tcPr>
                  <w:tcW w:w="2351" w:type="dxa"/>
                  <w:noWrap/>
                  <w:hideMark/>
                </w:tcPr>
                <w:p w14:paraId="31814E4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Bolivia (Plurinational State of)</w:t>
                  </w:r>
                </w:p>
              </w:tc>
              <w:tc>
                <w:tcPr>
                  <w:tcW w:w="1034" w:type="dxa"/>
                  <w:noWrap/>
                  <w:hideMark/>
                </w:tcPr>
                <w:p w14:paraId="48A5B0D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177D41C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3B505E4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50D3485F" w14:textId="77777777" w:rsidTr="009F7295">
              <w:trPr>
                <w:trHeight w:val="288"/>
              </w:trPr>
              <w:tc>
                <w:tcPr>
                  <w:tcW w:w="2351" w:type="dxa"/>
                  <w:noWrap/>
                  <w:hideMark/>
                </w:tcPr>
                <w:p w14:paraId="23FEBD3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Bosnia and Herzegovina</w:t>
                  </w:r>
                </w:p>
              </w:tc>
              <w:tc>
                <w:tcPr>
                  <w:tcW w:w="1034" w:type="dxa"/>
                  <w:noWrap/>
                  <w:hideMark/>
                </w:tcPr>
                <w:p w14:paraId="7EAE5DC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2511B0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7C868CC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7FD8A8BF" w14:textId="77777777" w:rsidTr="009F7295">
              <w:trPr>
                <w:trHeight w:val="288"/>
              </w:trPr>
              <w:tc>
                <w:tcPr>
                  <w:tcW w:w="2351" w:type="dxa"/>
                  <w:noWrap/>
                  <w:hideMark/>
                </w:tcPr>
                <w:p w14:paraId="548C372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Botswana</w:t>
                  </w:r>
                </w:p>
              </w:tc>
              <w:tc>
                <w:tcPr>
                  <w:tcW w:w="1034" w:type="dxa"/>
                  <w:noWrap/>
                  <w:hideMark/>
                </w:tcPr>
                <w:p w14:paraId="222CE0C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EB83E0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D30AFE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4E7CB0A1" w14:textId="77777777" w:rsidTr="009F7295">
              <w:trPr>
                <w:trHeight w:val="288"/>
              </w:trPr>
              <w:tc>
                <w:tcPr>
                  <w:tcW w:w="2351" w:type="dxa"/>
                  <w:noWrap/>
                  <w:hideMark/>
                </w:tcPr>
                <w:p w14:paraId="35CEAF6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Brazil</w:t>
                  </w:r>
                </w:p>
              </w:tc>
              <w:tc>
                <w:tcPr>
                  <w:tcW w:w="1034" w:type="dxa"/>
                  <w:noWrap/>
                  <w:hideMark/>
                </w:tcPr>
                <w:p w14:paraId="552B10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701781E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50E0788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1D58CB4C" w14:textId="77777777" w:rsidTr="009F7295">
              <w:trPr>
                <w:trHeight w:val="288"/>
              </w:trPr>
              <w:tc>
                <w:tcPr>
                  <w:tcW w:w="2351" w:type="dxa"/>
                  <w:noWrap/>
                  <w:hideMark/>
                </w:tcPr>
                <w:p w14:paraId="2090E54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Brunei Darussalam</w:t>
                  </w:r>
                </w:p>
              </w:tc>
              <w:tc>
                <w:tcPr>
                  <w:tcW w:w="1034" w:type="dxa"/>
                  <w:noWrap/>
                  <w:hideMark/>
                </w:tcPr>
                <w:p w14:paraId="71B9D2D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00DAD62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665671C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1CA8BD7F" w14:textId="77777777" w:rsidTr="009F7295">
              <w:trPr>
                <w:trHeight w:val="288"/>
              </w:trPr>
              <w:tc>
                <w:tcPr>
                  <w:tcW w:w="2351" w:type="dxa"/>
                  <w:noWrap/>
                  <w:hideMark/>
                </w:tcPr>
                <w:p w14:paraId="727BF14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Bulgaria</w:t>
                  </w:r>
                </w:p>
              </w:tc>
              <w:tc>
                <w:tcPr>
                  <w:tcW w:w="1034" w:type="dxa"/>
                  <w:noWrap/>
                  <w:hideMark/>
                </w:tcPr>
                <w:p w14:paraId="17E44CB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C60088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7B34338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F806248" w14:textId="77777777" w:rsidTr="009F7295">
              <w:trPr>
                <w:trHeight w:val="288"/>
              </w:trPr>
              <w:tc>
                <w:tcPr>
                  <w:tcW w:w="2351" w:type="dxa"/>
                  <w:noWrap/>
                  <w:hideMark/>
                </w:tcPr>
                <w:p w14:paraId="107A7EB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Burkina Faso</w:t>
                  </w:r>
                </w:p>
              </w:tc>
              <w:tc>
                <w:tcPr>
                  <w:tcW w:w="1034" w:type="dxa"/>
                  <w:noWrap/>
                  <w:hideMark/>
                </w:tcPr>
                <w:p w14:paraId="465AFFB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C10671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C4FE13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8860300" w14:textId="77777777" w:rsidTr="009F7295">
              <w:trPr>
                <w:trHeight w:val="288"/>
              </w:trPr>
              <w:tc>
                <w:tcPr>
                  <w:tcW w:w="2351" w:type="dxa"/>
                  <w:noWrap/>
                  <w:hideMark/>
                </w:tcPr>
                <w:p w14:paraId="2B4759C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Burundi</w:t>
                  </w:r>
                </w:p>
              </w:tc>
              <w:tc>
                <w:tcPr>
                  <w:tcW w:w="1034" w:type="dxa"/>
                  <w:noWrap/>
                  <w:hideMark/>
                </w:tcPr>
                <w:p w14:paraId="6B4CA1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75DBB24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852B8B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62054F44" w14:textId="77777777" w:rsidTr="009F7295">
              <w:trPr>
                <w:trHeight w:val="288"/>
              </w:trPr>
              <w:tc>
                <w:tcPr>
                  <w:tcW w:w="2351" w:type="dxa"/>
                  <w:noWrap/>
                  <w:hideMark/>
                </w:tcPr>
                <w:p w14:paraId="782DF6C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Cabo Verde</w:t>
                  </w:r>
                </w:p>
              </w:tc>
              <w:tc>
                <w:tcPr>
                  <w:tcW w:w="1034" w:type="dxa"/>
                  <w:noWrap/>
                  <w:hideMark/>
                </w:tcPr>
                <w:p w14:paraId="16604F9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7D90E2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CFF87B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5AA69849" w14:textId="77777777" w:rsidTr="009F7295">
              <w:trPr>
                <w:trHeight w:val="288"/>
              </w:trPr>
              <w:tc>
                <w:tcPr>
                  <w:tcW w:w="2351" w:type="dxa"/>
                  <w:noWrap/>
                  <w:hideMark/>
                </w:tcPr>
                <w:p w14:paraId="00BEC5D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Cambodia</w:t>
                  </w:r>
                </w:p>
              </w:tc>
              <w:tc>
                <w:tcPr>
                  <w:tcW w:w="1034" w:type="dxa"/>
                  <w:noWrap/>
                  <w:hideMark/>
                </w:tcPr>
                <w:p w14:paraId="31B960D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FC3E7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9A3595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6E97221" w14:textId="77777777" w:rsidTr="009F7295">
              <w:trPr>
                <w:trHeight w:val="288"/>
              </w:trPr>
              <w:tc>
                <w:tcPr>
                  <w:tcW w:w="2351" w:type="dxa"/>
                  <w:noWrap/>
                  <w:hideMark/>
                </w:tcPr>
                <w:p w14:paraId="442D038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Cameroon</w:t>
                  </w:r>
                </w:p>
              </w:tc>
              <w:tc>
                <w:tcPr>
                  <w:tcW w:w="1034" w:type="dxa"/>
                  <w:noWrap/>
                  <w:hideMark/>
                </w:tcPr>
                <w:p w14:paraId="0DECE32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3D22C5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40FC377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4706FDF" w14:textId="77777777" w:rsidTr="009F7295">
              <w:trPr>
                <w:trHeight w:val="288"/>
              </w:trPr>
              <w:tc>
                <w:tcPr>
                  <w:tcW w:w="2351" w:type="dxa"/>
                  <w:noWrap/>
                  <w:hideMark/>
                </w:tcPr>
                <w:p w14:paraId="64CC2CE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Canada</w:t>
                  </w:r>
                </w:p>
              </w:tc>
              <w:tc>
                <w:tcPr>
                  <w:tcW w:w="1034" w:type="dxa"/>
                  <w:noWrap/>
                  <w:hideMark/>
                </w:tcPr>
                <w:p w14:paraId="07E3C71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48591B5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D7AA09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DBA709E" w14:textId="77777777" w:rsidTr="009F7295">
              <w:trPr>
                <w:trHeight w:val="288"/>
              </w:trPr>
              <w:tc>
                <w:tcPr>
                  <w:tcW w:w="2351" w:type="dxa"/>
                  <w:noWrap/>
                  <w:hideMark/>
                </w:tcPr>
                <w:p w14:paraId="6880606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Central African Republic</w:t>
                  </w:r>
                </w:p>
              </w:tc>
              <w:tc>
                <w:tcPr>
                  <w:tcW w:w="1034" w:type="dxa"/>
                  <w:noWrap/>
                  <w:hideMark/>
                </w:tcPr>
                <w:p w14:paraId="1FFF379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1D03A1F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2F68ACD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5B94DA64" w14:textId="77777777" w:rsidTr="009F7295">
              <w:trPr>
                <w:trHeight w:val="288"/>
              </w:trPr>
              <w:tc>
                <w:tcPr>
                  <w:tcW w:w="2351" w:type="dxa"/>
                  <w:noWrap/>
                  <w:hideMark/>
                </w:tcPr>
                <w:p w14:paraId="547F3B0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Chad</w:t>
                  </w:r>
                </w:p>
              </w:tc>
              <w:tc>
                <w:tcPr>
                  <w:tcW w:w="1034" w:type="dxa"/>
                  <w:noWrap/>
                  <w:hideMark/>
                </w:tcPr>
                <w:p w14:paraId="30098A3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79090D3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B4BF22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BC52FC4" w14:textId="77777777" w:rsidTr="009F7295">
              <w:trPr>
                <w:trHeight w:val="288"/>
              </w:trPr>
              <w:tc>
                <w:tcPr>
                  <w:tcW w:w="2351" w:type="dxa"/>
                  <w:noWrap/>
                  <w:hideMark/>
                </w:tcPr>
                <w:p w14:paraId="788B18A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Chile</w:t>
                  </w:r>
                </w:p>
              </w:tc>
              <w:tc>
                <w:tcPr>
                  <w:tcW w:w="1034" w:type="dxa"/>
                  <w:noWrap/>
                  <w:hideMark/>
                </w:tcPr>
                <w:p w14:paraId="0B3D8ED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539DB5B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451A8C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AF6EC1D" w14:textId="77777777" w:rsidTr="009F7295">
              <w:trPr>
                <w:trHeight w:val="288"/>
              </w:trPr>
              <w:tc>
                <w:tcPr>
                  <w:tcW w:w="2351" w:type="dxa"/>
                  <w:noWrap/>
                  <w:hideMark/>
                </w:tcPr>
                <w:p w14:paraId="46C638A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China</w:t>
                  </w:r>
                </w:p>
              </w:tc>
              <w:tc>
                <w:tcPr>
                  <w:tcW w:w="1034" w:type="dxa"/>
                  <w:noWrap/>
                  <w:hideMark/>
                </w:tcPr>
                <w:p w14:paraId="3D77952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FA23ED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7E512B4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273FEC9" w14:textId="77777777" w:rsidTr="009F7295">
              <w:trPr>
                <w:trHeight w:val="288"/>
              </w:trPr>
              <w:tc>
                <w:tcPr>
                  <w:tcW w:w="2351" w:type="dxa"/>
                  <w:noWrap/>
                  <w:hideMark/>
                </w:tcPr>
                <w:p w14:paraId="3DCCBE6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Colombia</w:t>
                  </w:r>
                </w:p>
              </w:tc>
              <w:tc>
                <w:tcPr>
                  <w:tcW w:w="1034" w:type="dxa"/>
                  <w:noWrap/>
                  <w:hideMark/>
                </w:tcPr>
                <w:p w14:paraId="72B1FD5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314FDC3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FC061C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7B999A5" w14:textId="77777777" w:rsidTr="009F7295">
              <w:trPr>
                <w:trHeight w:val="288"/>
              </w:trPr>
              <w:tc>
                <w:tcPr>
                  <w:tcW w:w="2351" w:type="dxa"/>
                  <w:noWrap/>
                  <w:hideMark/>
                </w:tcPr>
                <w:p w14:paraId="670249A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Comoros</w:t>
                  </w:r>
                </w:p>
              </w:tc>
              <w:tc>
                <w:tcPr>
                  <w:tcW w:w="1034" w:type="dxa"/>
                  <w:noWrap/>
                  <w:hideMark/>
                </w:tcPr>
                <w:p w14:paraId="5DD03D0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18C2C3B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2DBDCF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5C81BE9A" w14:textId="77777777" w:rsidTr="009F7295">
              <w:trPr>
                <w:trHeight w:val="288"/>
              </w:trPr>
              <w:tc>
                <w:tcPr>
                  <w:tcW w:w="2351" w:type="dxa"/>
                  <w:noWrap/>
                  <w:hideMark/>
                </w:tcPr>
                <w:p w14:paraId="3648309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Congo</w:t>
                  </w:r>
                </w:p>
              </w:tc>
              <w:tc>
                <w:tcPr>
                  <w:tcW w:w="1034" w:type="dxa"/>
                  <w:noWrap/>
                  <w:hideMark/>
                </w:tcPr>
                <w:p w14:paraId="0A7C5BE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5FDDB6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57BBD90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2EDE8395" w14:textId="77777777" w:rsidTr="009F7295">
              <w:trPr>
                <w:trHeight w:val="288"/>
              </w:trPr>
              <w:tc>
                <w:tcPr>
                  <w:tcW w:w="2351" w:type="dxa"/>
                  <w:noWrap/>
                  <w:hideMark/>
                </w:tcPr>
                <w:p w14:paraId="787A0AB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Cook Islands</w:t>
                  </w:r>
                </w:p>
              </w:tc>
              <w:tc>
                <w:tcPr>
                  <w:tcW w:w="1034" w:type="dxa"/>
                  <w:noWrap/>
                  <w:hideMark/>
                </w:tcPr>
                <w:p w14:paraId="7CF9D01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16B1ED3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2E6E4A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39EBF52" w14:textId="77777777" w:rsidTr="009F7295">
              <w:trPr>
                <w:trHeight w:val="288"/>
              </w:trPr>
              <w:tc>
                <w:tcPr>
                  <w:tcW w:w="2351" w:type="dxa"/>
                  <w:noWrap/>
                  <w:hideMark/>
                </w:tcPr>
                <w:p w14:paraId="296AA55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Costa Rica</w:t>
                  </w:r>
                </w:p>
              </w:tc>
              <w:tc>
                <w:tcPr>
                  <w:tcW w:w="1034" w:type="dxa"/>
                  <w:noWrap/>
                  <w:hideMark/>
                </w:tcPr>
                <w:p w14:paraId="7B56265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309BD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17C09EF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39D714E" w14:textId="77777777" w:rsidTr="009F7295">
              <w:trPr>
                <w:trHeight w:val="288"/>
              </w:trPr>
              <w:tc>
                <w:tcPr>
                  <w:tcW w:w="2351" w:type="dxa"/>
                  <w:noWrap/>
                  <w:hideMark/>
                </w:tcPr>
                <w:p w14:paraId="0C1E8DF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CÃ´te d'Ivoire</w:t>
                  </w:r>
                </w:p>
              </w:tc>
              <w:tc>
                <w:tcPr>
                  <w:tcW w:w="1034" w:type="dxa"/>
                  <w:noWrap/>
                  <w:hideMark/>
                </w:tcPr>
                <w:p w14:paraId="0B39537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144A79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31DD589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DC4EFE2" w14:textId="77777777" w:rsidTr="009F7295">
              <w:trPr>
                <w:trHeight w:val="288"/>
              </w:trPr>
              <w:tc>
                <w:tcPr>
                  <w:tcW w:w="2351" w:type="dxa"/>
                  <w:noWrap/>
                  <w:hideMark/>
                </w:tcPr>
                <w:p w14:paraId="1A1070E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Croatia</w:t>
                  </w:r>
                </w:p>
              </w:tc>
              <w:tc>
                <w:tcPr>
                  <w:tcW w:w="1034" w:type="dxa"/>
                  <w:noWrap/>
                  <w:hideMark/>
                </w:tcPr>
                <w:p w14:paraId="03C78D1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197D1A1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6F5E3FD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13ECB6B7" w14:textId="77777777" w:rsidTr="009F7295">
              <w:trPr>
                <w:trHeight w:val="288"/>
              </w:trPr>
              <w:tc>
                <w:tcPr>
                  <w:tcW w:w="2351" w:type="dxa"/>
                  <w:noWrap/>
                  <w:hideMark/>
                </w:tcPr>
                <w:p w14:paraId="5733687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Cuba</w:t>
                  </w:r>
                </w:p>
              </w:tc>
              <w:tc>
                <w:tcPr>
                  <w:tcW w:w="1034" w:type="dxa"/>
                  <w:noWrap/>
                  <w:hideMark/>
                </w:tcPr>
                <w:p w14:paraId="6A3BCCB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13294B6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23E1D0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3236438E" w14:textId="77777777" w:rsidTr="009F7295">
              <w:trPr>
                <w:trHeight w:val="288"/>
              </w:trPr>
              <w:tc>
                <w:tcPr>
                  <w:tcW w:w="2351" w:type="dxa"/>
                  <w:noWrap/>
                  <w:hideMark/>
                </w:tcPr>
                <w:p w14:paraId="7B2A592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Cyprus</w:t>
                  </w:r>
                </w:p>
              </w:tc>
              <w:tc>
                <w:tcPr>
                  <w:tcW w:w="1034" w:type="dxa"/>
                  <w:noWrap/>
                  <w:hideMark/>
                </w:tcPr>
                <w:p w14:paraId="22AB22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1A6039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788F72D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3F2D620B" w14:textId="77777777" w:rsidTr="009F7295">
              <w:trPr>
                <w:trHeight w:val="288"/>
              </w:trPr>
              <w:tc>
                <w:tcPr>
                  <w:tcW w:w="2351" w:type="dxa"/>
                  <w:noWrap/>
                  <w:hideMark/>
                </w:tcPr>
                <w:p w14:paraId="66CA6C2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Czechia</w:t>
                  </w:r>
                </w:p>
              </w:tc>
              <w:tc>
                <w:tcPr>
                  <w:tcW w:w="1034" w:type="dxa"/>
                  <w:noWrap/>
                  <w:hideMark/>
                </w:tcPr>
                <w:p w14:paraId="7EA354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AECBD6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72A5C8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C309C16" w14:textId="77777777" w:rsidTr="009F7295">
              <w:trPr>
                <w:trHeight w:val="288"/>
              </w:trPr>
              <w:tc>
                <w:tcPr>
                  <w:tcW w:w="2351" w:type="dxa"/>
                  <w:noWrap/>
                  <w:hideMark/>
                </w:tcPr>
                <w:p w14:paraId="4B170B2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Democratic People's Republic of Korea</w:t>
                  </w:r>
                </w:p>
              </w:tc>
              <w:tc>
                <w:tcPr>
                  <w:tcW w:w="1034" w:type="dxa"/>
                  <w:noWrap/>
                  <w:hideMark/>
                </w:tcPr>
                <w:p w14:paraId="4E1391C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5FCBC15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26C4850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3E2674FD" w14:textId="77777777" w:rsidTr="009F7295">
              <w:trPr>
                <w:trHeight w:val="288"/>
              </w:trPr>
              <w:tc>
                <w:tcPr>
                  <w:tcW w:w="2351" w:type="dxa"/>
                  <w:noWrap/>
                  <w:hideMark/>
                </w:tcPr>
                <w:p w14:paraId="4FE0CE7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Democratic Republic of the Congo</w:t>
                  </w:r>
                </w:p>
              </w:tc>
              <w:tc>
                <w:tcPr>
                  <w:tcW w:w="1034" w:type="dxa"/>
                  <w:noWrap/>
                  <w:hideMark/>
                </w:tcPr>
                <w:p w14:paraId="7E5D4FD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CCDF10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3A4A3A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2EBF504A" w14:textId="77777777" w:rsidTr="009F7295">
              <w:trPr>
                <w:trHeight w:val="288"/>
              </w:trPr>
              <w:tc>
                <w:tcPr>
                  <w:tcW w:w="2351" w:type="dxa"/>
                  <w:noWrap/>
                  <w:hideMark/>
                </w:tcPr>
                <w:p w14:paraId="6462E06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Denmark</w:t>
                  </w:r>
                </w:p>
              </w:tc>
              <w:tc>
                <w:tcPr>
                  <w:tcW w:w="1034" w:type="dxa"/>
                  <w:noWrap/>
                  <w:hideMark/>
                </w:tcPr>
                <w:p w14:paraId="4047CF1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1DE0B9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1330E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2565A0E1" w14:textId="77777777" w:rsidTr="009F7295">
              <w:trPr>
                <w:trHeight w:val="288"/>
              </w:trPr>
              <w:tc>
                <w:tcPr>
                  <w:tcW w:w="2351" w:type="dxa"/>
                  <w:noWrap/>
                  <w:hideMark/>
                </w:tcPr>
                <w:p w14:paraId="7C77E4E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Djibouti</w:t>
                  </w:r>
                </w:p>
              </w:tc>
              <w:tc>
                <w:tcPr>
                  <w:tcW w:w="1034" w:type="dxa"/>
                  <w:noWrap/>
                  <w:hideMark/>
                </w:tcPr>
                <w:p w14:paraId="1E961AD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7F913DC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1FB6BD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51AE939D" w14:textId="77777777" w:rsidTr="009F7295">
              <w:trPr>
                <w:trHeight w:val="288"/>
              </w:trPr>
              <w:tc>
                <w:tcPr>
                  <w:tcW w:w="2351" w:type="dxa"/>
                  <w:noWrap/>
                  <w:hideMark/>
                </w:tcPr>
                <w:p w14:paraId="46D995E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Dominica</w:t>
                  </w:r>
                </w:p>
              </w:tc>
              <w:tc>
                <w:tcPr>
                  <w:tcW w:w="1034" w:type="dxa"/>
                  <w:noWrap/>
                  <w:hideMark/>
                </w:tcPr>
                <w:p w14:paraId="2459B32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03B14B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596B51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3CBC273" w14:textId="77777777" w:rsidTr="009F7295">
              <w:trPr>
                <w:trHeight w:val="288"/>
              </w:trPr>
              <w:tc>
                <w:tcPr>
                  <w:tcW w:w="2351" w:type="dxa"/>
                  <w:noWrap/>
                  <w:hideMark/>
                </w:tcPr>
                <w:p w14:paraId="3161E0D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Dominican Republic</w:t>
                  </w:r>
                </w:p>
              </w:tc>
              <w:tc>
                <w:tcPr>
                  <w:tcW w:w="1034" w:type="dxa"/>
                  <w:noWrap/>
                  <w:hideMark/>
                </w:tcPr>
                <w:p w14:paraId="12FAE2F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DE299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3921767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D12E75C" w14:textId="77777777" w:rsidTr="009F7295">
              <w:trPr>
                <w:trHeight w:val="288"/>
              </w:trPr>
              <w:tc>
                <w:tcPr>
                  <w:tcW w:w="2351" w:type="dxa"/>
                  <w:noWrap/>
                  <w:hideMark/>
                </w:tcPr>
                <w:p w14:paraId="4AEF873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Ecuador</w:t>
                  </w:r>
                </w:p>
              </w:tc>
              <w:tc>
                <w:tcPr>
                  <w:tcW w:w="1034" w:type="dxa"/>
                  <w:noWrap/>
                  <w:hideMark/>
                </w:tcPr>
                <w:p w14:paraId="6223808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0707A22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AE562F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27DCF94" w14:textId="77777777" w:rsidTr="009F7295">
              <w:trPr>
                <w:trHeight w:val="288"/>
              </w:trPr>
              <w:tc>
                <w:tcPr>
                  <w:tcW w:w="2351" w:type="dxa"/>
                  <w:noWrap/>
                  <w:hideMark/>
                </w:tcPr>
                <w:p w14:paraId="3942ACC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Egypt</w:t>
                  </w:r>
                </w:p>
              </w:tc>
              <w:tc>
                <w:tcPr>
                  <w:tcW w:w="1034" w:type="dxa"/>
                  <w:noWrap/>
                  <w:hideMark/>
                </w:tcPr>
                <w:p w14:paraId="4DEA5D6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30D0FF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72ADD7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64A8A8E1" w14:textId="77777777" w:rsidTr="009F7295">
              <w:trPr>
                <w:trHeight w:val="288"/>
              </w:trPr>
              <w:tc>
                <w:tcPr>
                  <w:tcW w:w="2351" w:type="dxa"/>
                  <w:noWrap/>
                  <w:hideMark/>
                </w:tcPr>
                <w:p w14:paraId="0F913BF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El Salvador</w:t>
                  </w:r>
                </w:p>
              </w:tc>
              <w:tc>
                <w:tcPr>
                  <w:tcW w:w="1034" w:type="dxa"/>
                  <w:noWrap/>
                  <w:hideMark/>
                </w:tcPr>
                <w:p w14:paraId="51B5DBA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48B8719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6EB1C4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4315AEC" w14:textId="77777777" w:rsidTr="009F7295">
              <w:trPr>
                <w:trHeight w:val="288"/>
              </w:trPr>
              <w:tc>
                <w:tcPr>
                  <w:tcW w:w="2351" w:type="dxa"/>
                  <w:noWrap/>
                  <w:hideMark/>
                </w:tcPr>
                <w:p w14:paraId="3563BED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Equatorial Guinea</w:t>
                  </w:r>
                </w:p>
              </w:tc>
              <w:tc>
                <w:tcPr>
                  <w:tcW w:w="1034" w:type="dxa"/>
                  <w:noWrap/>
                  <w:hideMark/>
                </w:tcPr>
                <w:p w14:paraId="4E9C342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5989F9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1D3E904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993DDE0" w14:textId="77777777" w:rsidTr="009F7295">
              <w:trPr>
                <w:trHeight w:val="288"/>
              </w:trPr>
              <w:tc>
                <w:tcPr>
                  <w:tcW w:w="2351" w:type="dxa"/>
                  <w:noWrap/>
                  <w:hideMark/>
                </w:tcPr>
                <w:p w14:paraId="7479B78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Eritrea</w:t>
                  </w:r>
                </w:p>
              </w:tc>
              <w:tc>
                <w:tcPr>
                  <w:tcW w:w="1034" w:type="dxa"/>
                  <w:noWrap/>
                  <w:hideMark/>
                </w:tcPr>
                <w:p w14:paraId="7C82547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EEF297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8171B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29315C0" w14:textId="77777777" w:rsidTr="009F7295">
              <w:trPr>
                <w:trHeight w:val="288"/>
              </w:trPr>
              <w:tc>
                <w:tcPr>
                  <w:tcW w:w="2351" w:type="dxa"/>
                  <w:noWrap/>
                  <w:hideMark/>
                </w:tcPr>
                <w:p w14:paraId="58B39AE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Estonia</w:t>
                  </w:r>
                </w:p>
              </w:tc>
              <w:tc>
                <w:tcPr>
                  <w:tcW w:w="1034" w:type="dxa"/>
                  <w:noWrap/>
                  <w:hideMark/>
                </w:tcPr>
                <w:p w14:paraId="7D49DF5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160AD80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390DD43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A5BC325" w14:textId="77777777" w:rsidTr="009F7295">
              <w:trPr>
                <w:trHeight w:val="288"/>
              </w:trPr>
              <w:tc>
                <w:tcPr>
                  <w:tcW w:w="2351" w:type="dxa"/>
                  <w:noWrap/>
                  <w:hideMark/>
                </w:tcPr>
                <w:p w14:paraId="3FB6437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Eswatini</w:t>
                  </w:r>
                </w:p>
              </w:tc>
              <w:tc>
                <w:tcPr>
                  <w:tcW w:w="1034" w:type="dxa"/>
                  <w:noWrap/>
                  <w:hideMark/>
                </w:tcPr>
                <w:p w14:paraId="4E45ED9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BB9764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4FB5E4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413DC682" w14:textId="77777777" w:rsidTr="009F7295">
              <w:trPr>
                <w:trHeight w:val="288"/>
              </w:trPr>
              <w:tc>
                <w:tcPr>
                  <w:tcW w:w="2351" w:type="dxa"/>
                  <w:noWrap/>
                  <w:hideMark/>
                </w:tcPr>
                <w:p w14:paraId="2D5A52F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Ethiopia</w:t>
                  </w:r>
                </w:p>
              </w:tc>
              <w:tc>
                <w:tcPr>
                  <w:tcW w:w="1034" w:type="dxa"/>
                  <w:noWrap/>
                  <w:hideMark/>
                </w:tcPr>
                <w:p w14:paraId="7D2E60C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77441E0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B406A6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AC78096" w14:textId="77777777" w:rsidTr="009F7295">
              <w:trPr>
                <w:trHeight w:val="288"/>
              </w:trPr>
              <w:tc>
                <w:tcPr>
                  <w:tcW w:w="2351" w:type="dxa"/>
                  <w:noWrap/>
                  <w:hideMark/>
                </w:tcPr>
                <w:p w14:paraId="79F536B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Fiji</w:t>
                  </w:r>
                </w:p>
              </w:tc>
              <w:tc>
                <w:tcPr>
                  <w:tcW w:w="1034" w:type="dxa"/>
                  <w:noWrap/>
                  <w:hideMark/>
                </w:tcPr>
                <w:p w14:paraId="4F406A3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7536825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733015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00920E76" w14:textId="77777777" w:rsidTr="009F7295">
              <w:trPr>
                <w:trHeight w:val="288"/>
              </w:trPr>
              <w:tc>
                <w:tcPr>
                  <w:tcW w:w="2351" w:type="dxa"/>
                  <w:noWrap/>
                  <w:hideMark/>
                </w:tcPr>
                <w:p w14:paraId="229CB86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Finland</w:t>
                  </w:r>
                </w:p>
              </w:tc>
              <w:tc>
                <w:tcPr>
                  <w:tcW w:w="1034" w:type="dxa"/>
                  <w:noWrap/>
                  <w:hideMark/>
                </w:tcPr>
                <w:p w14:paraId="715A62C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38CBB6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8FDED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16464004" w14:textId="77777777" w:rsidTr="009F7295">
              <w:trPr>
                <w:trHeight w:val="288"/>
              </w:trPr>
              <w:tc>
                <w:tcPr>
                  <w:tcW w:w="2351" w:type="dxa"/>
                  <w:noWrap/>
                  <w:hideMark/>
                </w:tcPr>
                <w:p w14:paraId="7E41779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France</w:t>
                  </w:r>
                </w:p>
              </w:tc>
              <w:tc>
                <w:tcPr>
                  <w:tcW w:w="1034" w:type="dxa"/>
                  <w:noWrap/>
                  <w:hideMark/>
                </w:tcPr>
                <w:p w14:paraId="3095DAF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7FFCEA9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24C0DF6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7A2A610C" w14:textId="77777777" w:rsidTr="009F7295">
              <w:trPr>
                <w:trHeight w:val="288"/>
              </w:trPr>
              <w:tc>
                <w:tcPr>
                  <w:tcW w:w="2351" w:type="dxa"/>
                  <w:noWrap/>
                  <w:hideMark/>
                </w:tcPr>
                <w:p w14:paraId="2012A0A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Gabon</w:t>
                  </w:r>
                </w:p>
              </w:tc>
              <w:tc>
                <w:tcPr>
                  <w:tcW w:w="1034" w:type="dxa"/>
                  <w:noWrap/>
                  <w:hideMark/>
                </w:tcPr>
                <w:p w14:paraId="05A9562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4C59B2F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834519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73AFD61F" w14:textId="77777777" w:rsidTr="009F7295">
              <w:trPr>
                <w:trHeight w:val="288"/>
              </w:trPr>
              <w:tc>
                <w:tcPr>
                  <w:tcW w:w="2351" w:type="dxa"/>
                  <w:noWrap/>
                  <w:hideMark/>
                </w:tcPr>
                <w:p w14:paraId="46D9F1B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Gambia</w:t>
                  </w:r>
                </w:p>
              </w:tc>
              <w:tc>
                <w:tcPr>
                  <w:tcW w:w="1034" w:type="dxa"/>
                  <w:noWrap/>
                  <w:hideMark/>
                </w:tcPr>
                <w:p w14:paraId="321B943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710B59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712B4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7213B6CE" w14:textId="77777777" w:rsidTr="009F7295">
              <w:trPr>
                <w:trHeight w:val="288"/>
              </w:trPr>
              <w:tc>
                <w:tcPr>
                  <w:tcW w:w="2351" w:type="dxa"/>
                  <w:noWrap/>
                  <w:hideMark/>
                </w:tcPr>
                <w:p w14:paraId="3BB64A7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Georgia</w:t>
                  </w:r>
                </w:p>
              </w:tc>
              <w:tc>
                <w:tcPr>
                  <w:tcW w:w="1034" w:type="dxa"/>
                  <w:noWrap/>
                  <w:hideMark/>
                </w:tcPr>
                <w:p w14:paraId="5B52892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086538B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2E3CEB1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40C366E3" w14:textId="77777777" w:rsidTr="009F7295">
              <w:trPr>
                <w:trHeight w:val="288"/>
              </w:trPr>
              <w:tc>
                <w:tcPr>
                  <w:tcW w:w="2351" w:type="dxa"/>
                  <w:noWrap/>
                  <w:hideMark/>
                </w:tcPr>
                <w:p w14:paraId="7958FAC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Germany</w:t>
                  </w:r>
                </w:p>
              </w:tc>
              <w:tc>
                <w:tcPr>
                  <w:tcW w:w="1034" w:type="dxa"/>
                  <w:noWrap/>
                  <w:hideMark/>
                </w:tcPr>
                <w:p w14:paraId="6599FE4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5FBC12F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D2FE07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5686F04" w14:textId="77777777" w:rsidTr="009F7295">
              <w:trPr>
                <w:trHeight w:val="288"/>
              </w:trPr>
              <w:tc>
                <w:tcPr>
                  <w:tcW w:w="2351" w:type="dxa"/>
                  <w:noWrap/>
                  <w:hideMark/>
                </w:tcPr>
                <w:p w14:paraId="234EDFA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Ghana</w:t>
                  </w:r>
                </w:p>
              </w:tc>
              <w:tc>
                <w:tcPr>
                  <w:tcW w:w="1034" w:type="dxa"/>
                  <w:noWrap/>
                  <w:hideMark/>
                </w:tcPr>
                <w:p w14:paraId="23E673D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AF7C49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E3DD6D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8F7B927" w14:textId="77777777" w:rsidTr="009F7295">
              <w:trPr>
                <w:trHeight w:val="288"/>
              </w:trPr>
              <w:tc>
                <w:tcPr>
                  <w:tcW w:w="2351" w:type="dxa"/>
                  <w:noWrap/>
                  <w:hideMark/>
                </w:tcPr>
                <w:p w14:paraId="2277D62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Greece</w:t>
                  </w:r>
                </w:p>
              </w:tc>
              <w:tc>
                <w:tcPr>
                  <w:tcW w:w="1034" w:type="dxa"/>
                  <w:noWrap/>
                  <w:hideMark/>
                </w:tcPr>
                <w:p w14:paraId="6A60618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0E894D9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44721E0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46477C88" w14:textId="77777777" w:rsidTr="009F7295">
              <w:trPr>
                <w:trHeight w:val="288"/>
              </w:trPr>
              <w:tc>
                <w:tcPr>
                  <w:tcW w:w="2351" w:type="dxa"/>
                  <w:noWrap/>
                  <w:hideMark/>
                </w:tcPr>
                <w:p w14:paraId="0287049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Grenada</w:t>
                  </w:r>
                </w:p>
              </w:tc>
              <w:tc>
                <w:tcPr>
                  <w:tcW w:w="1034" w:type="dxa"/>
                  <w:noWrap/>
                  <w:hideMark/>
                </w:tcPr>
                <w:p w14:paraId="10C8765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756FCA4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5CAF25B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228FC5AC" w14:textId="77777777" w:rsidTr="009F7295">
              <w:trPr>
                <w:trHeight w:val="288"/>
              </w:trPr>
              <w:tc>
                <w:tcPr>
                  <w:tcW w:w="2351" w:type="dxa"/>
                  <w:noWrap/>
                  <w:hideMark/>
                </w:tcPr>
                <w:p w14:paraId="3F81421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Guatemala</w:t>
                  </w:r>
                </w:p>
              </w:tc>
              <w:tc>
                <w:tcPr>
                  <w:tcW w:w="1034" w:type="dxa"/>
                  <w:noWrap/>
                  <w:hideMark/>
                </w:tcPr>
                <w:p w14:paraId="5CD0B67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4DF575E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CB839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FFFF5AA" w14:textId="77777777" w:rsidTr="009F7295">
              <w:trPr>
                <w:trHeight w:val="288"/>
              </w:trPr>
              <w:tc>
                <w:tcPr>
                  <w:tcW w:w="2351" w:type="dxa"/>
                  <w:noWrap/>
                  <w:hideMark/>
                </w:tcPr>
                <w:p w14:paraId="009F25C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Guinea</w:t>
                  </w:r>
                </w:p>
              </w:tc>
              <w:tc>
                <w:tcPr>
                  <w:tcW w:w="1034" w:type="dxa"/>
                  <w:noWrap/>
                  <w:hideMark/>
                </w:tcPr>
                <w:p w14:paraId="747962B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FCDDAE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752D69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4B14BD6" w14:textId="77777777" w:rsidTr="009F7295">
              <w:trPr>
                <w:trHeight w:val="288"/>
              </w:trPr>
              <w:tc>
                <w:tcPr>
                  <w:tcW w:w="2351" w:type="dxa"/>
                  <w:noWrap/>
                  <w:hideMark/>
                </w:tcPr>
                <w:p w14:paraId="2980502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Guinea-Bissau</w:t>
                  </w:r>
                </w:p>
              </w:tc>
              <w:tc>
                <w:tcPr>
                  <w:tcW w:w="1034" w:type="dxa"/>
                  <w:noWrap/>
                  <w:hideMark/>
                </w:tcPr>
                <w:p w14:paraId="3A90AAE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AF8867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B4AEE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06B03B35" w14:textId="77777777" w:rsidTr="009F7295">
              <w:trPr>
                <w:trHeight w:val="288"/>
              </w:trPr>
              <w:tc>
                <w:tcPr>
                  <w:tcW w:w="2351" w:type="dxa"/>
                  <w:noWrap/>
                  <w:hideMark/>
                </w:tcPr>
                <w:p w14:paraId="30B7372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Guyana</w:t>
                  </w:r>
                </w:p>
              </w:tc>
              <w:tc>
                <w:tcPr>
                  <w:tcW w:w="1034" w:type="dxa"/>
                  <w:noWrap/>
                  <w:hideMark/>
                </w:tcPr>
                <w:p w14:paraId="7FCC521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5C757A7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21E91AA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2D508774" w14:textId="77777777" w:rsidTr="009F7295">
              <w:trPr>
                <w:trHeight w:val="288"/>
              </w:trPr>
              <w:tc>
                <w:tcPr>
                  <w:tcW w:w="2351" w:type="dxa"/>
                  <w:noWrap/>
                  <w:hideMark/>
                </w:tcPr>
                <w:p w14:paraId="31DC1F1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Haiti</w:t>
                  </w:r>
                </w:p>
              </w:tc>
              <w:tc>
                <w:tcPr>
                  <w:tcW w:w="1034" w:type="dxa"/>
                  <w:noWrap/>
                  <w:hideMark/>
                </w:tcPr>
                <w:p w14:paraId="64A2AAF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4F84F91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B54551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4515673F" w14:textId="77777777" w:rsidTr="009F7295">
              <w:trPr>
                <w:trHeight w:val="288"/>
              </w:trPr>
              <w:tc>
                <w:tcPr>
                  <w:tcW w:w="2351" w:type="dxa"/>
                  <w:noWrap/>
                  <w:hideMark/>
                </w:tcPr>
                <w:p w14:paraId="056946E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Honduras</w:t>
                  </w:r>
                </w:p>
              </w:tc>
              <w:tc>
                <w:tcPr>
                  <w:tcW w:w="1034" w:type="dxa"/>
                  <w:noWrap/>
                  <w:hideMark/>
                </w:tcPr>
                <w:p w14:paraId="32D1FCF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3CE32D0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7244664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A19E77F" w14:textId="77777777" w:rsidTr="009F7295">
              <w:trPr>
                <w:trHeight w:val="288"/>
              </w:trPr>
              <w:tc>
                <w:tcPr>
                  <w:tcW w:w="2351" w:type="dxa"/>
                  <w:noWrap/>
                  <w:hideMark/>
                </w:tcPr>
                <w:p w14:paraId="6126BC9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Hungary</w:t>
                  </w:r>
                </w:p>
              </w:tc>
              <w:tc>
                <w:tcPr>
                  <w:tcW w:w="1034" w:type="dxa"/>
                  <w:noWrap/>
                  <w:hideMark/>
                </w:tcPr>
                <w:p w14:paraId="261EE65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0A779BD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29A2EAE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6FB045FE" w14:textId="77777777" w:rsidTr="009F7295">
              <w:trPr>
                <w:trHeight w:val="288"/>
              </w:trPr>
              <w:tc>
                <w:tcPr>
                  <w:tcW w:w="2351" w:type="dxa"/>
                  <w:noWrap/>
                  <w:hideMark/>
                </w:tcPr>
                <w:p w14:paraId="7ED2D59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Iceland</w:t>
                  </w:r>
                </w:p>
              </w:tc>
              <w:tc>
                <w:tcPr>
                  <w:tcW w:w="1034" w:type="dxa"/>
                  <w:noWrap/>
                  <w:hideMark/>
                </w:tcPr>
                <w:p w14:paraId="7958F59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64D3A0A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25C773C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E2C72B2" w14:textId="77777777" w:rsidTr="009F7295">
              <w:trPr>
                <w:trHeight w:val="288"/>
              </w:trPr>
              <w:tc>
                <w:tcPr>
                  <w:tcW w:w="2351" w:type="dxa"/>
                  <w:noWrap/>
                  <w:hideMark/>
                </w:tcPr>
                <w:p w14:paraId="587A18C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India</w:t>
                  </w:r>
                </w:p>
              </w:tc>
              <w:tc>
                <w:tcPr>
                  <w:tcW w:w="1034" w:type="dxa"/>
                  <w:noWrap/>
                  <w:hideMark/>
                </w:tcPr>
                <w:p w14:paraId="5F15A61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5C90CC3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39F7455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4235BE5" w14:textId="77777777" w:rsidTr="009F7295">
              <w:trPr>
                <w:trHeight w:val="288"/>
              </w:trPr>
              <w:tc>
                <w:tcPr>
                  <w:tcW w:w="2351" w:type="dxa"/>
                  <w:noWrap/>
                  <w:hideMark/>
                </w:tcPr>
                <w:p w14:paraId="6A39112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Indonesia</w:t>
                  </w:r>
                </w:p>
              </w:tc>
              <w:tc>
                <w:tcPr>
                  <w:tcW w:w="1034" w:type="dxa"/>
                  <w:noWrap/>
                  <w:hideMark/>
                </w:tcPr>
                <w:p w14:paraId="2A549E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0B43F77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97A4E8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62F43B59" w14:textId="77777777" w:rsidTr="009F7295">
              <w:trPr>
                <w:trHeight w:val="288"/>
              </w:trPr>
              <w:tc>
                <w:tcPr>
                  <w:tcW w:w="2351" w:type="dxa"/>
                  <w:noWrap/>
                  <w:hideMark/>
                </w:tcPr>
                <w:p w14:paraId="0B894BA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Iran (Islamic Republic of)</w:t>
                  </w:r>
                </w:p>
              </w:tc>
              <w:tc>
                <w:tcPr>
                  <w:tcW w:w="1034" w:type="dxa"/>
                  <w:noWrap/>
                  <w:hideMark/>
                </w:tcPr>
                <w:p w14:paraId="2D27985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630BF93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D64113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326AE9E6" w14:textId="77777777" w:rsidTr="009F7295">
              <w:trPr>
                <w:trHeight w:val="288"/>
              </w:trPr>
              <w:tc>
                <w:tcPr>
                  <w:tcW w:w="2351" w:type="dxa"/>
                  <w:noWrap/>
                  <w:hideMark/>
                </w:tcPr>
                <w:p w14:paraId="4E95A82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Iraq</w:t>
                  </w:r>
                </w:p>
              </w:tc>
              <w:tc>
                <w:tcPr>
                  <w:tcW w:w="1034" w:type="dxa"/>
                  <w:noWrap/>
                  <w:hideMark/>
                </w:tcPr>
                <w:p w14:paraId="5E611D2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4EA7A54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07D4FC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369B0636" w14:textId="77777777" w:rsidTr="009F7295">
              <w:trPr>
                <w:trHeight w:val="288"/>
              </w:trPr>
              <w:tc>
                <w:tcPr>
                  <w:tcW w:w="2351" w:type="dxa"/>
                  <w:noWrap/>
                  <w:hideMark/>
                </w:tcPr>
                <w:p w14:paraId="4A9BFD8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Ireland</w:t>
                  </w:r>
                </w:p>
              </w:tc>
              <w:tc>
                <w:tcPr>
                  <w:tcW w:w="1034" w:type="dxa"/>
                  <w:noWrap/>
                  <w:hideMark/>
                </w:tcPr>
                <w:p w14:paraId="5D59661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49ADDEC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2E48B6D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64397D28" w14:textId="77777777" w:rsidTr="009F7295">
              <w:trPr>
                <w:trHeight w:val="288"/>
              </w:trPr>
              <w:tc>
                <w:tcPr>
                  <w:tcW w:w="2351" w:type="dxa"/>
                  <w:noWrap/>
                  <w:hideMark/>
                </w:tcPr>
                <w:p w14:paraId="744A109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Israel</w:t>
                  </w:r>
                </w:p>
              </w:tc>
              <w:tc>
                <w:tcPr>
                  <w:tcW w:w="1034" w:type="dxa"/>
                  <w:noWrap/>
                  <w:hideMark/>
                </w:tcPr>
                <w:p w14:paraId="586C76C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5415BA6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609C38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3BC402AD" w14:textId="77777777" w:rsidTr="009F7295">
              <w:trPr>
                <w:trHeight w:val="288"/>
              </w:trPr>
              <w:tc>
                <w:tcPr>
                  <w:tcW w:w="2351" w:type="dxa"/>
                  <w:noWrap/>
                  <w:hideMark/>
                </w:tcPr>
                <w:p w14:paraId="0C8340D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Italy</w:t>
                  </w:r>
                </w:p>
              </w:tc>
              <w:tc>
                <w:tcPr>
                  <w:tcW w:w="1034" w:type="dxa"/>
                  <w:noWrap/>
                  <w:hideMark/>
                </w:tcPr>
                <w:p w14:paraId="225B8C1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2D1A1E3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E06890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3B5810BC" w14:textId="77777777" w:rsidTr="009F7295">
              <w:trPr>
                <w:trHeight w:val="288"/>
              </w:trPr>
              <w:tc>
                <w:tcPr>
                  <w:tcW w:w="2351" w:type="dxa"/>
                  <w:noWrap/>
                  <w:hideMark/>
                </w:tcPr>
                <w:p w14:paraId="69A7699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Jamaica</w:t>
                  </w:r>
                </w:p>
              </w:tc>
              <w:tc>
                <w:tcPr>
                  <w:tcW w:w="1034" w:type="dxa"/>
                  <w:noWrap/>
                  <w:hideMark/>
                </w:tcPr>
                <w:p w14:paraId="568B597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AF320B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C3BC09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06EA843" w14:textId="77777777" w:rsidTr="009F7295">
              <w:trPr>
                <w:trHeight w:val="288"/>
              </w:trPr>
              <w:tc>
                <w:tcPr>
                  <w:tcW w:w="2351" w:type="dxa"/>
                  <w:noWrap/>
                  <w:hideMark/>
                </w:tcPr>
                <w:p w14:paraId="3C86D8C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Japan</w:t>
                  </w:r>
                </w:p>
              </w:tc>
              <w:tc>
                <w:tcPr>
                  <w:tcW w:w="1034" w:type="dxa"/>
                  <w:noWrap/>
                  <w:hideMark/>
                </w:tcPr>
                <w:p w14:paraId="1C3669D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6E87FF8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7262B96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19EEBAAF" w14:textId="77777777" w:rsidTr="009F7295">
              <w:trPr>
                <w:trHeight w:val="288"/>
              </w:trPr>
              <w:tc>
                <w:tcPr>
                  <w:tcW w:w="2351" w:type="dxa"/>
                  <w:noWrap/>
                  <w:hideMark/>
                </w:tcPr>
                <w:p w14:paraId="4039ED1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Jordan</w:t>
                  </w:r>
                </w:p>
              </w:tc>
              <w:tc>
                <w:tcPr>
                  <w:tcW w:w="1034" w:type="dxa"/>
                  <w:noWrap/>
                  <w:hideMark/>
                </w:tcPr>
                <w:p w14:paraId="0948F0D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4E4BE9A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1508AE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11AFF6BC" w14:textId="77777777" w:rsidTr="009F7295">
              <w:trPr>
                <w:trHeight w:val="288"/>
              </w:trPr>
              <w:tc>
                <w:tcPr>
                  <w:tcW w:w="2351" w:type="dxa"/>
                  <w:noWrap/>
                  <w:hideMark/>
                </w:tcPr>
                <w:p w14:paraId="767C867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Kazakhstan</w:t>
                  </w:r>
                </w:p>
              </w:tc>
              <w:tc>
                <w:tcPr>
                  <w:tcW w:w="1034" w:type="dxa"/>
                  <w:noWrap/>
                  <w:hideMark/>
                </w:tcPr>
                <w:p w14:paraId="223F7A9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784EDA5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41AC2C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1B6D603" w14:textId="77777777" w:rsidTr="009F7295">
              <w:trPr>
                <w:trHeight w:val="288"/>
              </w:trPr>
              <w:tc>
                <w:tcPr>
                  <w:tcW w:w="2351" w:type="dxa"/>
                  <w:noWrap/>
                  <w:hideMark/>
                </w:tcPr>
                <w:p w14:paraId="26994FF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Kenya</w:t>
                  </w:r>
                </w:p>
              </w:tc>
              <w:tc>
                <w:tcPr>
                  <w:tcW w:w="1034" w:type="dxa"/>
                  <w:noWrap/>
                  <w:hideMark/>
                </w:tcPr>
                <w:p w14:paraId="629E272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851BEC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231041B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F4425E2" w14:textId="77777777" w:rsidTr="009F7295">
              <w:trPr>
                <w:trHeight w:val="288"/>
              </w:trPr>
              <w:tc>
                <w:tcPr>
                  <w:tcW w:w="2351" w:type="dxa"/>
                  <w:noWrap/>
                  <w:hideMark/>
                </w:tcPr>
                <w:p w14:paraId="1E3D0F9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Kiribati</w:t>
                  </w:r>
                </w:p>
              </w:tc>
              <w:tc>
                <w:tcPr>
                  <w:tcW w:w="1034" w:type="dxa"/>
                  <w:noWrap/>
                  <w:hideMark/>
                </w:tcPr>
                <w:p w14:paraId="278B561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27737CF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148DCED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85F8071" w14:textId="77777777" w:rsidTr="009F7295">
              <w:trPr>
                <w:trHeight w:val="288"/>
              </w:trPr>
              <w:tc>
                <w:tcPr>
                  <w:tcW w:w="2351" w:type="dxa"/>
                  <w:noWrap/>
                  <w:hideMark/>
                </w:tcPr>
                <w:p w14:paraId="146E0F8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Kuwait</w:t>
                  </w:r>
                </w:p>
              </w:tc>
              <w:tc>
                <w:tcPr>
                  <w:tcW w:w="1034" w:type="dxa"/>
                  <w:noWrap/>
                  <w:hideMark/>
                </w:tcPr>
                <w:p w14:paraId="5D57031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E1D662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8E51B9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034C9F56" w14:textId="77777777" w:rsidTr="009F7295">
              <w:trPr>
                <w:trHeight w:val="288"/>
              </w:trPr>
              <w:tc>
                <w:tcPr>
                  <w:tcW w:w="2351" w:type="dxa"/>
                  <w:noWrap/>
                  <w:hideMark/>
                </w:tcPr>
                <w:p w14:paraId="52CF1EC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Kyrgyzstan</w:t>
                  </w:r>
                </w:p>
              </w:tc>
              <w:tc>
                <w:tcPr>
                  <w:tcW w:w="1034" w:type="dxa"/>
                  <w:noWrap/>
                  <w:hideMark/>
                </w:tcPr>
                <w:p w14:paraId="6EDCAD2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22ECA5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B8FB62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FA8D426" w14:textId="77777777" w:rsidTr="009F7295">
              <w:trPr>
                <w:trHeight w:val="288"/>
              </w:trPr>
              <w:tc>
                <w:tcPr>
                  <w:tcW w:w="2351" w:type="dxa"/>
                  <w:noWrap/>
                  <w:hideMark/>
                </w:tcPr>
                <w:p w14:paraId="2D8968B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Lao People's Democratic Republic</w:t>
                  </w:r>
                </w:p>
              </w:tc>
              <w:tc>
                <w:tcPr>
                  <w:tcW w:w="1034" w:type="dxa"/>
                  <w:noWrap/>
                  <w:hideMark/>
                </w:tcPr>
                <w:p w14:paraId="0B829FA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D33A77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31ACDD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1BE081FF" w14:textId="77777777" w:rsidTr="009F7295">
              <w:trPr>
                <w:trHeight w:val="288"/>
              </w:trPr>
              <w:tc>
                <w:tcPr>
                  <w:tcW w:w="2351" w:type="dxa"/>
                  <w:noWrap/>
                  <w:hideMark/>
                </w:tcPr>
                <w:p w14:paraId="1ADF97E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Latvia</w:t>
                  </w:r>
                </w:p>
              </w:tc>
              <w:tc>
                <w:tcPr>
                  <w:tcW w:w="1034" w:type="dxa"/>
                  <w:noWrap/>
                  <w:hideMark/>
                </w:tcPr>
                <w:p w14:paraId="0ED2B06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43C5A66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08D682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17E00C48" w14:textId="77777777" w:rsidTr="009F7295">
              <w:trPr>
                <w:trHeight w:val="288"/>
              </w:trPr>
              <w:tc>
                <w:tcPr>
                  <w:tcW w:w="2351" w:type="dxa"/>
                  <w:noWrap/>
                  <w:hideMark/>
                </w:tcPr>
                <w:p w14:paraId="0EE7DC7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Lebanon</w:t>
                  </w:r>
                </w:p>
              </w:tc>
              <w:tc>
                <w:tcPr>
                  <w:tcW w:w="1034" w:type="dxa"/>
                  <w:noWrap/>
                  <w:hideMark/>
                </w:tcPr>
                <w:p w14:paraId="7001B05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0BD72E7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591F111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4E5EE9A3" w14:textId="77777777" w:rsidTr="009F7295">
              <w:trPr>
                <w:trHeight w:val="288"/>
              </w:trPr>
              <w:tc>
                <w:tcPr>
                  <w:tcW w:w="2351" w:type="dxa"/>
                  <w:noWrap/>
                  <w:hideMark/>
                </w:tcPr>
                <w:p w14:paraId="0943E6F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Lesotho</w:t>
                  </w:r>
                </w:p>
              </w:tc>
              <w:tc>
                <w:tcPr>
                  <w:tcW w:w="1034" w:type="dxa"/>
                  <w:noWrap/>
                  <w:hideMark/>
                </w:tcPr>
                <w:p w14:paraId="0D00968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6A9AA79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95" w:type="dxa"/>
                  <w:noWrap/>
                  <w:hideMark/>
                </w:tcPr>
                <w:p w14:paraId="4A1CCFD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11C7B525" w14:textId="77777777" w:rsidTr="009F7295">
              <w:trPr>
                <w:trHeight w:val="288"/>
              </w:trPr>
              <w:tc>
                <w:tcPr>
                  <w:tcW w:w="2351" w:type="dxa"/>
                  <w:noWrap/>
                  <w:hideMark/>
                </w:tcPr>
                <w:p w14:paraId="2A35ED5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Liberia</w:t>
                  </w:r>
                </w:p>
              </w:tc>
              <w:tc>
                <w:tcPr>
                  <w:tcW w:w="1034" w:type="dxa"/>
                  <w:noWrap/>
                  <w:hideMark/>
                </w:tcPr>
                <w:p w14:paraId="71DE848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090420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9411B7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997B35B" w14:textId="77777777" w:rsidTr="009F7295">
              <w:trPr>
                <w:trHeight w:val="288"/>
              </w:trPr>
              <w:tc>
                <w:tcPr>
                  <w:tcW w:w="2351" w:type="dxa"/>
                  <w:noWrap/>
                  <w:hideMark/>
                </w:tcPr>
                <w:p w14:paraId="357D169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Libya</w:t>
                  </w:r>
                </w:p>
              </w:tc>
              <w:tc>
                <w:tcPr>
                  <w:tcW w:w="1034" w:type="dxa"/>
                  <w:noWrap/>
                  <w:hideMark/>
                </w:tcPr>
                <w:p w14:paraId="1AD9A4D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2A96504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95" w:type="dxa"/>
                  <w:noWrap/>
                  <w:hideMark/>
                </w:tcPr>
                <w:p w14:paraId="6391C0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379AD679" w14:textId="77777777" w:rsidTr="009F7295">
              <w:trPr>
                <w:trHeight w:val="288"/>
              </w:trPr>
              <w:tc>
                <w:tcPr>
                  <w:tcW w:w="2351" w:type="dxa"/>
                  <w:noWrap/>
                  <w:hideMark/>
                </w:tcPr>
                <w:p w14:paraId="7BC8A63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Lithuania</w:t>
                  </w:r>
                </w:p>
              </w:tc>
              <w:tc>
                <w:tcPr>
                  <w:tcW w:w="1034" w:type="dxa"/>
                  <w:noWrap/>
                  <w:hideMark/>
                </w:tcPr>
                <w:p w14:paraId="5B9D64F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40385C6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D3CFBF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1F51DCC" w14:textId="77777777" w:rsidTr="009F7295">
              <w:trPr>
                <w:trHeight w:val="288"/>
              </w:trPr>
              <w:tc>
                <w:tcPr>
                  <w:tcW w:w="2351" w:type="dxa"/>
                  <w:noWrap/>
                  <w:hideMark/>
                </w:tcPr>
                <w:p w14:paraId="4A22AC1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Luxembourg</w:t>
                  </w:r>
                </w:p>
              </w:tc>
              <w:tc>
                <w:tcPr>
                  <w:tcW w:w="1034" w:type="dxa"/>
                  <w:noWrap/>
                  <w:hideMark/>
                </w:tcPr>
                <w:p w14:paraId="2F30907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7522580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198E7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66F4531" w14:textId="77777777" w:rsidTr="009F7295">
              <w:trPr>
                <w:trHeight w:val="288"/>
              </w:trPr>
              <w:tc>
                <w:tcPr>
                  <w:tcW w:w="2351" w:type="dxa"/>
                  <w:noWrap/>
                  <w:hideMark/>
                </w:tcPr>
                <w:p w14:paraId="5384D2D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Madagascar</w:t>
                  </w:r>
                </w:p>
              </w:tc>
              <w:tc>
                <w:tcPr>
                  <w:tcW w:w="1034" w:type="dxa"/>
                  <w:noWrap/>
                  <w:hideMark/>
                </w:tcPr>
                <w:p w14:paraId="2999FAC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1337126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42CA501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385AAE4" w14:textId="77777777" w:rsidTr="009F7295">
              <w:trPr>
                <w:trHeight w:val="288"/>
              </w:trPr>
              <w:tc>
                <w:tcPr>
                  <w:tcW w:w="2351" w:type="dxa"/>
                  <w:noWrap/>
                  <w:hideMark/>
                </w:tcPr>
                <w:p w14:paraId="55BE438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Malawi</w:t>
                  </w:r>
                </w:p>
              </w:tc>
              <w:tc>
                <w:tcPr>
                  <w:tcW w:w="1034" w:type="dxa"/>
                  <w:noWrap/>
                  <w:hideMark/>
                </w:tcPr>
                <w:p w14:paraId="7F31DDB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3712EA5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BB46B4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0904949E" w14:textId="77777777" w:rsidTr="009F7295">
              <w:trPr>
                <w:trHeight w:val="288"/>
              </w:trPr>
              <w:tc>
                <w:tcPr>
                  <w:tcW w:w="2351" w:type="dxa"/>
                  <w:noWrap/>
                  <w:hideMark/>
                </w:tcPr>
                <w:p w14:paraId="39F9A39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Malaysia</w:t>
                  </w:r>
                </w:p>
              </w:tc>
              <w:tc>
                <w:tcPr>
                  <w:tcW w:w="1034" w:type="dxa"/>
                  <w:noWrap/>
                  <w:hideMark/>
                </w:tcPr>
                <w:p w14:paraId="39061C5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A79334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6B2160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9D10FAE" w14:textId="77777777" w:rsidTr="009F7295">
              <w:trPr>
                <w:trHeight w:val="288"/>
              </w:trPr>
              <w:tc>
                <w:tcPr>
                  <w:tcW w:w="2351" w:type="dxa"/>
                  <w:noWrap/>
                  <w:hideMark/>
                </w:tcPr>
                <w:p w14:paraId="0FC6251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Maldives</w:t>
                  </w:r>
                </w:p>
              </w:tc>
              <w:tc>
                <w:tcPr>
                  <w:tcW w:w="1034" w:type="dxa"/>
                  <w:noWrap/>
                  <w:hideMark/>
                </w:tcPr>
                <w:p w14:paraId="3F8A16A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F941E6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605FE4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0F6BBA1" w14:textId="77777777" w:rsidTr="009F7295">
              <w:trPr>
                <w:trHeight w:val="288"/>
              </w:trPr>
              <w:tc>
                <w:tcPr>
                  <w:tcW w:w="2351" w:type="dxa"/>
                  <w:noWrap/>
                  <w:hideMark/>
                </w:tcPr>
                <w:p w14:paraId="4453611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Mali</w:t>
                  </w:r>
                </w:p>
              </w:tc>
              <w:tc>
                <w:tcPr>
                  <w:tcW w:w="1034" w:type="dxa"/>
                  <w:noWrap/>
                  <w:hideMark/>
                </w:tcPr>
                <w:p w14:paraId="4DC0E2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7BC15A8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3BBA6B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21FCA792" w14:textId="77777777" w:rsidTr="009F7295">
              <w:trPr>
                <w:trHeight w:val="288"/>
              </w:trPr>
              <w:tc>
                <w:tcPr>
                  <w:tcW w:w="2351" w:type="dxa"/>
                  <w:noWrap/>
                  <w:hideMark/>
                </w:tcPr>
                <w:p w14:paraId="6488D57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Malta</w:t>
                  </w:r>
                </w:p>
              </w:tc>
              <w:tc>
                <w:tcPr>
                  <w:tcW w:w="1034" w:type="dxa"/>
                  <w:noWrap/>
                  <w:hideMark/>
                </w:tcPr>
                <w:p w14:paraId="70724F7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C5F26C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1960648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1442581" w14:textId="77777777" w:rsidTr="009F7295">
              <w:trPr>
                <w:trHeight w:val="288"/>
              </w:trPr>
              <w:tc>
                <w:tcPr>
                  <w:tcW w:w="2351" w:type="dxa"/>
                  <w:noWrap/>
                  <w:hideMark/>
                </w:tcPr>
                <w:p w14:paraId="74B5456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Marshall Islands</w:t>
                  </w:r>
                </w:p>
              </w:tc>
              <w:tc>
                <w:tcPr>
                  <w:tcW w:w="1034" w:type="dxa"/>
                  <w:noWrap/>
                  <w:hideMark/>
                </w:tcPr>
                <w:p w14:paraId="6935926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473E8CF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5B2391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65E47E9C" w14:textId="77777777" w:rsidTr="009F7295">
              <w:trPr>
                <w:trHeight w:val="288"/>
              </w:trPr>
              <w:tc>
                <w:tcPr>
                  <w:tcW w:w="2351" w:type="dxa"/>
                  <w:noWrap/>
                  <w:hideMark/>
                </w:tcPr>
                <w:p w14:paraId="0E5FA80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Mauritania</w:t>
                  </w:r>
                </w:p>
              </w:tc>
              <w:tc>
                <w:tcPr>
                  <w:tcW w:w="1034" w:type="dxa"/>
                  <w:noWrap/>
                  <w:hideMark/>
                </w:tcPr>
                <w:p w14:paraId="06BD9FB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3A4BF1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5242C09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3DABD856" w14:textId="77777777" w:rsidTr="009F7295">
              <w:trPr>
                <w:trHeight w:val="288"/>
              </w:trPr>
              <w:tc>
                <w:tcPr>
                  <w:tcW w:w="2351" w:type="dxa"/>
                  <w:noWrap/>
                  <w:hideMark/>
                </w:tcPr>
                <w:p w14:paraId="09DA014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Mauritius</w:t>
                  </w:r>
                </w:p>
              </w:tc>
              <w:tc>
                <w:tcPr>
                  <w:tcW w:w="1034" w:type="dxa"/>
                  <w:noWrap/>
                  <w:hideMark/>
                </w:tcPr>
                <w:p w14:paraId="0B6F31F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43DCCDA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8C9B83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67555965" w14:textId="77777777" w:rsidTr="009F7295">
              <w:trPr>
                <w:trHeight w:val="288"/>
              </w:trPr>
              <w:tc>
                <w:tcPr>
                  <w:tcW w:w="2351" w:type="dxa"/>
                  <w:noWrap/>
                  <w:hideMark/>
                </w:tcPr>
                <w:p w14:paraId="04973F5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Mexico</w:t>
                  </w:r>
                </w:p>
              </w:tc>
              <w:tc>
                <w:tcPr>
                  <w:tcW w:w="1034" w:type="dxa"/>
                  <w:noWrap/>
                  <w:hideMark/>
                </w:tcPr>
                <w:p w14:paraId="396606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1A17666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0EBF98C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28BF2510" w14:textId="77777777" w:rsidTr="009F7295">
              <w:trPr>
                <w:trHeight w:val="288"/>
              </w:trPr>
              <w:tc>
                <w:tcPr>
                  <w:tcW w:w="2351" w:type="dxa"/>
                  <w:noWrap/>
                  <w:hideMark/>
                </w:tcPr>
                <w:p w14:paraId="505353A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Micronesia (Federated States of)</w:t>
                  </w:r>
                </w:p>
              </w:tc>
              <w:tc>
                <w:tcPr>
                  <w:tcW w:w="1034" w:type="dxa"/>
                  <w:noWrap/>
                  <w:hideMark/>
                </w:tcPr>
                <w:p w14:paraId="27BC1C7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769C8D9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6EF0D8E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40B918C3" w14:textId="77777777" w:rsidTr="009F7295">
              <w:trPr>
                <w:trHeight w:val="288"/>
              </w:trPr>
              <w:tc>
                <w:tcPr>
                  <w:tcW w:w="2351" w:type="dxa"/>
                  <w:noWrap/>
                  <w:hideMark/>
                </w:tcPr>
                <w:p w14:paraId="47FDA15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Monaco</w:t>
                  </w:r>
                </w:p>
              </w:tc>
              <w:tc>
                <w:tcPr>
                  <w:tcW w:w="1034" w:type="dxa"/>
                  <w:noWrap/>
                  <w:hideMark/>
                </w:tcPr>
                <w:p w14:paraId="682462B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56EC294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CF93D7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2626CD3D" w14:textId="77777777" w:rsidTr="009F7295">
              <w:trPr>
                <w:trHeight w:val="288"/>
              </w:trPr>
              <w:tc>
                <w:tcPr>
                  <w:tcW w:w="2351" w:type="dxa"/>
                  <w:noWrap/>
                  <w:hideMark/>
                </w:tcPr>
                <w:p w14:paraId="17F7D2B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Mongolia</w:t>
                  </w:r>
                </w:p>
              </w:tc>
              <w:tc>
                <w:tcPr>
                  <w:tcW w:w="1034" w:type="dxa"/>
                  <w:noWrap/>
                  <w:hideMark/>
                </w:tcPr>
                <w:p w14:paraId="195AD9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4D4567C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7AABA6B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28DC13F" w14:textId="77777777" w:rsidTr="009F7295">
              <w:trPr>
                <w:trHeight w:val="288"/>
              </w:trPr>
              <w:tc>
                <w:tcPr>
                  <w:tcW w:w="2351" w:type="dxa"/>
                  <w:noWrap/>
                  <w:hideMark/>
                </w:tcPr>
                <w:p w14:paraId="399C573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Montenegro</w:t>
                  </w:r>
                </w:p>
              </w:tc>
              <w:tc>
                <w:tcPr>
                  <w:tcW w:w="1034" w:type="dxa"/>
                  <w:noWrap/>
                  <w:hideMark/>
                </w:tcPr>
                <w:p w14:paraId="3DCB438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9E99A3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51CEB8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6D92C288" w14:textId="77777777" w:rsidTr="009F7295">
              <w:trPr>
                <w:trHeight w:val="288"/>
              </w:trPr>
              <w:tc>
                <w:tcPr>
                  <w:tcW w:w="2351" w:type="dxa"/>
                  <w:noWrap/>
                  <w:hideMark/>
                </w:tcPr>
                <w:p w14:paraId="133B4FA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Morocco</w:t>
                  </w:r>
                </w:p>
              </w:tc>
              <w:tc>
                <w:tcPr>
                  <w:tcW w:w="1034" w:type="dxa"/>
                  <w:noWrap/>
                  <w:hideMark/>
                </w:tcPr>
                <w:p w14:paraId="656C65C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0A88A00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366F797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F656549" w14:textId="77777777" w:rsidTr="009F7295">
              <w:trPr>
                <w:trHeight w:val="288"/>
              </w:trPr>
              <w:tc>
                <w:tcPr>
                  <w:tcW w:w="2351" w:type="dxa"/>
                  <w:noWrap/>
                  <w:hideMark/>
                </w:tcPr>
                <w:p w14:paraId="323DDD7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Mozambique</w:t>
                  </w:r>
                </w:p>
              </w:tc>
              <w:tc>
                <w:tcPr>
                  <w:tcW w:w="1034" w:type="dxa"/>
                  <w:noWrap/>
                  <w:hideMark/>
                </w:tcPr>
                <w:p w14:paraId="0A669E1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1DCC7D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48FC3AB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51E227BB" w14:textId="77777777" w:rsidTr="009F7295">
              <w:trPr>
                <w:trHeight w:val="288"/>
              </w:trPr>
              <w:tc>
                <w:tcPr>
                  <w:tcW w:w="2351" w:type="dxa"/>
                  <w:noWrap/>
                  <w:hideMark/>
                </w:tcPr>
                <w:p w14:paraId="3FEB5D1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Myanmar</w:t>
                  </w:r>
                </w:p>
              </w:tc>
              <w:tc>
                <w:tcPr>
                  <w:tcW w:w="1034" w:type="dxa"/>
                  <w:noWrap/>
                  <w:hideMark/>
                </w:tcPr>
                <w:p w14:paraId="435EFE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E50384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568BF2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AB3EA6C" w14:textId="77777777" w:rsidTr="009F7295">
              <w:trPr>
                <w:trHeight w:val="288"/>
              </w:trPr>
              <w:tc>
                <w:tcPr>
                  <w:tcW w:w="2351" w:type="dxa"/>
                  <w:noWrap/>
                  <w:hideMark/>
                </w:tcPr>
                <w:p w14:paraId="6C1B22F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Namibia</w:t>
                  </w:r>
                </w:p>
              </w:tc>
              <w:tc>
                <w:tcPr>
                  <w:tcW w:w="1034" w:type="dxa"/>
                  <w:noWrap/>
                  <w:hideMark/>
                </w:tcPr>
                <w:p w14:paraId="681995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895CB1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659D32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301CD1D6" w14:textId="77777777" w:rsidTr="009F7295">
              <w:trPr>
                <w:trHeight w:val="288"/>
              </w:trPr>
              <w:tc>
                <w:tcPr>
                  <w:tcW w:w="2351" w:type="dxa"/>
                  <w:noWrap/>
                  <w:hideMark/>
                </w:tcPr>
                <w:p w14:paraId="4335114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Nauru</w:t>
                  </w:r>
                </w:p>
              </w:tc>
              <w:tc>
                <w:tcPr>
                  <w:tcW w:w="1034" w:type="dxa"/>
                  <w:noWrap/>
                  <w:hideMark/>
                </w:tcPr>
                <w:p w14:paraId="65E53E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115" w:type="dxa"/>
                  <w:noWrap/>
                  <w:hideMark/>
                </w:tcPr>
                <w:p w14:paraId="26A89AB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95" w:type="dxa"/>
                  <w:noWrap/>
                  <w:hideMark/>
                </w:tcPr>
                <w:p w14:paraId="2D444BC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20EC506A" w14:textId="77777777" w:rsidTr="009F7295">
              <w:trPr>
                <w:trHeight w:val="288"/>
              </w:trPr>
              <w:tc>
                <w:tcPr>
                  <w:tcW w:w="2351" w:type="dxa"/>
                  <w:noWrap/>
                  <w:hideMark/>
                </w:tcPr>
                <w:p w14:paraId="5CAADAD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Nepal</w:t>
                  </w:r>
                </w:p>
              </w:tc>
              <w:tc>
                <w:tcPr>
                  <w:tcW w:w="1034" w:type="dxa"/>
                  <w:noWrap/>
                  <w:hideMark/>
                </w:tcPr>
                <w:p w14:paraId="2199D9E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64A03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078449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374C2AE2" w14:textId="77777777" w:rsidTr="009F7295">
              <w:trPr>
                <w:trHeight w:val="288"/>
              </w:trPr>
              <w:tc>
                <w:tcPr>
                  <w:tcW w:w="2351" w:type="dxa"/>
                  <w:noWrap/>
                  <w:hideMark/>
                </w:tcPr>
                <w:p w14:paraId="24D5BA2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Netherlands</w:t>
                  </w:r>
                </w:p>
              </w:tc>
              <w:tc>
                <w:tcPr>
                  <w:tcW w:w="1034" w:type="dxa"/>
                  <w:noWrap/>
                  <w:hideMark/>
                </w:tcPr>
                <w:p w14:paraId="3652CEE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21D96C7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2D231E3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DFC6EF6" w14:textId="77777777" w:rsidTr="009F7295">
              <w:trPr>
                <w:trHeight w:val="288"/>
              </w:trPr>
              <w:tc>
                <w:tcPr>
                  <w:tcW w:w="2351" w:type="dxa"/>
                  <w:noWrap/>
                  <w:hideMark/>
                </w:tcPr>
                <w:p w14:paraId="0015EB5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New Zealand</w:t>
                  </w:r>
                </w:p>
              </w:tc>
              <w:tc>
                <w:tcPr>
                  <w:tcW w:w="1034" w:type="dxa"/>
                  <w:noWrap/>
                  <w:hideMark/>
                </w:tcPr>
                <w:p w14:paraId="63F1DD7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50C90F6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C615B6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0AF52C2" w14:textId="77777777" w:rsidTr="009F7295">
              <w:trPr>
                <w:trHeight w:val="288"/>
              </w:trPr>
              <w:tc>
                <w:tcPr>
                  <w:tcW w:w="2351" w:type="dxa"/>
                  <w:noWrap/>
                  <w:hideMark/>
                </w:tcPr>
                <w:p w14:paraId="6839A67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Nicaragua</w:t>
                  </w:r>
                </w:p>
              </w:tc>
              <w:tc>
                <w:tcPr>
                  <w:tcW w:w="1034" w:type="dxa"/>
                  <w:noWrap/>
                  <w:hideMark/>
                </w:tcPr>
                <w:p w14:paraId="06B3E79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3EC7725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479D36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A26E6A8" w14:textId="77777777" w:rsidTr="009F7295">
              <w:trPr>
                <w:trHeight w:val="288"/>
              </w:trPr>
              <w:tc>
                <w:tcPr>
                  <w:tcW w:w="2351" w:type="dxa"/>
                  <w:noWrap/>
                  <w:hideMark/>
                </w:tcPr>
                <w:p w14:paraId="7106B57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Niger</w:t>
                  </w:r>
                </w:p>
              </w:tc>
              <w:tc>
                <w:tcPr>
                  <w:tcW w:w="1034" w:type="dxa"/>
                  <w:noWrap/>
                  <w:hideMark/>
                </w:tcPr>
                <w:p w14:paraId="296D748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671BF2B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363C80D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367E55EC" w14:textId="77777777" w:rsidTr="009F7295">
              <w:trPr>
                <w:trHeight w:val="288"/>
              </w:trPr>
              <w:tc>
                <w:tcPr>
                  <w:tcW w:w="2351" w:type="dxa"/>
                  <w:noWrap/>
                  <w:hideMark/>
                </w:tcPr>
                <w:p w14:paraId="516BAA3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Nigeria</w:t>
                  </w:r>
                </w:p>
              </w:tc>
              <w:tc>
                <w:tcPr>
                  <w:tcW w:w="1034" w:type="dxa"/>
                  <w:noWrap/>
                  <w:hideMark/>
                </w:tcPr>
                <w:p w14:paraId="2A6E3B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1F9F5C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D57A5B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F92110D" w14:textId="77777777" w:rsidTr="009F7295">
              <w:trPr>
                <w:trHeight w:val="288"/>
              </w:trPr>
              <w:tc>
                <w:tcPr>
                  <w:tcW w:w="2351" w:type="dxa"/>
                  <w:noWrap/>
                  <w:hideMark/>
                </w:tcPr>
                <w:p w14:paraId="27B307C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Niue</w:t>
                  </w:r>
                </w:p>
              </w:tc>
              <w:tc>
                <w:tcPr>
                  <w:tcW w:w="1034" w:type="dxa"/>
                  <w:noWrap/>
                  <w:hideMark/>
                </w:tcPr>
                <w:p w14:paraId="1A3EAE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71A7B7C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A42610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44FF525E" w14:textId="77777777" w:rsidTr="009F7295">
              <w:trPr>
                <w:trHeight w:val="288"/>
              </w:trPr>
              <w:tc>
                <w:tcPr>
                  <w:tcW w:w="2351" w:type="dxa"/>
                  <w:noWrap/>
                  <w:hideMark/>
                </w:tcPr>
                <w:p w14:paraId="51A51E0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Norway</w:t>
                  </w:r>
                </w:p>
              </w:tc>
              <w:tc>
                <w:tcPr>
                  <w:tcW w:w="1034" w:type="dxa"/>
                  <w:noWrap/>
                  <w:hideMark/>
                </w:tcPr>
                <w:p w14:paraId="467EBC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0704FF6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65C801F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CE5771B" w14:textId="77777777" w:rsidTr="009F7295">
              <w:trPr>
                <w:trHeight w:val="288"/>
              </w:trPr>
              <w:tc>
                <w:tcPr>
                  <w:tcW w:w="2351" w:type="dxa"/>
                  <w:noWrap/>
                  <w:hideMark/>
                </w:tcPr>
                <w:p w14:paraId="1207B57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Oman</w:t>
                  </w:r>
                </w:p>
              </w:tc>
              <w:tc>
                <w:tcPr>
                  <w:tcW w:w="1034" w:type="dxa"/>
                  <w:noWrap/>
                  <w:hideMark/>
                </w:tcPr>
                <w:p w14:paraId="4CCA78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0E778C1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B45B96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7B6D70AF" w14:textId="77777777" w:rsidTr="009F7295">
              <w:trPr>
                <w:trHeight w:val="288"/>
              </w:trPr>
              <w:tc>
                <w:tcPr>
                  <w:tcW w:w="2351" w:type="dxa"/>
                  <w:noWrap/>
                  <w:hideMark/>
                </w:tcPr>
                <w:p w14:paraId="6A1741D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Pakistan</w:t>
                  </w:r>
                </w:p>
              </w:tc>
              <w:tc>
                <w:tcPr>
                  <w:tcW w:w="1034" w:type="dxa"/>
                  <w:noWrap/>
                  <w:hideMark/>
                </w:tcPr>
                <w:p w14:paraId="1945B8B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2CAFAC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600358A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2114FC9E" w14:textId="77777777" w:rsidTr="009F7295">
              <w:trPr>
                <w:trHeight w:val="288"/>
              </w:trPr>
              <w:tc>
                <w:tcPr>
                  <w:tcW w:w="2351" w:type="dxa"/>
                  <w:noWrap/>
                  <w:hideMark/>
                </w:tcPr>
                <w:p w14:paraId="3088DE3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Palau</w:t>
                  </w:r>
                </w:p>
              </w:tc>
              <w:tc>
                <w:tcPr>
                  <w:tcW w:w="1034" w:type="dxa"/>
                  <w:noWrap/>
                  <w:hideMark/>
                </w:tcPr>
                <w:p w14:paraId="0DC29CF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7E0C31D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4E06F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A1DCA56" w14:textId="77777777" w:rsidTr="009F7295">
              <w:trPr>
                <w:trHeight w:val="288"/>
              </w:trPr>
              <w:tc>
                <w:tcPr>
                  <w:tcW w:w="2351" w:type="dxa"/>
                  <w:noWrap/>
                  <w:hideMark/>
                </w:tcPr>
                <w:p w14:paraId="3D2BFDE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Panama</w:t>
                  </w:r>
                </w:p>
              </w:tc>
              <w:tc>
                <w:tcPr>
                  <w:tcW w:w="1034" w:type="dxa"/>
                  <w:noWrap/>
                  <w:hideMark/>
                </w:tcPr>
                <w:p w14:paraId="5BB7A1B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EC2CDE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262FA0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17407C39" w14:textId="77777777" w:rsidTr="009F7295">
              <w:trPr>
                <w:trHeight w:val="288"/>
              </w:trPr>
              <w:tc>
                <w:tcPr>
                  <w:tcW w:w="2351" w:type="dxa"/>
                  <w:noWrap/>
                  <w:hideMark/>
                </w:tcPr>
                <w:p w14:paraId="53E8142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Papua New Guinea</w:t>
                  </w:r>
                </w:p>
              </w:tc>
              <w:tc>
                <w:tcPr>
                  <w:tcW w:w="1034" w:type="dxa"/>
                  <w:noWrap/>
                  <w:hideMark/>
                </w:tcPr>
                <w:p w14:paraId="0959A43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4EFC899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9387D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FA0D054" w14:textId="77777777" w:rsidTr="009F7295">
              <w:trPr>
                <w:trHeight w:val="288"/>
              </w:trPr>
              <w:tc>
                <w:tcPr>
                  <w:tcW w:w="2351" w:type="dxa"/>
                  <w:noWrap/>
                  <w:hideMark/>
                </w:tcPr>
                <w:p w14:paraId="1FEA456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Paraguay</w:t>
                  </w:r>
                </w:p>
              </w:tc>
              <w:tc>
                <w:tcPr>
                  <w:tcW w:w="1034" w:type="dxa"/>
                  <w:noWrap/>
                  <w:hideMark/>
                </w:tcPr>
                <w:p w14:paraId="7974C70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100405C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055E599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2DF7175B" w14:textId="77777777" w:rsidTr="009F7295">
              <w:trPr>
                <w:trHeight w:val="288"/>
              </w:trPr>
              <w:tc>
                <w:tcPr>
                  <w:tcW w:w="2351" w:type="dxa"/>
                  <w:noWrap/>
                  <w:hideMark/>
                </w:tcPr>
                <w:p w14:paraId="2764D66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Peru</w:t>
                  </w:r>
                </w:p>
              </w:tc>
              <w:tc>
                <w:tcPr>
                  <w:tcW w:w="1034" w:type="dxa"/>
                  <w:noWrap/>
                  <w:hideMark/>
                </w:tcPr>
                <w:p w14:paraId="6281BD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642608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B7EE3D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6B45A8C5" w14:textId="77777777" w:rsidTr="009F7295">
              <w:trPr>
                <w:trHeight w:val="288"/>
              </w:trPr>
              <w:tc>
                <w:tcPr>
                  <w:tcW w:w="2351" w:type="dxa"/>
                  <w:noWrap/>
                  <w:hideMark/>
                </w:tcPr>
                <w:p w14:paraId="7B47C1A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Philippines</w:t>
                  </w:r>
                </w:p>
              </w:tc>
              <w:tc>
                <w:tcPr>
                  <w:tcW w:w="1034" w:type="dxa"/>
                  <w:noWrap/>
                  <w:hideMark/>
                </w:tcPr>
                <w:p w14:paraId="0ADCAAA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4E8B050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464BF6B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296D641D" w14:textId="77777777" w:rsidTr="009F7295">
              <w:trPr>
                <w:trHeight w:val="288"/>
              </w:trPr>
              <w:tc>
                <w:tcPr>
                  <w:tcW w:w="2351" w:type="dxa"/>
                  <w:noWrap/>
                  <w:hideMark/>
                </w:tcPr>
                <w:p w14:paraId="6A686DE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Poland</w:t>
                  </w:r>
                </w:p>
              </w:tc>
              <w:tc>
                <w:tcPr>
                  <w:tcW w:w="1034" w:type="dxa"/>
                  <w:noWrap/>
                  <w:hideMark/>
                </w:tcPr>
                <w:p w14:paraId="434DE75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1115" w:type="dxa"/>
                  <w:noWrap/>
                  <w:hideMark/>
                </w:tcPr>
                <w:p w14:paraId="1EB141C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c>
                <w:tcPr>
                  <w:tcW w:w="995" w:type="dxa"/>
                  <w:noWrap/>
                  <w:hideMark/>
                </w:tcPr>
                <w:p w14:paraId="1134960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No data</w:t>
                  </w:r>
                </w:p>
              </w:tc>
            </w:tr>
            <w:tr w:rsidR="009F7295" w:rsidRPr="005F2432" w14:paraId="2862DB6A" w14:textId="77777777" w:rsidTr="009F7295">
              <w:trPr>
                <w:trHeight w:val="288"/>
              </w:trPr>
              <w:tc>
                <w:tcPr>
                  <w:tcW w:w="2351" w:type="dxa"/>
                  <w:noWrap/>
                  <w:hideMark/>
                </w:tcPr>
                <w:p w14:paraId="64A67BE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Portugal</w:t>
                  </w:r>
                </w:p>
              </w:tc>
              <w:tc>
                <w:tcPr>
                  <w:tcW w:w="1034" w:type="dxa"/>
                  <w:noWrap/>
                  <w:hideMark/>
                </w:tcPr>
                <w:p w14:paraId="61EB74A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0E7058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9CCFF1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36988E2" w14:textId="77777777" w:rsidTr="009F7295">
              <w:trPr>
                <w:trHeight w:val="288"/>
              </w:trPr>
              <w:tc>
                <w:tcPr>
                  <w:tcW w:w="2351" w:type="dxa"/>
                  <w:noWrap/>
                  <w:hideMark/>
                </w:tcPr>
                <w:p w14:paraId="738844F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Qatar</w:t>
                  </w:r>
                </w:p>
              </w:tc>
              <w:tc>
                <w:tcPr>
                  <w:tcW w:w="1034" w:type="dxa"/>
                  <w:noWrap/>
                  <w:hideMark/>
                </w:tcPr>
                <w:p w14:paraId="4DCB11F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027E422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0BB7AF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6E3E5634" w14:textId="77777777" w:rsidTr="009F7295">
              <w:trPr>
                <w:trHeight w:val="288"/>
              </w:trPr>
              <w:tc>
                <w:tcPr>
                  <w:tcW w:w="2351" w:type="dxa"/>
                  <w:noWrap/>
                  <w:hideMark/>
                </w:tcPr>
                <w:p w14:paraId="32B5428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Republic of Korea</w:t>
                  </w:r>
                </w:p>
              </w:tc>
              <w:tc>
                <w:tcPr>
                  <w:tcW w:w="1034" w:type="dxa"/>
                  <w:noWrap/>
                  <w:hideMark/>
                </w:tcPr>
                <w:p w14:paraId="6EC7368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6B84877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64D4A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16A7D22E" w14:textId="77777777" w:rsidTr="009F7295">
              <w:trPr>
                <w:trHeight w:val="288"/>
              </w:trPr>
              <w:tc>
                <w:tcPr>
                  <w:tcW w:w="2351" w:type="dxa"/>
                  <w:noWrap/>
                  <w:hideMark/>
                </w:tcPr>
                <w:p w14:paraId="687DF92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Republic of Moldova</w:t>
                  </w:r>
                </w:p>
              </w:tc>
              <w:tc>
                <w:tcPr>
                  <w:tcW w:w="1034" w:type="dxa"/>
                  <w:noWrap/>
                  <w:hideMark/>
                </w:tcPr>
                <w:p w14:paraId="43CB6B1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DD80DB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49441A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3A55F2A3" w14:textId="77777777" w:rsidTr="009F7295">
              <w:trPr>
                <w:trHeight w:val="288"/>
              </w:trPr>
              <w:tc>
                <w:tcPr>
                  <w:tcW w:w="2351" w:type="dxa"/>
                  <w:noWrap/>
                  <w:hideMark/>
                </w:tcPr>
                <w:p w14:paraId="3F36E3C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Romania</w:t>
                  </w:r>
                </w:p>
              </w:tc>
              <w:tc>
                <w:tcPr>
                  <w:tcW w:w="1034" w:type="dxa"/>
                  <w:noWrap/>
                  <w:hideMark/>
                </w:tcPr>
                <w:p w14:paraId="37CC7A6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A80444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65C7BAC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1F4F0C19" w14:textId="77777777" w:rsidTr="009F7295">
              <w:trPr>
                <w:trHeight w:val="288"/>
              </w:trPr>
              <w:tc>
                <w:tcPr>
                  <w:tcW w:w="2351" w:type="dxa"/>
                  <w:noWrap/>
                  <w:hideMark/>
                </w:tcPr>
                <w:p w14:paraId="0E4A187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Russian Federation</w:t>
                  </w:r>
                </w:p>
              </w:tc>
              <w:tc>
                <w:tcPr>
                  <w:tcW w:w="1034" w:type="dxa"/>
                  <w:noWrap/>
                  <w:hideMark/>
                </w:tcPr>
                <w:p w14:paraId="4B99E22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6986BAB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70B65E5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4E9573F2" w14:textId="77777777" w:rsidTr="009F7295">
              <w:trPr>
                <w:trHeight w:val="288"/>
              </w:trPr>
              <w:tc>
                <w:tcPr>
                  <w:tcW w:w="2351" w:type="dxa"/>
                  <w:noWrap/>
                  <w:hideMark/>
                </w:tcPr>
                <w:p w14:paraId="368FEDB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Rwanda</w:t>
                  </w:r>
                </w:p>
              </w:tc>
              <w:tc>
                <w:tcPr>
                  <w:tcW w:w="1034" w:type="dxa"/>
                  <w:noWrap/>
                  <w:hideMark/>
                </w:tcPr>
                <w:p w14:paraId="4A9FDFD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725A60A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103B50B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1C8C5E46" w14:textId="77777777" w:rsidTr="009F7295">
              <w:trPr>
                <w:trHeight w:val="288"/>
              </w:trPr>
              <w:tc>
                <w:tcPr>
                  <w:tcW w:w="2351" w:type="dxa"/>
                  <w:noWrap/>
                  <w:hideMark/>
                </w:tcPr>
                <w:p w14:paraId="568DEC7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Saint Kitts and Nevis</w:t>
                  </w:r>
                </w:p>
              </w:tc>
              <w:tc>
                <w:tcPr>
                  <w:tcW w:w="1034" w:type="dxa"/>
                  <w:noWrap/>
                  <w:hideMark/>
                </w:tcPr>
                <w:p w14:paraId="1DB5A47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5C73402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C70C04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7CB3E3E1" w14:textId="77777777" w:rsidTr="009F7295">
              <w:trPr>
                <w:trHeight w:val="288"/>
              </w:trPr>
              <w:tc>
                <w:tcPr>
                  <w:tcW w:w="2351" w:type="dxa"/>
                  <w:noWrap/>
                  <w:hideMark/>
                </w:tcPr>
                <w:p w14:paraId="5009630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Saint Lucia</w:t>
                  </w:r>
                </w:p>
              </w:tc>
              <w:tc>
                <w:tcPr>
                  <w:tcW w:w="1034" w:type="dxa"/>
                  <w:noWrap/>
                  <w:hideMark/>
                </w:tcPr>
                <w:p w14:paraId="13297F0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39FA135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49C3EEF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15CA8B8" w14:textId="77777777" w:rsidTr="009F7295">
              <w:trPr>
                <w:trHeight w:val="288"/>
              </w:trPr>
              <w:tc>
                <w:tcPr>
                  <w:tcW w:w="2351" w:type="dxa"/>
                  <w:noWrap/>
                  <w:hideMark/>
                </w:tcPr>
                <w:p w14:paraId="1C3A20A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Saint Vincent and the Grenadines</w:t>
                  </w:r>
                </w:p>
              </w:tc>
              <w:tc>
                <w:tcPr>
                  <w:tcW w:w="1034" w:type="dxa"/>
                  <w:noWrap/>
                  <w:hideMark/>
                </w:tcPr>
                <w:p w14:paraId="7D029DE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87153F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5EAF97B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9AD49DC" w14:textId="77777777" w:rsidTr="009F7295">
              <w:trPr>
                <w:trHeight w:val="288"/>
              </w:trPr>
              <w:tc>
                <w:tcPr>
                  <w:tcW w:w="2351" w:type="dxa"/>
                  <w:noWrap/>
                  <w:hideMark/>
                </w:tcPr>
                <w:p w14:paraId="2AC14EC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Samoa</w:t>
                  </w:r>
                </w:p>
              </w:tc>
              <w:tc>
                <w:tcPr>
                  <w:tcW w:w="1034" w:type="dxa"/>
                  <w:noWrap/>
                  <w:hideMark/>
                </w:tcPr>
                <w:p w14:paraId="54F7B0A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D42109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2A83B46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92F0D92" w14:textId="77777777" w:rsidTr="009F7295">
              <w:trPr>
                <w:trHeight w:val="288"/>
              </w:trPr>
              <w:tc>
                <w:tcPr>
                  <w:tcW w:w="2351" w:type="dxa"/>
                  <w:noWrap/>
                  <w:hideMark/>
                </w:tcPr>
                <w:p w14:paraId="27F7405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San Marino</w:t>
                  </w:r>
                </w:p>
              </w:tc>
              <w:tc>
                <w:tcPr>
                  <w:tcW w:w="1034" w:type="dxa"/>
                  <w:noWrap/>
                  <w:hideMark/>
                </w:tcPr>
                <w:p w14:paraId="536CCF2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1054F5A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66198C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3FDD7B86" w14:textId="77777777" w:rsidTr="009F7295">
              <w:trPr>
                <w:trHeight w:val="288"/>
              </w:trPr>
              <w:tc>
                <w:tcPr>
                  <w:tcW w:w="2351" w:type="dxa"/>
                  <w:noWrap/>
                  <w:hideMark/>
                </w:tcPr>
                <w:p w14:paraId="6D28568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Sao Tome and Principe</w:t>
                  </w:r>
                </w:p>
              </w:tc>
              <w:tc>
                <w:tcPr>
                  <w:tcW w:w="1034" w:type="dxa"/>
                  <w:noWrap/>
                  <w:hideMark/>
                </w:tcPr>
                <w:p w14:paraId="3F8B831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631808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95" w:type="dxa"/>
                  <w:noWrap/>
                  <w:hideMark/>
                </w:tcPr>
                <w:p w14:paraId="141D374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r>
            <w:tr w:rsidR="009F7295" w:rsidRPr="005F2432" w14:paraId="29A5C107" w14:textId="77777777" w:rsidTr="009F7295">
              <w:trPr>
                <w:trHeight w:val="288"/>
              </w:trPr>
              <w:tc>
                <w:tcPr>
                  <w:tcW w:w="2351" w:type="dxa"/>
                  <w:noWrap/>
                  <w:hideMark/>
                </w:tcPr>
                <w:p w14:paraId="2ED8A56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Saudi Arabia</w:t>
                  </w:r>
                </w:p>
              </w:tc>
              <w:tc>
                <w:tcPr>
                  <w:tcW w:w="1034" w:type="dxa"/>
                  <w:noWrap/>
                  <w:hideMark/>
                </w:tcPr>
                <w:p w14:paraId="484D9B6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644FD9D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6641C7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6081489" w14:textId="77777777" w:rsidTr="009F7295">
              <w:trPr>
                <w:trHeight w:val="288"/>
              </w:trPr>
              <w:tc>
                <w:tcPr>
                  <w:tcW w:w="2351" w:type="dxa"/>
                  <w:noWrap/>
                  <w:hideMark/>
                </w:tcPr>
                <w:p w14:paraId="56EAE64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Senegal</w:t>
                  </w:r>
                </w:p>
              </w:tc>
              <w:tc>
                <w:tcPr>
                  <w:tcW w:w="1034" w:type="dxa"/>
                  <w:noWrap/>
                  <w:hideMark/>
                </w:tcPr>
                <w:p w14:paraId="0C924A7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633F113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5854DD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50754311" w14:textId="77777777" w:rsidTr="009F7295">
              <w:trPr>
                <w:trHeight w:val="288"/>
              </w:trPr>
              <w:tc>
                <w:tcPr>
                  <w:tcW w:w="2351" w:type="dxa"/>
                  <w:noWrap/>
                  <w:hideMark/>
                </w:tcPr>
                <w:p w14:paraId="5F08A708"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Serbia</w:t>
                  </w:r>
                </w:p>
              </w:tc>
              <w:tc>
                <w:tcPr>
                  <w:tcW w:w="1034" w:type="dxa"/>
                  <w:noWrap/>
                  <w:hideMark/>
                </w:tcPr>
                <w:p w14:paraId="69FCC0E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20809C4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0F84B8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84BEDE7" w14:textId="77777777" w:rsidTr="009F7295">
              <w:trPr>
                <w:trHeight w:val="288"/>
              </w:trPr>
              <w:tc>
                <w:tcPr>
                  <w:tcW w:w="2351" w:type="dxa"/>
                  <w:noWrap/>
                  <w:hideMark/>
                </w:tcPr>
                <w:p w14:paraId="3D9ACDA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Seychelles</w:t>
                  </w:r>
                </w:p>
              </w:tc>
              <w:tc>
                <w:tcPr>
                  <w:tcW w:w="1034" w:type="dxa"/>
                  <w:noWrap/>
                  <w:hideMark/>
                </w:tcPr>
                <w:p w14:paraId="76D042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2EA288F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2C6CE2F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133A864" w14:textId="77777777" w:rsidTr="009F7295">
              <w:trPr>
                <w:trHeight w:val="288"/>
              </w:trPr>
              <w:tc>
                <w:tcPr>
                  <w:tcW w:w="2351" w:type="dxa"/>
                  <w:noWrap/>
                  <w:hideMark/>
                </w:tcPr>
                <w:p w14:paraId="43F29E6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Sierra Leone</w:t>
                  </w:r>
                </w:p>
              </w:tc>
              <w:tc>
                <w:tcPr>
                  <w:tcW w:w="1034" w:type="dxa"/>
                  <w:noWrap/>
                  <w:hideMark/>
                </w:tcPr>
                <w:p w14:paraId="4DB35C9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74F4B74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B28A44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7308EF1B" w14:textId="77777777" w:rsidTr="009F7295">
              <w:trPr>
                <w:trHeight w:val="288"/>
              </w:trPr>
              <w:tc>
                <w:tcPr>
                  <w:tcW w:w="2351" w:type="dxa"/>
                  <w:noWrap/>
                  <w:hideMark/>
                </w:tcPr>
                <w:p w14:paraId="05CFC16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Singapore</w:t>
                  </w:r>
                </w:p>
              </w:tc>
              <w:tc>
                <w:tcPr>
                  <w:tcW w:w="1034" w:type="dxa"/>
                  <w:noWrap/>
                  <w:hideMark/>
                </w:tcPr>
                <w:p w14:paraId="0E3B1AF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0C85E5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7C6DC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C864184" w14:textId="77777777" w:rsidTr="009F7295">
              <w:trPr>
                <w:trHeight w:val="288"/>
              </w:trPr>
              <w:tc>
                <w:tcPr>
                  <w:tcW w:w="2351" w:type="dxa"/>
                  <w:noWrap/>
                  <w:hideMark/>
                </w:tcPr>
                <w:p w14:paraId="38C9DAB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Slovakia</w:t>
                  </w:r>
                </w:p>
              </w:tc>
              <w:tc>
                <w:tcPr>
                  <w:tcW w:w="1034" w:type="dxa"/>
                  <w:noWrap/>
                  <w:hideMark/>
                </w:tcPr>
                <w:p w14:paraId="32D96F4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5A8F093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C60E6E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6DD6FFBB" w14:textId="77777777" w:rsidTr="009F7295">
              <w:trPr>
                <w:trHeight w:val="288"/>
              </w:trPr>
              <w:tc>
                <w:tcPr>
                  <w:tcW w:w="2351" w:type="dxa"/>
                  <w:noWrap/>
                  <w:hideMark/>
                </w:tcPr>
                <w:p w14:paraId="758C67D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Slovenia</w:t>
                  </w:r>
                </w:p>
              </w:tc>
              <w:tc>
                <w:tcPr>
                  <w:tcW w:w="1034" w:type="dxa"/>
                  <w:noWrap/>
                  <w:hideMark/>
                </w:tcPr>
                <w:p w14:paraId="2678FC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0A80454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5EF067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74FC5E81" w14:textId="77777777" w:rsidTr="009F7295">
              <w:trPr>
                <w:trHeight w:val="288"/>
              </w:trPr>
              <w:tc>
                <w:tcPr>
                  <w:tcW w:w="2351" w:type="dxa"/>
                  <w:noWrap/>
                  <w:hideMark/>
                </w:tcPr>
                <w:p w14:paraId="6C1D8B5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Solomon Islands</w:t>
                  </w:r>
                </w:p>
              </w:tc>
              <w:tc>
                <w:tcPr>
                  <w:tcW w:w="1034" w:type="dxa"/>
                  <w:noWrap/>
                  <w:hideMark/>
                </w:tcPr>
                <w:p w14:paraId="447668E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DA46FD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8627A5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C6987D9" w14:textId="77777777" w:rsidTr="009F7295">
              <w:trPr>
                <w:trHeight w:val="288"/>
              </w:trPr>
              <w:tc>
                <w:tcPr>
                  <w:tcW w:w="2351" w:type="dxa"/>
                  <w:noWrap/>
                  <w:hideMark/>
                </w:tcPr>
                <w:p w14:paraId="10C2614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Somalia</w:t>
                  </w:r>
                </w:p>
              </w:tc>
              <w:tc>
                <w:tcPr>
                  <w:tcW w:w="1034" w:type="dxa"/>
                  <w:noWrap/>
                  <w:hideMark/>
                </w:tcPr>
                <w:p w14:paraId="0C1B396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B764FB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54DC8F1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1EA3A63C" w14:textId="77777777" w:rsidTr="009F7295">
              <w:trPr>
                <w:trHeight w:val="288"/>
              </w:trPr>
              <w:tc>
                <w:tcPr>
                  <w:tcW w:w="2351" w:type="dxa"/>
                  <w:noWrap/>
                  <w:hideMark/>
                </w:tcPr>
                <w:p w14:paraId="678D4F4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South Africa</w:t>
                  </w:r>
                </w:p>
              </w:tc>
              <w:tc>
                <w:tcPr>
                  <w:tcW w:w="1034" w:type="dxa"/>
                  <w:noWrap/>
                  <w:hideMark/>
                </w:tcPr>
                <w:p w14:paraId="3327EAA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1D62E76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7654649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04B4BDB0" w14:textId="77777777" w:rsidTr="009F7295">
              <w:trPr>
                <w:trHeight w:val="288"/>
              </w:trPr>
              <w:tc>
                <w:tcPr>
                  <w:tcW w:w="2351" w:type="dxa"/>
                  <w:noWrap/>
                  <w:hideMark/>
                </w:tcPr>
                <w:p w14:paraId="072D1A4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South Sudan</w:t>
                  </w:r>
                </w:p>
              </w:tc>
              <w:tc>
                <w:tcPr>
                  <w:tcW w:w="1034" w:type="dxa"/>
                  <w:noWrap/>
                  <w:hideMark/>
                </w:tcPr>
                <w:p w14:paraId="6854C38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16DE91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37FB0F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5CE5CC3E" w14:textId="77777777" w:rsidTr="009F7295">
              <w:trPr>
                <w:trHeight w:val="288"/>
              </w:trPr>
              <w:tc>
                <w:tcPr>
                  <w:tcW w:w="2351" w:type="dxa"/>
                  <w:noWrap/>
                  <w:hideMark/>
                </w:tcPr>
                <w:p w14:paraId="24DDC73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Spain</w:t>
                  </w:r>
                </w:p>
              </w:tc>
              <w:tc>
                <w:tcPr>
                  <w:tcW w:w="1034" w:type="dxa"/>
                  <w:noWrap/>
                  <w:hideMark/>
                </w:tcPr>
                <w:p w14:paraId="6B2FED8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28B94E5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7FFD6F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B94DCD4" w14:textId="77777777" w:rsidTr="009F7295">
              <w:trPr>
                <w:trHeight w:val="288"/>
              </w:trPr>
              <w:tc>
                <w:tcPr>
                  <w:tcW w:w="2351" w:type="dxa"/>
                  <w:noWrap/>
                  <w:hideMark/>
                </w:tcPr>
                <w:p w14:paraId="76D9478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Sri Lanka</w:t>
                  </w:r>
                </w:p>
              </w:tc>
              <w:tc>
                <w:tcPr>
                  <w:tcW w:w="1034" w:type="dxa"/>
                  <w:noWrap/>
                  <w:hideMark/>
                </w:tcPr>
                <w:p w14:paraId="089AF5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BB7748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7FEF8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9FB6B9C" w14:textId="77777777" w:rsidTr="009F7295">
              <w:trPr>
                <w:trHeight w:val="288"/>
              </w:trPr>
              <w:tc>
                <w:tcPr>
                  <w:tcW w:w="2351" w:type="dxa"/>
                  <w:noWrap/>
                  <w:hideMark/>
                </w:tcPr>
                <w:p w14:paraId="78E88E86"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Sudan</w:t>
                  </w:r>
                </w:p>
              </w:tc>
              <w:tc>
                <w:tcPr>
                  <w:tcW w:w="1034" w:type="dxa"/>
                  <w:noWrap/>
                  <w:hideMark/>
                </w:tcPr>
                <w:p w14:paraId="0CB09EE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6ECC868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375243A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4FF9E988" w14:textId="77777777" w:rsidTr="009F7295">
              <w:trPr>
                <w:trHeight w:val="288"/>
              </w:trPr>
              <w:tc>
                <w:tcPr>
                  <w:tcW w:w="2351" w:type="dxa"/>
                  <w:noWrap/>
                  <w:hideMark/>
                </w:tcPr>
                <w:p w14:paraId="6D5C341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Suriname</w:t>
                  </w:r>
                </w:p>
              </w:tc>
              <w:tc>
                <w:tcPr>
                  <w:tcW w:w="1034" w:type="dxa"/>
                  <w:noWrap/>
                  <w:hideMark/>
                </w:tcPr>
                <w:p w14:paraId="0547FA5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55C22F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2AB72B0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DF9CB56" w14:textId="77777777" w:rsidTr="009F7295">
              <w:trPr>
                <w:trHeight w:val="288"/>
              </w:trPr>
              <w:tc>
                <w:tcPr>
                  <w:tcW w:w="2351" w:type="dxa"/>
                  <w:noWrap/>
                  <w:hideMark/>
                </w:tcPr>
                <w:p w14:paraId="4180DF4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Sweden</w:t>
                  </w:r>
                </w:p>
              </w:tc>
              <w:tc>
                <w:tcPr>
                  <w:tcW w:w="1034" w:type="dxa"/>
                  <w:noWrap/>
                  <w:hideMark/>
                </w:tcPr>
                <w:p w14:paraId="0802443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5A00C0C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69EFC23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35FCD942" w14:textId="77777777" w:rsidTr="009F7295">
              <w:trPr>
                <w:trHeight w:val="288"/>
              </w:trPr>
              <w:tc>
                <w:tcPr>
                  <w:tcW w:w="2351" w:type="dxa"/>
                  <w:noWrap/>
                  <w:hideMark/>
                </w:tcPr>
                <w:p w14:paraId="62FA6D8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Switzerland</w:t>
                  </w:r>
                </w:p>
              </w:tc>
              <w:tc>
                <w:tcPr>
                  <w:tcW w:w="1034" w:type="dxa"/>
                  <w:noWrap/>
                  <w:hideMark/>
                </w:tcPr>
                <w:p w14:paraId="3C495C6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1115" w:type="dxa"/>
                  <w:noWrap/>
                  <w:hideMark/>
                </w:tcPr>
                <w:p w14:paraId="656A3B9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c>
                <w:tcPr>
                  <w:tcW w:w="995" w:type="dxa"/>
                  <w:noWrap/>
                  <w:hideMark/>
                </w:tcPr>
                <w:p w14:paraId="377C48A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Other</w:t>
                  </w:r>
                </w:p>
              </w:tc>
            </w:tr>
            <w:tr w:rsidR="009F7295" w:rsidRPr="005F2432" w14:paraId="212F6EB4" w14:textId="77777777" w:rsidTr="009F7295">
              <w:trPr>
                <w:trHeight w:val="288"/>
              </w:trPr>
              <w:tc>
                <w:tcPr>
                  <w:tcW w:w="2351" w:type="dxa"/>
                  <w:noWrap/>
                  <w:hideMark/>
                </w:tcPr>
                <w:p w14:paraId="40278C9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Syrian Arab Republic</w:t>
                  </w:r>
                </w:p>
              </w:tc>
              <w:tc>
                <w:tcPr>
                  <w:tcW w:w="1034" w:type="dxa"/>
                  <w:noWrap/>
                  <w:hideMark/>
                </w:tcPr>
                <w:p w14:paraId="4849985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4A65CB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3E2B60D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5514E845" w14:textId="77777777" w:rsidTr="009F7295">
              <w:trPr>
                <w:trHeight w:val="288"/>
              </w:trPr>
              <w:tc>
                <w:tcPr>
                  <w:tcW w:w="2351" w:type="dxa"/>
                  <w:noWrap/>
                  <w:hideMark/>
                </w:tcPr>
                <w:p w14:paraId="33B6AB4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Tajikistan</w:t>
                  </w:r>
                </w:p>
              </w:tc>
              <w:tc>
                <w:tcPr>
                  <w:tcW w:w="1034" w:type="dxa"/>
                  <w:noWrap/>
                  <w:hideMark/>
                </w:tcPr>
                <w:p w14:paraId="01D4E1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5EE8A6E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E58F0A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5D55C98" w14:textId="77777777" w:rsidTr="009F7295">
              <w:trPr>
                <w:trHeight w:val="288"/>
              </w:trPr>
              <w:tc>
                <w:tcPr>
                  <w:tcW w:w="2351" w:type="dxa"/>
                  <w:noWrap/>
                  <w:hideMark/>
                </w:tcPr>
                <w:p w14:paraId="1E1F825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Thailand</w:t>
                  </w:r>
                </w:p>
              </w:tc>
              <w:tc>
                <w:tcPr>
                  <w:tcW w:w="1034" w:type="dxa"/>
                  <w:noWrap/>
                  <w:hideMark/>
                </w:tcPr>
                <w:p w14:paraId="39D85DA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3C8DE14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2A0751A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4172819A" w14:textId="77777777" w:rsidTr="009F7295">
              <w:trPr>
                <w:trHeight w:val="288"/>
              </w:trPr>
              <w:tc>
                <w:tcPr>
                  <w:tcW w:w="2351" w:type="dxa"/>
                  <w:noWrap/>
                  <w:hideMark/>
                </w:tcPr>
                <w:p w14:paraId="154E320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Republic of North Macedonia</w:t>
                  </w:r>
                </w:p>
              </w:tc>
              <w:tc>
                <w:tcPr>
                  <w:tcW w:w="1034" w:type="dxa"/>
                  <w:noWrap/>
                  <w:hideMark/>
                </w:tcPr>
                <w:p w14:paraId="73E0EA5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168BCCC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C3AA90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355C38F" w14:textId="77777777" w:rsidTr="009F7295">
              <w:trPr>
                <w:trHeight w:val="288"/>
              </w:trPr>
              <w:tc>
                <w:tcPr>
                  <w:tcW w:w="2351" w:type="dxa"/>
                  <w:noWrap/>
                  <w:hideMark/>
                </w:tcPr>
                <w:p w14:paraId="60E2BC8C"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Timor-Leste</w:t>
                  </w:r>
                </w:p>
              </w:tc>
              <w:tc>
                <w:tcPr>
                  <w:tcW w:w="1034" w:type="dxa"/>
                  <w:noWrap/>
                  <w:hideMark/>
                </w:tcPr>
                <w:p w14:paraId="75682B4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850927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995" w:type="dxa"/>
                  <w:noWrap/>
                  <w:hideMark/>
                </w:tcPr>
                <w:p w14:paraId="060FB31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1198AEA6" w14:textId="77777777" w:rsidTr="009F7295">
              <w:trPr>
                <w:trHeight w:val="288"/>
              </w:trPr>
              <w:tc>
                <w:tcPr>
                  <w:tcW w:w="2351" w:type="dxa"/>
                  <w:noWrap/>
                  <w:hideMark/>
                </w:tcPr>
                <w:p w14:paraId="2C3C0EC1"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Togo</w:t>
                  </w:r>
                </w:p>
              </w:tc>
              <w:tc>
                <w:tcPr>
                  <w:tcW w:w="1034" w:type="dxa"/>
                  <w:noWrap/>
                  <w:hideMark/>
                </w:tcPr>
                <w:p w14:paraId="170ED8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F9D56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21A9A2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64325F92" w14:textId="77777777" w:rsidTr="009F7295">
              <w:trPr>
                <w:trHeight w:val="288"/>
              </w:trPr>
              <w:tc>
                <w:tcPr>
                  <w:tcW w:w="2351" w:type="dxa"/>
                  <w:noWrap/>
                  <w:hideMark/>
                </w:tcPr>
                <w:p w14:paraId="2970E00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Tonga</w:t>
                  </w:r>
                </w:p>
              </w:tc>
              <w:tc>
                <w:tcPr>
                  <w:tcW w:w="1034" w:type="dxa"/>
                  <w:noWrap/>
                  <w:hideMark/>
                </w:tcPr>
                <w:p w14:paraId="6A4F88E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08447C7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66678B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6224A84F" w14:textId="77777777" w:rsidTr="009F7295">
              <w:trPr>
                <w:trHeight w:val="288"/>
              </w:trPr>
              <w:tc>
                <w:tcPr>
                  <w:tcW w:w="2351" w:type="dxa"/>
                  <w:noWrap/>
                  <w:hideMark/>
                </w:tcPr>
                <w:p w14:paraId="7B89425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Trinidad and Tobago</w:t>
                  </w:r>
                </w:p>
              </w:tc>
              <w:tc>
                <w:tcPr>
                  <w:tcW w:w="1034" w:type="dxa"/>
                  <w:noWrap/>
                  <w:hideMark/>
                </w:tcPr>
                <w:p w14:paraId="5BC42AA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0FA5112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4A8EC4E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4ED69FD" w14:textId="77777777" w:rsidTr="009F7295">
              <w:trPr>
                <w:trHeight w:val="288"/>
              </w:trPr>
              <w:tc>
                <w:tcPr>
                  <w:tcW w:w="2351" w:type="dxa"/>
                  <w:noWrap/>
                  <w:hideMark/>
                </w:tcPr>
                <w:p w14:paraId="3359C91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Tunisia</w:t>
                  </w:r>
                </w:p>
              </w:tc>
              <w:tc>
                <w:tcPr>
                  <w:tcW w:w="1034" w:type="dxa"/>
                  <w:noWrap/>
                  <w:hideMark/>
                </w:tcPr>
                <w:p w14:paraId="16849B3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7843BD0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9B8E31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313281B" w14:textId="77777777" w:rsidTr="009F7295">
              <w:trPr>
                <w:trHeight w:val="288"/>
              </w:trPr>
              <w:tc>
                <w:tcPr>
                  <w:tcW w:w="2351" w:type="dxa"/>
                  <w:noWrap/>
                  <w:hideMark/>
                </w:tcPr>
                <w:p w14:paraId="4307C6F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Turkey</w:t>
                  </w:r>
                </w:p>
              </w:tc>
              <w:tc>
                <w:tcPr>
                  <w:tcW w:w="1034" w:type="dxa"/>
                  <w:noWrap/>
                  <w:hideMark/>
                </w:tcPr>
                <w:p w14:paraId="1C6879C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6F137EE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59F97BE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079A02ED" w14:textId="77777777" w:rsidTr="009F7295">
              <w:trPr>
                <w:trHeight w:val="288"/>
              </w:trPr>
              <w:tc>
                <w:tcPr>
                  <w:tcW w:w="2351" w:type="dxa"/>
                  <w:noWrap/>
                  <w:hideMark/>
                </w:tcPr>
                <w:p w14:paraId="20F66FD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Turkmenistan</w:t>
                  </w:r>
                </w:p>
              </w:tc>
              <w:tc>
                <w:tcPr>
                  <w:tcW w:w="1034" w:type="dxa"/>
                  <w:noWrap/>
                  <w:hideMark/>
                </w:tcPr>
                <w:p w14:paraId="292CA73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3118310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081E25B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10149885" w14:textId="77777777" w:rsidTr="009F7295">
              <w:trPr>
                <w:trHeight w:val="288"/>
              </w:trPr>
              <w:tc>
                <w:tcPr>
                  <w:tcW w:w="2351" w:type="dxa"/>
                  <w:noWrap/>
                  <w:hideMark/>
                </w:tcPr>
                <w:p w14:paraId="3A6EF3F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Tuvalu</w:t>
                  </w:r>
                </w:p>
              </w:tc>
              <w:tc>
                <w:tcPr>
                  <w:tcW w:w="1034" w:type="dxa"/>
                  <w:noWrap/>
                  <w:hideMark/>
                </w:tcPr>
                <w:p w14:paraId="4D9261E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03C3FCC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0C5D1F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5D7D5CD0" w14:textId="77777777" w:rsidTr="009F7295">
              <w:trPr>
                <w:trHeight w:val="288"/>
              </w:trPr>
              <w:tc>
                <w:tcPr>
                  <w:tcW w:w="2351" w:type="dxa"/>
                  <w:noWrap/>
                  <w:hideMark/>
                </w:tcPr>
                <w:p w14:paraId="012BEB1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Uganda</w:t>
                  </w:r>
                </w:p>
              </w:tc>
              <w:tc>
                <w:tcPr>
                  <w:tcW w:w="1034" w:type="dxa"/>
                  <w:noWrap/>
                  <w:hideMark/>
                </w:tcPr>
                <w:p w14:paraId="0CE7148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180BF90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E5C7EE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1ABE166E" w14:textId="77777777" w:rsidTr="009F7295">
              <w:trPr>
                <w:trHeight w:val="288"/>
              </w:trPr>
              <w:tc>
                <w:tcPr>
                  <w:tcW w:w="2351" w:type="dxa"/>
                  <w:noWrap/>
                  <w:hideMark/>
                </w:tcPr>
                <w:p w14:paraId="2D5E878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Ukraine</w:t>
                  </w:r>
                </w:p>
              </w:tc>
              <w:tc>
                <w:tcPr>
                  <w:tcW w:w="1034" w:type="dxa"/>
                  <w:noWrap/>
                  <w:hideMark/>
                </w:tcPr>
                <w:p w14:paraId="1E82B7E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17D64C6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133CB37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4A2D559" w14:textId="77777777" w:rsidTr="009F7295">
              <w:trPr>
                <w:trHeight w:val="288"/>
              </w:trPr>
              <w:tc>
                <w:tcPr>
                  <w:tcW w:w="2351" w:type="dxa"/>
                  <w:noWrap/>
                  <w:hideMark/>
                </w:tcPr>
                <w:p w14:paraId="096F3BE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United Arab Emirates</w:t>
                  </w:r>
                </w:p>
              </w:tc>
              <w:tc>
                <w:tcPr>
                  <w:tcW w:w="1034" w:type="dxa"/>
                  <w:noWrap/>
                  <w:hideMark/>
                </w:tcPr>
                <w:p w14:paraId="0B59BA6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0C50BEB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0B115E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50337C52" w14:textId="77777777" w:rsidTr="009F7295">
              <w:trPr>
                <w:trHeight w:val="288"/>
              </w:trPr>
              <w:tc>
                <w:tcPr>
                  <w:tcW w:w="2351" w:type="dxa"/>
                  <w:noWrap/>
                  <w:hideMark/>
                </w:tcPr>
                <w:p w14:paraId="25DFB6A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United Kingdom of Great Britain and Northern Ireland</w:t>
                  </w:r>
                </w:p>
              </w:tc>
              <w:tc>
                <w:tcPr>
                  <w:tcW w:w="1034" w:type="dxa"/>
                  <w:noWrap/>
                  <w:hideMark/>
                </w:tcPr>
                <w:p w14:paraId="126E561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2DE8B5A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538C80B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76069AA9" w14:textId="77777777" w:rsidTr="009F7295">
              <w:trPr>
                <w:trHeight w:val="288"/>
              </w:trPr>
              <w:tc>
                <w:tcPr>
                  <w:tcW w:w="2351" w:type="dxa"/>
                  <w:noWrap/>
                  <w:hideMark/>
                </w:tcPr>
                <w:p w14:paraId="62352F5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United Republic of Tanzania</w:t>
                  </w:r>
                </w:p>
              </w:tc>
              <w:tc>
                <w:tcPr>
                  <w:tcW w:w="1034" w:type="dxa"/>
                  <w:noWrap/>
                  <w:hideMark/>
                </w:tcPr>
                <w:p w14:paraId="2D6585A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2AC627B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0EEEB0F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397906AF" w14:textId="77777777" w:rsidTr="009F7295">
              <w:trPr>
                <w:trHeight w:val="288"/>
              </w:trPr>
              <w:tc>
                <w:tcPr>
                  <w:tcW w:w="2351" w:type="dxa"/>
                  <w:noWrap/>
                  <w:hideMark/>
                </w:tcPr>
                <w:p w14:paraId="76683D6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United States of America</w:t>
                  </w:r>
                </w:p>
              </w:tc>
              <w:tc>
                <w:tcPr>
                  <w:tcW w:w="1034" w:type="dxa"/>
                  <w:noWrap/>
                  <w:hideMark/>
                </w:tcPr>
                <w:p w14:paraId="18097E8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3F46D0B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1AC2AD2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r>
            <w:tr w:rsidR="009F7295" w:rsidRPr="005F2432" w14:paraId="4F27FAF9" w14:textId="77777777" w:rsidTr="009F7295">
              <w:trPr>
                <w:trHeight w:val="288"/>
              </w:trPr>
              <w:tc>
                <w:tcPr>
                  <w:tcW w:w="2351" w:type="dxa"/>
                  <w:noWrap/>
                  <w:hideMark/>
                </w:tcPr>
                <w:p w14:paraId="730241C9"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Uruguay</w:t>
                  </w:r>
                </w:p>
              </w:tc>
              <w:tc>
                <w:tcPr>
                  <w:tcW w:w="1034" w:type="dxa"/>
                  <w:noWrap/>
                  <w:hideMark/>
                </w:tcPr>
                <w:p w14:paraId="38A2B089"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1115" w:type="dxa"/>
                  <w:noWrap/>
                  <w:hideMark/>
                </w:tcPr>
                <w:p w14:paraId="545B3CA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w:t>
                  </w:r>
                </w:p>
              </w:tc>
              <w:tc>
                <w:tcPr>
                  <w:tcW w:w="995" w:type="dxa"/>
                  <w:noWrap/>
                  <w:hideMark/>
                </w:tcPr>
                <w:p w14:paraId="4B31C38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2477E0BC" w14:textId="77777777" w:rsidTr="009F7295">
              <w:trPr>
                <w:trHeight w:val="288"/>
              </w:trPr>
              <w:tc>
                <w:tcPr>
                  <w:tcW w:w="2351" w:type="dxa"/>
                  <w:noWrap/>
                  <w:hideMark/>
                </w:tcPr>
                <w:p w14:paraId="4BD3FADF"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Uzbekistan</w:t>
                  </w:r>
                </w:p>
              </w:tc>
              <w:tc>
                <w:tcPr>
                  <w:tcW w:w="1034" w:type="dxa"/>
                  <w:noWrap/>
                  <w:hideMark/>
                </w:tcPr>
                <w:p w14:paraId="1E4C23B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6A03E49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3266953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656178C0" w14:textId="77777777" w:rsidTr="009F7295">
              <w:trPr>
                <w:trHeight w:val="288"/>
              </w:trPr>
              <w:tc>
                <w:tcPr>
                  <w:tcW w:w="2351" w:type="dxa"/>
                  <w:noWrap/>
                  <w:hideMark/>
                </w:tcPr>
                <w:p w14:paraId="25F56025"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Vanuatu</w:t>
                  </w:r>
                </w:p>
              </w:tc>
              <w:tc>
                <w:tcPr>
                  <w:tcW w:w="1034" w:type="dxa"/>
                  <w:noWrap/>
                  <w:hideMark/>
                </w:tcPr>
                <w:p w14:paraId="517628B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3D057E1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16C38211"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r>
            <w:tr w:rsidR="009F7295" w:rsidRPr="005F2432" w14:paraId="7FA715BB" w14:textId="77777777" w:rsidTr="009F7295">
              <w:trPr>
                <w:trHeight w:val="288"/>
              </w:trPr>
              <w:tc>
                <w:tcPr>
                  <w:tcW w:w="2351" w:type="dxa"/>
                  <w:noWrap/>
                  <w:hideMark/>
                </w:tcPr>
                <w:p w14:paraId="67624EE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Venezuela (Bolivarian Republic of)</w:t>
                  </w:r>
                </w:p>
              </w:tc>
              <w:tc>
                <w:tcPr>
                  <w:tcW w:w="1034" w:type="dxa"/>
                  <w:noWrap/>
                  <w:hideMark/>
                </w:tcPr>
                <w:p w14:paraId="4179654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1115" w:type="dxa"/>
                  <w:noWrap/>
                  <w:hideMark/>
                </w:tcPr>
                <w:p w14:paraId="6930516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w:t>
                  </w:r>
                </w:p>
              </w:tc>
              <w:tc>
                <w:tcPr>
                  <w:tcW w:w="995" w:type="dxa"/>
                  <w:noWrap/>
                  <w:hideMark/>
                </w:tcPr>
                <w:p w14:paraId="7DB0B89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4E658833" w14:textId="77777777" w:rsidTr="009F7295">
              <w:trPr>
                <w:trHeight w:val="288"/>
              </w:trPr>
              <w:tc>
                <w:tcPr>
                  <w:tcW w:w="2351" w:type="dxa"/>
                  <w:noWrap/>
                  <w:hideMark/>
                </w:tcPr>
                <w:p w14:paraId="47F997DA"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Viet Nam</w:t>
                  </w:r>
                </w:p>
              </w:tc>
              <w:tc>
                <w:tcPr>
                  <w:tcW w:w="1034" w:type="dxa"/>
                  <w:noWrap/>
                  <w:hideMark/>
                </w:tcPr>
                <w:p w14:paraId="4D4355D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2B411C8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BF057C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r>
            <w:tr w:rsidR="009F7295" w:rsidRPr="005F2432" w14:paraId="673B8D73" w14:textId="77777777" w:rsidTr="009F7295">
              <w:trPr>
                <w:trHeight w:val="288"/>
              </w:trPr>
              <w:tc>
                <w:tcPr>
                  <w:tcW w:w="2351" w:type="dxa"/>
                  <w:noWrap/>
                  <w:hideMark/>
                </w:tcPr>
                <w:p w14:paraId="2826EAD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Yemen</w:t>
                  </w:r>
                </w:p>
              </w:tc>
              <w:tc>
                <w:tcPr>
                  <w:tcW w:w="1034" w:type="dxa"/>
                  <w:noWrap/>
                  <w:hideMark/>
                </w:tcPr>
                <w:p w14:paraId="780CEE0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1115" w:type="dxa"/>
                  <w:noWrap/>
                  <w:hideMark/>
                </w:tcPr>
                <w:p w14:paraId="2315A41F"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1045F7A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r>
            <w:tr w:rsidR="009F7295" w:rsidRPr="005F2432" w14:paraId="3B942109" w14:textId="77777777" w:rsidTr="009F7295">
              <w:trPr>
                <w:trHeight w:val="288"/>
              </w:trPr>
              <w:tc>
                <w:tcPr>
                  <w:tcW w:w="2351" w:type="dxa"/>
                  <w:noWrap/>
                  <w:hideMark/>
                </w:tcPr>
                <w:p w14:paraId="72AE5A4D"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Zambia</w:t>
                  </w:r>
                </w:p>
              </w:tc>
              <w:tc>
                <w:tcPr>
                  <w:tcW w:w="1034" w:type="dxa"/>
                  <w:noWrap/>
                  <w:hideMark/>
                </w:tcPr>
                <w:p w14:paraId="25CB40E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c>
                <w:tcPr>
                  <w:tcW w:w="1115" w:type="dxa"/>
                  <w:noWrap/>
                  <w:hideMark/>
                </w:tcPr>
                <w:p w14:paraId="0185740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w:t>
                  </w:r>
                </w:p>
              </w:tc>
              <w:tc>
                <w:tcPr>
                  <w:tcW w:w="995" w:type="dxa"/>
                  <w:noWrap/>
                  <w:hideMark/>
                </w:tcPr>
                <w:p w14:paraId="77C0D40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r w:rsidR="009F7295" w:rsidRPr="005F2432" w14:paraId="24A4E208" w14:textId="77777777" w:rsidTr="009F7295">
              <w:trPr>
                <w:trHeight w:val="288"/>
              </w:trPr>
              <w:tc>
                <w:tcPr>
                  <w:tcW w:w="2351" w:type="dxa"/>
                  <w:noWrap/>
                  <w:hideMark/>
                </w:tcPr>
                <w:p w14:paraId="3CC436B4"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Zimbabwe</w:t>
                  </w:r>
                </w:p>
              </w:tc>
              <w:tc>
                <w:tcPr>
                  <w:tcW w:w="1034" w:type="dxa"/>
                  <w:noWrap/>
                  <w:hideMark/>
                </w:tcPr>
                <w:p w14:paraId="4E73687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1115" w:type="dxa"/>
                  <w:noWrap/>
                  <w:hideMark/>
                </w:tcPr>
                <w:p w14:paraId="3C7B653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w:t>
                  </w:r>
                </w:p>
              </w:tc>
              <w:tc>
                <w:tcPr>
                  <w:tcW w:w="995" w:type="dxa"/>
                  <w:noWrap/>
                  <w:hideMark/>
                </w:tcPr>
                <w:p w14:paraId="64E79DF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w:t>
                  </w:r>
                </w:p>
              </w:tc>
            </w:tr>
          </w:tbl>
          <w:p w14:paraId="64800EB1" w14:textId="77777777" w:rsidR="009F7295" w:rsidRPr="005F2432" w:rsidRDefault="009F7295" w:rsidP="009F7295"/>
          <w:p w14:paraId="1FC08893" w14:textId="77777777" w:rsidR="009F7295" w:rsidRPr="005F2432" w:rsidRDefault="009F7295" w:rsidP="009F7295"/>
          <w:p w14:paraId="384434F0" w14:textId="0FA68639" w:rsidR="009F7295" w:rsidRPr="005F2432" w:rsidRDefault="009F7295" w:rsidP="009F729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11</w:t>
            </w:r>
            <w:r w:rsidRPr="005F2432">
              <w:fldChar w:fldCharType="end"/>
            </w:r>
            <w:r w:rsidRPr="005F2432">
              <w:t>: Implementation status by WHO region. Data taken from WHO.</w:t>
            </w:r>
            <w:r w:rsidR="0011445B" w:rsidRPr="005F2432">
              <w:fldChar w:fldCharType="begin"/>
            </w:r>
            <w:r w:rsidR="0011445B" w:rsidRPr="005F2432">
              <w:instrText xml:space="preserve"> ADDIN EN.CITE &lt;EndNote&gt;&lt;Cite&gt;&lt;Author&gt;WHO&lt;/Author&gt;&lt;Year&gt;2018&lt;/Year&gt;&lt;RecNum&gt;365&lt;/RecNum&gt;&lt;DisplayText&gt;&lt;style face="superscript"&gt;68&lt;/style&gt;&lt;/DisplayText&gt;&lt;record&gt;&lt;rec-number&gt;365&lt;/rec-number&gt;&lt;foreign-keys&gt;&lt;key app="EN" db-id="e2zepwa56vz2ryev2aoxraf420vzvwft0pzz" timestamp="1560267365"&gt;365&lt;/key&gt;&lt;/foreign-keys&gt;&lt;ref-type name="Report"&gt;27&lt;/ref-type&gt;&lt;contributors&gt;&lt;authors&gt;&lt;author&gt;WHO&lt;/author&gt;&lt;/authors&gt;&lt;/contributors&gt;&lt;titles&gt;&lt;title&gt;International Health Regulations (2005) State Party Self-Assessment Annual Reporting Tool&lt;/title&gt;&lt;/titles&gt;&lt;dates&gt;&lt;year&gt;2018&lt;/year&gt;&lt;/dates&gt;&lt;pub-location&gt;Geneva, Switzerland&lt;/pub-location&gt;&lt;publisher&gt;World Health Organization&lt;/publisher&gt;&lt;urls&gt;&lt;related-urls&gt;&lt;url&gt;https://apps.who.int/iris/handle/10665/272432&lt;/url&gt;&lt;/related-urls&gt;&lt;/urls&gt;&lt;/record&gt;&lt;/Cite&gt;&lt;/EndNote&gt;</w:instrText>
            </w:r>
            <w:r w:rsidR="0011445B" w:rsidRPr="005F2432">
              <w:fldChar w:fldCharType="separate"/>
            </w:r>
            <w:r w:rsidR="0011445B" w:rsidRPr="005F2432">
              <w:rPr>
                <w:noProof/>
                <w:vertAlign w:val="superscript"/>
              </w:rPr>
              <w:t>68</w:t>
            </w:r>
            <w:r w:rsidR="0011445B" w:rsidRPr="005F2432">
              <w:fldChar w:fldCharType="end"/>
            </w:r>
          </w:p>
          <w:tbl>
            <w:tblPr>
              <w:tblStyle w:val="TableGrid1"/>
              <w:tblW w:w="6954" w:type="dxa"/>
              <w:tblLook w:val="04A0" w:firstRow="1" w:lastRow="0" w:firstColumn="1" w:lastColumn="0" w:noHBand="0" w:noVBand="1"/>
            </w:tblPr>
            <w:tblGrid>
              <w:gridCol w:w="1836"/>
              <w:gridCol w:w="1008"/>
              <w:gridCol w:w="988"/>
              <w:gridCol w:w="988"/>
              <w:gridCol w:w="1067"/>
              <w:gridCol w:w="1067"/>
            </w:tblGrid>
            <w:tr w:rsidR="009F7295" w:rsidRPr="005F2432" w14:paraId="218C437C" w14:textId="77777777" w:rsidTr="009F7295">
              <w:trPr>
                <w:trHeight w:val="288"/>
              </w:trPr>
              <w:tc>
                <w:tcPr>
                  <w:tcW w:w="1836" w:type="dxa"/>
                  <w:noWrap/>
                  <w:hideMark/>
                </w:tcPr>
                <w:p w14:paraId="2BAFA43F"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WHO Region</w:t>
                  </w:r>
                </w:p>
              </w:tc>
              <w:tc>
                <w:tcPr>
                  <w:tcW w:w="1008" w:type="dxa"/>
                  <w:noWrap/>
                  <w:hideMark/>
                </w:tcPr>
                <w:p w14:paraId="0C3CBC30"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0-24%</w:t>
                  </w:r>
                </w:p>
              </w:tc>
              <w:tc>
                <w:tcPr>
                  <w:tcW w:w="988" w:type="dxa"/>
                  <w:noWrap/>
                  <w:hideMark/>
                </w:tcPr>
                <w:p w14:paraId="110C32DD"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25-49%</w:t>
                  </w:r>
                </w:p>
              </w:tc>
              <w:tc>
                <w:tcPr>
                  <w:tcW w:w="988" w:type="dxa"/>
                  <w:noWrap/>
                  <w:hideMark/>
                </w:tcPr>
                <w:p w14:paraId="1C080F52"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50-74%</w:t>
                  </w:r>
                </w:p>
              </w:tc>
              <w:tc>
                <w:tcPr>
                  <w:tcW w:w="1067" w:type="dxa"/>
                  <w:noWrap/>
                  <w:hideMark/>
                </w:tcPr>
                <w:p w14:paraId="7C4077C1"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75-100%</w:t>
                  </w:r>
                </w:p>
              </w:tc>
              <w:tc>
                <w:tcPr>
                  <w:tcW w:w="1067" w:type="dxa"/>
                  <w:noWrap/>
                  <w:hideMark/>
                </w:tcPr>
                <w:p w14:paraId="503F2571" w14:textId="77777777" w:rsidR="009F7295" w:rsidRPr="005F2432" w:rsidRDefault="009F7295" w:rsidP="009F7295">
                  <w:pPr>
                    <w:rPr>
                      <w:rFonts w:eastAsia="Times New Roman"/>
                      <w:b/>
                      <w:bCs/>
                      <w:color w:val="000000"/>
                      <w:lang w:val="en-AU" w:eastAsia="en-AU"/>
                    </w:rPr>
                  </w:pPr>
                  <w:r w:rsidRPr="005F2432">
                    <w:rPr>
                      <w:rFonts w:eastAsia="Times New Roman"/>
                      <w:b/>
                      <w:bCs/>
                      <w:color w:val="000000"/>
                      <w:lang w:val="en-AU" w:eastAsia="en-AU"/>
                    </w:rPr>
                    <w:t>50-100%</w:t>
                  </w:r>
                </w:p>
              </w:tc>
            </w:tr>
            <w:tr w:rsidR="009F7295" w:rsidRPr="005F2432" w14:paraId="5E24BF44" w14:textId="77777777" w:rsidTr="009F7295">
              <w:trPr>
                <w:trHeight w:val="288"/>
              </w:trPr>
              <w:tc>
                <w:tcPr>
                  <w:tcW w:w="1836" w:type="dxa"/>
                  <w:noWrap/>
                  <w:hideMark/>
                </w:tcPr>
                <w:p w14:paraId="1D05A0F3"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Africa</w:t>
                  </w:r>
                </w:p>
              </w:tc>
              <w:tc>
                <w:tcPr>
                  <w:tcW w:w="1008" w:type="dxa"/>
                  <w:noWrap/>
                  <w:hideMark/>
                </w:tcPr>
                <w:p w14:paraId="7BFC46E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25.53%</w:t>
                  </w:r>
                </w:p>
              </w:tc>
              <w:tc>
                <w:tcPr>
                  <w:tcW w:w="988" w:type="dxa"/>
                  <w:noWrap/>
                  <w:hideMark/>
                </w:tcPr>
                <w:p w14:paraId="1838970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53.19%</w:t>
                  </w:r>
                </w:p>
              </w:tc>
              <w:tc>
                <w:tcPr>
                  <w:tcW w:w="988" w:type="dxa"/>
                  <w:noWrap/>
                  <w:hideMark/>
                </w:tcPr>
                <w:p w14:paraId="4E05FD1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21.28%</w:t>
                  </w:r>
                </w:p>
              </w:tc>
              <w:tc>
                <w:tcPr>
                  <w:tcW w:w="1067" w:type="dxa"/>
                  <w:noWrap/>
                  <w:hideMark/>
                </w:tcPr>
                <w:p w14:paraId="56CA711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1067" w:type="dxa"/>
                  <w:noWrap/>
                  <w:hideMark/>
                </w:tcPr>
                <w:p w14:paraId="2F620348"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21.28%</w:t>
                  </w:r>
                </w:p>
              </w:tc>
            </w:tr>
            <w:tr w:rsidR="009F7295" w:rsidRPr="005F2432" w14:paraId="78F20637" w14:textId="77777777" w:rsidTr="009F7295">
              <w:trPr>
                <w:trHeight w:val="288"/>
              </w:trPr>
              <w:tc>
                <w:tcPr>
                  <w:tcW w:w="1836" w:type="dxa"/>
                  <w:noWrap/>
                  <w:hideMark/>
                </w:tcPr>
                <w:p w14:paraId="42CA72F0"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Americas</w:t>
                  </w:r>
                </w:p>
              </w:tc>
              <w:tc>
                <w:tcPr>
                  <w:tcW w:w="1008" w:type="dxa"/>
                  <w:noWrap/>
                  <w:hideMark/>
                </w:tcPr>
                <w:p w14:paraId="6BA835D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5.71%</w:t>
                  </w:r>
                </w:p>
              </w:tc>
              <w:tc>
                <w:tcPr>
                  <w:tcW w:w="988" w:type="dxa"/>
                  <w:noWrap/>
                  <w:hideMark/>
                </w:tcPr>
                <w:p w14:paraId="2F26F62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20%</w:t>
                  </w:r>
                </w:p>
              </w:tc>
              <w:tc>
                <w:tcPr>
                  <w:tcW w:w="988" w:type="dxa"/>
                  <w:noWrap/>
                  <w:hideMark/>
                </w:tcPr>
                <w:p w14:paraId="04BD85F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28.57%</w:t>
                  </w:r>
                </w:p>
              </w:tc>
              <w:tc>
                <w:tcPr>
                  <w:tcW w:w="1067" w:type="dxa"/>
                  <w:noWrap/>
                  <w:hideMark/>
                </w:tcPr>
                <w:p w14:paraId="75CA1C9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34.29%</w:t>
                  </w:r>
                </w:p>
              </w:tc>
              <w:tc>
                <w:tcPr>
                  <w:tcW w:w="1067" w:type="dxa"/>
                  <w:noWrap/>
                  <w:hideMark/>
                </w:tcPr>
                <w:p w14:paraId="65B8ADD7"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62.86%</w:t>
                  </w:r>
                </w:p>
              </w:tc>
            </w:tr>
            <w:tr w:rsidR="009F7295" w:rsidRPr="005F2432" w14:paraId="7A005E72" w14:textId="77777777" w:rsidTr="009F7295">
              <w:trPr>
                <w:trHeight w:val="288"/>
              </w:trPr>
              <w:tc>
                <w:tcPr>
                  <w:tcW w:w="1836" w:type="dxa"/>
                  <w:noWrap/>
                  <w:hideMark/>
                </w:tcPr>
                <w:p w14:paraId="77E56882"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East Mediterranean</w:t>
                  </w:r>
                </w:p>
              </w:tc>
              <w:tc>
                <w:tcPr>
                  <w:tcW w:w="1008" w:type="dxa"/>
                  <w:noWrap/>
                  <w:hideMark/>
                </w:tcPr>
                <w:p w14:paraId="36E73F3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9.52%</w:t>
                  </w:r>
                </w:p>
              </w:tc>
              <w:tc>
                <w:tcPr>
                  <w:tcW w:w="988" w:type="dxa"/>
                  <w:noWrap/>
                  <w:hideMark/>
                </w:tcPr>
                <w:p w14:paraId="6071ABF3"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19.05%</w:t>
                  </w:r>
                </w:p>
              </w:tc>
              <w:tc>
                <w:tcPr>
                  <w:tcW w:w="988" w:type="dxa"/>
                  <w:noWrap/>
                  <w:hideMark/>
                </w:tcPr>
                <w:p w14:paraId="03DE6A3D"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19.05%</w:t>
                  </w:r>
                </w:p>
              </w:tc>
              <w:tc>
                <w:tcPr>
                  <w:tcW w:w="1067" w:type="dxa"/>
                  <w:noWrap/>
                  <w:hideMark/>
                </w:tcPr>
                <w:p w14:paraId="069E5B4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52.38%</w:t>
                  </w:r>
                </w:p>
              </w:tc>
              <w:tc>
                <w:tcPr>
                  <w:tcW w:w="1067" w:type="dxa"/>
                  <w:noWrap/>
                  <w:hideMark/>
                </w:tcPr>
                <w:p w14:paraId="0420D10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71.43%</w:t>
                  </w:r>
                </w:p>
              </w:tc>
            </w:tr>
            <w:tr w:rsidR="009F7295" w:rsidRPr="005F2432" w14:paraId="7A3AD0E7" w14:textId="77777777" w:rsidTr="009F7295">
              <w:trPr>
                <w:trHeight w:val="288"/>
              </w:trPr>
              <w:tc>
                <w:tcPr>
                  <w:tcW w:w="1836" w:type="dxa"/>
                  <w:noWrap/>
                  <w:hideMark/>
                </w:tcPr>
                <w:p w14:paraId="7B34383E"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Europe</w:t>
                  </w:r>
                </w:p>
              </w:tc>
              <w:tc>
                <w:tcPr>
                  <w:tcW w:w="1008" w:type="dxa"/>
                  <w:noWrap/>
                  <w:hideMark/>
                </w:tcPr>
                <w:p w14:paraId="1D5E940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3.77%</w:t>
                  </w:r>
                </w:p>
              </w:tc>
              <w:tc>
                <w:tcPr>
                  <w:tcW w:w="988" w:type="dxa"/>
                  <w:noWrap/>
                  <w:hideMark/>
                </w:tcPr>
                <w:p w14:paraId="506224A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11.32%</w:t>
                  </w:r>
                </w:p>
              </w:tc>
              <w:tc>
                <w:tcPr>
                  <w:tcW w:w="988" w:type="dxa"/>
                  <w:noWrap/>
                  <w:hideMark/>
                </w:tcPr>
                <w:p w14:paraId="6025703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28.30%</w:t>
                  </w:r>
                </w:p>
              </w:tc>
              <w:tc>
                <w:tcPr>
                  <w:tcW w:w="1067" w:type="dxa"/>
                  <w:noWrap/>
                  <w:hideMark/>
                </w:tcPr>
                <w:p w14:paraId="174EBB62"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47.17%</w:t>
                  </w:r>
                </w:p>
              </w:tc>
              <w:tc>
                <w:tcPr>
                  <w:tcW w:w="1067" w:type="dxa"/>
                  <w:noWrap/>
                  <w:hideMark/>
                </w:tcPr>
                <w:p w14:paraId="42776A6E"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75.47%</w:t>
                  </w:r>
                </w:p>
              </w:tc>
            </w:tr>
            <w:tr w:rsidR="009F7295" w:rsidRPr="005F2432" w14:paraId="4A4CEF00" w14:textId="77777777" w:rsidTr="009F7295">
              <w:trPr>
                <w:trHeight w:val="288"/>
              </w:trPr>
              <w:tc>
                <w:tcPr>
                  <w:tcW w:w="1836" w:type="dxa"/>
                  <w:noWrap/>
                  <w:hideMark/>
                </w:tcPr>
                <w:p w14:paraId="3D6D310B"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South-East Asia</w:t>
                  </w:r>
                </w:p>
              </w:tc>
              <w:tc>
                <w:tcPr>
                  <w:tcW w:w="1008" w:type="dxa"/>
                  <w:noWrap/>
                  <w:hideMark/>
                </w:tcPr>
                <w:p w14:paraId="20FF480B"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0%</w:t>
                  </w:r>
                </w:p>
              </w:tc>
              <w:tc>
                <w:tcPr>
                  <w:tcW w:w="988" w:type="dxa"/>
                  <w:noWrap/>
                  <w:hideMark/>
                </w:tcPr>
                <w:p w14:paraId="7C7B87B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45.45%</w:t>
                  </w:r>
                </w:p>
              </w:tc>
              <w:tc>
                <w:tcPr>
                  <w:tcW w:w="988" w:type="dxa"/>
                  <w:noWrap/>
                  <w:hideMark/>
                </w:tcPr>
                <w:p w14:paraId="2A1165E6"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45.45%</w:t>
                  </w:r>
                </w:p>
              </w:tc>
              <w:tc>
                <w:tcPr>
                  <w:tcW w:w="1067" w:type="dxa"/>
                  <w:noWrap/>
                  <w:hideMark/>
                </w:tcPr>
                <w:p w14:paraId="787EDEE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9.09%</w:t>
                  </w:r>
                </w:p>
              </w:tc>
              <w:tc>
                <w:tcPr>
                  <w:tcW w:w="1067" w:type="dxa"/>
                  <w:noWrap/>
                  <w:hideMark/>
                </w:tcPr>
                <w:p w14:paraId="36392BA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54.54%</w:t>
                  </w:r>
                </w:p>
              </w:tc>
            </w:tr>
            <w:tr w:rsidR="009F7295" w:rsidRPr="005F2432" w14:paraId="6BB29E63" w14:textId="77777777" w:rsidTr="009F7295">
              <w:trPr>
                <w:trHeight w:val="288"/>
              </w:trPr>
              <w:tc>
                <w:tcPr>
                  <w:tcW w:w="1836" w:type="dxa"/>
                  <w:noWrap/>
                  <w:hideMark/>
                </w:tcPr>
                <w:p w14:paraId="0479AF77" w14:textId="77777777" w:rsidR="009F7295" w:rsidRPr="005F2432" w:rsidRDefault="009F7295" w:rsidP="009F7295">
                  <w:pPr>
                    <w:rPr>
                      <w:rFonts w:eastAsia="Times New Roman"/>
                      <w:color w:val="000000"/>
                      <w:lang w:val="en-AU" w:eastAsia="en-AU"/>
                    </w:rPr>
                  </w:pPr>
                  <w:r w:rsidRPr="005F2432">
                    <w:rPr>
                      <w:rFonts w:eastAsia="Times New Roman"/>
                      <w:color w:val="000000"/>
                      <w:lang w:val="en-AU" w:eastAsia="en-AU"/>
                    </w:rPr>
                    <w:t>Western Pacific</w:t>
                  </w:r>
                </w:p>
              </w:tc>
              <w:tc>
                <w:tcPr>
                  <w:tcW w:w="1008" w:type="dxa"/>
                  <w:noWrap/>
                  <w:hideMark/>
                </w:tcPr>
                <w:p w14:paraId="4B4D2140"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3.70%</w:t>
                  </w:r>
                </w:p>
              </w:tc>
              <w:tc>
                <w:tcPr>
                  <w:tcW w:w="988" w:type="dxa"/>
                  <w:noWrap/>
                  <w:hideMark/>
                </w:tcPr>
                <w:p w14:paraId="690176DA"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22.22%</w:t>
                  </w:r>
                </w:p>
              </w:tc>
              <w:tc>
                <w:tcPr>
                  <w:tcW w:w="988" w:type="dxa"/>
                  <w:noWrap/>
                  <w:hideMark/>
                </w:tcPr>
                <w:p w14:paraId="78398AE5"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18.52%</w:t>
                  </w:r>
                </w:p>
              </w:tc>
              <w:tc>
                <w:tcPr>
                  <w:tcW w:w="1067" w:type="dxa"/>
                  <w:noWrap/>
                  <w:hideMark/>
                </w:tcPr>
                <w:p w14:paraId="52925D24"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40.74%</w:t>
                  </w:r>
                </w:p>
              </w:tc>
              <w:tc>
                <w:tcPr>
                  <w:tcW w:w="1067" w:type="dxa"/>
                  <w:noWrap/>
                  <w:hideMark/>
                </w:tcPr>
                <w:p w14:paraId="540C01EC" w14:textId="77777777" w:rsidR="009F7295" w:rsidRPr="005F2432" w:rsidRDefault="009F7295" w:rsidP="009F7295">
                  <w:pPr>
                    <w:jc w:val="right"/>
                    <w:rPr>
                      <w:rFonts w:eastAsia="Times New Roman"/>
                      <w:color w:val="000000"/>
                      <w:lang w:val="en-AU" w:eastAsia="en-AU"/>
                    </w:rPr>
                  </w:pPr>
                  <w:r w:rsidRPr="005F2432">
                    <w:rPr>
                      <w:rFonts w:eastAsia="Times New Roman"/>
                      <w:color w:val="000000"/>
                      <w:lang w:val="en-AU" w:eastAsia="en-AU"/>
                    </w:rPr>
                    <w:t>59.26%</w:t>
                  </w:r>
                </w:p>
              </w:tc>
            </w:tr>
          </w:tbl>
          <w:p w14:paraId="3E732C22" w14:textId="77777777" w:rsidR="009F7295" w:rsidRPr="005F2432" w:rsidRDefault="009F7295" w:rsidP="009F7295"/>
        </w:tc>
      </w:tr>
    </w:tbl>
    <w:p w14:paraId="7DF5E4E7" w14:textId="77777777" w:rsidR="009F7295" w:rsidRPr="005F2432" w:rsidRDefault="009F7295" w:rsidP="009F7295">
      <w:pPr>
        <w:rPr>
          <w:lang w:val="en-GB"/>
        </w:rPr>
      </w:pPr>
    </w:p>
    <w:p w14:paraId="5D5B5EF0" w14:textId="6700F333" w:rsidR="009F7295" w:rsidRPr="005F2432" w:rsidRDefault="009F7295">
      <w:pPr>
        <w:rPr>
          <w:lang w:val="en-GB"/>
        </w:rPr>
      </w:pPr>
      <w:r w:rsidRPr="005F2432">
        <w:rPr>
          <w:lang w:val="en-GB"/>
        </w:rPr>
        <w:br w:type="page"/>
      </w:r>
    </w:p>
    <w:p w14:paraId="2A7EE9A2" w14:textId="77777777" w:rsidR="009F7295" w:rsidRPr="005F2432" w:rsidRDefault="009F7295" w:rsidP="009F7295">
      <w:pPr>
        <w:rPr>
          <w:lang w:val="en-GB"/>
        </w:rPr>
      </w:pPr>
    </w:p>
    <w:tbl>
      <w:tblPr>
        <w:tblStyle w:val="TableGrid"/>
        <w:tblW w:w="9351" w:type="dxa"/>
        <w:tblInd w:w="-289" w:type="dxa"/>
        <w:tblLayout w:type="fixed"/>
        <w:tblLook w:val="04A0" w:firstRow="1" w:lastRow="0" w:firstColumn="1" w:lastColumn="0" w:noHBand="0" w:noVBand="1"/>
      </w:tblPr>
      <w:tblGrid>
        <w:gridCol w:w="1702"/>
        <w:gridCol w:w="7649"/>
      </w:tblGrid>
      <w:tr w:rsidR="009F7295" w:rsidRPr="005F2432" w14:paraId="3FA1E430" w14:textId="77777777" w:rsidTr="009F7295">
        <w:tc>
          <w:tcPr>
            <w:tcW w:w="1702" w:type="dxa"/>
          </w:tcPr>
          <w:p w14:paraId="1556021E" w14:textId="77777777" w:rsidR="009F7295" w:rsidRPr="005F2432" w:rsidRDefault="009F7295" w:rsidP="009F7295">
            <w:pPr>
              <w:spacing w:after="80"/>
              <w:rPr>
                <w:b/>
                <w:bCs/>
              </w:rPr>
            </w:pPr>
            <w:r w:rsidRPr="005F2432">
              <w:rPr>
                <w:b/>
                <w:bCs/>
              </w:rPr>
              <w:t>Working Group</w:t>
            </w:r>
          </w:p>
        </w:tc>
        <w:tc>
          <w:tcPr>
            <w:tcW w:w="7649" w:type="dxa"/>
          </w:tcPr>
          <w:p w14:paraId="1F9C0614" w14:textId="77777777" w:rsidR="009F7295" w:rsidRPr="005F2432" w:rsidRDefault="009F7295" w:rsidP="009F7295">
            <w:pPr>
              <w:spacing w:after="80"/>
            </w:pPr>
            <w:r w:rsidRPr="005F2432">
              <w:t>2: Adaptation, Planning, and Resilience for Health</w:t>
            </w:r>
          </w:p>
        </w:tc>
      </w:tr>
      <w:tr w:rsidR="009F7295" w:rsidRPr="005F2432" w14:paraId="483B78A3" w14:textId="77777777" w:rsidTr="009F7295">
        <w:tc>
          <w:tcPr>
            <w:tcW w:w="1702" w:type="dxa"/>
          </w:tcPr>
          <w:p w14:paraId="40BBE4BF" w14:textId="77777777" w:rsidR="009F7295" w:rsidRPr="005F2432" w:rsidRDefault="009F7295" w:rsidP="009F7295">
            <w:pPr>
              <w:spacing w:after="80"/>
              <w:rPr>
                <w:b/>
                <w:bCs/>
              </w:rPr>
            </w:pPr>
            <w:r w:rsidRPr="005F2432">
              <w:rPr>
                <w:b/>
                <w:bCs/>
              </w:rPr>
              <w:t>Indicator</w:t>
            </w:r>
          </w:p>
        </w:tc>
        <w:tc>
          <w:tcPr>
            <w:tcW w:w="7649" w:type="dxa"/>
          </w:tcPr>
          <w:p w14:paraId="03434F07" w14:textId="77777777" w:rsidR="009F7295" w:rsidRPr="005F2432" w:rsidRDefault="009F7295" w:rsidP="009F7295">
            <w:pPr>
              <w:spacing w:after="80"/>
            </w:pPr>
            <w:r w:rsidRPr="005F2432">
              <w:t>2.3: Adaptation delivery and implementation</w:t>
            </w:r>
          </w:p>
        </w:tc>
      </w:tr>
      <w:tr w:rsidR="009F7295" w:rsidRPr="005F2432" w14:paraId="351F5A34" w14:textId="77777777" w:rsidTr="009F7295">
        <w:tc>
          <w:tcPr>
            <w:tcW w:w="1702" w:type="dxa"/>
          </w:tcPr>
          <w:p w14:paraId="2C8FEECB" w14:textId="77777777" w:rsidR="009F7295" w:rsidRPr="005F2432" w:rsidRDefault="009F7295" w:rsidP="009F7295">
            <w:pPr>
              <w:spacing w:after="80"/>
              <w:rPr>
                <w:b/>
                <w:bCs/>
              </w:rPr>
            </w:pPr>
            <w:r w:rsidRPr="005F2432">
              <w:rPr>
                <w:b/>
                <w:bCs/>
              </w:rPr>
              <w:t>Sub-Indicator</w:t>
            </w:r>
          </w:p>
        </w:tc>
        <w:tc>
          <w:tcPr>
            <w:tcW w:w="7649" w:type="dxa"/>
          </w:tcPr>
          <w:p w14:paraId="28C8A99B" w14:textId="77777777" w:rsidR="009F7295" w:rsidRPr="005F2432" w:rsidRDefault="009F7295" w:rsidP="009F7295">
            <w:pPr>
              <w:spacing w:after="80"/>
            </w:pPr>
            <w:r w:rsidRPr="005F2432">
              <w:t>2.3.2: Air conditioning – benefits and harms</w:t>
            </w:r>
          </w:p>
        </w:tc>
      </w:tr>
      <w:tr w:rsidR="009F7295" w:rsidRPr="005F2432" w14:paraId="1FEDDCE2" w14:textId="77777777" w:rsidTr="009F7295">
        <w:tc>
          <w:tcPr>
            <w:tcW w:w="1702" w:type="dxa"/>
          </w:tcPr>
          <w:p w14:paraId="0ED44DE4" w14:textId="77777777" w:rsidR="009F7295" w:rsidRPr="005F2432" w:rsidRDefault="009F7295" w:rsidP="009F7295">
            <w:pPr>
              <w:spacing w:after="80"/>
              <w:rPr>
                <w:b/>
                <w:bCs/>
              </w:rPr>
            </w:pPr>
            <w:r w:rsidRPr="005F2432">
              <w:rPr>
                <w:b/>
                <w:bCs/>
              </w:rPr>
              <w:t>Methods</w:t>
            </w:r>
          </w:p>
        </w:tc>
        <w:tc>
          <w:tcPr>
            <w:tcW w:w="7649" w:type="dxa"/>
          </w:tcPr>
          <w:p w14:paraId="01BCE4DF" w14:textId="5740855B" w:rsidR="009F7295" w:rsidRPr="005F2432" w:rsidRDefault="009F7295" w:rsidP="009F7295">
            <w:pPr>
              <w:spacing w:after="80"/>
            </w:pPr>
            <w:r w:rsidRPr="005F2432">
              <w:t>A meta-analysis found having home air conditioning to be the strongest protective factor against heat</w:t>
            </w:r>
            <w:ins w:id="293" w:author="Author">
              <w:r w:rsidR="0041620F">
                <w:t>wave</w:t>
              </w:r>
            </w:ins>
            <w:r w:rsidRPr="005F2432">
              <w:t>-related mortality (pooled relative risk [RR] = 0.23; 95% confidence interval = 0.1 – 0.6; based on 6 studies) and having visited other air conditioned environments as the second most protective factor (pooled RR = 0.34; 95% confidence interval = 0.2 – 0.5; based on 5 studies).</w:t>
            </w:r>
            <w:r w:rsidRPr="005F2432">
              <w:fldChar w:fldCharType="begin"/>
            </w:r>
            <w:r w:rsidR="0011445B" w:rsidRPr="005F2432">
              <w:instrText xml:space="preserve"> ADDIN EN.CITE &lt;EndNote&gt;&lt;Cite&gt;&lt;Author&gt;Bouchama&lt;/Author&gt;&lt;Year&gt;2007&lt;/Year&gt;&lt;RecNum&gt;51&lt;/RecNum&gt;&lt;DisplayText&gt;&lt;style face="superscript"&gt;70&lt;/style&gt;&lt;/DisplayText&gt;&lt;record&gt;&lt;rec-number&gt;51&lt;/rec-number&gt;&lt;foreign-keys&gt;&lt;key app="EN" db-id="e2zepwa56vz2ryev2aoxraf420vzvwft0pzz" timestamp="0"&gt;51&lt;/key&gt;&lt;/foreign-keys&gt;&lt;ref-type name="Journal Article"&gt;17&lt;/ref-type&gt;&lt;contributors&gt;&lt;authors&gt;&lt;author&gt;Bouchama, A.&lt;/author&gt;&lt;author&gt;Dehbi, M.&lt;/author&gt;&lt;author&gt;Mohamed, G.&lt;/author&gt;&lt;author&gt;Matthies, F.&lt;/author&gt;&lt;author&gt;Shoukri, M.&lt;/author&gt;&lt;author&gt;Menne, B.&lt;/author&gt;&lt;/authors&gt;&lt;/contributors&gt;&lt;auth-address&gt;Department of Comparative Medicine, King Faisal Specialist Hospital and Research Center, Riyadh, Saudi Arabia. abouchama@kfshrc.edu.sa&lt;/auth-address&gt;&lt;titles&gt;&lt;title&gt;Prognostic factors in heat wave related deaths: a meta-analysis&lt;/title&gt;&lt;secondary-title&gt;Arch Intern Med&lt;/secondary-title&gt;&lt;alt-title&gt;Archives of internal medicine&lt;/alt-title&gt;&lt;/titles&gt;&lt;pages&gt;2170-6&lt;/pages&gt;&lt;volume&gt;167&lt;/volume&gt;&lt;number&gt;20&lt;/number&gt;&lt;edition&gt;2007/08/19&lt;/edition&gt;&lt;keywords&gt;&lt;keyword&gt;Case-Control Studies&lt;/keyword&gt;&lt;keyword&gt;Cohort Studies&lt;/keyword&gt;&lt;keyword&gt;Heat Stroke/diagnosis/*mortality&lt;/keyword&gt;&lt;keyword&gt;Hot Temperature/*adverse effects&lt;/keyword&gt;&lt;keyword&gt;Humans&lt;/keyword&gt;&lt;keyword&gt;Infrared Rays/*adverse effects&lt;/keyword&gt;&lt;keyword&gt;Prognosis&lt;/keyword&gt;&lt;/keywords&gt;&lt;dates&gt;&lt;year&gt;2007&lt;/year&gt;&lt;pub-dates&gt;&lt;date&gt;Nov 12&lt;/date&gt;&lt;/pub-dates&gt;&lt;/dates&gt;&lt;isbn&gt;0003-9926 (Print)&amp;#xD;0003-9926&lt;/isbn&gt;&lt;accession-num&gt;17698676&lt;/accession-num&gt;&lt;urls&gt;&lt;related-urls&gt;&lt;url&gt;https://jamanetwork.com/journals/jamainternalmedicine/articlepdf/413470/ira70009_2170_2176.pdf&lt;/url&gt;&lt;/related-urls&gt;&lt;/urls&gt;&lt;electronic-resource-num&gt;10.1001/archinte.167.20.ira70009&lt;/electronic-resource-num&gt;&lt;remote-database-provider&gt;NLM&lt;/remote-database-provider&gt;&lt;language&gt;eng&lt;/language&gt;&lt;/record&gt;&lt;/Cite&gt;&lt;/EndNote&gt;</w:instrText>
            </w:r>
            <w:r w:rsidRPr="005F2432">
              <w:fldChar w:fldCharType="separate"/>
            </w:r>
            <w:r w:rsidR="0011445B" w:rsidRPr="005F2432">
              <w:rPr>
                <w:noProof/>
                <w:vertAlign w:val="superscript"/>
              </w:rPr>
              <w:t>70</w:t>
            </w:r>
            <w:r w:rsidRPr="005F2432">
              <w:fldChar w:fldCharType="end"/>
            </w:r>
            <w:r w:rsidRPr="005F2432">
              <w:t xml:space="preserve"> Thus, residential air conditioning is of special interest with regard to protection against heat</w:t>
            </w:r>
            <w:ins w:id="294" w:author="Author">
              <w:r w:rsidR="0041620F">
                <w:t>wave</w:t>
              </w:r>
            </w:ins>
            <w:r w:rsidRPr="005F2432">
              <w:t xml:space="preserve">-related mortality. </w:t>
            </w:r>
          </w:p>
          <w:p w14:paraId="46A4E59A" w14:textId="72B53240" w:rsidR="009F7295" w:rsidRPr="005F2432" w:rsidRDefault="009F7295" w:rsidP="009F7295">
            <w:pPr>
              <w:spacing w:after="80"/>
            </w:pPr>
            <w:r w:rsidRPr="005F2432">
              <w:t>The prevented fraction is the percent reduction in an adverse health outcome due to a preventive exposure, compared with the scenario of complete absence of the exposure.</w:t>
            </w:r>
            <w:r w:rsidRPr="005F2432">
              <w:fldChar w:fldCharType="begin">
                <w:fldData xml:space="preserve">PEVuZE5vdGU+PENpdGU+PEF1dGhvcj5NaWV0dGluZW48L0F1dGhvcj48WWVhcj4xOTc0PC9ZZWFy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</w:fldData>
              </w:fldChar>
            </w:r>
            <w:r w:rsidR="0011445B" w:rsidRPr="005F2432">
              <w:instrText xml:space="preserve"> ADDIN EN.CITE </w:instrText>
            </w:r>
            <w:r w:rsidR="0011445B" w:rsidRPr="005F2432">
              <w:fldChar w:fldCharType="begin">
                <w:fldData xml:space="preserve">PEVuZE5vdGU+PENpdGU+PEF1dGhvcj5NaWV0dGluZW48L0F1dGhvcj48WWVhcj4xOTc0PC9ZZWFy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</w:fldData>
              </w:fldChar>
            </w:r>
            <w:r w:rsidR="0011445B" w:rsidRPr="005F2432">
              <w:instrText xml:space="preserve"> ADDIN EN.CITE.DATA </w:instrText>
            </w:r>
            <w:r w:rsidR="0011445B" w:rsidRPr="005F2432">
              <w:fldChar w:fldCharType="end"/>
            </w:r>
            <w:r w:rsidRPr="005F2432">
              <w:fldChar w:fldCharType="separate"/>
            </w:r>
            <w:r w:rsidR="0011445B" w:rsidRPr="005F2432">
              <w:rPr>
                <w:noProof/>
                <w:vertAlign w:val="superscript"/>
              </w:rPr>
              <w:t>71</w:t>
            </w:r>
            <w:r w:rsidRPr="005F2432">
              <w:fldChar w:fldCharType="end"/>
            </w:r>
            <w:r w:rsidRPr="005F2432">
              <w:t xml:space="preserve"> The prevented fraction is determined by two factors: 1) the relative risk of the adverse health outcome in exposed persons compared with unexposed persons and 2) the prevalence of the exposure. The prevented fraction increases with decreasing relative risk and with increasing prevalence of exposure. The formula for prevented fraction is simply: </w:t>
            </w:r>
          </w:p>
          <w:p w14:paraId="3F090D54" w14:textId="77777777" w:rsidR="009F7295" w:rsidRPr="005F2432" w:rsidRDefault="009F7295" w:rsidP="009F7295">
            <w:pPr>
              <w:spacing w:after="80"/>
              <w:jc w:val="center"/>
            </w:pPr>
            <w:r w:rsidRPr="005F2432">
              <w:t>P</w:t>
            </w:r>
            <w:r w:rsidRPr="005F2432">
              <w:rPr>
                <w:vertAlign w:val="subscript"/>
              </w:rPr>
              <w:t>e</w:t>
            </w:r>
            <w:r w:rsidRPr="005F2432">
              <w:t>(1 – RR)</w:t>
            </w:r>
          </w:p>
          <w:p w14:paraId="59512BD3" w14:textId="77777777" w:rsidR="009F7295" w:rsidRPr="005F2432" w:rsidRDefault="009F7295" w:rsidP="009F7295">
            <w:pPr>
              <w:spacing w:after="80"/>
            </w:pPr>
            <w:r w:rsidRPr="005F2432">
              <w:t>Where P</w:t>
            </w:r>
            <w:r w:rsidRPr="005F2432">
              <w:rPr>
                <w:vertAlign w:val="subscript"/>
              </w:rPr>
              <w:t>e</w:t>
            </w:r>
            <w:r w:rsidRPr="005F2432">
              <w:t xml:space="preserve"> is the prevalence of the exposure and RR is the relative risk of the adverse health outcome in exposed persons compared with unexposed persons. </w:t>
            </w:r>
          </w:p>
          <w:p w14:paraId="1A0B3577" w14:textId="6CEFC567" w:rsidR="009F7295" w:rsidRPr="005F2432" w:rsidRDefault="009F7295" w:rsidP="009F7295">
            <w:pPr>
              <w:spacing w:after="80"/>
            </w:pPr>
            <w:r w:rsidRPr="005F2432">
              <w:t>For the air conditioning indicator, the prevented fraction is the percent reduction in heat</w:t>
            </w:r>
            <w:ins w:id="295" w:author="Author">
              <w:r w:rsidR="0041620F">
                <w:t>wave</w:t>
              </w:r>
            </w:ins>
            <w:r w:rsidRPr="005F2432">
              <w:t>-related deaths due to a given proportion of the population (P</w:t>
            </w:r>
            <w:r w:rsidRPr="005F2432">
              <w:rPr>
                <w:vertAlign w:val="subscript"/>
              </w:rPr>
              <w:t>ac</w:t>
            </w:r>
            <w:r w:rsidRPr="005F2432">
              <w:t>) having household air conditioning, compared with a scenario of complete absence of household air conditioning. Thus, the prevented fraction is simply:</w:t>
            </w:r>
          </w:p>
          <w:p w14:paraId="3B0EDAB7" w14:textId="77777777" w:rsidR="009F7295" w:rsidRPr="005F2432" w:rsidRDefault="009F7295" w:rsidP="009F7295">
            <w:pPr>
              <w:spacing w:after="80"/>
              <w:jc w:val="center"/>
            </w:pPr>
            <w:r w:rsidRPr="005F2432">
              <w:t>P</w:t>
            </w:r>
            <w:r w:rsidRPr="005F2432">
              <w:rPr>
                <w:vertAlign w:val="subscript"/>
              </w:rPr>
              <w:t>ac</w:t>
            </w:r>
            <w:r w:rsidRPr="005F2432">
              <w:t>(1 – RR)</w:t>
            </w:r>
          </w:p>
          <w:p w14:paraId="43E97912" w14:textId="49B77B9A" w:rsidR="009F7295" w:rsidRPr="005F2432" w:rsidRDefault="009F7295" w:rsidP="009F7295">
            <w:pPr>
              <w:spacing w:after="80"/>
            </w:pPr>
            <w:r w:rsidRPr="005F2432">
              <w:t>As intuitively expected, according to this formula, the higher the protection against heat</w:t>
            </w:r>
            <w:ins w:id="296" w:author="Author">
              <w:r w:rsidR="0041620F">
                <w:t>wave</w:t>
              </w:r>
            </w:ins>
            <w:r w:rsidRPr="005F2432">
              <w:t>-related mortality conferred by household air conditioning (i.e., the lower the relative risk of heat</w:t>
            </w:r>
            <w:ins w:id="297" w:author="Author">
              <w:r w:rsidR="0041620F">
                <w:t>wave</w:t>
              </w:r>
            </w:ins>
            <w:r w:rsidRPr="005F2432">
              <w:t xml:space="preserve">-related mortality in persons living in a household with air conditioning versus persons living in a household without air conditioning), the greater the prevented fraction; and the higher the proportion of the population with access to household air conditioning, the greater the prevented fraction.  </w:t>
            </w:r>
          </w:p>
          <w:p w14:paraId="6ED6722A" w14:textId="77777777" w:rsidR="009F7295" w:rsidRPr="005F2432" w:rsidRDefault="009F7295" w:rsidP="009F7295">
            <w:pPr>
              <w:spacing w:after="80"/>
            </w:pPr>
            <w:r w:rsidRPr="005F2432">
              <w:t>P</w:t>
            </w:r>
            <w:r w:rsidRPr="005F2432">
              <w:rPr>
                <w:vertAlign w:val="subscript"/>
              </w:rPr>
              <w:t>ac</w:t>
            </w:r>
            <w:r w:rsidRPr="005F2432">
              <w:t xml:space="preserve"> was assumed to be the same as the proportion of households with air conditioning. These data were kindly provided by the International Energy Agency. Based on the meta-analysis mentioned above, an RR of 0.23 was assumed. Thus, the formula for prevented fraction is:</w:t>
            </w:r>
          </w:p>
          <w:p w14:paraId="33E6B22A" w14:textId="77777777" w:rsidR="009F7295" w:rsidRPr="005F2432" w:rsidRDefault="009F7295" w:rsidP="009F7295">
            <w:pPr>
              <w:spacing w:after="80"/>
            </w:pPr>
          </w:p>
          <w:p w14:paraId="344DC74E" w14:textId="77777777" w:rsidR="009F7295" w:rsidRPr="005F2432" w:rsidRDefault="009F7295" w:rsidP="009F7295">
            <w:pPr>
              <w:spacing w:after="80"/>
              <w:jc w:val="center"/>
            </w:pPr>
            <w:r w:rsidRPr="005F2432">
              <w:t>P</w:t>
            </w:r>
            <w:r w:rsidRPr="005F2432">
              <w:rPr>
                <w:vertAlign w:val="subscript"/>
              </w:rPr>
              <w:t>ac</w:t>
            </w:r>
            <w:r w:rsidRPr="005F2432">
              <w:t>(1 – RR) = P</w:t>
            </w:r>
            <w:r w:rsidRPr="005F2432">
              <w:rPr>
                <w:vertAlign w:val="subscript"/>
              </w:rPr>
              <w:t>ac</w:t>
            </w:r>
            <w:r w:rsidRPr="005F2432">
              <w:t>(1 – 0.23) = P</w:t>
            </w:r>
            <w:r w:rsidRPr="005F2432">
              <w:rPr>
                <w:vertAlign w:val="subscript"/>
              </w:rPr>
              <w:t>ac</w:t>
            </w:r>
            <w:r w:rsidRPr="005F2432">
              <w:t>(0.77)</w:t>
            </w:r>
          </w:p>
          <w:p w14:paraId="26E3D135" w14:textId="77777777" w:rsidR="009F7295" w:rsidRPr="005F2432" w:rsidRDefault="009F7295" w:rsidP="009F7295">
            <w:pPr>
              <w:spacing w:after="80"/>
              <w:jc w:val="center"/>
            </w:pPr>
          </w:p>
          <w:p w14:paraId="0CDD97E1" w14:textId="17F58DD3" w:rsidR="009F7295" w:rsidRPr="005F2432" w:rsidRDefault="009F7295" w:rsidP="009F7295">
            <w:r w:rsidRPr="005F2432">
              <w:t>The prevented fraction could range from 0 for a region with no household air conditioning (i.e., P</w:t>
            </w:r>
            <w:r w:rsidRPr="005F2432">
              <w:rPr>
                <w:vertAlign w:val="subscript"/>
              </w:rPr>
              <w:t>ac</w:t>
            </w:r>
            <w:r w:rsidRPr="005F2432">
              <w:t xml:space="preserve"> = 0) to 0.77 for a region in which every household has air conditioning (i.e., P</w:t>
            </w:r>
            <w:r w:rsidRPr="005F2432">
              <w:rPr>
                <w:vertAlign w:val="subscript"/>
              </w:rPr>
              <w:t>ac</w:t>
            </w:r>
            <w:r w:rsidRPr="005F2432">
              <w:t xml:space="preserve"> = 1.0). A low prevented fraction does not necessarily translate into a high absolute number of heat</w:t>
            </w:r>
            <w:ins w:id="298" w:author="Author">
              <w:r w:rsidR="0041620F">
                <w:t>wave</w:t>
              </w:r>
            </w:ins>
            <w:r w:rsidRPr="005F2432">
              <w:t>-related deaths because in a given country/region the number of heat</w:t>
            </w:r>
            <w:ins w:id="299" w:author="Author">
              <w:r w:rsidR="0041620F">
                <w:t>wave</w:t>
              </w:r>
            </w:ins>
            <w:r w:rsidRPr="005F2432">
              <w:t>-related deaths that would occur in the complete absence of household air conditioning may be low.</w:t>
            </w:r>
          </w:p>
          <w:p w14:paraId="2C183A01" w14:textId="77777777" w:rsidR="009F7295" w:rsidRPr="005F2432" w:rsidRDefault="009F7295" w:rsidP="009F7295">
            <w:r w:rsidRPr="005F2432">
              <w:t xml:space="preserve"> </w:t>
            </w:r>
          </w:p>
          <w:p w14:paraId="3875F2BC" w14:textId="77777777" w:rsidR="009F7295" w:rsidRPr="005F2432" w:rsidRDefault="009F7295" w:rsidP="009F7295">
            <w:pPr>
              <w:spacing w:after="80"/>
            </w:pPr>
            <w:r w:rsidRPr="005F2432">
              <w:t>To estimate premature deaths from ambient PM</w:t>
            </w:r>
            <w:r w:rsidRPr="005F2432">
              <w:rPr>
                <w:vertAlign w:val="subscript"/>
              </w:rPr>
              <w:t>2.5</w:t>
            </w:r>
            <w:r w:rsidRPr="005F2432">
              <w:t xml:space="preserve"> due to electricity use for air conditioning, country/region-specific premature deaths due to PM</w:t>
            </w:r>
            <w:r w:rsidRPr="005F2432">
              <w:rPr>
                <w:vertAlign w:val="subscript"/>
              </w:rPr>
              <w:t>2.5</w:t>
            </w:r>
            <w:r w:rsidRPr="005F2432">
              <w:t xml:space="preserve"> emissions from power plants were estimated, as described in the appendix for Indicator 3.3.2. Then, country/region-specific data on final energy consumption from air conditioning, kindly provided by the International Energy Agency (IEA), was used to calculate the proportion of electricity generation used for air conditioning. This proportion was applied to the total premature deaths due to PM</w:t>
            </w:r>
            <w:r w:rsidRPr="005F2432">
              <w:rPr>
                <w:vertAlign w:val="subscript"/>
              </w:rPr>
              <w:t>2.5</w:t>
            </w:r>
            <w:r w:rsidRPr="005F2432">
              <w:t xml:space="preserve"> emissions from power plants to estimate the number of premature deaths due to air conditioning.</w:t>
            </w:r>
          </w:p>
        </w:tc>
      </w:tr>
      <w:tr w:rsidR="009F7295" w:rsidRPr="005F2432" w14:paraId="1AAAC02D" w14:textId="77777777" w:rsidTr="009F7295">
        <w:tc>
          <w:tcPr>
            <w:tcW w:w="1702" w:type="dxa"/>
          </w:tcPr>
          <w:p w14:paraId="033F81A1" w14:textId="77777777" w:rsidR="009F7295" w:rsidRPr="005F2432" w:rsidRDefault="009F7295" w:rsidP="009F7295">
            <w:pPr>
              <w:spacing w:after="80"/>
              <w:rPr>
                <w:b/>
                <w:bCs/>
              </w:rPr>
            </w:pPr>
            <w:r w:rsidRPr="005F2432">
              <w:rPr>
                <w:b/>
                <w:bCs/>
              </w:rPr>
              <w:t>Data</w:t>
            </w:r>
          </w:p>
        </w:tc>
        <w:tc>
          <w:tcPr>
            <w:tcW w:w="7649" w:type="dxa"/>
          </w:tcPr>
          <w:p w14:paraId="365CA174" w14:textId="77777777" w:rsidR="009F7295" w:rsidRPr="005F2432" w:rsidRDefault="009F7295" w:rsidP="009F7295">
            <w:pPr>
              <w:spacing w:after="80"/>
            </w:pPr>
            <w:r w:rsidRPr="005F2432">
              <w:t>The IEA kindly provided data on the proportion of households with air conditioning (used for the prevented fraction calculation), CO</w:t>
            </w:r>
            <w:r w:rsidRPr="005F2432">
              <w:rPr>
                <w:vertAlign w:val="subscript"/>
              </w:rPr>
              <w:t>2</w:t>
            </w:r>
            <w:r w:rsidRPr="005F2432">
              <w:t xml:space="preserve"> emissions due to air conditioning (megatons), and final energy consumption for air conditioning (terawatt hours; used for the calculation of premature deaths due to PM</w:t>
            </w:r>
            <w:r w:rsidRPr="005F2432">
              <w:rPr>
                <w:vertAlign w:val="subscript"/>
              </w:rPr>
              <w:t>2.5</w:t>
            </w:r>
            <w:r w:rsidRPr="005F2432">
              <w:t xml:space="preserve"> from air conditioning) in the entire world and for major countries/regions.</w:t>
            </w:r>
          </w:p>
        </w:tc>
      </w:tr>
      <w:tr w:rsidR="009F7295" w:rsidRPr="005F2432" w14:paraId="15A2139B" w14:textId="77777777" w:rsidTr="009F7295">
        <w:tc>
          <w:tcPr>
            <w:tcW w:w="1702" w:type="dxa"/>
          </w:tcPr>
          <w:p w14:paraId="239B5172" w14:textId="77777777" w:rsidR="009F7295" w:rsidRPr="005F2432" w:rsidRDefault="009F7295" w:rsidP="009F7295">
            <w:pPr>
              <w:spacing w:after="80"/>
              <w:rPr>
                <w:b/>
                <w:bCs/>
              </w:rPr>
            </w:pPr>
            <w:r w:rsidRPr="005F2432">
              <w:rPr>
                <w:b/>
                <w:bCs/>
              </w:rPr>
              <w:t>Caveats</w:t>
            </w:r>
          </w:p>
        </w:tc>
        <w:tc>
          <w:tcPr>
            <w:tcW w:w="7649" w:type="dxa"/>
          </w:tcPr>
          <w:p w14:paraId="189046C0" w14:textId="7C72D1CE" w:rsidR="009F7295" w:rsidRPr="005F2432" w:rsidRDefault="009F7295" w:rsidP="009F7295">
            <w:r w:rsidRPr="005F2432">
              <w:t>For the prevented fraction calculation, an RR of 0.23 was assumed for heat</w:t>
            </w:r>
            <w:ins w:id="300" w:author="Author">
              <w:r w:rsidR="0041620F">
                <w:t>wave</w:t>
              </w:r>
            </w:ins>
            <w:r w:rsidRPr="005F2432">
              <w:t xml:space="preserve">-related death for persons living in a household with air conditioning versus persons living in a household without air conditioning, based on a meta-analysis that included 6 studies, 4 from the United States and 2 from France. This RR may differ in other parts of the world. Furthermore, the proportion of households with air conditioning was used to estimate the proportion of the population having household air conditioning. The estimate did not take into account the size of households with versus without air conditioning or the vulnerability to heat stress of persons living in households with versus without air conditioning. </w:t>
            </w:r>
            <w:r w:rsidRPr="005F2432">
              <w:rPr>
                <w:rFonts w:cstheme="minorHAnsi"/>
                <w:lang w:val="sv-SE"/>
              </w:rPr>
              <w:t>Finally, d</w:t>
            </w:r>
            <w:r w:rsidRPr="005F2432">
              <w:rPr>
                <w:lang w:val="sv-SE"/>
              </w:rPr>
              <w:t>ata limitations prevented the estimation of the absolute number of heat</w:t>
            </w:r>
            <w:ins w:id="301" w:author="Author">
              <w:r w:rsidR="0041620F">
                <w:rPr>
                  <w:lang w:val="sv-SE"/>
                </w:rPr>
                <w:t>wave</w:t>
              </w:r>
            </w:ins>
            <w:r w:rsidRPr="005F2432">
              <w:rPr>
                <w:lang w:val="sv-SE"/>
              </w:rPr>
              <w:t>-related deaths prevented by air conditioning.</w:t>
            </w:r>
          </w:p>
          <w:p w14:paraId="71F70066" w14:textId="77777777" w:rsidR="009F7295" w:rsidRPr="005F2432" w:rsidRDefault="009F7295" w:rsidP="009F7295">
            <w:r w:rsidRPr="005F2432">
              <w:t xml:space="preserve"> </w:t>
            </w:r>
          </w:p>
          <w:p w14:paraId="2BD7424A" w14:textId="77777777" w:rsidR="009F7295" w:rsidRPr="005F2432" w:rsidRDefault="009F7295" w:rsidP="009F7295">
            <w:r w:rsidRPr="005F2432">
              <w:t>To estimate premature deaths due to PM</w:t>
            </w:r>
            <w:r w:rsidRPr="005F2432">
              <w:rPr>
                <w:vertAlign w:val="subscript"/>
              </w:rPr>
              <w:t>2.5</w:t>
            </w:r>
            <w:r w:rsidRPr="005F2432">
              <w:t xml:space="preserve"> emissions from air conditioning, it was assumed that in a given country/region, the electricity market is completely connected, so that the share of electricity used for air conditioning can be equally applied to power plant emissions throughout the country/region. This assumption may not be accurate for larger countries/regions. </w:t>
            </w:r>
          </w:p>
          <w:p w14:paraId="7C16E6D2" w14:textId="77777777" w:rsidR="009F7295" w:rsidRPr="005F2432" w:rsidRDefault="009F7295" w:rsidP="009F7295"/>
        </w:tc>
      </w:tr>
      <w:tr w:rsidR="009F7295" w:rsidRPr="005F2432" w14:paraId="36FB7354" w14:textId="77777777" w:rsidTr="009F7295">
        <w:tc>
          <w:tcPr>
            <w:tcW w:w="1702" w:type="dxa"/>
          </w:tcPr>
          <w:p w14:paraId="05D6EAF8" w14:textId="77777777" w:rsidR="009F7295" w:rsidRPr="005F2432" w:rsidRDefault="009F7295" w:rsidP="009F7295">
            <w:pPr>
              <w:spacing w:after="80"/>
              <w:rPr>
                <w:b/>
                <w:bCs/>
              </w:rPr>
            </w:pPr>
            <w:r w:rsidRPr="005F2432">
              <w:rPr>
                <w:b/>
                <w:bCs/>
              </w:rPr>
              <w:t>Future form of indicator</w:t>
            </w:r>
          </w:p>
        </w:tc>
        <w:tc>
          <w:tcPr>
            <w:tcW w:w="7649" w:type="dxa"/>
          </w:tcPr>
          <w:p w14:paraId="2100CE6A" w14:textId="73FF7A3E" w:rsidR="009F7295" w:rsidRPr="005F2432" w:rsidRDefault="009F7295" w:rsidP="009F7295">
            <w:pPr>
              <w:spacing w:after="80"/>
            </w:pPr>
            <w:r w:rsidRPr="005F2432">
              <w:t>The meta-analysis of the relationship between living with air conditioning and heat</w:t>
            </w:r>
            <w:ins w:id="302" w:author="Author">
              <w:r w:rsidR="0041620F">
                <w:t>wave</w:t>
              </w:r>
            </w:ins>
            <w:r w:rsidRPr="005F2432">
              <w:t>-related</w:t>
            </w:r>
            <w:ins w:id="303" w:author="Author">
              <w:r w:rsidR="0041620F">
                <w:t xml:space="preserve"> (or, more generally, heat-related)</w:t>
              </w:r>
            </w:ins>
            <w:r w:rsidRPr="005F2432">
              <w:t xml:space="preserve"> mortality will be updated. If there are sufficient studies, morbidity will also be examined. The indicator may be updated each year as new data becomes available. City-level case studies to estimate absolute number of lives saved from air conditioning versus premature deaths from exposure to PM</w:t>
            </w:r>
            <w:r w:rsidRPr="005F2432">
              <w:rPr>
                <w:vertAlign w:val="subscript"/>
              </w:rPr>
              <w:t>2.5</w:t>
            </w:r>
            <w:r w:rsidRPr="005F2432">
              <w:t xml:space="preserve"> due to air conditioning may also be performed. Additionally, national building codes, minimum energy performance standards and labeling rules for air conditioners, and progress on implementing the Kigali Amendment may be tracked in the future. </w:t>
            </w:r>
          </w:p>
        </w:tc>
      </w:tr>
      <w:tr w:rsidR="009B72C0" w:rsidRPr="005F2432" w14:paraId="73798A98" w14:textId="77777777" w:rsidTr="009F7295">
        <w:tc>
          <w:tcPr>
            <w:tcW w:w="1702" w:type="dxa"/>
          </w:tcPr>
          <w:p w14:paraId="4381994F" w14:textId="1356E218" w:rsidR="009B72C0" w:rsidRPr="009B72C0" w:rsidRDefault="009B72C0" w:rsidP="009B72C0">
            <w:pPr>
              <w:spacing w:after="80"/>
              <w:rPr>
                <w:b/>
                <w:bCs/>
              </w:rPr>
            </w:pPr>
            <w:r>
              <w:rPr>
                <w:b/>
                <w:bCs/>
              </w:rPr>
              <w:t>Additional information</w:t>
            </w:r>
          </w:p>
        </w:tc>
        <w:tc>
          <w:tcPr>
            <w:tcW w:w="7649" w:type="dxa"/>
          </w:tcPr>
          <w:p w14:paraId="705E715D" w14:textId="77777777" w:rsidR="009B72C0" w:rsidRDefault="009B72C0" w:rsidP="009B72C0"/>
          <w:p w14:paraId="722FE2D6" w14:textId="77777777" w:rsidR="009B72C0" w:rsidRDefault="009B72C0" w:rsidP="009B72C0"/>
          <w:p w14:paraId="1FE8C7A0" w14:textId="77777777" w:rsidR="002175F9" w:rsidRDefault="009B72C0" w:rsidP="002175F9">
            <w:pPr>
              <w:keepNext/>
            </w:pPr>
            <w:r>
              <w:rPr>
                <w:noProof/>
              </w:rPr>
              <w:drawing>
                <wp:inline distT="0" distB="0" distL="0" distR="0" wp14:anchorId="7B28AC94" wp14:editId="62719536">
                  <wp:extent cx="4860050" cy="3987800"/>
                  <wp:effectExtent l="0" t="0" r="17145" b="12700"/>
                  <wp:docPr id="245" name="Chart 245">
                    <a:extLst xmlns:a="http://schemas.openxmlformats.org/drawingml/2006/main">
                      <a:ext uri="{FF2B5EF4-FFF2-40B4-BE49-F238E27FC236}">
                        <a16:creationId xmlns:a16="http://schemas.microsoft.com/office/drawing/2014/main" id="{7548491B-90B6-4FCC-B2E8-73F6BEF7C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321E14DE" w14:textId="69640CC6" w:rsidR="009B72C0" w:rsidRDefault="002175F9" w:rsidP="002175F9">
            <w:pPr>
              <w:pStyle w:val="Caption"/>
            </w:pPr>
            <w:r>
              <w:t xml:space="preserve">Figure </w:t>
            </w:r>
            <w:r>
              <w:fldChar w:fldCharType="begin"/>
            </w:r>
            <w:r>
              <w:instrText xml:space="preserve"> SEQ Figure \* ARABIC </w:instrText>
            </w:r>
            <w:r>
              <w:fldChar w:fldCharType="separate"/>
            </w:r>
            <w:ins w:id="304" w:author="Author">
              <w:r w:rsidR="00B11AAE">
                <w:rPr>
                  <w:noProof/>
                </w:rPr>
                <w:t>28</w:t>
              </w:r>
            </w:ins>
            <w:del w:id="305" w:author="Author">
              <w:r w:rsidR="008E4C54" w:rsidDel="00B11AAE">
                <w:rPr>
                  <w:noProof/>
                </w:rPr>
                <w:delText>22</w:delText>
              </w:r>
            </w:del>
            <w:r>
              <w:fldChar w:fldCharType="end"/>
            </w:r>
            <w:r>
              <w:t xml:space="preserve">: </w:t>
            </w:r>
            <w:r w:rsidRPr="00C76584">
              <w:t>Percent of households with air conditioning, by selected countries/regions (data kindly provided by International Energy Agency)</w:t>
            </w:r>
          </w:p>
          <w:p w14:paraId="47135C7E" w14:textId="77777777" w:rsidR="009B72C0" w:rsidRDefault="009B72C0" w:rsidP="009B72C0"/>
          <w:p w14:paraId="4CD0316D" w14:textId="77777777" w:rsidR="009B72C0" w:rsidRDefault="009B72C0" w:rsidP="009B72C0"/>
          <w:p w14:paraId="5FADBFD2" w14:textId="77777777" w:rsidR="009B72C0" w:rsidRDefault="009B72C0" w:rsidP="009B72C0"/>
          <w:p w14:paraId="27A4B43B" w14:textId="77777777" w:rsidR="009B72C0" w:rsidRDefault="009B72C0" w:rsidP="009B72C0"/>
          <w:p w14:paraId="74A30636" w14:textId="77777777" w:rsidR="009B72C0" w:rsidRDefault="009B72C0" w:rsidP="009B72C0"/>
          <w:p w14:paraId="3D25BF39" w14:textId="77777777" w:rsidR="002175F9" w:rsidRDefault="009B72C0" w:rsidP="002175F9">
            <w:pPr>
              <w:keepNext/>
            </w:pPr>
            <w:r>
              <w:rPr>
                <w:noProof/>
              </w:rPr>
              <w:drawing>
                <wp:inline distT="0" distB="0" distL="0" distR="0" wp14:anchorId="3A7624BD" wp14:editId="616C449E">
                  <wp:extent cx="4871720" cy="4204335"/>
                  <wp:effectExtent l="0" t="0" r="5080" b="5715"/>
                  <wp:docPr id="246" name="Chart 246">
                    <a:extLst xmlns:a="http://schemas.openxmlformats.org/drawingml/2006/main">
                      <a:ext uri="{FF2B5EF4-FFF2-40B4-BE49-F238E27FC236}">
                        <a16:creationId xmlns:a16="http://schemas.microsoft.com/office/drawing/2014/main" id="{6D5EB681-51FA-482D-AA7A-0CF1EC3E24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2D322A19" w14:textId="2809632E" w:rsidR="009B72C0" w:rsidRDefault="002175F9" w:rsidP="002175F9">
            <w:pPr>
              <w:pStyle w:val="Caption"/>
            </w:pPr>
            <w:r>
              <w:t xml:space="preserve">Figure </w:t>
            </w:r>
            <w:r>
              <w:fldChar w:fldCharType="begin"/>
            </w:r>
            <w:r>
              <w:instrText xml:space="preserve"> SEQ Figure \* ARABIC </w:instrText>
            </w:r>
            <w:r>
              <w:fldChar w:fldCharType="separate"/>
            </w:r>
            <w:ins w:id="306" w:author="Author">
              <w:r w:rsidR="00B11AAE">
                <w:rPr>
                  <w:noProof/>
                </w:rPr>
                <w:t>29</w:t>
              </w:r>
            </w:ins>
            <w:del w:id="307" w:author="Author">
              <w:r w:rsidR="008E4C54" w:rsidDel="00B11AAE">
                <w:rPr>
                  <w:noProof/>
                </w:rPr>
                <w:delText>23</w:delText>
              </w:r>
            </w:del>
            <w:r>
              <w:fldChar w:fldCharType="end"/>
            </w:r>
            <w:r>
              <w:t xml:space="preserve">: </w:t>
            </w:r>
            <w:r w:rsidRPr="00C6185A">
              <w:t>Prevented fraction of heat</w:t>
            </w:r>
            <w:ins w:id="308" w:author="Author">
              <w:r w:rsidR="0021409F">
                <w:t>wave</w:t>
              </w:r>
            </w:ins>
            <w:r w:rsidRPr="00C6185A">
              <w:t>-related mortality due to air conditioning by selected countries/regions</w:t>
            </w:r>
          </w:p>
          <w:p w14:paraId="3FC53D15" w14:textId="77777777" w:rsidR="009B72C0" w:rsidRDefault="009B72C0" w:rsidP="009B72C0"/>
          <w:p w14:paraId="5C9C1FB3" w14:textId="77777777" w:rsidR="002175F9" w:rsidRDefault="009B72C0" w:rsidP="002175F9">
            <w:pPr>
              <w:keepNext/>
            </w:pPr>
            <w:r>
              <w:rPr>
                <w:noProof/>
              </w:rPr>
              <w:drawing>
                <wp:inline distT="0" distB="0" distL="0" distR="0" wp14:anchorId="11915910" wp14:editId="1012715D">
                  <wp:extent cx="4886325" cy="3328670"/>
                  <wp:effectExtent l="0" t="0" r="9525" b="5080"/>
                  <wp:docPr id="142" name="Chart 142">
                    <a:extLst xmlns:a="http://schemas.openxmlformats.org/drawingml/2006/main">
                      <a:ext uri="{FF2B5EF4-FFF2-40B4-BE49-F238E27FC236}">
                        <a16:creationId xmlns:a16="http://schemas.microsoft.com/office/drawing/2014/main" id="{7C3B130C-781D-44D9-AEEB-3E44F00A91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0CC52792" w14:textId="76B8D491" w:rsidR="009B72C0" w:rsidRDefault="002175F9" w:rsidP="002175F9">
            <w:pPr>
              <w:pStyle w:val="Caption"/>
            </w:pPr>
            <w:r>
              <w:t xml:space="preserve">Figure </w:t>
            </w:r>
            <w:r>
              <w:fldChar w:fldCharType="begin"/>
            </w:r>
            <w:r>
              <w:instrText xml:space="preserve"> SEQ Figure \* ARABIC </w:instrText>
            </w:r>
            <w:r>
              <w:fldChar w:fldCharType="separate"/>
            </w:r>
            <w:ins w:id="309" w:author="Author">
              <w:r w:rsidR="00B11AAE">
                <w:rPr>
                  <w:noProof/>
                </w:rPr>
                <w:t>30</w:t>
              </w:r>
            </w:ins>
            <w:del w:id="310" w:author="Author">
              <w:r w:rsidR="008E4C54" w:rsidDel="00B11AAE">
                <w:rPr>
                  <w:noProof/>
                </w:rPr>
                <w:delText>24</w:delText>
              </w:r>
            </w:del>
            <w:r>
              <w:fldChar w:fldCharType="end"/>
            </w:r>
            <w:r>
              <w:t xml:space="preserve">: </w:t>
            </w:r>
            <w:r w:rsidRPr="009B1FA8">
              <w:t>CO</w:t>
            </w:r>
            <w:r w:rsidRPr="00C145DC">
              <w:rPr>
                <w:vertAlign w:val="subscript"/>
                <w:rPrChange w:id="311" w:author="Author">
                  <w:rPr/>
                </w:rPrChange>
              </w:rPr>
              <w:t>2</w:t>
            </w:r>
            <w:r w:rsidRPr="009B1FA8">
              <w:t xml:space="preserve"> emissions from air conditioning by selected countries/regions (data kindly provided by International Energy Agency)</w:t>
            </w:r>
          </w:p>
          <w:p w14:paraId="49BCF468" w14:textId="77777777" w:rsidR="009B72C0" w:rsidRDefault="009B72C0" w:rsidP="009B72C0"/>
          <w:p w14:paraId="70F90383" w14:textId="77777777" w:rsidR="009B72C0" w:rsidRDefault="009B72C0" w:rsidP="009B72C0"/>
          <w:p w14:paraId="1C089F3E" w14:textId="77777777" w:rsidR="009B72C0" w:rsidRDefault="009B72C0" w:rsidP="009B72C0"/>
          <w:p w14:paraId="11D1E1AC" w14:textId="77777777" w:rsidR="009B72C0" w:rsidRDefault="009B72C0" w:rsidP="009B72C0"/>
          <w:p w14:paraId="0906C1E0" w14:textId="77777777" w:rsidR="002175F9" w:rsidRDefault="009B72C0" w:rsidP="002175F9">
            <w:pPr>
              <w:keepNext/>
            </w:pPr>
            <w:r>
              <w:rPr>
                <w:noProof/>
              </w:rPr>
              <w:drawing>
                <wp:inline distT="0" distB="0" distL="0" distR="0" wp14:anchorId="2E93B941" wp14:editId="7436BC7D">
                  <wp:extent cx="4572000" cy="2743200"/>
                  <wp:effectExtent l="0" t="0" r="0" b="0"/>
                  <wp:docPr id="143" name="Chart 143">
                    <a:extLst xmlns:a="http://schemas.openxmlformats.org/drawingml/2006/main">
                      <a:ext uri="{FF2B5EF4-FFF2-40B4-BE49-F238E27FC236}">
                        <a16:creationId xmlns:a16="http://schemas.microsoft.com/office/drawing/2014/main" id="{B28613CC-B3A9-479B-B1C7-6650743EF8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5DE34922" w14:textId="37EFF27B" w:rsidR="009B72C0" w:rsidRPr="005F2432" w:rsidRDefault="002175F9" w:rsidP="002175F9">
            <w:pPr>
              <w:pStyle w:val="Caption"/>
            </w:pPr>
            <w:r>
              <w:t xml:space="preserve">Figure </w:t>
            </w:r>
            <w:r>
              <w:fldChar w:fldCharType="begin"/>
            </w:r>
            <w:r>
              <w:instrText xml:space="preserve"> SEQ Figure \* ARABIC </w:instrText>
            </w:r>
            <w:r>
              <w:fldChar w:fldCharType="separate"/>
            </w:r>
            <w:ins w:id="312" w:author="Author">
              <w:r w:rsidR="00B11AAE">
                <w:rPr>
                  <w:noProof/>
                </w:rPr>
                <w:t>31</w:t>
              </w:r>
            </w:ins>
            <w:del w:id="313" w:author="Author">
              <w:r w:rsidR="008E4C54" w:rsidDel="00B11AAE">
                <w:rPr>
                  <w:noProof/>
                </w:rPr>
                <w:delText>25</w:delText>
              </w:r>
            </w:del>
            <w:r>
              <w:fldChar w:fldCharType="end"/>
            </w:r>
            <w:r>
              <w:t xml:space="preserve">: </w:t>
            </w:r>
            <w:r w:rsidRPr="006B346A">
              <w:t>Premature deaths due to PM</w:t>
            </w:r>
            <w:r w:rsidRPr="00C145DC">
              <w:rPr>
                <w:vertAlign w:val="subscript"/>
                <w:rPrChange w:id="314" w:author="Author">
                  <w:rPr/>
                </w:rPrChange>
              </w:rPr>
              <w:t>2.5</w:t>
            </w:r>
            <w:r w:rsidRPr="006B346A">
              <w:t xml:space="preserve"> emissions from air conditioning (data on final energy consumption for air conditioning used for this calculation kindly provided by the International Energy Agency)</w:t>
            </w:r>
          </w:p>
        </w:tc>
      </w:tr>
    </w:tbl>
    <w:p w14:paraId="5A2485EA" w14:textId="77777777" w:rsidR="009F7295" w:rsidRPr="005F2432" w:rsidRDefault="009F7295" w:rsidP="009F7295">
      <w:pPr>
        <w:rPr>
          <w:lang w:val="en-GB"/>
        </w:rPr>
      </w:pPr>
    </w:p>
    <w:p w14:paraId="46324C2E" w14:textId="77777777" w:rsidR="009F7295" w:rsidRPr="005F2432" w:rsidRDefault="009F7295" w:rsidP="009F7295">
      <w:pPr>
        <w:rPr>
          <w:lang w:val="en-GB"/>
        </w:rPr>
      </w:pPr>
    </w:p>
    <w:tbl>
      <w:tblPr>
        <w:tblStyle w:val="TableGrid"/>
        <w:tblW w:w="0" w:type="auto"/>
        <w:tblInd w:w="-289" w:type="dxa"/>
        <w:tblLook w:val="04A0" w:firstRow="1" w:lastRow="0" w:firstColumn="1" w:lastColumn="0" w:noHBand="0" w:noVBand="1"/>
      </w:tblPr>
      <w:tblGrid>
        <w:gridCol w:w="1844"/>
        <w:gridCol w:w="7461"/>
      </w:tblGrid>
      <w:tr w:rsidR="009F7295" w:rsidRPr="005F2432" w14:paraId="42C13B0B" w14:textId="77777777" w:rsidTr="009F7295">
        <w:tc>
          <w:tcPr>
            <w:tcW w:w="1844" w:type="dxa"/>
          </w:tcPr>
          <w:p w14:paraId="12A16950" w14:textId="77777777" w:rsidR="009F7295" w:rsidRPr="005F2432" w:rsidRDefault="009F7295" w:rsidP="009F7295">
            <w:pPr>
              <w:rPr>
                <w:b/>
              </w:rPr>
            </w:pPr>
            <w:r w:rsidRPr="005F2432">
              <w:rPr>
                <w:b/>
              </w:rPr>
              <w:t>Working Group</w:t>
            </w:r>
          </w:p>
        </w:tc>
        <w:tc>
          <w:tcPr>
            <w:tcW w:w="7461" w:type="dxa"/>
          </w:tcPr>
          <w:p w14:paraId="5551EB6B" w14:textId="77777777" w:rsidR="009F7295" w:rsidRPr="005F2432" w:rsidRDefault="009F7295" w:rsidP="009F7295">
            <w:r w:rsidRPr="005F2432">
              <w:t>2: Adaptation, Planning, and Resilience for Health</w:t>
            </w:r>
          </w:p>
        </w:tc>
      </w:tr>
      <w:tr w:rsidR="009F7295" w:rsidRPr="005F2432" w14:paraId="2AC3D21C" w14:textId="77777777" w:rsidTr="009F7295">
        <w:trPr>
          <w:trHeight w:val="284"/>
        </w:trPr>
        <w:tc>
          <w:tcPr>
            <w:tcW w:w="1844" w:type="dxa"/>
          </w:tcPr>
          <w:p w14:paraId="0A02E04D" w14:textId="77777777" w:rsidR="009F7295" w:rsidRPr="005F2432" w:rsidRDefault="009F7295" w:rsidP="009F7295">
            <w:pPr>
              <w:rPr>
                <w:b/>
              </w:rPr>
            </w:pPr>
            <w:r w:rsidRPr="005F2432">
              <w:rPr>
                <w:rFonts w:eastAsia="Calibri" w:cs="Times New Roman"/>
                <w:b/>
              </w:rPr>
              <w:t>Indicator</w:t>
            </w:r>
          </w:p>
        </w:tc>
        <w:tc>
          <w:tcPr>
            <w:tcW w:w="7461" w:type="dxa"/>
          </w:tcPr>
          <w:p w14:paraId="2B63B281" w14:textId="7C83CA9D"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2.4: Spending on adaptation for health and health-related activities</w:t>
            </w:r>
          </w:p>
        </w:tc>
      </w:tr>
      <w:tr w:rsidR="009F7295" w:rsidRPr="005F2432" w14:paraId="2F70807F" w14:textId="77777777" w:rsidTr="009F7295">
        <w:tc>
          <w:tcPr>
            <w:tcW w:w="1844" w:type="dxa"/>
          </w:tcPr>
          <w:p w14:paraId="5F9E9D2D" w14:textId="77777777" w:rsidR="009F7295" w:rsidRPr="005F2432" w:rsidRDefault="009F7295" w:rsidP="009F7295">
            <w:pPr>
              <w:rPr>
                <w:b/>
              </w:rPr>
            </w:pPr>
            <w:r w:rsidRPr="005F2432">
              <w:rPr>
                <w:b/>
              </w:rPr>
              <w:t>Methods</w:t>
            </w:r>
          </w:p>
        </w:tc>
        <w:tc>
          <w:tcPr>
            <w:tcW w:w="7461" w:type="dxa"/>
          </w:tcPr>
          <w:p w14:paraId="6300C3E0" w14:textId="7BE5C839"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The ‘Adaptation and Resilience to Climate Change’ dataset is the same data source that used in the 2017 and 2018 Lancet Countdown reports.</w:t>
            </w:r>
            <w:r w:rsidRPr="005F2432">
              <w:rPr>
                <w:rFonts w:eastAsia="Times New Roman" w:cs="Arial"/>
                <w:color w:val="222222"/>
                <w:lang w:eastAsia="en-GB"/>
              </w:rPr>
              <w:fldChar w:fldCharType="begin">
                <w:fldData xml:space="preserve">PEVuZE5vdGU+PENpdGU+PEF1dGhvcj5XYXR0czwvQXV0aG9yPjxZZWFyPjIwMTc8L1llYXI+PFJl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</w:fldData>
              </w:fldChar>
            </w:r>
            <w:r w:rsidR="0011445B" w:rsidRPr="005F2432">
              <w:rPr>
                <w:rFonts w:eastAsia="Times New Roman" w:cs="Arial"/>
                <w:color w:val="222222"/>
                <w:lang w:eastAsia="en-GB"/>
              </w:rPr>
              <w:instrText xml:space="preserve"> ADDIN EN.CITE </w:instrText>
            </w:r>
            <w:r w:rsidR="0011445B" w:rsidRPr="005F2432">
              <w:rPr>
                <w:rFonts w:eastAsia="Times New Roman" w:cs="Arial"/>
                <w:color w:val="222222"/>
                <w:lang w:eastAsia="en-GB"/>
              </w:rPr>
              <w:fldChar w:fldCharType="begin">
                <w:fldData xml:space="preserve">PEVuZE5vdGU+PENpdGU+PEF1dGhvcj5XYXR0czwvQXV0aG9yPjxZZWFyPjIwMTc8L1llYXI+PFJl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</w:fldData>
              </w:fldChar>
            </w:r>
            <w:r w:rsidR="0011445B" w:rsidRPr="005F2432">
              <w:rPr>
                <w:rFonts w:eastAsia="Times New Roman" w:cs="Arial"/>
                <w:color w:val="222222"/>
                <w:lang w:eastAsia="en-GB"/>
              </w:rPr>
              <w:instrText xml:space="preserve"> ADDIN EN.CITE.DATA </w:instrText>
            </w:r>
            <w:r w:rsidR="0011445B" w:rsidRPr="005F2432">
              <w:rPr>
                <w:rFonts w:eastAsia="Times New Roman" w:cs="Arial"/>
                <w:color w:val="222222"/>
                <w:lang w:eastAsia="en-GB"/>
              </w:rPr>
            </w:r>
            <w:r w:rsidR="0011445B" w:rsidRPr="005F2432">
              <w:rPr>
                <w:rFonts w:eastAsia="Times New Roman" w:cs="Arial"/>
                <w:color w:val="222222"/>
                <w:lang w:eastAsia="en-GB"/>
              </w:rPr>
              <w:fldChar w:fldCharType="end"/>
            </w:r>
            <w:r w:rsidRPr="005F2432">
              <w:rPr>
                <w:rFonts w:eastAsia="Times New Roman" w:cs="Arial"/>
                <w:color w:val="222222"/>
                <w:lang w:eastAsia="en-GB"/>
              </w:rPr>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1,72</w:t>
            </w:r>
            <w:r w:rsidRPr="005F2432">
              <w:rPr>
                <w:rFonts w:eastAsia="Times New Roman" w:cs="Arial"/>
                <w:color w:val="222222"/>
                <w:lang w:eastAsia="en-GB"/>
              </w:rPr>
              <w:fldChar w:fldCharType="end"/>
            </w:r>
            <w:r w:rsidRPr="005F2432">
              <w:rPr>
                <w:rFonts w:eastAsia="Times New Roman" w:cs="Arial"/>
                <w:color w:val="222222"/>
                <w:lang w:eastAsia="en-GB"/>
              </w:rPr>
              <w:t xml:space="preserve"> It measures spending on economic activities related to adaptation and resilience to climate change. It was developed by data research firm kMatrix</w:t>
            </w:r>
            <w:r w:rsidRPr="005F2432">
              <w:rPr>
                <w:rFonts w:eastAsia="Times New Roman" w:cs="Arial"/>
                <w:color w:val="222222"/>
                <w:lang w:eastAsia="en-GB"/>
              </w:rPr>
              <w:fldChar w:fldCharType="begin"/>
            </w:r>
            <w:r w:rsidR="0011445B" w:rsidRPr="005F2432">
              <w:rPr>
                <w:rFonts w:eastAsia="Times New Roman" w:cs="Arial"/>
                <w:color w:val="222222"/>
                <w:lang w:eastAsia="en-GB"/>
              </w:rPr>
              <w:instrText xml:space="preserve"> ADDIN EN.CITE &lt;EndNote&gt;&lt;Cite&gt;&lt;Author&gt;kMatrix Ltd&lt;/Author&gt;&lt;Year&gt;2019&lt;/Year&gt;&lt;RecNum&gt;116&lt;/RecNum&gt;&lt;DisplayText&gt;&lt;style face="superscript"&gt;73&lt;/style&gt;&lt;/DisplayText&gt;&lt;record&gt;&lt;rec-number&gt;116&lt;/rec-number&gt;&lt;foreign-keys&gt;&lt;key app="EN" db-id="e2zepwa56vz2ryev2aoxraf420vzvwft0pzz" timestamp="0"&gt;116&lt;/key&gt;&lt;/foreign-keys&gt;&lt;ref-type name="Generic"&gt;13&lt;/ref-type&gt;&lt;contributors&gt;&lt;authors&gt;&lt;author&gt;kMatrix Ltd,&lt;/author&gt;&lt;/authors&gt;&lt;/contributors&gt;&lt;titles&gt;&lt;title&gt;Adaptation and Resilience to Climate Change dataset&lt;/title&gt;&lt;/titles&gt;&lt;dates&gt;&lt;year&gt;2019&lt;/year&gt;&lt;/dates&gt;&lt;urls&gt;&lt;/urls&gt;&lt;/record&gt;&lt;/Cite&gt;&lt;/EndNote&gt;</w:instrText>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73</w:t>
            </w:r>
            <w:r w:rsidRPr="005F2432">
              <w:rPr>
                <w:rFonts w:eastAsia="Times New Roman" w:cs="Arial"/>
                <w:color w:val="222222"/>
                <w:lang w:eastAsia="en-GB"/>
              </w:rPr>
              <w:fldChar w:fldCharType="end"/>
            </w:r>
            <w:r w:rsidRPr="005F2432">
              <w:rPr>
                <w:rFonts w:eastAsia="Times New Roman" w:cs="Arial"/>
                <w:color w:val="222222"/>
                <w:lang w:eastAsia="en-GB"/>
              </w:rPr>
              <w:t xml:space="preserve"> in partnership with numerous stakeholders, and includes the key adaptation measures identified by the IPCC. This classification of adaptation activities was originally developed from attempts by the UK Department for Environment, Food and Rural Affairs to measure adaptation in 2009/2010</w:t>
            </w:r>
            <w:r w:rsidRPr="005F2432">
              <w:rPr>
                <w:rFonts w:eastAsia="Times New Roman" w:cs="Arial"/>
                <w:color w:val="222222"/>
                <w:lang w:eastAsia="en-GB"/>
              </w:rPr>
              <w:fldChar w:fldCharType="begin"/>
            </w:r>
            <w:r w:rsidR="0011445B" w:rsidRPr="005F2432">
              <w:rPr>
                <w:rFonts w:eastAsia="Times New Roman" w:cs="Arial"/>
                <w:color w:val="222222"/>
                <w:lang w:eastAsia="en-GB"/>
              </w:rPr>
              <w:instrText xml:space="preserve"> ADDIN EN.CITE &lt;EndNote&gt;&lt;Cite&gt;&lt;Author&gt;Department for Business Innovation &amp;amp; Skills&lt;/Author&gt;&lt;Year&gt;2013&lt;/Year&gt;&lt;RecNum&gt;358&lt;/RecNum&gt;&lt;DisplayText&gt;&lt;style face="superscript"&gt;74&lt;/style&gt;&lt;/DisplayText&gt;&lt;record&gt;&lt;rec-number&gt;358&lt;/rec-number&gt;&lt;foreign-keys&gt;&lt;key app="EN" db-id="e2zepwa56vz2ryev2aoxraf420vzvwft0pzz" timestamp="1560236154"&gt;358&lt;/key&gt;&lt;/foreign-keys&gt;&lt;ref-type name="Report"&gt;27&lt;/ref-type&gt;&lt;contributors&gt;&lt;authors&gt;&lt;author&gt;Department for Business Innovation &amp;amp; Skills,&lt;/author&gt;&lt;/authors&gt;&lt;secondary-authors&gt;&lt;author&gt;Department for Business, Innovation &amp;amp; Skills,&lt;/author&gt;&lt;/secondary-authors&gt;&lt;/contributors&gt;&lt;titles&gt;&lt;title&gt;Adaptation and Resilience (Climate Change) (A&amp;amp;RCC) Report for 2011/12&lt;/title&gt;&lt;/titles&gt;&lt;dates&gt;&lt;year&gt;2013&lt;/year&gt;&lt;/dates&gt;&lt;pub-location&gt;London&lt;/pub-location&gt;&lt;publisher&gt;Department for Business Innovation &amp;amp; Skills&lt;/publisher&gt;&lt;urls&gt;&lt;/urls&gt;&lt;/record&gt;&lt;/Cite&gt;&lt;/EndNote&gt;</w:instrText>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74</w:t>
            </w:r>
            <w:r w:rsidRPr="005F2432">
              <w:rPr>
                <w:rFonts w:eastAsia="Times New Roman" w:cs="Arial"/>
                <w:color w:val="222222"/>
                <w:lang w:eastAsia="en-GB"/>
              </w:rPr>
              <w:fldChar w:fldCharType="end"/>
            </w:r>
            <w:r w:rsidRPr="005F2432">
              <w:rPr>
                <w:rFonts w:eastAsia="Times New Roman" w:cs="Arial"/>
                <w:color w:val="222222"/>
                <w:lang w:eastAsia="en-GB"/>
              </w:rPr>
              <w:t>. The definition of adaptation activities was extended through collaboration with the Greater London Authority in 2014, and updated through a project with Climate-KIC in 2017. This added several new industrial sectors as well as significantly expanding the activities under health and healthcare.</w:t>
            </w:r>
          </w:p>
          <w:p w14:paraId="2F67643C" w14:textId="77777777" w:rsidR="009F7295" w:rsidRPr="005F2432" w:rsidRDefault="009F7295" w:rsidP="009F7295">
            <w:pPr>
              <w:rPr>
                <w:rFonts w:eastAsia="Times New Roman" w:cs="Arial"/>
                <w:color w:val="222222"/>
                <w:lang w:eastAsia="en-GB"/>
              </w:rPr>
            </w:pPr>
          </w:p>
          <w:p w14:paraId="2C7D0EF1" w14:textId="14F77495"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The methodology used for data acquisition and analysis is based on a system called as ‘profiling’, which was originally developed at Harvard Business School to track and analyse technical and industrial change.</w:t>
            </w:r>
            <w:r w:rsidRPr="005F2432">
              <w:rPr>
                <w:rFonts w:eastAsia="Times New Roman" w:cs="Arial"/>
                <w:color w:val="222222"/>
                <w:lang w:eastAsia="en-GB"/>
              </w:rPr>
              <w:fldChar w:fldCharType="begin"/>
            </w:r>
            <w:r w:rsidR="0011445B" w:rsidRPr="005F2432">
              <w:rPr>
                <w:rFonts w:eastAsia="Times New Roman" w:cs="Arial"/>
                <w:color w:val="222222"/>
                <w:lang w:eastAsia="en-GB"/>
              </w:rPr>
              <w:instrText xml:space="preserve"> ADDIN EN.CITE &lt;EndNote&gt;&lt;Cite&gt;&lt;Author&gt;Jaikumar&lt;/Author&gt;&lt;Year&gt;1986&lt;/Year&gt;&lt;RecNum&gt;359&lt;/RecNum&gt;&lt;DisplayText&gt;&lt;style face="superscript"&gt;75&lt;/style&gt;&lt;/DisplayText&gt;&lt;record&gt;&lt;rec-number&gt;359&lt;/rec-number&gt;&lt;foreign-keys&gt;&lt;key app="EN" db-id="e2zepwa56vz2ryev2aoxraf420vzvwft0pzz" timestamp="1560236154"&gt;359&lt;/key&gt;&lt;/foreign-keys&gt;&lt;ref-type name="Journal Article"&gt;17&lt;/ref-type&gt;&lt;contributors&gt;&lt;authors&gt;&lt;author&gt;Jaikumar, Ramchandran&lt;/author&gt;&lt;/authors&gt;&lt;/contributors&gt;&lt;titles&gt;&lt;title&gt;Postindustrial manufacturing&lt;/title&gt;&lt;secondary-title&gt;Harvard Business Review&lt;/secondary-title&gt;&lt;/titles&gt;&lt;periodical&gt;&lt;full-title&gt;Harvard Business Review&lt;/full-title&gt;&lt;/periodical&gt;&lt;pages&gt;69-76&lt;/pages&gt;&lt;volume&gt;64&lt;/volume&gt;&lt;number&gt;6&lt;/number&gt;&lt;dates&gt;&lt;year&gt;1986&lt;/year&gt;&lt;/dates&gt;&lt;urls&gt;&lt;/urls&gt;&lt;/record&gt;&lt;/Cite&gt;&lt;/EndNote&gt;</w:instrText>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75</w:t>
            </w:r>
            <w:r w:rsidRPr="005F2432">
              <w:rPr>
                <w:rFonts w:eastAsia="Times New Roman" w:cs="Arial"/>
                <w:color w:val="222222"/>
                <w:lang w:eastAsia="en-GB"/>
              </w:rPr>
              <w:fldChar w:fldCharType="end"/>
            </w:r>
            <w:r w:rsidRPr="005F2432">
              <w:rPr>
                <w:rFonts w:eastAsia="Times New Roman" w:cs="Arial"/>
                <w:color w:val="222222"/>
                <w:lang w:eastAsia="en-GB"/>
              </w:rPr>
              <w:t xml:space="preserve"> This is the basis for building taxonomies of economic activities and value chains, which can then be populated with estimates of key economic metrics like sales value and employment by triangulating transactional and operational business data to estimate economic values. This methodology is particularly valuable in areas where government statistics and standard industry classifications are not available.</w:t>
            </w:r>
            <w:r w:rsidRPr="005F2432">
              <w:rPr>
                <w:rFonts w:eastAsia="Times New Roman" w:cs="Arial"/>
                <w:color w:val="222222"/>
                <w:lang w:eastAsia="en-GB"/>
              </w:rPr>
              <w:fldChar w:fldCharType="begin"/>
            </w:r>
            <w:r w:rsidR="0011445B" w:rsidRPr="005F2432">
              <w:rPr>
                <w:rFonts w:eastAsia="Times New Roman" w:cs="Arial"/>
                <w:color w:val="222222"/>
                <w:lang w:eastAsia="en-GB"/>
              </w:rPr>
              <w:instrText xml:space="preserve"> ADDIN EN.CITE &lt;EndNote&gt;&lt;Cite&gt;&lt;Author&gt;Georgeson&lt;/Author&gt;&lt;Year&gt;2017&lt;/Year&gt;&lt;RecNum&gt;360&lt;/RecNum&gt;&lt;DisplayText&gt;&lt;style face="superscript"&gt;76&lt;/style&gt;&lt;/DisplayText&gt;&lt;record&gt;&lt;rec-number&gt;360&lt;/rec-number&gt;&lt;foreign-keys&gt;&lt;key app="EN" db-id="e2zepwa56vz2ryev2aoxraf420vzvwft0pzz" timestamp="1560236154"&gt;360&lt;/key&gt;&lt;/foreign-keys&gt;&lt;ref-type name="Journal Article"&gt;17&lt;/ref-type&gt;&lt;contributors&gt;&lt;authors&gt;&lt;author&gt;Georgeson, Lucien&lt;/author&gt;&lt;author&gt;Maslin, Mark&lt;/author&gt;&lt;author&gt;Poessinouw, Martyn&lt;/author&gt;&lt;/authors&gt;&lt;/contributors&gt;&lt;titles&gt;&lt;title&gt;The global green economy: a review of concepts, definitions, measurement methodologies and their interactions&lt;/title&gt;&lt;secondary-title&gt;Geo: Geography and Environment&lt;/secondary-title&gt;&lt;/titles&gt;&lt;periodical&gt;&lt;full-title&gt;Geo: Geography and Environment&lt;/full-title&gt;&lt;/periodical&gt;&lt;pages&gt;e00036&lt;/pages&gt;&lt;volume&gt;4&lt;/volume&gt;&lt;number&gt;1&lt;/number&gt;&lt;dates&gt;&lt;year&gt;2017&lt;/year&gt;&lt;/dates&gt;&lt;isbn&gt;20544049&lt;/isbn&gt;&lt;urls&gt;&lt;/urls&gt;&lt;electronic-resource-num&gt;10.1002/geo2.36&lt;/electronic-resource-num&gt;&lt;/record&gt;&lt;/Cite&gt;&lt;/EndNote&gt;</w:instrText>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76</w:t>
            </w:r>
            <w:r w:rsidRPr="005F2432">
              <w:rPr>
                <w:rFonts w:eastAsia="Times New Roman" w:cs="Arial"/>
                <w:color w:val="222222"/>
                <w:lang w:eastAsia="en-GB"/>
              </w:rPr>
              <w:fldChar w:fldCharType="end"/>
            </w:r>
            <w:r w:rsidRPr="005F2432">
              <w:rPr>
                <w:rFonts w:eastAsia="Times New Roman" w:cs="Arial"/>
                <w:color w:val="222222"/>
                <w:lang w:eastAsia="en-GB"/>
              </w:rPr>
              <w:t xml:space="preserve"> When measuring an industry or sector, the new taxonomy is populated from the bottom up, searching for evidence for the ideal definition and including only economic activities where sufficient evidence is available.</w:t>
            </w:r>
          </w:p>
          <w:p w14:paraId="54B2EF6B" w14:textId="77777777" w:rsidR="009F7295" w:rsidRPr="005F2432" w:rsidRDefault="009F7295" w:rsidP="009F7295">
            <w:pPr>
              <w:rPr>
                <w:rFonts w:eastAsia="Times New Roman" w:cs="Arial"/>
                <w:color w:val="222222"/>
                <w:lang w:eastAsia="en-GB"/>
              </w:rPr>
            </w:pPr>
          </w:p>
          <w:p w14:paraId="6F97BABA" w14:textId="77777777" w:rsidR="009F7295" w:rsidRPr="005F2432" w:rsidRDefault="009F7295" w:rsidP="009F7295">
            <w:pPr>
              <w:rPr>
                <w:rFonts w:cstheme="minorHAnsi"/>
              </w:rPr>
            </w:pPr>
            <w:r w:rsidRPr="005F2432">
              <w:rPr>
                <w:rFonts w:eastAsia="Times New Roman" w:cs="Arial"/>
                <w:color w:val="222222"/>
                <w:lang w:eastAsia="en-GB"/>
              </w:rPr>
              <w:t xml:space="preserve">For each transaction listed in the adaptation economy data, a minimum of seven separate sources must independently record the transaction for it to be confirmed and included in the database. </w:t>
            </w:r>
            <w:r w:rsidRPr="005F2432">
              <w:rPr>
                <w:rFonts w:cstheme="minorHAnsi"/>
              </w:rPr>
              <w:t>Triangulating data from multiple sources permits large volumes of unsorted, fragmented data of different types from different sources to be processed</w:t>
            </w:r>
            <w:r w:rsidRPr="005F2432">
              <w:rPr>
                <w:rFonts w:eastAsia="Times New Roman" w:cs="Arial"/>
                <w:color w:val="222222"/>
                <w:lang w:eastAsia="en-GB"/>
              </w:rPr>
              <w:t xml:space="preserve"> to arrive at more accurate estimates of transactional value that would not be possible using a single source. For the adaptation economy, data are produced to a confidence level of around 80%. </w:t>
            </w:r>
            <w:r w:rsidRPr="005F2432">
              <w:rPr>
                <w:rFonts w:cstheme="minorHAnsi"/>
              </w:rPr>
              <w:t>Accessing and analysing multiple types of data is also key to identifying the ‘purpose’ behind an economic activity, which is key for accurately assigning economic activities to the adaptation dataset.</w:t>
            </w:r>
          </w:p>
          <w:p w14:paraId="2AE37020" w14:textId="77777777" w:rsidR="009F7295" w:rsidRPr="005F2432" w:rsidRDefault="009F7295" w:rsidP="009F7295">
            <w:pPr>
              <w:rPr>
                <w:rFonts w:eastAsia="Times New Roman" w:cs="Arial"/>
                <w:color w:val="222222"/>
                <w:lang w:eastAsia="en-GB"/>
              </w:rPr>
            </w:pPr>
          </w:p>
          <w:p w14:paraId="72514D85" w14:textId="6580F3CA"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Developing the new definition of adaptation and resilience to climate change involved the top-down taxonomy of the entire ‘make and mend’ economy, and then adaptation and resilience in all forms. Then these categories were filtered to isolate economic activities that can be strictly identified as being relevant to adaptation and resilience to climate change. The taxonomy of A&amp;RCC is drawn from 11 sectors of the economy at-large: Agriculture &amp; Forestry, Built Environment, Disaster Preparedness, Energy, Health/Health Care, ICT, Natural Environment, Professional Services, Transport, Waste and Water.</w:t>
            </w:r>
            <w:r w:rsidRPr="005F2432">
              <w:rPr>
                <w:rFonts w:eastAsia="Times New Roman" w:cs="Arial"/>
                <w:color w:val="222222"/>
                <w:lang w:eastAsia="en-GB"/>
              </w:rPr>
              <w:fldChar w:fldCharType="begin"/>
            </w:r>
            <w:r w:rsidR="0011445B" w:rsidRPr="005F2432">
              <w:rPr>
                <w:rFonts w:eastAsia="Times New Roman" w:cs="Arial"/>
                <w:color w:val="222222"/>
                <w:lang w:eastAsia="en-GB"/>
              </w:rPr>
              <w:instrText xml:space="preserve"> ADDIN EN.CITE &lt;EndNote&gt;&lt;Cite&gt;&lt;Author&gt;Department for Business Innovation &amp;amp; Skills&lt;/Author&gt;&lt;Year&gt;2013&lt;/Year&gt;&lt;RecNum&gt;358&lt;/RecNum&gt;&lt;DisplayText&gt;&lt;style face="superscript"&gt;74,77&lt;/style&gt;&lt;/DisplayText&gt;&lt;record&gt;&lt;rec-number&gt;358&lt;/rec-number&gt;&lt;foreign-keys&gt;&lt;key app="EN" db-id="e2zepwa56vz2ryev2aoxraf420vzvwft0pzz" timestamp="1560236154"&gt;358&lt;/key&gt;&lt;/foreign-keys&gt;&lt;ref-type name="Report"&gt;27&lt;/ref-type&gt;&lt;contributors&gt;&lt;authors&gt;&lt;author&gt;Department for Business Innovation &amp;amp; Skills,&lt;/author&gt;&lt;/authors&gt;&lt;secondary-authors&gt;&lt;author&gt;Department for Business, Innovation &amp;amp; Skills,&lt;/author&gt;&lt;/secondary-authors&gt;&lt;/contributors&gt;&lt;titles&gt;&lt;title&gt;Adaptation and Resilience (Climate Change) (A&amp;amp;RCC) Report for 2011/12&lt;/title&gt;&lt;/titles&gt;&lt;dates&gt;&lt;year&gt;2013&lt;/year&gt;&lt;/dates&gt;&lt;pub-location&gt;London&lt;/pub-location&gt;&lt;publisher&gt;Department for Business Innovation &amp;amp; Skills&lt;/publisher&gt;&lt;urls&gt;&lt;/urls&gt;&lt;/record&gt;&lt;/Cite&gt;&lt;Cite&gt;&lt;Author&gt;Georgeson&lt;/Author&gt;&lt;Year&gt;2016&lt;/Year&gt;&lt;RecNum&gt;361&lt;/RecNum&gt;&lt;record&gt;&lt;rec-number&gt;361&lt;/rec-number&gt;&lt;foreign-keys&gt;&lt;key app="EN" db-id="e2zepwa56vz2ryev2aoxraf420vzvwft0pzz" timestamp="1560236154"&gt;361&lt;/key&gt;&lt;/foreign-keys&gt;&lt;ref-type name="Journal Article"&gt;17&lt;/ref-type&gt;&lt;contributors&gt;&lt;authors&gt;&lt;author&gt;Georgeson, Lucien&lt;/author&gt;&lt;author&gt;Maslin, Mark&lt;/author&gt;&lt;author&gt;Poessinouw, Martyn&lt;/author&gt;&lt;author&gt;Howard, Steve&lt;/author&gt;&lt;/authors&gt;&lt;/contributors&gt;&lt;titles&gt;&lt;title&gt;Adaptation responses to climate change differ between global megacities&lt;/title&gt;&lt;secondary-title&gt;Nature Climate Change&lt;/secondary-title&gt;&lt;/titles&gt;&lt;periodical&gt;&lt;full-title&gt;Nature Climate Change&lt;/full-title&gt;&lt;/periodical&gt;&lt;pages&gt;584-588&lt;/pages&gt;&lt;volume&gt;6&lt;/volume&gt;&lt;number&gt;6&lt;/number&gt;&lt;dates&gt;&lt;year&gt;2016&lt;/year&gt;&lt;/dates&gt;&lt;isbn&gt;1758-678X&amp;#xD;1758-6798&lt;/isbn&gt;&lt;urls&gt;&lt;/urls&gt;&lt;electronic-resource-num&gt;10.1038/nclimate2944&lt;/electronic-resource-num&gt;&lt;/record&gt;&lt;/Cite&gt;&lt;/EndNote&gt;</w:instrText>
            </w:r>
            <w:r w:rsidRPr="005F2432">
              <w:rPr>
                <w:rFonts w:eastAsia="Times New Roman" w:cs="Arial"/>
                <w:color w:val="222222"/>
                <w:lang w:eastAsia="en-GB"/>
              </w:rPr>
              <w:fldChar w:fldCharType="separate"/>
            </w:r>
            <w:r w:rsidR="0011445B" w:rsidRPr="005F2432">
              <w:rPr>
                <w:rFonts w:eastAsia="Times New Roman" w:cs="Arial"/>
                <w:noProof/>
                <w:color w:val="222222"/>
                <w:vertAlign w:val="superscript"/>
                <w:lang w:eastAsia="en-GB"/>
              </w:rPr>
              <w:t>74,77</w:t>
            </w:r>
            <w:r w:rsidRPr="005F2432">
              <w:rPr>
                <w:rFonts w:eastAsia="Times New Roman" w:cs="Arial"/>
                <w:color w:val="222222"/>
                <w:lang w:eastAsia="en-GB"/>
              </w:rPr>
              <w:fldChar w:fldCharType="end"/>
            </w:r>
          </w:p>
          <w:p w14:paraId="3417D59D" w14:textId="77777777" w:rsidR="009F7295" w:rsidRPr="005F2432" w:rsidRDefault="009F7295" w:rsidP="009F7295">
            <w:pPr>
              <w:rPr>
                <w:rFonts w:eastAsia="Times New Roman" w:cs="Arial"/>
                <w:color w:val="222222"/>
                <w:lang w:eastAsia="en-GB"/>
              </w:rPr>
            </w:pPr>
          </w:p>
          <w:p w14:paraId="116AA9E6" w14:textId="77777777"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There are a number of activities across different sectors that are ‘health-related’ in the adaptation and resilience to climate change dataset, outside of the strictly-defined healthcare sector. The indicator design therefore required the definition of those activities from the other 10 sectors of the A&amp;RCC data that can be clearly related to health, and thus should be included in a definition of ‘health-related’ adaptation spending. The robust interim approach used for the 2017 and 2018 Lancet Countdown was again adopted for this year’s Lancet Countdown. The 'health-related’ activities consists of the activities of the Healthcare/Health Sector, Disaster Preparedness and Agriculture adaptation activities from the kMatrix dataset. A methodology is under development to define a full health-related adaptation definition across the entire A&amp;RCC dataset, and an initial definition of an expanded health-related adaptation classification has been proposed.</w:t>
            </w:r>
          </w:p>
          <w:p w14:paraId="4404A96E" w14:textId="77777777" w:rsidR="009F7295" w:rsidRPr="005F2432" w:rsidRDefault="009F7295" w:rsidP="009F7295">
            <w:pPr>
              <w:rPr>
                <w:rFonts w:eastAsia="Times New Roman" w:cs="Arial"/>
                <w:color w:val="222222"/>
                <w:lang w:eastAsia="en-GB"/>
              </w:rPr>
            </w:pPr>
          </w:p>
          <w:p w14:paraId="01E4C8BE" w14:textId="77777777" w:rsidR="009F7295" w:rsidRPr="005F2432" w:rsidRDefault="009F7295" w:rsidP="009F7295">
            <w:pPr>
              <w:rPr>
                <w:rFonts w:eastAsia="Times New Roman" w:cs="Arial"/>
                <w:color w:val="222222"/>
                <w:lang w:eastAsia="en-GB"/>
              </w:rPr>
            </w:pPr>
            <w:r w:rsidRPr="005F2432">
              <w:rPr>
                <w:rFonts w:eastAsia="Times New Roman" w:cs="Arial"/>
                <w:color w:val="222222"/>
                <w:lang w:eastAsia="en-GB"/>
              </w:rPr>
              <w:t>Geographical Coverage:</w:t>
            </w:r>
          </w:p>
          <w:p w14:paraId="40F5C417" w14:textId="2A46602C" w:rsidR="009F7295" w:rsidRPr="005F2432" w:rsidRDefault="009F7295" w:rsidP="009F7295">
            <w:r w:rsidRPr="005F2432">
              <w:rPr>
                <w:rFonts w:eastAsia="Times New Roman" w:cs="Arial"/>
                <w:color w:val="222222"/>
                <w:lang w:eastAsia="en-GB"/>
              </w:rPr>
              <w:t>The A&amp;RCC dataset has global coverage for 226 countries and territories. Data has been reported for a subset of countries and territories for whom adaptation spending data, regional and income classifications, and population estimates are available</w:t>
            </w:r>
            <w:r w:rsidRPr="005F2432">
              <w:rPr>
                <w:rFonts w:cstheme="minorHAnsi"/>
              </w:rPr>
              <w:t>. This year’s indicator covers 191 countries and territories with data reported in the A&amp;RCC dataset, and that are assigned a region in the WHO regional classification and an income group in the World Bank income group classification.</w:t>
            </w:r>
            <w:r w:rsidRPr="005F2432">
              <w:rPr>
                <w:rFonts w:cstheme="minorHAnsi"/>
              </w:rPr>
              <w:fldChar w:fldCharType="begin"/>
            </w:r>
            <w:r w:rsidR="0011445B" w:rsidRPr="005F2432">
              <w:rPr>
                <w:rFonts w:cstheme="minorHAnsi"/>
              </w:rPr>
              <w:instrText xml:space="preserve"> ADDIN EN.CITE &lt;EndNote&gt;&lt;Cite&gt;&lt;Author&gt;World Health Organization&lt;/Author&gt;&lt;Year&gt;2019&lt;/Year&gt;&lt;RecNum&gt;362&lt;/RecNum&gt;&lt;DisplayText&gt;&lt;style face="superscript"&gt;78&lt;/style&gt;&lt;/DisplayText&gt;&lt;record&gt;&lt;rec-number&gt;362&lt;/rec-number&gt;&lt;foreign-keys&gt;&lt;key app="EN" db-id="e2zepwa56vz2ryev2aoxraf420vzvwft0pzz" timestamp="1560236154"&gt;362&lt;/key&gt;&lt;/foreign-keys&gt;&lt;ref-type name="Web Page"&gt;12&lt;/ref-type&gt;&lt;contributors&gt;&lt;authors&gt;&lt;author&gt;World Health Organization,&lt;/author&gt;&lt;/authors&gt;&lt;/contributors&gt;&lt;titles&gt;&lt;title&gt;Global Health Observatory metadata&lt;/title&gt;&lt;/titles&gt;&lt;number&gt;04/06/2019&lt;/number&gt;&lt;dates&gt;&lt;year&gt;2019&lt;/year&gt;&lt;/dates&gt;&lt;urls&gt;&lt;related-urls&gt;&lt;url&gt;http://apps.who.int/gho/data/node.metadata.COUNTRY?lang=en&lt;/url&gt;&lt;/related-urls&gt;&lt;/urls&gt;&lt;/record&gt;&lt;/Cite&gt;&lt;/EndNote&gt;</w:instrText>
            </w:r>
            <w:r w:rsidRPr="005F2432">
              <w:rPr>
                <w:rFonts w:cstheme="minorHAnsi"/>
              </w:rPr>
              <w:fldChar w:fldCharType="separate"/>
            </w:r>
            <w:r w:rsidR="0011445B" w:rsidRPr="005F2432">
              <w:rPr>
                <w:rFonts w:cstheme="minorHAnsi"/>
                <w:noProof/>
                <w:vertAlign w:val="superscript"/>
              </w:rPr>
              <w:t>78</w:t>
            </w:r>
            <w:r w:rsidRPr="005F2432">
              <w:rPr>
                <w:rFonts w:cstheme="minorHAnsi"/>
              </w:rPr>
              <w:fldChar w:fldCharType="end"/>
            </w:r>
            <w:r w:rsidRPr="005F2432">
              <w:rPr>
                <w:rFonts w:cstheme="minorHAnsi"/>
              </w:rPr>
              <w:t xml:space="preserve"> Per Capita values are based on 183 countries that also have population estimates from the IMF World Economic Outlook.</w:t>
            </w:r>
            <w:r w:rsidRPr="005F2432">
              <w:rPr>
                <w:rFonts w:cstheme="minorHAnsi"/>
              </w:rPr>
              <w:fldChar w:fldCharType="begin"/>
            </w:r>
            <w:r w:rsidR="0011445B" w:rsidRPr="005F2432">
              <w:rPr>
                <w:rFonts w:cstheme="minorHAnsi"/>
              </w:rPr>
              <w:instrText xml:space="preserve"> ADDIN EN.CITE &lt;EndNote&gt;&lt;Cite&gt;&lt;Author&gt;International Monetary Fund&lt;/Author&gt;&lt;Year&gt;2019&lt;/Year&gt;&lt;RecNum&gt;363&lt;/RecNum&gt;&lt;DisplayText&gt;&lt;style face="superscript"&gt;79&lt;/style&gt;&lt;/DisplayText&gt;&lt;record&gt;&lt;rec-number&gt;363&lt;/rec-number&gt;&lt;foreign-keys&gt;&lt;key app="EN" db-id="e2zepwa56vz2ryev2aoxraf420vzvwft0pzz" timestamp="1560236154"&gt;363&lt;/key&gt;&lt;/foreign-keys&gt;&lt;ref-type name="Web Page"&gt;12&lt;/ref-type&gt;&lt;contributors&gt;&lt;authors&gt;&lt;author&gt;International Monetary Fund,&lt;/author&gt;&lt;/authors&gt;&lt;/contributors&gt;&lt;titles&gt;&lt;title&gt;World Economic and Financial Surveys: World Economic Outlook Database&lt;/title&gt;&lt;/titles&gt;&lt;number&gt;23/04/2019&lt;/number&gt;&lt;dates&gt;&lt;year&gt;2019&lt;/year&gt;&lt;/dates&gt;&lt;urls&gt;&lt;related-urls&gt;&lt;url&gt;https://www.imf.org/external/pubs/ft/weo/2019/01/weodata/index.aspx&lt;/url&gt;&lt;/related-urls&gt;&lt;/urls&gt;&lt;/record&gt;&lt;/Cite&gt;&lt;/EndNote&gt;</w:instrText>
            </w:r>
            <w:r w:rsidRPr="005F2432">
              <w:rPr>
                <w:rFonts w:cstheme="minorHAnsi"/>
              </w:rPr>
              <w:fldChar w:fldCharType="separate"/>
            </w:r>
            <w:r w:rsidR="0011445B" w:rsidRPr="005F2432">
              <w:rPr>
                <w:rFonts w:cstheme="minorHAnsi"/>
                <w:noProof/>
                <w:vertAlign w:val="superscript"/>
              </w:rPr>
              <w:t>79</w:t>
            </w:r>
            <w:r w:rsidRPr="005F2432">
              <w:rPr>
                <w:rFonts w:cstheme="minorHAnsi"/>
              </w:rPr>
              <w:fldChar w:fldCharType="end"/>
            </w:r>
          </w:p>
        </w:tc>
      </w:tr>
      <w:tr w:rsidR="009F7295" w:rsidRPr="005F2432" w14:paraId="7567EB2A" w14:textId="77777777" w:rsidTr="009F7295">
        <w:trPr>
          <w:trHeight w:val="287"/>
        </w:trPr>
        <w:tc>
          <w:tcPr>
            <w:tcW w:w="1844" w:type="dxa"/>
          </w:tcPr>
          <w:p w14:paraId="09FE6653" w14:textId="77777777" w:rsidR="009F7295" w:rsidRPr="005F2432" w:rsidRDefault="009F7295" w:rsidP="009F7295">
            <w:pPr>
              <w:rPr>
                <w:b/>
              </w:rPr>
            </w:pPr>
            <w:r w:rsidRPr="005F2432">
              <w:rPr>
                <w:b/>
              </w:rPr>
              <w:t>Data</w:t>
            </w:r>
          </w:p>
        </w:tc>
        <w:tc>
          <w:tcPr>
            <w:tcW w:w="7461" w:type="dxa"/>
          </w:tcPr>
          <w:p w14:paraId="7FA83DFD" w14:textId="77777777" w:rsidR="009F7295" w:rsidRPr="005F2432" w:rsidRDefault="009F7295" w:rsidP="009F7295">
            <w:pPr>
              <w:outlineLvl w:val="0"/>
            </w:pPr>
            <w:r w:rsidRPr="005F2432">
              <w:t>Adaptation and Resilience to Climate Change dataset:</w:t>
            </w:r>
          </w:p>
          <w:p w14:paraId="745F09D2" w14:textId="77777777" w:rsidR="009F7295" w:rsidRPr="005F2432" w:rsidRDefault="009F7295" w:rsidP="009F7295">
            <w:pPr>
              <w:outlineLvl w:val="0"/>
            </w:pPr>
            <w:r w:rsidRPr="005F2432">
              <w:t>kMatrix Ltd, in partnership with University College London</w:t>
            </w:r>
          </w:p>
          <w:p w14:paraId="7D08A151" w14:textId="77777777" w:rsidR="009F7295" w:rsidRPr="005F2432" w:rsidRDefault="009F7295" w:rsidP="009F7295">
            <w:pPr>
              <w:outlineLvl w:val="0"/>
            </w:pPr>
          </w:p>
          <w:p w14:paraId="4F218D25" w14:textId="77777777" w:rsidR="009F7295" w:rsidRPr="005F2432" w:rsidRDefault="009F7295" w:rsidP="009F7295">
            <w:pPr>
              <w:outlineLvl w:val="0"/>
            </w:pPr>
            <w:r w:rsidRPr="005F2432">
              <w:t>Comparison Data:</w:t>
            </w:r>
          </w:p>
          <w:p w14:paraId="5530B3DC" w14:textId="3311BF7B" w:rsidR="009F7295" w:rsidRPr="005F2432" w:rsidRDefault="009F7295" w:rsidP="009F7295">
            <w:pPr>
              <w:outlineLvl w:val="0"/>
            </w:pPr>
            <w:r w:rsidRPr="005F2432">
              <w:t>The classification of WHO Regions was taken from the WHO Data Repository Metadata.</w:t>
            </w:r>
            <w:r w:rsidRPr="005F2432">
              <w:fldChar w:fldCharType="begin"/>
            </w:r>
            <w:r w:rsidR="0011445B" w:rsidRPr="005F2432">
              <w:instrText xml:space="preserve"> ADDIN EN.CITE &lt;EndNote&gt;&lt;Cite&gt;&lt;Author&gt;World Health Organization&lt;/Author&gt;&lt;Year&gt;2019&lt;/Year&gt;&lt;RecNum&gt;362&lt;/RecNum&gt;&lt;DisplayText&gt;&lt;style face="superscript"&gt;78&lt;/style&gt;&lt;/DisplayText&gt;&lt;record&gt;&lt;rec-number&gt;362&lt;/rec-number&gt;&lt;foreign-keys&gt;&lt;key app="EN" db-id="e2zepwa56vz2ryev2aoxraf420vzvwft0pzz" timestamp="1560236154"&gt;362&lt;/key&gt;&lt;/foreign-keys&gt;&lt;ref-type name="Web Page"&gt;12&lt;/ref-type&gt;&lt;contributors&gt;&lt;authors&gt;&lt;author&gt;World Health Organization,&lt;/author&gt;&lt;/authors&gt;&lt;/contributors&gt;&lt;titles&gt;&lt;title&gt;Global Health Observatory metadata&lt;/title&gt;&lt;/titles&gt;&lt;number&gt;04/06/2019&lt;/number&gt;&lt;dates&gt;&lt;year&gt;2019&lt;/year&gt;&lt;/dates&gt;&lt;urls&gt;&lt;related-urls&gt;&lt;url&gt;http://apps.who.int/gho/data/node.metadata.COUNTRY?lang=en&lt;/url&gt;&lt;/related-urls&gt;&lt;/urls&gt;&lt;/record&gt;&lt;/Cite&gt;&lt;/EndNote&gt;</w:instrText>
            </w:r>
            <w:r w:rsidRPr="005F2432">
              <w:fldChar w:fldCharType="separate"/>
            </w:r>
            <w:r w:rsidR="0011445B" w:rsidRPr="005F2432">
              <w:rPr>
                <w:noProof/>
                <w:vertAlign w:val="superscript"/>
              </w:rPr>
              <w:t>78</w:t>
            </w:r>
            <w:r w:rsidRPr="005F2432">
              <w:fldChar w:fldCharType="end"/>
            </w:r>
          </w:p>
          <w:p w14:paraId="4870DC95" w14:textId="77777777" w:rsidR="009F7295" w:rsidRPr="005F2432" w:rsidRDefault="009F7295" w:rsidP="009F7295">
            <w:pPr>
              <w:outlineLvl w:val="0"/>
            </w:pPr>
          </w:p>
          <w:p w14:paraId="2CCB1BEB" w14:textId="77777777" w:rsidR="009F7295" w:rsidRPr="005F2432" w:rsidRDefault="009F7295" w:rsidP="009F7295">
            <w:pPr>
              <w:outlineLvl w:val="0"/>
            </w:pPr>
            <w:r w:rsidRPr="005F2432">
              <w:t>WHO metadata reports the World Bank Income Grouping values from 2018 (released 2018, based on 2017 calendar year data).</w:t>
            </w:r>
          </w:p>
          <w:p w14:paraId="06FACD68" w14:textId="77777777" w:rsidR="009F7295" w:rsidRPr="005F2432" w:rsidRDefault="009F7295" w:rsidP="009F7295">
            <w:pPr>
              <w:outlineLvl w:val="0"/>
            </w:pPr>
          </w:p>
          <w:p w14:paraId="5EA6C9C0" w14:textId="15E94C09" w:rsidR="009F7295" w:rsidRPr="005F2432" w:rsidRDefault="009F7295" w:rsidP="009F7295">
            <w:r w:rsidRPr="005F2432">
              <w:t>2015 to 2018 Population and GDP estimates from the April 2019 update of the IMF World Economic Outlook were used to calculate fiscal year values for 2015/16, 2016/17 and 2017/18.</w:t>
            </w:r>
            <w:r w:rsidRPr="005F2432">
              <w:fldChar w:fldCharType="begin"/>
            </w:r>
            <w:r w:rsidR="0011445B" w:rsidRPr="005F2432">
              <w:instrText xml:space="preserve"> ADDIN EN.CITE &lt;EndNote&gt;&lt;Cite&gt;&lt;Author&gt;International Monetary Fund&lt;/Author&gt;&lt;Year&gt;2019&lt;/Year&gt;&lt;RecNum&gt;363&lt;/RecNum&gt;&lt;DisplayText&gt;&lt;style face="superscript"&gt;79&lt;/style&gt;&lt;/DisplayText&gt;&lt;record&gt;&lt;rec-number&gt;363&lt;/rec-number&gt;&lt;foreign-keys&gt;&lt;key app="EN" db-id="e2zepwa56vz2ryev2aoxraf420vzvwft0pzz" timestamp="1560236154"&gt;363&lt;/key&gt;&lt;/foreign-keys&gt;&lt;ref-type name="Web Page"&gt;12&lt;/ref-type&gt;&lt;contributors&gt;&lt;authors&gt;&lt;author&gt;International Monetary Fund,&lt;/author&gt;&lt;/authors&gt;&lt;/contributors&gt;&lt;titles&gt;&lt;title&gt;World Economic and Financial Surveys: World Economic Outlook Database&lt;/title&gt;&lt;/titles&gt;&lt;number&gt;23/04/2019&lt;/number&gt;&lt;dates&gt;&lt;year&gt;2019&lt;/year&gt;&lt;/dates&gt;&lt;urls&gt;&lt;related-urls&gt;&lt;url&gt;https://www.imf.org/external/pubs/ft/weo/2019/01/weodata/index.aspx&lt;/url&gt;&lt;/related-urls&gt;&lt;/urls&gt;&lt;/record&gt;&lt;/Cite&gt;&lt;/EndNote&gt;</w:instrText>
            </w:r>
            <w:r w:rsidRPr="005F2432">
              <w:fldChar w:fldCharType="separate"/>
            </w:r>
            <w:r w:rsidR="0011445B" w:rsidRPr="005F2432">
              <w:rPr>
                <w:noProof/>
                <w:vertAlign w:val="superscript"/>
              </w:rPr>
              <w:t>79</w:t>
            </w:r>
            <w:r w:rsidRPr="005F2432">
              <w:fldChar w:fldCharType="end"/>
            </w:r>
          </w:p>
          <w:p w14:paraId="3F96A2B7" w14:textId="77777777" w:rsidR="009F7295" w:rsidRPr="005F2432" w:rsidRDefault="009F7295" w:rsidP="009F7295"/>
          <w:p w14:paraId="10ED29C3" w14:textId="77777777" w:rsidR="009F7295" w:rsidRPr="005F2432" w:rsidRDefault="009F7295" w:rsidP="009F7295">
            <w:r w:rsidRPr="005F2432">
              <w:t>For comparability, global total values present the global total for countries or territories that are included in the regional and world bank analysis. It does not include the 35 countries and territories which have neither a WHO Region nor a World Bank Income Group. Most of these are overseas territories or sub-national jurisdictions with relatively lower levels of adaptation spending. However, several larger states or jurisdictions that are not included in this global total are: Hong Kong, Taiwan and Puerto Rico.</w:t>
            </w:r>
          </w:p>
        </w:tc>
      </w:tr>
      <w:tr w:rsidR="009F7295" w:rsidRPr="005F2432" w14:paraId="375AB3EC" w14:textId="77777777" w:rsidTr="009F7295">
        <w:tc>
          <w:tcPr>
            <w:tcW w:w="1844" w:type="dxa"/>
          </w:tcPr>
          <w:p w14:paraId="2EB5957B" w14:textId="77777777" w:rsidR="009F7295" w:rsidRPr="005F2432" w:rsidRDefault="009F7295" w:rsidP="009F7295">
            <w:pPr>
              <w:rPr>
                <w:b/>
              </w:rPr>
            </w:pPr>
            <w:r w:rsidRPr="005F2432">
              <w:rPr>
                <w:b/>
              </w:rPr>
              <w:t>Caveats</w:t>
            </w:r>
          </w:p>
        </w:tc>
        <w:tc>
          <w:tcPr>
            <w:tcW w:w="7461" w:type="dxa"/>
          </w:tcPr>
          <w:p w14:paraId="073466D4" w14:textId="77777777" w:rsidR="009F7295" w:rsidRPr="005F2432" w:rsidRDefault="009F7295" w:rsidP="009F7295">
            <w:r w:rsidRPr="005F2432">
              <w:t>Economic activity or transactions are only measured where there is an economic ‘footprint’, i.e. where there is transactional/financial data available to be measured. Therefore, public sector spending without an economic ‘footprint’ (government spending on salaries, for example), cannot be measured. It also not possible to directly identify what percentage of measured spending is public versus private. Values are not currently adjusted for inflation. Values of sales generated are not directly comparable with values derived from national statistics.</w:t>
            </w:r>
          </w:p>
          <w:p w14:paraId="00599003" w14:textId="77777777" w:rsidR="009F7295" w:rsidRPr="005F2432" w:rsidRDefault="009F7295" w:rsidP="009F7295"/>
          <w:p w14:paraId="06F67106" w14:textId="77777777" w:rsidR="009F7295" w:rsidRPr="005F2432" w:rsidRDefault="009F7295" w:rsidP="009F7295">
            <w:r w:rsidRPr="005F2432">
              <w:t>The reference period is the financial years 2015/16 to 2017/18. Further historical data could be available in the future.</w:t>
            </w:r>
          </w:p>
        </w:tc>
      </w:tr>
      <w:tr w:rsidR="009F7295" w:rsidRPr="005F2432" w14:paraId="13A7D461" w14:textId="77777777" w:rsidTr="009F7295">
        <w:tc>
          <w:tcPr>
            <w:tcW w:w="1844" w:type="dxa"/>
          </w:tcPr>
          <w:p w14:paraId="2DB52431" w14:textId="77777777" w:rsidR="009F7295" w:rsidRPr="005F2432" w:rsidRDefault="009F7295" w:rsidP="009F7295">
            <w:pPr>
              <w:rPr>
                <w:b/>
              </w:rPr>
            </w:pPr>
            <w:r w:rsidRPr="005F2432">
              <w:rPr>
                <w:b/>
              </w:rPr>
              <w:t>Future Form of Indicator</w:t>
            </w:r>
          </w:p>
        </w:tc>
        <w:tc>
          <w:tcPr>
            <w:tcW w:w="7461" w:type="dxa"/>
          </w:tcPr>
          <w:p w14:paraId="193A3096" w14:textId="77777777" w:rsidR="009F7295" w:rsidRPr="005F2432" w:rsidRDefault="009F7295" w:rsidP="009F7295">
            <w:r w:rsidRPr="005F2432">
              <w:t>There will be three major developments in the future form of the indicator.</w:t>
            </w:r>
          </w:p>
          <w:p w14:paraId="6866BA97" w14:textId="77777777" w:rsidR="009F7295" w:rsidRPr="005F2432" w:rsidRDefault="009F7295" w:rsidP="009F7295"/>
          <w:p w14:paraId="4811135D" w14:textId="77777777" w:rsidR="009F7295" w:rsidRPr="005F2432" w:rsidRDefault="009F7295" w:rsidP="009F7295">
            <w:r w:rsidRPr="005F2432">
              <w:t>The first will be the development of the ‘three-tier’ definition of;</w:t>
            </w:r>
          </w:p>
          <w:p w14:paraId="5220AED3" w14:textId="77777777" w:rsidR="009F7295" w:rsidRPr="005F2432" w:rsidRDefault="009F7295" w:rsidP="009F7295">
            <w:r w:rsidRPr="005F2432">
              <w:t>1) adaptation activities with direct, important health impacts</w:t>
            </w:r>
          </w:p>
          <w:p w14:paraId="4ADFBEE6" w14:textId="77777777" w:rsidR="009F7295" w:rsidRPr="005F2432" w:rsidRDefault="009F7295" w:rsidP="009F7295">
            <w:r w:rsidRPr="005F2432">
              <w:t>2) those with less direct or more minor health impacts</w:t>
            </w:r>
          </w:p>
          <w:p w14:paraId="04AB6D20" w14:textId="77777777" w:rsidR="009F7295" w:rsidRPr="005F2432" w:rsidRDefault="009F7295" w:rsidP="009F7295">
            <w:r w:rsidRPr="005F2432">
              <w:t>3) those with no health impact or too tenuous a health impact.</w:t>
            </w:r>
          </w:p>
          <w:p w14:paraId="3F8629DC" w14:textId="77777777" w:rsidR="009F7295" w:rsidRPr="005F2432" w:rsidRDefault="009F7295" w:rsidP="009F7295"/>
          <w:p w14:paraId="1900B078" w14:textId="77777777" w:rsidR="009F7295" w:rsidRPr="005F2432" w:rsidRDefault="009F7295" w:rsidP="009F7295">
            <w:r w:rsidRPr="005F2432">
              <w:t>Secondly, in the future it is likely to possible to present historical data for the indicator, in order to provide trend data on change in spend over time.</w:t>
            </w:r>
          </w:p>
          <w:p w14:paraId="4A7EB360" w14:textId="77777777" w:rsidR="009F7295" w:rsidRPr="005F2432" w:rsidRDefault="009F7295" w:rsidP="009F7295"/>
          <w:p w14:paraId="79B44429" w14:textId="77777777" w:rsidR="009F7295" w:rsidRPr="005F2432" w:rsidRDefault="009F7295" w:rsidP="009F7295">
            <w:r w:rsidRPr="005F2432">
              <w:t>Finally, in the future the aim is to develop an indicator of adaptation spending as a percentage of the overall health sector spend and health-related spend as a percentage of the entire economy (represented by 24 industries), compiled using transactional data.</w:t>
            </w:r>
          </w:p>
        </w:tc>
      </w:tr>
    </w:tbl>
    <w:p w14:paraId="288B4DE7" w14:textId="77777777" w:rsidR="009F7295" w:rsidRPr="005F2432" w:rsidRDefault="009F7295" w:rsidP="009F7295">
      <w:pPr>
        <w:rPr>
          <w:lang w:val="en-GB"/>
        </w:rPr>
      </w:pPr>
    </w:p>
    <w:p w14:paraId="03386765" w14:textId="77777777" w:rsidR="009F7295" w:rsidRPr="005F2432" w:rsidRDefault="009F7295" w:rsidP="009F7295">
      <w:pPr>
        <w:rPr>
          <w:lang w:val="en-GB"/>
        </w:rPr>
      </w:pPr>
    </w:p>
    <w:p w14:paraId="2D5F788E" w14:textId="77777777" w:rsidR="00716F5C" w:rsidRPr="005F2432" w:rsidRDefault="00716F5C">
      <w:pPr>
        <w:rPr>
          <w:rFonts w:eastAsiaTheme="majorEastAsia" w:cstheme="minorHAnsi"/>
          <w:color w:val="2F5496" w:themeColor="accent1" w:themeShade="BF"/>
          <w:sz w:val="32"/>
          <w:szCs w:val="32"/>
        </w:rPr>
      </w:pPr>
      <w:r w:rsidRPr="005F2432">
        <w:rPr>
          <w:rFonts w:cstheme="minorHAnsi"/>
        </w:rPr>
        <w:br w:type="page"/>
      </w:r>
    </w:p>
    <w:p w14:paraId="601E779C" w14:textId="63B3F448" w:rsidR="00716F5C" w:rsidRPr="005F2432" w:rsidRDefault="00716F5C" w:rsidP="00716F5C">
      <w:pPr>
        <w:pStyle w:val="Heading1"/>
        <w:rPr>
          <w:rFonts w:cstheme="majorHAnsi"/>
        </w:rPr>
      </w:pPr>
      <w:r w:rsidRPr="005F2432">
        <w:rPr>
          <w:rFonts w:cstheme="majorHAnsi"/>
        </w:rPr>
        <w:t>Section 3: Mitigation Actions and Health Co-Benefits</w:t>
      </w:r>
    </w:p>
    <w:p w14:paraId="0BDF7D4F" w14:textId="77777777" w:rsidR="00716F5C" w:rsidRPr="005F2432" w:rsidRDefault="00716F5C" w:rsidP="00716F5C"/>
    <w:tbl>
      <w:tblPr>
        <w:tblStyle w:val="TableGrid"/>
        <w:tblW w:w="0" w:type="auto"/>
        <w:tblLook w:val="04A0" w:firstRow="1" w:lastRow="0" w:firstColumn="1" w:lastColumn="0" w:noHBand="0" w:noVBand="1"/>
      </w:tblPr>
      <w:tblGrid>
        <w:gridCol w:w="2110"/>
        <w:gridCol w:w="6906"/>
      </w:tblGrid>
      <w:tr w:rsidR="00716F5C" w:rsidRPr="005F2432" w14:paraId="7B52743E" w14:textId="77777777" w:rsidTr="00716F5C">
        <w:tc>
          <w:tcPr>
            <w:tcW w:w="2110" w:type="dxa"/>
          </w:tcPr>
          <w:p w14:paraId="17D6E6D1" w14:textId="77777777" w:rsidR="00716F5C" w:rsidRPr="005F2432" w:rsidRDefault="00716F5C" w:rsidP="00716F5C">
            <w:pPr>
              <w:rPr>
                <w:rFonts w:cstheme="minorHAnsi"/>
                <w:b/>
              </w:rPr>
            </w:pPr>
            <w:r w:rsidRPr="005F2432">
              <w:rPr>
                <w:rFonts w:cstheme="minorHAnsi"/>
                <w:b/>
              </w:rPr>
              <w:t>Working Group</w:t>
            </w:r>
          </w:p>
        </w:tc>
        <w:tc>
          <w:tcPr>
            <w:tcW w:w="6906" w:type="dxa"/>
          </w:tcPr>
          <w:p w14:paraId="2A618C5C"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559FE1F9" w14:textId="77777777" w:rsidTr="00716F5C">
        <w:trPr>
          <w:trHeight w:val="284"/>
        </w:trPr>
        <w:tc>
          <w:tcPr>
            <w:tcW w:w="2110" w:type="dxa"/>
          </w:tcPr>
          <w:p w14:paraId="25427206" w14:textId="77777777" w:rsidR="00716F5C" w:rsidRPr="005F2432" w:rsidRDefault="00716F5C" w:rsidP="00716F5C">
            <w:pPr>
              <w:rPr>
                <w:rFonts w:cstheme="minorHAnsi"/>
                <w:b/>
              </w:rPr>
            </w:pPr>
            <w:r w:rsidRPr="005F2432">
              <w:rPr>
                <w:rFonts w:cstheme="minorHAnsi"/>
                <w:b/>
              </w:rPr>
              <w:t>Indicator</w:t>
            </w:r>
          </w:p>
        </w:tc>
        <w:tc>
          <w:tcPr>
            <w:tcW w:w="6906" w:type="dxa"/>
          </w:tcPr>
          <w:p w14:paraId="011D21A2" w14:textId="77777777" w:rsidR="00716F5C" w:rsidRPr="005F2432" w:rsidRDefault="00716F5C" w:rsidP="00716F5C">
            <w:pPr>
              <w:rPr>
                <w:rFonts w:cstheme="minorHAnsi"/>
              </w:rPr>
            </w:pPr>
            <w:r w:rsidRPr="005F2432">
              <w:rPr>
                <w:rFonts w:cstheme="minorHAnsi"/>
              </w:rPr>
              <w:t>3.1: Energy system and Health</w:t>
            </w:r>
          </w:p>
        </w:tc>
      </w:tr>
      <w:tr w:rsidR="00716F5C" w:rsidRPr="005F2432" w14:paraId="1B8532BE" w14:textId="77777777" w:rsidTr="00716F5C">
        <w:tc>
          <w:tcPr>
            <w:tcW w:w="2110" w:type="dxa"/>
          </w:tcPr>
          <w:p w14:paraId="71ACE80B" w14:textId="77777777" w:rsidR="00716F5C" w:rsidRPr="005F2432" w:rsidRDefault="00716F5C" w:rsidP="00716F5C">
            <w:pPr>
              <w:rPr>
                <w:rFonts w:cstheme="minorHAnsi"/>
                <w:b/>
              </w:rPr>
            </w:pPr>
            <w:r w:rsidRPr="005F2432">
              <w:rPr>
                <w:rFonts w:cstheme="minorHAnsi"/>
                <w:b/>
              </w:rPr>
              <w:t>Sub-Indicator</w:t>
            </w:r>
          </w:p>
        </w:tc>
        <w:tc>
          <w:tcPr>
            <w:tcW w:w="6906" w:type="dxa"/>
          </w:tcPr>
          <w:p w14:paraId="114EEA75" w14:textId="77777777" w:rsidR="00716F5C" w:rsidRPr="005F2432" w:rsidRDefault="00716F5C" w:rsidP="00716F5C">
            <w:pPr>
              <w:rPr>
                <w:rFonts w:cstheme="minorHAnsi"/>
              </w:rPr>
            </w:pPr>
            <w:r w:rsidRPr="005F2432">
              <w:rPr>
                <w:rFonts w:cstheme="minorHAnsi"/>
              </w:rPr>
              <w:t>3.1.1: Carbon intensity of the energy system</w:t>
            </w:r>
          </w:p>
        </w:tc>
      </w:tr>
      <w:tr w:rsidR="00716F5C" w:rsidRPr="005F2432" w14:paraId="286FFDEE" w14:textId="77777777" w:rsidTr="00716F5C">
        <w:tc>
          <w:tcPr>
            <w:tcW w:w="2110" w:type="dxa"/>
          </w:tcPr>
          <w:p w14:paraId="5FF86B41" w14:textId="77777777" w:rsidR="00716F5C" w:rsidRPr="005F2432" w:rsidRDefault="00716F5C" w:rsidP="00716F5C">
            <w:pPr>
              <w:rPr>
                <w:rFonts w:cstheme="minorHAnsi"/>
                <w:b/>
              </w:rPr>
            </w:pPr>
            <w:r w:rsidRPr="005F2432">
              <w:rPr>
                <w:rFonts w:cstheme="minorHAnsi"/>
                <w:b/>
              </w:rPr>
              <w:t>Methods</w:t>
            </w:r>
          </w:p>
        </w:tc>
        <w:tc>
          <w:tcPr>
            <w:tcW w:w="6906" w:type="dxa"/>
          </w:tcPr>
          <w:p w14:paraId="58377A59" w14:textId="77777777" w:rsidR="00716F5C" w:rsidRPr="005F2432" w:rsidRDefault="00716F5C" w:rsidP="00716F5C">
            <w:pPr>
              <w:rPr>
                <w:rFonts w:cstheme="minorHAnsi"/>
              </w:rPr>
            </w:pPr>
            <w:r w:rsidRPr="005F2432">
              <w:rPr>
                <w:rFonts w:cstheme="minorHAnsi"/>
              </w:rPr>
              <w:t>This indicator contains two components:</w:t>
            </w:r>
          </w:p>
          <w:p w14:paraId="635D8B16" w14:textId="77777777" w:rsidR="00716F5C" w:rsidRPr="005F2432" w:rsidRDefault="00716F5C" w:rsidP="00716F5C">
            <w:pPr>
              <w:pStyle w:val="ListParagraph"/>
              <w:numPr>
                <w:ilvl w:val="0"/>
                <w:numId w:val="19"/>
              </w:numPr>
              <w:rPr>
                <w:rFonts w:cstheme="minorHAnsi"/>
                <w:lang w:val="en-US"/>
              </w:rPr>
            </w:pPr>
            <w:r w:rsidRPr="005F2432">
              <w:rPr>
                <w:rFonts w:cstheme="minorHAnsi"/>
                <w:lang w:val="en-US"/>
              </w:rPr>
              <w:t>Carbon intensity of the energy system, both at global and regional scales, (1972-2016), in tCO</w:t>
            </w:r>
            <w:r w:rsidRPr="005F2432">
              <w:rPr>
                <w:rFonts w:cstheme="minorHAnsi"/>
                <w:vertAlign w:val="subscript"/>
                <w:lang w:val="en-US"/>
              </w:rPr>
              <w:t>2</w:t>
            </w:r>
            <w:r w:rsidRPr="005F2432">
              <w:rPr>
                <w:rFonts w:cstheme="minorHAnsi"/>
                <w:lang w:val="en-US"/>
              </w:rPr>
              <w:t>/TJ; and</w:t>
            </w:r>
          </w:p>
          <w:p w14:paraId="16ADB445" w14:textId="77777777" w:rsidR="00716F5C" w:rsidRPr="005F2432" w:rsidRDefault="00716F5C" w:rsidP="00716F5C">
            <w:pPr>
              <w:pStyle w:val="ListParagraph"/>
              <w:numPr>
                <w:ilvl w:val="0"/>
                <w:numId w:val="19"/>
              </w:numPr>
              <w:rPr>
                <w:rFonts w:cstheme="minorHAnsi"/>
                <w:lang w:val="en-US"/>
              </w:rPr>
            </w:pPr>
            <w:r w:rsidRPr="005F2432">
              <w:rPr>
                <w:rFonts w:cstheme="minorHAnsi"/>
                <w:lang w:val="en-US"/>
              </w:rPr>
              <w:t>Global CO</w:t>
            </w:r>
            <w:r w:rsidRPr="005F2432">
              <w:rPr>
                <w:rFonts w:cstheme="minorHAnsi"/>
                <w:vertAlign w:val="subscript"/>
                <w:lang w:val="en-US"/>
              </w:rPr>
              <w:t>2</w:t>
            </w:r>
            <w:r w:rsidRPr="005F2432">
              <w:rPr>
                <w:rFonts w:cstheme="minorHAnsi"/>
                <w:lang w:val="en-US"/>
              </w:rPr>
              <w:t xml:space="preserve"> emissions from energy combustion by fuel, in GtCO</w:t>
            </w:r>
            <w:r w:rsidRPr="005F2432">
              <w:rPr>
                <w:rFonts w:cstheme="minorHAnsi"/>
                <w:vertAlign w:val="subscript"/>
                <w:lang w:val="en-US"/>
              </w:rPr>
              <w:t>2</w:t>
            </w:r>
            <w:r w:rsidRPr="005F2432">
              <w:rPr>
                <w:rFonts w:cstheme="minorHAnsi"/>
                <w:lang w:val="en-US"/>
              </w:rPr>
              <w:t xml:space="preserve"> (1972-2017). Global emissions without fuel breakdown are also provided for 2018. This sub-indicator is complimented by scenario values for 2050 of CO</w:t>
            </w:r>
            <w:r w:rsidRPr="005F2432">
              <w:rPr>
                <w:rFonts w:cstheme="minorHAnsi"/>
                <w:vertAlign w:val="subscript"/>
                <w:lang w:val="en-US"/>
              </w:rPr>
              <w:t>2</w:t>
            </w:r>
            <w:r w:rsidRPr="005F2432">
              <w:rPr>
                <w:rFonts w:cstheme="minorHAnsi"/>
                <w:lang w:val="en-US"/>
              </w:rPr>
              <w:t xml:space="preserve"> emissions.</w:t>
            </w:r>
          </w:p>
          <w:p w14:paraId="20E97669" w14:textId="77777777" w:rsidR="00716F5C" w:rsidRPr="005F2432" w:rsidRDefault="00716F5C" w:rsidP="00716F5C">
            <w:pPr>
              <w:spacing w:before="100" w:beforeAutospacing="1" w:after="100" w:afterAutospacing="1"/>
              <w:rPr>
                <w:rFonts w:cstheme="minorHAnsi"/>
              </w:rPr>
            </w:pPr>
            <w:r w:rsidRPr="005F2432">
              <w:rPr>
                <w:rFonts w:eastAsia="Times New Roman" w:cstheme="minorHAnsi"/>
                <w:color w:val="222222"/>
                <w:lang w:eastAsia="en-GB"/>
              </w:rPr>
              <w:t xml:space="preserve">Technical definition is the </w:t>
            </w:r>
            <w:r w:rsidRPr="005F2432">
              <w:rPr>
                <w:rFonts w:cstheme="minorHAnsi"/>
              </w:rPr>
              <w:t>tonnes of CO</w:t>
            </w:r>
            <w:r w:rsidRPr="005F2432">
              <w:rPr>
                <w:rFonts w:eastAsia="Calibri" w:cstheme="minorHAnsi"/>
              </w:rPr>
              <w:t>₂</w:t>
            </w:r>
            <w:r w:rsidRPr="005F2432">
              <w:rPr>
                <w:rFonts w:cstheme="minorHAnsi"/>
              </w:rPr>
              <w:t xml:space="preserve"> emitted for each unit (TJ) of primary energy supplied.</w:t>
            </w:r>
          </w:p>
          <w:p w14:paraId="37706E97" w14:textId="77777777" w:rsidR="00716F5C" w:rsidRPr="005F2432" w:rsidRDefault="00716F5C" w:rsidP="00716F5C">
            <w:pPr>
              <w:spacing w:before="100" w:beforeAutospacing="1" w:after="100" w:afterAutospacing="1"/>
              <w:rPr>
                <w:rFonts w:cstheme="minorHAnsi"/>
              </w:rPr>
            </w:pPr>
            <w:r w:rsidRPr="005F2432">
              <w:rPr>
                <w:rFonts w:cstheme="minorHAnsi"/>
              </w:rPr>
              <w:t xml:space="preserve">The rationale for the indicator choice is that carbon intensity of the energy system will provide information on the level of fossil fuel use, which has associated air pollution impacts. Higher intensity values indicate a more fossil dominated system, and one that is likely to have a higher coal share. As countries pursue climate mitigation goals, the carbon intensity is likely to reduce with benefits for air pollution. </w:t>
            </w:r>
          </w:p>
          <w:p w14:paraId="6F4F6587" w14:textId="77777777" w:rsidR="00716F5C" w:rsidRPr="005F2432" w:rsidRDefault="00716F5C" w:rsidP="00716F5C">
            <w:pPr>
              <w:spacing w:before="100" w:beforeAutospacing="1" w:after="100" w:afterAutospacing="1"/>
              <w:rPr>
                <w:rFonts w:cstheme="minorHAnsi"/>
              </w:rPr>
            </w:pPr>
            <w:r w:rsidRPr="005F2432">
              <w:rPr>
                <w:rFonts w:cstheme="minorHAnsi"/>
              </w:rPr>
              <w:t>The indicator is calculated based on total CO</w:t>
            </w:r>
            <w:r w:rsidRPr="005F2432">
              <w:rPr>
                <w:rFonts w:cstheme="minorHAnsi"/>
                <w:vertAlign w:val="subscript"/>
              </w:rPr>
              <w:t>2</w:t>
            </w:r>
            <w:r w:rsidRPr="005F2432">
              <w:rPr>
                <w:rFonts w:cstheme="minorHAnsi"/>
              </w:rPr>
              <w:t xml:space="preserve"> emissions from fossil fuel combustion divided by Total Primary Energy Supply (TPES). TPES reflects the total amount of primary energy used in a specific country, accounting for the flow of energy imports and exports. </w:t>
            </w:r>
          </w:p>
          <w:p w14:paraId="53F6E19B" w14:textId="77777777" w:rsidR="00716F5C" w:rsidRPr="005F2432" w:rsidRDefault="00716F5C" w:rsidP="00716F5C">
            <w:pPr>
              <w:rPr>
                <w:rFonts w:cstheme="minorHAnsi"/>
              </w:rPr>
            </w:pPr>
            <w:r w:rsidRPr="005F2432">
              <w:rPr>
                <w:rFonts w:cstheme="minorHAnsi"/>
              </w:rPr>
              <w:t>The data are available for most countries of the world, for the period 1971-2016.</w:t>
            </w:r>
          </w:p>
          <w:p w14:paraId="4139D0FF" w14:textId="77777777" w:rsidR="00716F5C" w:rsidRPr="005F2432" w:rsidRDefault="00716F5C" w:rsidP="00716F5C">
            <w:pPr>
              <w:rPr>
                <w:rFonts w:cstheme="minorHAnsi"/>
              </w:rPr>
            </w:pPr>
          </w:p>
          <w:p w14:paraId="6213B0BC" w14:textId="01E0C862" w:rsidR="00716F5C" w:rsidRPr="005F2432" w:rsidRDefault="00716F5C" w:rsidP="00716F5C">
            <w:pPr>
              <w:rPr>
                <w:rFonts w:cstheme="minorHAnsi"/>
                <w:color w:val="000000" w:themeColor="text1"/>
              </w:rPr>
            </w:pPr>
            <w:r w:rsidRPr="005F2432">
              <w:rPr>
                <w:rFonts w:cstheme="minorHAnsi"/>
              </w:rPr>
              <w:t>Future CO2 emissions for 2050 are taken from the IIASA hosted scenario database containing Integrated Assessment Model scenarios used in the IPCC SR1.5 report.</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r w:rsidRPr="005F2432">
              <w:rPr>
                <w:rFonts w:cstheme="minorHAnsi"/>
                <w:color w:val="000000" w:themeColor="text1"/>
              </w:rPr>
              <w:t xml:space="preserve"> </w:t>
            </w:r>
          </w:p>
        </w:tc>
      </w:tr>
      <w:tr w:rsidR="00716F5C" w:rsidRPr="005F2432" w14:paraId="0C601F92" w14:textId="77777777" w:rsidTr="00716F5C">
        <w:trPr>
          <w:trHeight w:val="287"/>
        </w:trPr>
        <w:tc>
          <w:tcPr>
            <w:tcW w:w="2110" w:type="dxa"/>
          </w:tcPr>
          <w:p w14:paraId="6B6D60EF" w14:textId="77777777" w:rsidR="00716F5C" w:rsidRPr="005F2432" w:rsidRDefault="00716F5C" w:rsidP="00716F5C">
            <w:pPr>
              <w:rPr>
                <w:rFonts w:cstheme="minorHAnsi"/>
                <w:b/>
              </w:rPr>
            </w:pPr>
            <w:r w:rsidRPr="005F2432">
              <w:rPr>
                <w:rFonts w:cstheme="minorHAnsi"/>
                <w:b/>
              </w:rPr>
              <w:t>Data</w:t>
            </w:r>
          </w:p>
        </w:tc>
        <w:tc>
          <w:tcPr>
            <w:tcW w:w="6906" w:type="dxa"/>
          </w:tcPr>
          <w:p w14:paraId="5E2CA9FB" w14:textId="3AB401D1" w:rsidR="00716F5C" w:rsidRPr="005F2432" w:rsidRDefault="00716F5C" w:rsidP="00716F5C">
            <w:pPr>
              <w:rPr>
                <w:rFonts w:cstheme="minorHAnsi"/>
                <w:color w:val="495D8E"/>
                <w:sz w:val="20"/>
                <w:szCs w:val="20"/>
                <w:shd w:val="clear" w:color="auto" w:fill="FFFFFF"/>
              </w:rPr>
            </w:pPr>
            <w:r w:rsidRPr="005F2432">
              <w:rPr>
                <w:rFonts w:cstheme="minorHAnsi"/>
              </w:rPr>
              <w:t>This indicator is based on based on the IEA dataset, CO</w:t>
            </w:r>
            <w:r w:rsidRPr="005F2432">
              <w:rPr>
                <w:rFonts w:cstheme="minorHAnsi"/>
                <w:vertAlign w:val="subscript"/>
              </w:rPr>
              <w:t>2</w:t>
            </w:r>
            <w:r w:rsidRPr="005F2432">
              <w:rPr>
                <w:rFonts w:cstheme="minorHAnsi"/>
              </w:rPr>
              <w:t xml:space="preserve"> Emissions From Fuel Combustion: CO</w:t>
            </w:r>
            <w:r w:rsidRPr="005F2432">
              <w:rPr>
                <w:rFonts w:cstheme="minorHAnsi"/>
                <w:vertAlign w:val="subscript"/>
              </w:rPr>
              <w:t>2</w:t>
            </w:r>
            <w:r w:rsidRPr="005F2432">
              <w:rPr>
                <w:rFonts w:cstheme="minorHAnsi"/>
              </w:rPr>
              <w:t xml:space="preserve"> Indicators, accessed via the UK data service.</w:t>
            </w:r>
            <w:r w:rsidRPr="005F2432">
              <w:rPr>
                <w:rFonts w:cstheme="minorHAnsi"/>
              </w:rPr>
              <w:fldChar w:fldCharType="begin"/>
            </w:r>
            <w:r w:rsidR="0011445B" w:rsidRPr="005F2432">
              <w:rPr>
                <w:rFonts w:cstheme="minorHAnsi"/>
              </w:rPr>
              <w:instrText xml:space="preserve"> ADDIN EN.CITE &lt;EndNote&gt;&lt;Cite&gt;&lt;Author&gt;IEA&lt;/Author&gt;&lt;Year&gt;2018&lt;/Year&gt;&lt;RecNum&gt;303&lt;/RecNum&gt;&lt;DisplayText&gt;&lt;style face="superscript"&gt;81&lt;/style&gt;&lt;/DisplayText&gt;&lt;record&gt;&lt;rec-number&gt;303&lt;/rec-number&gt;&lt;foreign-keys&gt;&lt;key app="EN" db-id="e2zepwa56vz2ryev2aoxraf420vzvwft0pzz" timestamp="1560016587"&gt;303&lt;/key&gt;&lt;/foreign-keys&gt;&lt;ref-type name="Online Database"&gt;45&lt;/ref-type&gt;&lt;contributors&gt;&lt;authors&gt;&lt;author&gt;IEA&lt;/author&gt;&lt;/authors&gt;&lt;/contributors&gt;&lt;titles&gt;&lt;title&gt;CO2 Emissions From Fuel Combustion: CO2 Emissions from Fuel Combustion Detailed Estimates (2018 Edition)&lt;/title&gt;&lt;/titles&gt;&lt;dates&gt;&lt;year&gt;2018&lt;/year&gt;&lt;/dates&gt;&lt;publisher&gt;UK Data Service&lt;/publisher&gt;&lt;urls&gt;&lt;related-urls&gt;&lt;url&gt;http://stats.ukdataservice.ac.uk/). &lt;/url&gt;&lt;/related-urls&gt;&lt;/urls&gt;&lt;electronic-resource-num&gt;http://dx.doi.org/10.5257/iea/co2/2018-10&lt;/electronic-resource-num&gt;&lt;/record&gt;&lt;/Cite&gt;&lt;/EndNote&gt;</w:instrText>
            </w:r>
            <w:r w:rsidRPr="005F2432">
              <w:rPr>
                <w:rFonts w:cstheme="minorHAnsi"/>
              </w:rPr>
              <w:fldChar w:fldCharType="separate"/>
            </w:r>
            <w:r w:rsidR="0011445B" w:rsidRPr="005F2432">
              <w:rPr>
                <w:rFonts w:cstheme="minorHAnsi"/>
                <w:noProof/>
                <w:vertAlign w:val="superscript"/>
              </w:rPr>
              <w:t>81</w:t>
            </w:r>
            <w:r w:rsidRPr="005F2432">
              <w:rPr>
                <w:rFonts w:cstheme="minorHAnsi"/>
              </w:rPr>
              <w:fldChar w:fldCharType="end"/>
            </w:r>
          </w:p>
          <w:p w14:paraId="7281F772" w14:textId="77777777" w:rsidR="00716F5C" w:rsidRPr="005F2432" w:rsidRDefault="00716F5C" w:rsidP="00716F5C">
            <w:pPr>
              <w:rPr>
                <w:rFonts w:cstheme="minorHAnsi"/>
                <w:color w:val="495D8E"/>
                <w:sz w:val="20"/>
                <w:szCs w:val="20"/>
                <w:shd w:val="clear" w:color="auto" w:fill="FFFFFF"/>
              </w:rPr>
            </w:pPr>
          </w:p>
          <w:p w14:paraId="7EFEB484" w14:textId="4828E36E" w:rsidR="00716F5C" w:rsidRPr="005F2432" w:rsidRDefault="00716F5C" w:rsidP="00716F5C">
            <w:pPr>
              <w:rPr>
                <w:rFonts w:cstheme="minorHAnsi"/>
              </w:rPr>
            </w:pPr>
            <w:r w:rsidRPr="00215CF0">
              <w:rPr>
                <w:rFonts w:cstheme="minorHAnsi"/>
              </w:rPr>
              <w:t xml:space="preserve">Future emission values from </w:t>
            </w:r>
            <w:r w:rsidRPr="00215CF0">
              <w:rPr>
                <w:rFonts w:cstheme="minorHAnsi"/>
                <w:color w:val="222222"/>
                <w:shd w:val="clear" w:color="auto" w:fill="FFFFFF"/>
              </w:rPr>
              <w:t>Huppmann</w:t>
            </w:r>
            <w:r w:rsidRPr="00215CF0">
              <w:rPr>
                <w:rStyle w:val="EndnoteReference"/>
                <w:rFonts w:cstheme="minorHAnsi"/>
              </w:rPr>
              <w:t xml:space="preserve"> </w:t>
            </w:r>
            <w:r w:rsidRPr="00215CF0">
              <w:rPr>
                <w:rFonts w:cstheme="minorHAnsi"/>
              </w:rPr>
              <w:t>et al. 2018</w:t>
            </w:r>
            <w:r w:rsidRPr="005F2432">
              <w:rPr>
                <w:rFonts w:cstheme="minorHAnsi"/>
              </w:rPr>
              <w:t>.</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tc>
      </w:tr>
      <w:tr w:rsidR="00716F5C" w:rsidRPr="005F2432" w14:paraId="3FB72035" w14:textId="77777777" w:rsidTr="00716F5C">
        <w:tc>
          <w:tcPr>
            <w:tcW w:w="2110" w:type="dxa"/>
          </w:tcPr>
          <w:p w14:paraId="5EA7E201" w14:textId="77777777" w:rsidR="00716F5C" w:rsidRPr="005F2432" w:rsidRDefault="00716F5C" w:rsidP="00716F5C">
            <w:pPr>
              <w:rPr>
                <w:rFonts w:cstheme="minorHAnsi"/>
                <w:b/>
              </w:rPr>
            </w:pPr>
            <w:r w:rsidRPr="005F2432">
              <w:rPr>
                <w:rFonts w:cstheme="minorHAnsi"/>
                <w:b/>
              </w:rPr>
              <w:t>Caveats</w:t>
            </w:r>
          </w:p>
        </w:tc>
        <w:tc>
          <w:tcPr>
            <w:tcW w:w="6906" w:type="dxa"/>
          </w:tcPr>
          <w:p w14:paraId="69962284" w14:textId="77777777" w:rsidR="00716F5C" w:rsidRPr="005F2432" w:rsidRDefault="00716F5C" w:rsidP="00716F5C">
            <w:pPr>
              <w:rPr>
                <w:rFonts w:cstheme="minorHAnsi"/>
              </w:rPr>
            </w:pPr>
            <w:r w:rsidRPr="005F2432">
              <w:rPr>
                <w:rFonts w:cstheme="minorHAnsi"/>
              </w:rPr>
              <w:t>The indicator does not provide information on the share of different fossil fuels, their use in different sectors, and the absolute levels of usage. These are all important elements in understanding the air pollution emissions, and their impacts. Therefore, additional indicators (3.1.2 &amp; 3.1.3) provide additional complimentary information.</w:t>
            </w:r>
          </w:p>
        </w:tc>
      </w:tr>
      <w:tr w:rsidR="00716F5C" w:rsidRPr="005F2432" w14:paraId="58A8012F" w14:textId="77777777" w:rsidTr="00716F5C">
        <w:tc>
          <w:tcPr>
            <w:tcW w:w="2110" w:type="dxa"/>
          </w:tcPr>
          <w:p w14:paraId="6F5B6D90" w14:textId="77777777" w:rsidR="00716F5C" w:rsidRPr="005F2432" w:rsidRDefault="00716F5C" w:rsidP="00716F5C">
            <w:pPr>
              <w:rPr>
                <w:rFonts w:cstheme="minorHAnsi"/>
                <w:b/>
              </w:rPr>
            </w:pPr>
            <w:r w:rsidRPr="005F2432">
              <w:rPr>
                <w:rFonts w:cstheme="minorHAnsi"/>
                <w:b/>
              </w:rPr>
              <w:t>Future Form of Indicator</w:t>
            </w:r>
          </w:p>
        </w:tc>
        <w:tc>
          <w:tcPr>
            <w:tcW w:w="6906" w:type="dxa"/>
          </w:tcPr>
          <w:p w14:paraId="21872520" w14:textId="77777777" w:rsidR="00716F5C" w:rsidRPr="005F2432" w:rsidRDefault="00716F5C" w:rsidP="00716F5C">
            <w:pPr>
              <w:rPr>
                <w:rFonts w:cstheme="minorHAnsi"/>
              </w:rPr>
            </w:pPr>
            <w:r w:rsidRPr="005F2432">
              <w:rPr>
                <w:rFonts w:eastAsia="Times New Roman" w:cstheme="minorHAnsi"/>
                <w:color w:val="222222"/>
                <w:lang w:eastAsia="en-GB"/>
              </w:rPr>
              <w:t>This indicator will need to be updated to provide the data for the most recent years, which have seen important shifts in the use of fossil fuels, particularly coal.</w:t>
            </w:r>
          </w:p>
        </w:tc>
      </w:tr>
      <w:tr w:rsidR="00716F5C" w:rsidRPr="005F2432" w14:paraId="6B104F41" w14:textId="77777777" w:rsidTr="00716F5C">
        <w:tc>
          <w:tcPr>
            <w:tcW w:w="2110" w:type="dxa"/>
          </w:tcPr>
          <w:p w14:paraId="404249A2" w14:textId="77777777" w:rsidR="00716F5C" w:rsidRPr="005F2432" w:rsidRDefault="00716F5C" w:rsidP="00716F5C">
            <w:pPr>
              <w:rPr>
                <w:rFonts w:cstheme="minorHAnsi"/>
                <w:b/>
              </w:rPr>
            </w:pPr>
            <w:r w:rsidRPr="005F2432">
              <w:rPr>
                <w:rFonts w:cstheme="minorHAnsi"/>
                <w:b/>
              </w:rPr>
              <w:t>Additional information</w:t>
            </w:r>
          </w:p>
          <w:p w14:paraId="4A0F925C" w14:textId="77777777" w:rsidR="00716F5C" w:rsidRPr="005F2432" w:rsidRDefault="00716F5C" w:rsidP="00716F5C">
            <w:pPr>
              <w:rPr>
                <w:rFonts w:cstheme="minorHAnsi"/>
                <w:b/>
              </w:rPr>
            </w:pPr>
          </w:p>
        </w:tc>
        <w:tc>
          <w:tcPr>
            <w:tcW w:w="6906" w:type="dxa"/>
          </w:tcPr>
          <w:p w14:paraId="526EAA57" w14:textId="73D256A3" w:rsidR="00716F5C" w:rsidRPr="005F2432" w:rsidRDefault="00716F5C" w:rsidP="00716F5C">
            <w:pPr>
              <w:jc w:val="both"/>
              <w:rPr>
                <w:rFonts w:cstheme="minorHAnsi"/>
              </w:rPr>
            </w:pPr>
            <w:r w:rsidRPr="005F2432">
              <w:rPr>
                <w:rFonts w:cstheme="minorHAnsi"/>
              </w:rPr>
              <w:t>This year’s report includes data to 2016, supplemented with additional statistics for 2017</w:t>
            </w:r>
            <w:r w:rsidRPr="005F2432">
              <w:rPr>
                <w:rFonts w:cstheme="minorHAnsi"/>
              </w:rPr>
              <w:fldChar w:fldCharType="begin"/>
            </w:r>
            <w:r w:rsidR="0011445B" w:rsidRPr="005F2432">
              <w:rPr>
                <w:rFonts w:cstheme="minorHAnsi"/>
              </w:rPr>
              <w:instrText xml:space="preserve"> ADDIN EN.CITE &lt;EndNote&gt;&lt;Cite&gt;&lt;Author&gt;IEA&lt;/Author&gt;&lt;Year&gt;2018&lt;/Year&gt;&lt;RecNum&gt;88&lt;/RecNum&gt;&lt;DisplayText&gt;&lt;style face="superscript"&gt;82&lt;/style&gt;&lt;/DisplayText&gt;&lt;record&gt;&lt;rec-number&gt;88&lt;/rec-number&gt;&lt;foreign-keys&gt;&lt;key app="EN" db-id="e2zepwa56vz2ryev2aoxraf420vzvwft0pzz" timestamp="0"&gt;88&lt;/key&gt;&lt;/foreign-keys&gt;&lt;ref-type name="Report"&gt;27&lt;/ref-type&gt;&lt;contributors&gt;&lt;authors&gt;&lt;author&gt;IEA&lt;/author&gt;&lt;/authors&gt;&lt;tertiary-authors&gt;&lt;author&gt;International Energy Agency&lt;/author&gt;&lt;/tertiary-authors&gt;&lt;/contributors&gt;&lt;titles&gt;&lt;title&gt;World Energy Outlook 2018&lt;/title&gt;&lt;/titles&gt;&lt;dates&gt;&lt;year&gt;2018&lt;/year&gt;&lt;/dates&gt;&lt;pub-location&gt;Paris&lt;/pub-location&gt;&lt;urls&gt;&lt;related-urls&gt;&lt;url&gt;https://www.iea.org/weo2018/&lt;/url&gt;&lt;/related-urls&gt;&lt;/urls&gt;&lt;/record&gt;&lt;/Cite&gt;&lt;/EndNote&gt;</w:instrText>
            </w:r>
            <w:r w:rsidRPr="005F2432">
              <w:rPr>
                <w:rFonts w:cstheme="minorHAnsi"/>
              </w:rPr>
              <w:fldChar w:fldCharType="separate"/>
            </w:r>
            <w:r w:rsidR="0011445B" w:rsidRPr="005F2432">
              <w:rPr>
                <w:rFonts w:cstheme="minorHAnsi"/>
                <w:noProof/>
                <w:vertAlign w:val="superscript"/>
              </w:rPr>
              <w:t>82</w:t>
            </w:r>
            <w:r w:rsidRPr="005F2432">
              <w:rPr>
                <w:rFonts w:cstheme="minorHAnsi"/>
              </w:rPr>
              <w:fldChar w:fldCharType="end"/>
            </w:r>
            <w:r w:rsidRPr="005F2432">
              <w:rPr>
                <w:rFonts w:cstheme="minorHAnsi"/>
              </w:rPr>
              <w:t xml:space="preserve"> and 2018,</w:t>
            </w:r>
            <w:r w:rsidRPr="005F2432">
              <w:rPr>
                <w:rFonts w:cstheme="minorHAnsi"/>
              </w:rPr>
              <w:fldChar w:fldCharType="begin"/>
            </w:r>
            <w:r w:rsidR="0011445B" w:rsidRPr="005F2432">
              <w:rPr>
                <w:rFonts w:cstheme="minorHAnsi"/>
              </w:rPr>
              <w:instrText xml:space="preserve"> ADDIN EN.CITE &lt;EndNote&gt;&lt;Cite&gt;&lt;Author&gt;IEA&lt;/Author&gt;&lt;Year&gt;2019&lt;/Year&gt;&lt;RecNum&gt;89&lt;/RecNum&gt;&lt;DisplayText&gt;&lt;style face="superscript"&gt;83&lt;/style&gt;&lt;/DisplayText&gt;&lt;record&gt;&lt;rec-number&gt;89&lt;/rec-number&gt;&lt;foreign-keys&gt;&lt;key app="EN" db-id="e2zepwa56vz2ryev2aoxraf420vzvwft0pzz" timestamp="0"&gt;89&lt;/key&gt;&lt;/foreign-keys&gt;&lt;ref-type name="Report"&gt;27&lt;/ref-type&gt;&lt;contributors&gt;&lt;authors&gt;&lt;author&gt;IEA&lt;/author&gt;&lt;/authors&gt;&lt;tertiary-authors&gt;&lt;author&gt;International Energy Agency&lt;/author&gt;&lt;/tertiary-authors&gt;&lt;/contributors&gt;&lt;titles&gt;&lt;title&gt;Global Energy &amp;amp; CO2 Status Report 2018&lt;/title&gt;&lt;/titles&gt;&lt;dates&gt;&lt;year&gt;2019&lt;/year&gt;&lt;/dates&gt;&lt;pub-location&gt;Paris&lt;/pub-location&gt;&lt;urls&gt;&lt;related-urls&gt;&lt;url&gt;https://www.iea.org/geco/&lt;/url&gt;&lt;/related-urls&gt;&lt;/urls&gt;&lt;/record&gt;&lt;/Cite&gt;&lt;/EndNote&gt;</w:instrText>
            </w:r>
            <w:r w:rsidRPr="005F2432">
              <w:rPr>
                <w:rFonts w:cstheme="minorHAnsi"/>
              </w:rPr>
              <w:fldChar w:fldCharType="separate"/>
            </w:r>
            <w:r w:rsidR="0011445B" w:rsidRPr="005F2432">
              <w:rPr>
                <w:rFonts w:cstheme="minorHAnsi"/>
                <w:noProof/>
                <w:vertAlign w:val="superscript"/>
              </w:rPr>
              <w:t>83</w:t>
            </w:r>
            <w:r w:rsidRPr="005F2432">
              <w:rPr>
                <w:rFonts w:cstheme="minorHAnsi"/>
              </w:rPr>
              <w:fldChar w:fldCharType="end"/>
            </w:r>
            <w:r w:rsidRPr="005F2432">
              <w:rPr>
                <w:rFonts w:cstheme="minorHAnsi"/>
              </w:rPr>
              <w:t xml:space="preserve"> and shows that global emissions of CO</w:t>
            </w:r>
            <w:r w:rsidRPr="005F2432">
              <w:rPr>
                <w:rFonts w:cstheme="minorHAnsi"/>
                <w:vertAlign w:val="subscript"/>
              </w:rPr>
              <w:t>2</w:t>
            </w:r>
            <w:r w:rsidRPr="005F2432">
              <w:rPr>
                <w:rFonts w:cstheme="minorHAnsi"/>
              </w:rPr>
              <w:t xml:space="preserve"> from fuel combustion, having been flat between 2014-16, have increased since that period, reaching a new high of 33.1 GtCO</w:t>
            </w:r>
            <w:r w:rsidRPr="005F2432">
              <w:rPr>
                <w:rFonts w:cstheme="minorHAnsi"/>
                <w:vertAlign w:val="subscript"/>
              </w:rPr>
              <w:t>2</w:t>
            </w:r>
            <w:r w:rsidRPr="005F2432">
              <w:rPr>
                <w:rFonts w:cstheme="minorHAnsi"/>
              </w:rPr>
              <w:t xml:space="preserve"> in 2018.</w:t>
            </w:r>
            <w:r w:rsidRPr="005F2432">
              <w:rPr>
                <w:rFonts w:cstheme="minorHAnsi"/>
              </w:rPr>
              <w:fldChar w:fldCharType="begin"/>
            </w:r>
            <w:r w:rsidR="0011445B" w:rsidRPr="005F2432">
              <w:rPr>
                <w:rFonts w:cstheme="minorHAnsi"/>
              </w:rPr>
              <w:instrText xml:space="preserve"> ADDIN EN.CITE &lt;EndNote&gt;&lt;Cite&gt;&lt;Author&gt;IEA&lt;/Author&gt;&lt;Year&gt;2019&lt;/Year&gt;&lt;RecNum&gt;89&lt;/RecNum&gt;&lt;DisplayText&gt;&lt;style face="superscript"&gt;83&lt;/style&gt;&lt;/DisplayText&gt;&lt;record&gt;&lt;rec-number&gt;89&lt;/rec-number&gt;&lt;foreign-keys&gt;&lt;key app="EN" db-id="e2zepwa56vz2ryev2aoxraf420vzvwft0pzz" timestamp="0"&gt;89&lt;/key&gt;&lt;/foreign-keys&gt;&lt;ref-type name="Report"&gt;27&lt;/ref-type&gt;&lt;contributors&gt;&lt;authors&gt;&lt;author&gt;IEA&lt;/author&gt;&lt;/authors&gt;&lt;tertiary-authors&gt;&lt;author&gt;International Energy Agency&lt;/author&gt;&lt;/tertiary-authors&gt;&lt;/contributors&gt;&lt;titles&gt;&lt;title&gt;Global Energy &amp;amp; CO2 Status Report 2018&lt;/title&gt;&lt;/titles&gt;&lt;dates&gt;&lt;year&gt;2019&lt;/year&gt;&lt;/dates&gt;&lt;pub-location&gt;Paris&lt;/pub-location&gt;&lt;urls&gt;&lt;related-urls&gt;&lt;url&gt;https://www.iea.org/geco/&lt;/url&gt;&lt;/related-urls&gt;&lt;/urls&gt;&lt;/record&gt;&lt;/Cite&gt;&lt;/EndNote&gt;</w:instrText>
            </w:r>
            <w:r w:rsidRPr="005F2432">
              <w:rPr>
                <w:rFonts w:cstheme="minorHAnsi"/>
              </w:rPr>
              <w:fldChar w:fldCharType="separate"/>
            </w:r>
            <w:r w:rsidR="0011445B" w:rsidRPr="005F2432">
              <w:rPr>
                <w:rFonts w:cstheme="minorHAnsi"/>
                <w:noProof/>
                <w:vertAlign w:val="superscript"/>
              </w:rPr>
              <w:t>83</w:t>
            </w:r>
            <w:r w:rsidRPr="005F2432">
              <w:rPr>
                <w:rFonts w:cstheme="minorHAnsi"/>
              </w:rPr>
              <w:fldChar w:fldCharType="end"/>
            </w:r>
            <w:r w:rsidRPr="005F2432">
              <w:rPr>
                <w:rFonts w:cstheme="minorHAnsi"/>
              </w:rPr>
              <w:t xml:space="preserve"> (see Figure </w:t>
            </w:r>
            <w:r w:rsidR="002175F9">
              <w:rPr>
                <w:rFonts w:cstheme="minorHAnsi"/>
              </w:rPr>
              <w:t>19</w:t>
            </w:r>
            <w:r w:rsidRPr="005F2432">
              <w:rPr>
                <w:rFonts w:cstheme="minorHAnsi"/>
              </w:rPr>
              <w:t xml:space="preserve"> in main report) This 2.6% increase over the last two years is due to continued growth in energy demand, most of which is met by fossil fuels. </w:t>
            </w:r>
          </w:p>
          <w:p w14:paraId="7A899A0D" w14:textId="77777777" w:rsidR="00716F5C" w:rsidRPr="005F2432" w:rsidRDefault="00716F5C" w:rsidP="00716F5C">
            <w:pPr>
              <w:jc w:val="both"/>
              <w:rPr>
                <w:rFonts w:cstheme="minorHAnsi"/>
              </w:rPr>
            </w:pPr>
          </w:p>
          <w:p w14:paraId="0BE7EBBF" w14:textId="4ED4603A" w:rsidR="00716F5C" w:rsidRPr="005F2432" w:rsidRDefault="00716F5C" w:rsidP="00716F5C">
            <w:pPr>
              <w:jc w:val="both"/>
              <w:rPr>
                <w:rFonts w:cstheme="minorHAnsi"/>
              </w:rPr>
            </w:pPr>
            <w:r w:rsidRPr="005F2432">
              <w:rPr>
                <w:rFonts w:cstheme="minorHAnsi"/>
              </w:rPr>
              <w:t xml:space="preserve">As shown in </w:t>
            </w:r>
            <w:r w:rsidRPr="005F2432">
              <w:rPr>
                <w:rFonts w:cstheme="minorHAnsi"/>
              </w:rPr>
              <w:fldChar w:fldCharType="begin"/>
            </w:r>
            <w:r w:rsidRPr="005F2432">
              <w:rPr>
                <w:rFonts w:cstheme="minorHAnsi"/>
              </w:rPr>
              <w:instrText xml:space="preserve"> REF _Ref10913529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rPr>
              <w:t>26</w:t>
            </w:r>
            <w:r w:rsidRPr="005F2432">
              <w:rPr>
                <w:rFonts w:cstheme="minorHAnsi"/>
              </w:rPr>
              <w:fldChar w:fldCharType="end"/>
            </w:r>
            <w:r w:rsidRPr="005F2432">
              <w:rPr>
                <w:rFonts w:cstheme="minorHAnsi"/>
              </w:rPr>
              <w:t xml:space="preserve"> below, these emissions need to fall (from 2019) at a rate of around 7.4% every year to get to levels in 2050 consistent with the 1.5°C target.</w:t>
            </w:r>
          </w:p>
          <w:p w14:paraId="5B4BBE26" w14:textId="77777777" w:rsidR="00716F5C" w:rsidRPr="005F2432" w:rsidRDefault="00716F5C" w:rsidP="00716F5C">
            <w:pPr>
              <w:jc w:val="both"/>
              <w:rPr>
                <w:rFonts w:cstheme="minorHAnsi"/>
              </w:rPr>
            </w:pPr>
          </w:p>
          <w:p w14:paraId="03CAA7C0" w14:textId="1605FBAD" w:rsidR="00716F5C" w:rsidRPr="005F2432" w:rsidRDefault="00716F5C" w:rsidP="00716F5C">
            <w:pPr>
              <w:jc w:val="both"/>
              <w:rPr>
                <w:rFonts w:cstheme="minorHAnsi"/>
              </w:rPr>
            </w:pPr>
            <w:r w:rsidRPr="005F2432">
              <w:rPr>
                <w:rFonts w:cstheme="minorHAnsi"/>
              </w:rPr>
              <w:t>The carbon intensity of the system also needs to reduce to near zero by 2050. In the last 15 years, carbon intensity has largely plateaued, as the growth of low carbon energy is insufficient to displace fossil fuels to start to bend the intensity curve downwards. In primary energy terms, low carbon energy accounted for 19% of total demand in 2018, down from 20% in 2000. Based on recent IEA data in the last couple of years, carbon intensity is reported to have reduced a small amount in the last couple of years due to displacement of coal by gas.</w:t>
            </w:r>
            <w:r w:rsidRPr="005F2432">
              <w:rPr>
                <w:rFonts w:cstheme="minorHAnsi"/>
              </w:rPr>
              <w:fldChar w:fldCharType="begin"/>
            </w:r>
            <w:r w:rsidR="0011445B" w:rsidRPr="005F2432">
              <w:rPr>
                <w:rFonts w:cstheme="minorHAnsi"/>
              </w:rPr>
              <w:instrText xml:space="preserve"> ADDIN EN.CITE &lt;EndNote&gt;&lt;Cite&gt;&lt;Author&gt;IEA&lt;/Author&gt;&lt;Year&gt;2019&lt;/Year&gt;&lt;RecNum&gt;89&lt;/RecNum&gt;&lt;DisplayText&gt;&lt;style face="superscript"&gt;83&lt;/style&gt;&lt;/DisplayText&gt;&lt;record&gt;&lt;rec-number&gt;89&lt;/rec-number&gt;&lt;foreign-keys&gt;&lt;key app="EN" db-id="e2zepwa56vz2ryev2aoxraf420vzvwft0pzz" timestamp="0"&gt;89&lt;/key&gt;&lt;/foreign-keys&gt;&lt;ref-type name="Report"&gt;27&lt;/ref-type&gt;&lt;contributors&gt;&lt;authors&gt;&lt;author&gt;IEA&lt;/author&gt;&lt;/authors&gt;&lt;tertiary-authors&gt;&lt;author&gt;International Energy Agency&lt;/author&gt;&lt;/tertiary-authors&gt;&lt;/contributors&gt;&lt;titles&gt;&lt;title&gt;Global Energy &amp;amp; CO2 Status Report 2018&lt;/title&gt;&lt;/titles&gt;&lt;dates&gt;&lt;year&gt;2019&lt;/year&gt;&lt;/dates&gt;&lt;pub-location&gt;Paris&lt;/pub-location&gt;&lt;urls&gt;&lt;related-urls&gt;&lt;url&gt;https://www.iea.org/geco/&lt;/url&gt;&lt;/related-urls&gt;&lt;/urls&gt;&lt;/record&gt;&lt;/Cite&gt;&lt;/EndNote&gt;</w:instrText>
            </w:r>
            <w:r w:rsidRPr="005F2432">
              <w:rPr>
                <w:rFonts w:cstheme="minorHAnsi"/>
              </w:rPr>
              <w:fldChar w:fldCharType="separate"/>
            </w:r>
            <w:r w:rsidR="0011445B" w:rsidRPr="005F2432">
              <w:rPr>
                <w:rFonts w:cstheme="minorHAnsi"/>
                <w:noProof/>
                <w:vertAlign w:val="superscript"/>
              </w:rPr>
              <w:t>83</w:t>
            </w:r>
            <w:r w:rsidRPr="005F2432">
              <w:rPr>
                <w:rFonts w:cstheme="minorHAnsi"/>
              </w:rPr>
              <w:fldChar w:fldCharType="end"/>
            </w:r>
            <w:r w:rsidRPr="005F2432">
              <w:rPr>
                <w:rFonts w:cstheme="minorHAnsi"/>
              </w:rPr>
              <w:t xml:space="preserve"> </w:t>
            </w:r>
          </w:p>
          <w:p w14:paraId="10923277" w14:textId="77777777" w:rsidR="00716F5C" w:rsidRPr="005F2432" w:rsidRDefault="00716F5C" w:rsidP="00716F5C">
            <w:pPr>
              <w:jc w:val="both"/>
              <w:rPr>
                <w:rFonts w:cstheme="minorHAnsi"/>
              </w:rPr>
            </w:pPr>
          </w:p>
          <w:p w14:paraId="53A6BE2B" w14:textId="77777777" w:rsidR="00716F5C" w:rsidRPr="005F2432" w:rsidRDefault="00716F5C" w:rsidP="00716F5C">
            <w:pPr>
              <w:jc w:val="both"/>
              <w:rPr>
                <w:rFonts w:cstheme="minorHAnsi"/>
              </w:rPr>
            </w:pPr>
            <w:r w:rsidRPr="005F2432">
              <w:rPr>
                <w:rFonts w:cstheme="minorHAnsi"/>
              </w:rPr>
              <w:t>The challenge of reducing CO</w:t>
            </w:r>
            <w:r w:rsidRPr="005F2432">
              <w:rPr>
                <w:rFonts w:cstheme="minorHAnsi"/>
                <w:vertAlign w:val="subscript"/>
              </w:rPr>
              <w:t xml:space="preserve">2 </w:t>
            </w:r>
            <w:r w:rsidRPr="005F2432">
              <w:rPr>
                <w:rFonts w:cstheme="minorHAnsi"/>
              </w:rPr>
              <w:t>emissions from the energy system, and achieve the resulting gains for global health, will require enormous political will and both supply and demand side policies. For example, even if all coal was removed from the power generation sector today and replaced with low carbon electricity, carbon intensity would reduce from approximately 57 to 41 tCO</w:t>
            </w:r>
            <w:r w:rsidRPr="005F2432">
              <w:rPr>
                <w:rFonts w:cstheme="minorHAnsi"/>
                <w:vertAlign w:val="subscript"/>
              </w:rPr>
              <w:t>2</w:t>
            </w:r>
            <w:r w:rsidRPr="005F2432">
              <w:rPr>
                <w:rFonts w:cstheme="minorHAnsi"/>
              </w:rPr>
              <w:t>/TJ, and emissions by about one-third. While reducing coal is key, the other sources of gas and oil in the system are critical to address.</w:t>
            </w:r>
          </w:p>
          <w:p w14:paraId="3EDA67A4" w14:textId="77777777" w:rsidR="00716F5C" w:rsidRPr="005F2432" w:rsidRDefault="00716F5C" w:rsidP="00716F5C">
            <w:pPr>
              <w:jc w:val="both"/>
              <w:rPr>
                <w:rFonts w:cstheme="minorHAnsi"/>
              </w:rPr>
            </w:pPr>
          </w:p>
          <w:p w14:paraId="5BC6C742" w14:textId="77777777" w:rsidR="00716F5C" w:rsidRPr="005F2432" w:rsidRDefault="00716F5C" w:rsidP="00716F5C">
            <w:pPr>
              <w:keepNext/>
              <w:jc w:val="both"/>
              <w:rPr>
                <w:rFonts w:cstheme="minorHAnsi"/>
              </w:rPr>
            </w:pPr>
            <w:r w:rsidRPr="005F2432">
              <w:rPr>
                <w:rFonts w:cstheme="minorHAnsi"/>
                <w:noProof/>
                <w:lang w:eastAsia="en-GB"/>
              </w:rPr>
              <w:drawing>
                <wp:inline distT="0" distB="0" distL="0" distR="0" wp14:anchorId="080A3386" wp14:editId="0A675707">
                  <wp:extent cx="4248150" cy="226025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860" t="6840" r="4828" b="5676"/>
                          <a:stretch/>
                        </pic:blipFill>
                        <pic:spPr bwMode="auto">
                          <a:xfrm>
                            <a:off x="0" y="0"/>
                            <a:ext cx="4268254" cy="2270951"/>
                          </a:xfrm>
                          <a:prstGeom prst="rect">
                            <a:avLst/>
                          </a:prstGeom>
                          <a:ln>
                            <a:noFill/>
                          </a:ln>
                          <a:extLst>
                            <a:ext uri="{53640926-AAD7-44D8-BBD7-CCE9431645EC}">
                              <a14:shadowObscured xmlns:a14="http://schemas.microsoft.com/office/drawing/2010/main"/>
                            </a:ext>
                          </a:extLst>
                        </pic:spPr>
                      </pic:pic>
                    </a:graphicData>
                  </a:graphic>
                </wp:inline>
              </w:drawing>
            </w:r>
          </w:p>
          <w:p w14:paraId="73D71028" w14:textId="790C7E93" w:rsidR="00716F5C" w:rsidRPr="005F2432" w:rsidRDefault="00716F5C" w:rsidP="00716F5C">
            <w:pPr>
              <w:pStyle w:val="Caption"/>
              <w:jc w:val="both"/>
              <w:rPr>
                <w:rFonts w:cstheme="minorHAnsi"/>
              </w:rPr>
            </w:pPr>
            <w:bookmarkStart w:id="315" w:name="_Ref10913529"/>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16" w:author="Author">
              <w:r w:rsidR="00B11AAE">
                <w:rPr>
                  <w:rFonts w:cstheme="minorHAnsi"/>
                  <w:noProof/>
                </w:rPr>
                <w:t>32</w:t>
              </w:r>
            </w:ins>
            <w:del w:id="317" w:author="Author">
              <w:r w:rsidR="008E4C54" w:rsidDel="00B11AAE">
                <w:rPr>
                  <w:rFonts w:cstheme="minorHAnsi"/>
                  <w:noProof/>
                </w:rPr>
                <w:delText>26</w:delText>
              </w:r>
            </w:del>
            <w:r w:rsidRPr="005F2432">
              <w:rPr>
                <w:rFonts w:cstheme="minorHAnsi"/>
              </w:rPr>
              <w:fldChar w:fldCharType="end"/>
            </w:r>
            <w:bookmarkEnd w:id="315"/>
            <w:r w:rsidRPr="005F2432">
              <w:rPr>
                <w:rFonts w:cstheme="minorHAnsi"/>
              </w:rPr>
              <w:t>: Historical CO2 emissions from the energy sector, and distribution of emission levels in 2050 based on scenarios used in the SR1.5 report.</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p w14:paraId="1C93BEED" w14:textId="77777777" w:rsidR="00716F5C" w:rsidRPr="005F2432" w:rsidRDefault="00716F5C" w:rsidP="00716F5C">
            <w:pPr>
              <w:rPr>
                <w:rFonts w:cstheme="minorHAnsi"/>
              </w:rPr>
            </w:pPr>
          </w:p>
        </w:tc>
      </w:tr>
    </w:tbl>
    <w:p w14:paraId="26722661" w14:textId="77777777" w:rsidR="00984F60" w:rsidRPr="005F2432" w:rsidRDefault="00984F60"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1600"/>
        <w:gridCol w:w="7416"/>
      </w:tblGrid>
      <w:tr w:rsidR="00716F5C" w:rsidRPr="005F2432" w14:paraId="4E12F772" w14:textId="77777777" w:rsidTr="00716F5C">
        <w:tc>
          <w:tcPr>
            <w:tcW w:w="1600" w:type="dxa"/>
          </w:tcPr>
          <w:p w14:paraId="5BA10AA3" w14:textId="77777777" w:rsidR="00716F5C" w:rsidRPr="005F2432" w:rsidRDefault="00716F5C" w:rsidP="00716F5C">
            <w:pPr>
              <w:rPr>
                <w:rFonts w:cstheme="minorHAnsi"/>
                <w:b/>
              </w:rPr>
            </w:pPr>
            <w:r w:rsidRPr="005F2432">
              <w:rPr>
                <w:rFonts w:cstheme="minorHAnsi"/>
                <w:b/>
              </w:rPr>
              <w:t>Working Group</w:t>
            </w:r>
          </w:p>
        </w:tc>
        <w:tc>
          <w:tcPr>
            <w:tcW w:w="7416" w:type="dxa"/>
          </w:tcPr>
          <w:p w14:paraId="4C21F724"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43A65E80" w14:textId="77777777" w:rsidTr="00716F5C">
        <w:trPr>
          <w:trHeight w:val="284"/>
        </w:trPr>
        <w:tc>
          <w:tcPr>
            <w:tcW w:w="1600" w:type="dxa"/>
          </w:tcPr>
          <w:p w14:paraId="48ABA24F" w14:textId="77777777" w:rsidR="00716F5C" w:rsidRPr="005F2432" w:rsidRDefault="00716F5C" w:rsidP="00716F5C">
            <w:pPr>
              <w:rPr>
                <w:rFonts w:cstheme="minorHAnsi"/>
                <w:b/>
              </w:rPr>
            </w:pPr>
            <w:r w:rsidRPr="005F2432">
              <w:rPr>
                <w:rFonts w:cstheme="minorHAnsi"/>
                <w:b/>
              </w:rPr>
              <w:t>Indicator</w:t>
            </w:r>
          </w:p>
        </w:tc>
        <w:tc>
          <w:tcPr>
            <w:tcW w:w="7416" w:type="dxa"/>
          </w:tcPr>
          <w:p w14:paraId="7B7E9EFE" w14:textId="77777777" w:rsidR="00716F5C" w:rsidRPr="005F2432" w:rsidRDefault="00716F5C" w:rsidP="00716F5C">
            <w:pPr>
              <w:rPr>
                <w:rFonts w:cstheme="minorHAnsi"/>
              </w:rPr>
            </w:pPr>
            <w:r w:rsidRPr="005F2432">
              <w:rPr>
                <w:rFonts w:cstheme="minorHAnsi"/>
              </w:rPr>
              <w:t xml:space="preserve"> 3.1: Energy system and health</w:t>
            </w:r>
          </w:p>
        </w:tc>
      </w:tr>
      <w:tr w:rsidR="00716F5C" w:rsidRPr="005F2432" w14:paraId="626D04FD" w14:textId="77777777" w:rsidTr="00716F5C">
        <w:tc>
          <w:tcPr>
            <w:tcW w:w="1600" w:type="dxa"/>
          </w:tcPr>
          <w:p w14:paraId="60842173" w14:textId="77777777" w:rsidR="00716F5C" w:rsidRPr="005F2432" w:rsidRDefault="00716F5C" w:rsidP="00716F5C">
            <w:pPr>
              <w:rPr>
                <w:rFonts w:cstheme="minorHAnsi"/>
                <w:b/>
              </w:rPr>
            </w:pPr>
            <w:r w:rsidRPr="005F2432">
              <w:rPr>
                <w:rFonts w:cstheme="minorHAnsi"/>
                <w:b/>
              </w:rPr>
              <w:t>Sub-Indicator</w:t>
            </w:r>
          </w:p>
        </w:tc>
        <w:tc>
          <w:tcPr>
            <w:tcW w:w="7416" w:type="dxa"/>
          </w:tcPr>
          <w:p w14:paraId="48042785" w14:textId="77777777" w:rsidR="00716F5C" w:rsidRPr="005F2432" w:rsidRDefault="00716F5C" w:rsidP="00716F5C">
            <w:pPr>
              <w:spacing w:before="100" w:beforeAutospacing="1" w:after="100" w:afterAutospacing="1"/>
              <w:rPr>
                <w:rFonts w:cstheme="minorHAnsi"/>
              </w:rPr>
            </w:pPr>
            <w:r w:rsidRPr="005F2432">
              <w:rPr>
                <w:rFonts w:cstheme="minorHAnsi"/>
              </w:rPr>
              <w:t xml:space="preserve"> 3.1.2: Coal phase-out</w:t>
            </w:r>
          </w:p>
        </w:tc>
      </w:tr>
      <w:tr w:rsidR="00716F5C" w:rsidRPr="005F2432" w14:paraId="5E792A1F" w14:textId="77777777" w:rsidTr="00716F5C">
        <w:tc>
          <w:tcPr>
            <w:tcW w:w="1600" w:type="dxa"/>
          </w:tcPr>
          <w:p w14:paraId="0B65386D" w14:textId="77777777" w:rsidR="00716F5C" w:rsidRPr="005F2432" w:rsidRDefault="00716F5C" w:rsidP="00716F5C">
            <w:pPr>
              <w:rPr>
                <w:rFonts w:cstheme="minorHAnsi"/>
                <w:b/>
              </w:rPr>
            </w:pPr>
            <w:r w:rsidRPr="005F2432">
              <w:rPr>
                <w:rFonts w:cstheme="minorHAnsi"/>
                <w:b/>
              </w:rPr>
              <w:t>Methods</w:t>
            </w:r>
          </w:p>
        </w:tc>
        <w:tc>
          <w:tcPr>
            <w:tcW w:w="7416" w:type="dxa"/>
          </w:tcPr>
          <w:p w14:paraId="45327142" w14:textId="77777777" w:rsidR="00716F5C" w:rsidRPr="005F2432" w:rsidRDefault="00716F5C" w:rsidP="00716F5C">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Two indicators are used here:</w:t>
            </w:r>
          </w:p>
          <w:p w14:paraId="3B2FCBA4" w14:textId="77777777" w:rsidR="00716F5C" w:rsidRPr="005F2432" w:rsidRDefault="00716F5C" w:rsidP="00716F5C">
            <w:pPr>
              <w:pStyle w:val="ListParagraph"/>
              <w:numPr>
                <w:ilvl w:val="0"/>
                <w:numId w:val="20"/>
              </w:numPr>
              <w:spacing w:before="100" w:beforeAutospacing="1" w:after="100" w:afterAutospacing="1"/>
              <w:rPr>
                <w:rFonts w:eastAsia="Times New Roman" w:cstheme="minorHAnsi"/>
                <w:color w:val="222222"/>
                <w:lang w:val="en-US" w:eastAsia="en-GB"/>
              </w:rPr>
            </w:pPr>
            <w:r w:rsidRPr="005F2432">
              <w:rPr>
                <w:rFonts w:cstheme="minorHAnsi"/>
                <w:lang w:val="en-US"/>
              </w:rPr>
              <w:t>Total primary coal supply by region / country (in EJ units); and</w:t>
            </w:r>
          </w:p>
          <w:p w14:paraId="33A4242D" w14:textId="77777777" w:rsidR="00716F5C" w:rsidRPr="005F2432" w:rsidRDefault="00716F5C" w:rsidP="00716F5C">
            <w:pPr>
              <w:pStyle w:val="ListParagraph"/>
              <w:numPr>
                <w:ilvl w:val="0"/>
                <w:numId w:val="20"/>
              </w:numPr>
              <w:spacing w:before="100" w:beforeAutospacing="1" w:after="100" w:afterAutospacing="1"/>
              <w:rPr>
                <w:rFonts w:eastAsia="Times New Roman" w:cstheme="minorHAnsi"/>
                <w:color w:val="222222"/>
                <w:lang w:eastAsia="en-GB"/>
              </w:rPr>
            </w:pPr>
            <w:r w:rsidRPr="005F2432">
              <w:rPr>
                <w:rFonts w:cstheme="minorHAnsi"/>
                <w:lang w:val="en-US"/>
              </w:rPr>
              <w:t>Share of electricity generation from coal (% of total generation from coal). Indicator i) is complimented by scenario values for 2050 of coal use.</w:t>
            </w:r>
          </w:p>
          <w:p w14:paraId="3B0CA4C5" w14:textId="77777777" w:rsidR="00716F5C" w:rsidRPr="005F2432" w:rsidRDefault="00716F5C" w:rsidP="00716F5C">
            <w:pPr>
              <w:spacing w:before="100" w:beforeAutospacing="1" w:after="100" w:afterAutospacing="1"/>
              <w:rPr>
                <w:rFonts w:cstheme="minorHAnsi"/>
              </w:rPr>
            </w:pPr>
            <w:r w:rsidRPr="005F2432">
              <w:rPr>
                <w:rFonts w:eastAsia="Times New Roman" w:cstheme="minorHAnsi"/>
                <w:color w:val="222222"/>
                <w:lang w:eastAsia="en-GB"/>
              </w:rPr>
              <w:t xml:space="preserve">These indicators are important to enable tracking of changes in coal consumption at a regional and country level. Due to the level of coal used for power generation, a second indicator tracks the contribution to electricity generation from coal power plants in selected countries. </w:t>
            </w:r>
            <w:r w:rsidRPr="005F2432">
              <w:rPr>
                <w:rFonts w:cstheme="minorHAnsi"/>
              </w:rPr>
              <w:t xml:space="preserve">As countries pursue climate mitigation goals, the use of coal is likely to reduce with resulting benefits for air pollution.  </w:t>
            </w:r>
          </w:p>
          <w:p w14:paraId="6F19EBE9" w14:textId="77777777" w:rsidR="00716F5C" w:rsidRPr="005F2432" w:rsidRDefault="00716F5C" w:rsidP="00716F5C">
            <w:pPr>
              <w:rPr>
                <w:rFonts w:cstheme="minorHAnsi"/>
              </w:rPr>
            </w:pPr>
            <w:r w:rsidRPr="005F2432">
              <w:rPr>
                <w:rFonts w:cstheme="minorHAnsi"/>
              </w:rPr>
              <w:t xml:space="preserve">The indicator on primary energy coal supply is an aggregation of all coal types used across all sectors (from the IEA energy balances). The data are available for most countries of the world, for the period 1978-2017, with global data provided for 2018. </w:t>
            </w:r>
          </w:p>
          <w:p w14:paraId="507C3B63" w14:textId="77777777" w:rsidR="00716F5C" w:rsidRPr="005F2432" w:rsidRDefault="00716F5C" w:rsidP="00716F5C">
            <w:pPr>
              <w:spacing w:before="100" w:beforeAutospacing="1" w:after="100" w:afterAutospacing="1"/>
              <w:rPr>
                <w:rFonts w:cstheme="minorHAnsi"/>
              </w:rPr>
            </w:pPr>
            <w:r w:rsidRPr="005F2432">
              <w:rPr>
                <w:rFonts w:cstheme="minorHAnsi"/>
              </w:rPr>
              <w:t>The indicator on the share of electricity generation from coal is estimated based on electricity generated from coal plant as a percentage of total electricity generated. Regional data are available from 1990-2016, with global share estimated for 2017; pre-1990 data are not used due to incomplete time series.</w:t>
            </w:r>
          </w:p>
          <w:p w14:paraId="48FF149D" w14:textId="77777777" w:rsidR="00716F5C" w:rsidRPr="005F2432" w:rsidRDefault="00716F5C" w:rsidP="00716F5C">
            <w:pPr>
              <w:rPr>
                <w:rFonts w:cstheme="minorHAnsi"/>
              </w:rPr>
            </w:pPr>
            <w:r w:rsidRPr="005F2432">
              <w:rPr>
                <w:rFonts w:cstheme="minorHAnsi"/>
              </w:rPr>
              <w:t>Countries or regions with large levels of coal use (as a share of generation, or in absolute terms), have been selected to show in the figures.</w:t>
            </w:r>
          </w:p>
          <w:p w14:paraId="7CC6A818" w14:textId="77777777" w:rsidR="00716F5C" w:rsidRPr="005F2432" w:rsidRDefault="00716F5C" w:rsidP="00716F5C">
            <w:pPr>
              <w:rPr>
                <w:rFonts w:cstheme="minorHAnsi"/>
              </w:rPr>
            </w:pPr>
          </w:p>
          <w:p w14:paraId="6C2B917C" w14:textId="77777777" w:rsidR="00716F5C" w:rsidRPr="005F2432" w:rsidRDefault="00716F5C" w:rsidP="00716F5C">
            <w:pPr>
              <w:rPr>
                <w:rFonts w:cstheme="minorHAnsi"/>
                <w:color w:val="000000" w:themeColor="text1"/>
              </w:rPr>
            </w:pPr>
            <w:r w:rsidRPr="005F2432">
              <w:rPr>
                <w:rFonts w:cstheme="minorHAnsi"/>
              </w:rPr>
              <w:t>Future coal use and generation estimates for 2050 are taken from the IIASA hosted scenario database containing Integrated Assessment Model scenarios used in the IPCC SR1.5 report.</w:t>
            </w:r>
          </w:p>
        </w:tc>
      </w:tr>
      <w:tr w:rsidR="00716F5C" w:rsidRPr="005F2432" w14:paraId="527D89F7" w14:textId="77777777" w:rsidTr="00716F5C">
        <w:trPr>
          <w:trHeight w:val="287"/>
        </w:trPr>
        <w:tc>
          <w:tcPr>
            <w:tcW w:w="1600" w:type="dxa"/>
          </w:tcPr>
          <w:p w14:paraId="6951CCA3" w14:textId="77777777" w:rsidR="00716F5C" w:rsidRPr="005F2432" w:rsidRDefault="00716F5C" w:rsidP="00716F5C">
            <w:pPr>
              <w:rPr>
                <w:rFonts w:cstheme="minorHAnsi"/>
                <w:b/>
              </w:rPr>
            </w:pPr>
            <w:r w:rsidRPr="005F2432">
              <w:rPr>
                <w:rFonts w:cstheme="minorHAnsi"/>
                <w:b/>
              </w:rPr>
              <w:t>Data</w:t>
            </w:r>
          </w:p>
        </w:tc>
        <w:tc>
          <w:tcPr>
            <w:tcW w:w="7416" w:type="dxa"/>
          </w:tcPr>
          <w:p w14:paraId="02248034" w14:textId="4E47084F" w:rsidR="00716F5C" w:rsidRPr="005F2432" w:rsidRDefault="00716F5C" w:rsidP="00716F5C">
            <w:pPr>
              <w:rPr>
                <w:rFonts w:cstheme="minorHAnsi"/>
              </w:rPr>
            </w:pPr>
            <w:r w:rsidRPr="005F2432">
              <w:rPr>
                <w:rFonts w:cstheme="minorHAnsi"/>
              </w:rPr>
              <w:t xml:space="preserve">This indicator is based on the extended energy balances from the International Energy Agency. The specific dataset is called </w:t>
            </w:r>
            <w:r w:rsidRPr="005F2432">
              <w:rPr>
                <w:rFonts w:cstheme="minorHAnsi"/>
                <w:shd w:val="clear" w:color="auto" w:fill="FFFFFF"/>
              </w:rPr>
              <w:t xml:space="preserve">World Extended Energy Balances, and is sourced via the </w:t>
            </w:r>
            <w:r w:rsidRPr="005F2432">
              <w:rPr>
                <w:rFonts w:cstheme="minorHAnsi"/>
              </w:rPr>
              <w:t>UK data service</w:t>
            </w:r>
            <w:r w:rsidRPr="005F2432">
              <w:rPr>
                <w:rFonts w:cstheme="minorHAnsi"/>
                <w:shd w:val="clear" w:color="auto" w:fill="FFFFFF"/>
              </w:rPr>
              <w:fldChar w:fldCharType="begin"/>
            </w:r>
            <w:r w:rsidR="0011445B" w:rsidRPr="005F2432">
              <w:rPr>
                <w:rFonts w:cstheme="minorHAnsi"/>
                <w:shd w:val="clear" w:color="auto" w:fill="FFFFFF"/>
              </w:rPr>
              <w:instrText xml:space="preserve"> ADDIN EN.CITE &lt;EndNote&gt;&lt;Cite&gt;&lt;Author&gt;IEA&lt;/Author&gt;&lt;Year&gt;2019&lt;/Year&gt;&lt;RecNum&gt;126&lt;/RecNum&gt;&lt;DisplayText&gt;&lt;style face="superscript"&gt;84&lt;/style&gt;&lt;/DisplayText&gt;&lt;record&gt;&lt;rec-number&gt;126&lt;/rec-number&gt;&lt;foreign-keys&gt;&lt;key app="EN" db-id="e2zepwa56vz2ryev2aoxraf420vzvwft0pzz" timestamp="0"&gt;126&lt;/key&gt;&lt;/foreign-keys&gt;&lt;ref-type name="Online Database"&gt;45&lt;/ref-type&gt;&lt;contributors&gt;&lt;authors&gt;&lt;author&gt;IEA&lt;/author&gt;&lt;/authors&gt;&lt;/contributors&gt;&lt;titles&gt;&lt;title&gt;World Extended Energy Balances&lt;/title&gt;&lt;/titles&gt;&lt;dates&gt;&lt;year&gt;2019&lt;/year&gt;&lt;/dates&gt;&lt;publisher&gt;UK Data Service&lt;/publisher&gt;&lt;urls&gt;&lt;related-urls&gt;&lt;url&gt;http://stats.ukdataservice.ac.uk&lt;/url&gt;&lt;/related-urls&gt;&lt;/urls&gt;&lt;electronic-resource-num&gt;http://dx.doi.org/10.5257/iea/web/2018&lt;/electronic-resource-num&gt;&lt;/record&gt;&lt;/Cite&gt;&lt;/EndNote&gt;</w:instrText>
            </w:r>
            <w:r w:rsidRPr="005F2432">
              <w:rPr>
                <w:rFonts w:cstheme="minorHAnsi"/>
                <w:shd w:val="clear" w:color="auto" w:fill="FFFFFF"/>
              </w:rPr>
              <w:fldChar w:fldCharType="separate"/>
            </w:r>
            <w:r w:rsidR="0011445B" w:rsidRPr="005F2432">
              <w:rPr>
                <w:rFonts w:cstheme="minorHAnsi"/>
                <w:noProof/>
                <w:shd w:val="clear" w:color="auto" w:fill="FFFFFF"/>
                <w:vertAlign w:val="superscript"/>
              </w:rPr>
              <w:t>84</w:t>
            </w:r>
            <w:r w:rsidRPr="005F2432">
              <w:rPr>
                <w:rFonts w:cstheme="minorHAnsi"/>
                <w:shd w:val="clear" w:color="auto" w:fill="FFFFFF"/>
              </w:rPr>
              <w:fldChar w:fldCharType="end"/>
            </w:r>
          </w:p>
          <w:p w14:paraId="4D570F73" w14:textId="77777777" w:rsidR="00716F5C" w:rsidRPr="005F2432" w:rsidRDefault="00716F5C" w:rsidP="00716F5C">
            <w:pPr>
              <w:rPr>
                <w:rFonts w:cstheme="minorHAnsi"/>
                <w:color w:val="495D8E"/>
                <w:shd w:val="clear" w:color="auto" w:fill="FFFFFF"/>
              </w:rPr>
            </w:pPr>
          </w:p>
          <w:p w14:paraId="1FF89057" w14:textId="77777777" w:rsidR="00716F5C" w:rsidRPr="005F2432" w:rsidRDefault="00716F5C" w:rsidP="00716F5C">
            <w:pPr>
              <w:rPr>
                <w:rFonts w:cstheme="minorHAnsi"/>
                <w:color w:val="495D8E"/>
                <w:shd w:val="clear" w:color="auto" w:fill="FFFFFF"/>
              </w:rPr>
            </w:pPr>
          </w:p>
          <w:p w14:paraId="1DC610C1" w14:textId="0F34C4AE" w:rsidR="00716F5C" w:rsidRPr="005F2432" w:rsidRDefault="00716F5C" w:rsidP="00716F5C">
            <w:pPr>
              <w:rPr>
                <w:rFonts w:cstheme="minorHAnsi"/>
              </w:rPr>
            </w:pPr>
            <w:r w:rsidRPr="005F2432">
              <w:rPr>
                <w:rFonts w:cstheme="minorHAnsi"/>
              </w:rPr>
              <w:t xml:space="preserve">Future coal use values based on scenarios are sourced from </w:t>
            </w:r>
            <w:r w:rsidRPr="005F2432">
              <w:rPr>
                <w:rFonts w:cstheme="minorHAnsi"/>
                <w:color w:val="222222"/>
                <w:shd w:val="clear" w:color="auto" w:fill="FFFFFF"/>
              </w:rPr>
              <w:t>Huppmann</w:t>
            </w:r>
            <w:r w:rsidRPr="005F2432">
              <w:rPr>
                <w:rStyle w:val="EndnoteReference"/>
                <w:rFonts w:cstheme="minorHAnsi"/>
              </w:rPr>
              <w:t xml:space="preserve"> </w:t>
            </w:r>
            <w:r w:rsidRPr="005F2432">
              <w:rPr>
                <w:rFonts w:cstheme="minorHAnsi"/>
              </w:rPr>
              <w:t>et al. 2018.</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tc>
      </w:tr>
      <w:tr w:rsidR="00716F5C" w:rsidRPr="005F2432" w14:paraId="0831A8ED" w14:textId="77777777" w:rsidTr="00716F5C">
        <w:tc>
          <w:tcPr>
            <w:tcW w:w="1600" w:type="dxa"/>
          </w:tcPr>
          <w:p w14:paraId="35229801" w14:textId="77777777" w:rsidR="00716F5C" w:rsidRPr="005F2432" w:rsidRDefault="00716F5C" w:rsidP="00716F5C">
            <w:pPr>
              <w:rPr>
                <w:rFonts w:cstheme="minorHAnsi"/>
                <w:b/>
              </w:rPr>
            </w:pPr>
            <w:r w:rsidRPr="005F2432">
              <w:rPr>
                <w:rFonts w:cstheme="minorHAnsi"/>
                <w:b/>
              </w:rPr>
              <w:t>Caveats</w:t>
            </w:r>
          </w:p>
        </w:tc>
        <w:tc>
          <w:tcPr>
            <w:tcW w:w="7416" w:type="dxa"/>
          </w:tcPr>
          <w:p w14:paraId="0B2E3EF3" w14:textId="77777777" w:rsidR="00716F5C" w:rsidRPr="005F2432" w:rsidRDefault="00716F5C" w:rsidP="00716F5C">
            <w:pPr>
              <w:rPr>
                <w:rFonts w:cstheme="minorHAnsi"/>
              </w:rPr>
            </w:pPr>
            <w:r w:rsidRPr="005F2432">
              <w:rPr>
                <w:rFonts w:cstheme="minorHAnsi"/>
              </w:rPr>
              <w:t>These indicators provide a proxy for air quality emissions associated with the combustion of coal. Further work is required to convert coal use by sector and type into emissions of different air quality pollutants.</w:t>
            </w:r>
          </w:p>
        </w:tc>
      </w:tr>
      <w:tr w:rsidR="00716F5C" w:rsidRPr="005F2432" w14:paraId="2EB8D483" w14:textId="77777777" w:rsidTr="00716F5C">
        <w:tc>
          <w:tcPr>
            <w:tcW w:w="1600" w:type="dxa"/>
          </w:tcPr>
          <w:p w14:paraId="742A4BDC" w14:textId="77777777" w:rsidR="00716F5C" w:rsidRPr="005F2432" w:rsidRDefault="00716F5C" w:rsidP="00716F5C">
            <w:pPr>
              <w:rPr>
                <w:rFonts w:cstheme="minorHAnsi"/>
                <w:b/>
              </w:rPr>
            </w:pPr>
            <w:r w:rsidRPr="005F2432">
              <w:rPr>
                <w:rFonts w:cstheme="minorHAnsi"/>
                <w:b/>
              </w:rPr>
              <w:t>Future Form of Indicator</w:t>
            </w:r>
          </w:p>
        </w:tc>
        <w:tc>
          <w:tcPr>
            <w:tcW w:w="7416" w:type="dxa"/>
          </w:tcPr>
          <w:p w14:paraId="15AD26DE" w14:textId="77777777" w:rsidR="00716F5C" w:rsidRPr="005F2432" w:rsidRDefault="00716F5C" w:rsidP="00716F5C">
            <w:pPr>
              <w:rPr>
                <w:rFonts w:cstheme="minorHAnsi"/>
              </w:rPr>
            </w:pPr>
            <w:r w:rsidRPr="005F2432">
              <w:rPr>
                <w:rFonts w:cstheme="minorHAnsi"/>
              </w:rPr>
              <w:t xml:space="preserve">As per 3.1.1, </w:t>
            </w:r>
            <w:r w:rsidRPr="005F2432">
              <w:rPr>
                <w:rFonts w:eastAsia="Times New Roman" w:cstheme="minorHAnsi"/>
                <w:color w:val="222222"/>
                <w:lang w:eastAsia="en-GB"/>
              </w:rPr>
              <w:t>this indicator will need to be updated to provide the data for the most recent years, which have seen important shifts in the use of coal.</w:t>
            </w:r>
          </w:p>
        </w:tc>
      </w:tr>
      <w:tr w:rsidR="00716F5C" w:rsidRPr="005F2432" w14:paraId="4BA9217C" w14:textId="77777777" w:rsidTr="00716F5C">
        <w:tc>
          <w:tcPr>
            <w:tcW w:w="1600" w:type="dxa"/>
          </w:tcPr>
          <w:p w14:paraId="03BD7278" w14:textId="77777777" w:rsidR="00716F5C" w:rsidRPr="005F2432" w:rsidRDefault="00716F5C" w:rsidP="00716F5C">
            <w:pPr>
              <w:rPr>
                <w:rFonts w:cstheme="minorHAnsi"/>
                <w:b/>
              </w:rPr>
            </w:pPr>
            <w:r w:rsidRPr="005F2432">
              <w:rPr>
                <w:rFonts w:cstheme="minorHAnsi"/>
                <w:b/>
              </w:rPr>
              <w:t>Additional information</w:t>
            </w:r>
          </w:p>
          <w:p w14:paraId="15DD2702" w14:textId="77777777" w:rsidR="00716F5C" w:rsidRPr="005F2432" w:rsidRDefault="00716F5C" w:rsidP="00716F5C">
            <w:pPr>
              <w:rPr>
                <w:rFonts w:cstheme="minorHAnsi"/>
                <w:b/>
              </w:rPr>
            </w:pPr>
          </w:p>
        </w:tc>
        <w:tc>
          <w:tcPr>
            <w:tcW w:w="7416" w:type="dxa"/>
          </w:tcPr>
          <w:p w14:paraId="602E4128" w14:textId="492A9BC5" w:rsidR="00716F5C" w:rsidRPr="005F2432" w:rsidRDefault="00716F5C" w:rsidP="00716F5C">
            <w:pPr>
              <w:jc w:val="both"/>
              <w:rPr>
                <w:rFonts w:cstheme="minorHAnsi"/>
              </w:rPr>
            </w:pPr>
            <w:r w:rsidRPr="005F2432">
              <w:rPr>
                <w:rFonts w:cstheme="minorHAnsi"/>
              </w:rPr>
              <w:t>While the share of coal in primary energy continues to fall, the overall growth in global energy demand means coal has returned to a growth trajectory since 2016, and continues to be the second largest contributor to global primary energy (after oil) and the largest source of electricity generation (at 38%, compared to gas, the next highest at 23%. Most of this growth is in the Asian region, notably in China, India and South-East Asia (</w:t>
            </w:r>
            <w:r w:rsidRPr="005F2432">
              <w:rPr>
                <w:rFonts w:cstheme="minorHAnsi"/>
              </w:rPr>
              <w:fldChar w:fldCharType="begin"/>
            </w:r>
            <w:r w:rsidRPr="005F2432">
              <w:rPr>
                <w:rFonts w:cstheme="minorHAnsi"/>
              </w:rPr>
              <w:instrText xml:space="preserve"> REF _Ref10914292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27</w:t>
            </w:r>
            <w:r w:rsidRPr="005F2432">
              <w:rPr>
                <w:rFonts w:cstheme="minorHAnsi"/>
              </w:rPr>
              <w:fldChar w:fldCharType="end"/>
            </w:r>
            <w:r w:rsidRPr="005F2432">
              <w:rPr>
                <w:rFonts w:cstheme="minorHAnsi"/>
              </w:rPr>
              <w:t>).</w:t>
            </w:r>
          </w:p>
          <w:p w14:paraId="698675AB" w14:textId="77777777" w:rsidR="00716F5C" w:rsidRPr="005F2432" w:rsidRDefault="00716F5C" w:rsidP="00716F5C">
            <w:pPr>
              <w:jc w:val="both"/>
              <w:rPr>
                <w:rFonts w:cstheme="minorHAnsi"/>
              </w:rPr>
            </w:pPr>
          </w:p>
          <w:p w14:paraId="665D0EAA" w14:textId="1BBD06D8" w:rsidR="00716F5C" w:rsidRPr="005F2432" w:rsidRDefault="00716F5C" w:rsidP="00716F5C">
            <w:pPr>
              <w:jc w:val="both"/>
              <w:rPr>
                <w:rFonts w:cstheme="minorHAnsi"/>
              </w:rPr>
            </w:pPr>
            <w:r w:rsidRPr="005F2432">
              <w:rPr>
                <w:rFonts w:cstheme="minorHAnsi"/>
              </w:rPr>
              <w:t xml:space="preserve">Returning to the downward trend in coal demand and then accelerating will be critical to meeting the climate goals embodied in the Paris Agreement. As shown in </w:t>
            </w:r>
            <w:r w:rsidRPr="005F2432">
              <w:rPr>
                <w:rFonts w:cstheme="minorHAnsi"/>
              </w:rPr>
              <w:fldChar w:fldCharType="begin"/>
            </w:r>
            <w:r w:rsidRPr="005F2432">
              <w:rPr>
                <w:rFonts w:cstheme="minorHAnsi"/>
              </w:rPr>
              <w:instrText xml:space="preserve"> REF _Ref10914507 \h  \* MERGEFORMAT </w:instrText>
            </w:r>
            <w:r w:rsidRPr="005F2432">
              <w:rPr>
                <w:rFonts w:cstheme="minorHAnsi"/>
              </w:rPr>
            </w:r>
            <w:r w:rsidRPr="005F2432">
              <w:rPr>
                <w:rFonts w:cstheme="minorHAnsi"/>
              </w:rPr>
              <w:fldChar w:fldCharType="separate"/>
            </w:r>
            <w:r w:rsidR="008E4C54" w:rsidRPr="008E4C54">
              <w:rPr>
                <w:rFonts w:cstheme="minorHAnsi"/>
              </w:rPr>
              <w:t xml:space="preserve">Figure </w:t>
            </w:r>
            <w:r w:rsidR="008E4C54" w:rsidRPr="008E4C54">
              <w:rPr>
                <w:rFonts w:cstheme="minorHAnsi"/>
                <w:noProof/>
              </w:rPr>
              <w:t>28</w:t>
            </w:r>
            <w:r w:rsidRPr="005F2432">
              <w:rPr>
                <w:rFonts w:cstheme="minorHAnsi"/>
              </w:rPr>
              <w:fldChar w:fldCharType="end"/>
            </w:r>
            <w:r w:rsidRPr="005F2432">
              <w:rPr>
                <w:rFonts w:cstheme="minorHAnsi"/>
              </w:rPr>
              <w:t xml:space="preserve">, to push towards the 1.5°C target, coal use levels need to be at 23 EJ (median level) by 2050, compared to 157 EJ in 2017, reducing at a year-on-year rate of 5.6%. </w:t>
            </w:r>
          </w:p>
          <w:p w14:paraId="1B087F07" w14:textId="77777777" w:rsidR="00716F5C" w:rsidRPr="005F2432" w:rsidRDefault="00716F5C" w:rsidP="00716F5C">
            <w:pPr>
              <w:jc w:val="both"/>
              <w:rPr>
                <w:rFonts w:cstheme="minorHAnsi"/>
              </w:rPr>
            </w:pPr>
          </w:p>
          <w:p w14:paraId="2FFDFF45" w14:textId="6C82987E" w:rsidR="00716F5C" w:rsidRPr="005F2432" w:rsidRDefault="00716F5C" w:rsidP="00716F5C">
            <w:pPr>
              <w:jc w:val="both"/>
              <w:rPr>
                <w:rFonts w:cstheme="minorHAnsi"/>
              </w:rPr>
            </w:pPr>
            <w:r w:rsidRPr="005F2432">
              <w:rPr>
                <w:rFonts w:cstheme="minorHAnsi"/>
              </w:rPr>
              <w:t>If coal is to be phased out, a key sector to tackle will be power generation, which accounted for an estimated 64% in 2017 of total coal use.</w:t>
            </w:r>
            <w:r w:rsidRPr="005F2432">
              <w:rPr>
                <w:rFonts w:cstheme="minorHAnsi"/>
              </w:rPr>
              <w:fldChar w:fldCharType="begin"/>
            </w:r>
            <w:r w:rsidR="0011445B" w:rsidRPr="005F2432">
              <w:rPr>
                <w:rFonts w:cstheme="minorHAnsi"/>
              </w:rPr>
              <w:instrText xml:space="preserve"> ADDIN EN.CITE &lt;EndNote&gt;&lt;Cite&gt;&lt;Author&gt;IEA&lt;/Author&gt;&lt;Year&gt;2018&lt;/Year&gt;&lt;RecNum&gt;88&lt;/RecNum&gt;&lt;DisplayText&gt;&lt;style face="superscript"&gt;82&lt;/style&gt;&lt;/DisplayText&gt;&lt;record&gt;&lt;rec-number&gt;88&lt;/rec-number&gt;&lt;foreign-keys&gt;&lt;key app="EN" db-id="e2zepwa56vz2ryev2aoxraf420vzvwft0pzz" timestamp="0"&gt;88&lt;/key&gt;&lt;/foreign-keys&gt;&lt;ref-type name="Report"&gt;27&lt;/ref-type&gt;&lt;contributors&gt;&lt;authors&gt;&lt;author&gt;IEA&lt;/author&gt;&lt;/authors&gt;&lt;tertiary-authors&gt;&lt;author&gt;International Energy Agency&lt;/author&gt;&lt;/tertiary-authors&gt;&lt;/contributors&gt;&lt;titles&gt;&lt;title&gt;World Energy Outlook 2018&lt;/title&gt;&lt;/titles&gt;&lt;dates&gt;&lt;year&gt;2018&lt;/year&gt;&lt;/dates&gt;&lt;pub-location&gt;Paris&lt;/pub-location&gt;&lt;urls&gt;&lt;related-urls&gt;&lt;url&gt;https://www.iea.org/weo2018/&lt;/url&gt;&lt;/related-urls&gt;&lt;/urls&gt;&lt;/record&gt;&lt;/Cite&gt;&lt;/EndNote&gt;</w:instrText>
            </w:r>
            <w:r w:rsidRPr="005F2432">
              <w:rPr>
                <w:rFonts w:cstheme="minorHAnsi"/>
              </w:rPr>
              <w:fldChar w:fldCharType="separate"/>
            </w:r>
            <w:r w:rsidR="0011445B" w:rsidRPr="005F2432">
              <w:rPr>
                <w:rFonts w:cstheme="minorHAnsi"/>
                <w:noProof/>
                <w:vertAlign w:val="superscript"/>
              </w:rPr>
              <w:t>82</w:t>
            </w:r>
            <w:r w:rsidRPr="005F2432">
              <w:rPr>
                <w:rFonts w:cstheme="minorHAnsi"/>
              </w:rPr>
              <w:fldChar w:fldCharType="end"/>
            </w:r>
            <w:r w:rsidRPr="005F2432">
              <w:rPr>
                <w:rFonts w:cstheme="minorHAnsi"/>
              </w:rPr>
              <w:t xml:space="preserve"> Since 2016, coal generation has increased, while the share of generation remains at around 38%, as it has been since 2005 (</w:t>
            </w:r>
            <w:r w:rsidRPr="005F2432">
              <w:rPr>
                <w:rFonts w:cstheme="minorHAnsi"/>
              </w:rPr>
              <w:fldChar w:fldCharType="begin"/>
            </w:r>
            <w:r w:rsidRPr="005F2432">
              <w:rPr>
                <w:rFonts w:cstheme="minorHAnsi"/>
              </w:rPr>
              <w:instrText xml:space="preserve"> REF _Ref10914292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27</w:t>
            </w:r>
            <w:r w:rsidRPr="005F2432">
              <w:rPr>
                <w:rFonts w:cstheme="minorHAnsi"/>
              </w:rPr>
              <w:fldChar w:fldCharType="end"/>
            </w:r>
            <w:r w:rsidRPr="005F2432">
              <w:rPr>
                <w:rFonts w:cstheme="minorHAnsi"/>
              </w:rPr>
              <w:t>). Reductions in generation in other regions such as Europe and the USA have continued, but have been counterbalanced by increases in other regions. Using the scenarios that informed the IPCC SR1.5 report, rather than increasing, coal generation, a year-on-year reduction rate of 9% is required to achieve levels consistent with 1.5°C pathways (</w:t>
            </w:r>
            <w:r w:rsidRPr="005F2432">
              <w:rPr>
                <w:rFonts w:cstheme="minorHAnsi"/>
                <w:color w:val="FF0000"/>
              </w:rPr>
              <w:fldChar w:fldCharType="begin"/>
            </w:r>
            <w:r w:rsidRPr="005F2432">
              <w:rPr>
                <w:rFonts w:cstheme="minorHAnsi"/>
              </w:rPr>
              <w:instrText xml:space="preserve"> REF _Ref10914522 \h </w:instrText>
            </w:r>
            <w:r w:rsidRPr="005F2432">
              <w:rPr>
                <w:rFonts w:cstheme="minorHAnsi"/>
                <w:color w:val="FF0000"/>
              </w:rPr>
              <w:instrText xml:space="preserve"> \* MERGEFORMAT </w:instrText>
            </w:r>
            <w:r w:rsidRPr="005F2432">
              <w:rPr>
                <w:rFonts w:cstheme="minorHAnsi"/>
                <w:color w:val="FF0000"/>
              </w:rPr>
            </w:r>
            <w:r w:rsidRPr="005F2432">
              <w:rPr>
                <w:rFonts w:cstheme="minorHAnsi"/>
                <w:color w:val="FF0000"/>
              </w:rPr>
              <w:fldChar w:fldCharType="separate"/>
            </w:r>
            <w:r w:rsidR="008E4C54" w:rsidRPr="008E4C54">
              <w:rPr>
                <w:rFonts w:cstheme="minorHAnsi"/>
              </w:rPr>
              <w:t xml:space="preserve">Figure </w:t>
            </w:r>
            <w:r w:rsidR="008E4C54" w:rsidRPr="008E4C54">
              <w:rPr>
                <w:rFonts w:cstheme="minorHAnsi"/>
                <w:noProof/>
              </w:rPr>
              <w:t>29</w:t>
            </w:r>
            <w:r w:rsidRPr="005F2432">
              <w:rPr>
                <w:rFonts w:cstheme="minorHAnsi"/>
                <w:color w:val="FF0000"/>
              </w:rPr>
              <w:fldChar w:fldCharType="end"/>
            </w:r>
            <w:r w:rsidRPr="005F2432">
              <w:rPr>
                <w:rFonts w:cstheme="minorHAnsi"/>
              </w:rPr>
              <w:t>). For a global fleet of just over 2000 GW, almost half of which is in China, this requires a net reduction per year of 60 GW. It is worth noting that the UK has seen 20% year on year reductions in coal generation since 2010, highlighting what can be achieved albeit for a specific country.</w:t>
            </w:r>
            <w:r w:rsidRPr="005F2432">
              <w:rPr>
                <w:rFonts w:cstheme="minorHAnsi"/>
              </w:rPr>
              <w:fldChar w:fldCharType="begin"/>
            </w:r>
            <w:r w:rsidR="0011445B" w:rsidRPr="005F2432">
              <w:rPr>
                <w:rFonts w:cstheme="minorHAnsi"/>
              </w:rPr>
              <w:instrText xml:space="preserve"> ADDIN EN.CITE &lt;EndNote&gt;&lt;Cite&gt;&lt;Author&gt;BEIS&lt;/Author&gt;&lt;Year&gt;2018&lt;/Year&gt;&lt;RecNum&gt;90&lt;/RecNum&gt;&lt;DisplayText&gt;&lt;style face="superscript"&gt;85&lt;/style&gt;&lt;/DisplayText&gt;&lt;record&gt;&lt;rec-number&gt;90&lt;/rec-number&gt;&lt;foreign-keys&gt;&lt;key app="EN" db-id="e2zepwa56vz2ryev2aoxraf420vzvwft0pzz" timestamp="0"&gt;90&lt;/key&gt;&lt;/foreign-keys&gt;&lt;ref-type name="Report"&gt;27&lt;/ref-type&gt;&lt;contributors&gt;&lt;authors&gt;&lt;author&gt;BEIS&lt;/author&gt;&lt;/authors&gt;&lt;tertiary-authors&gt;&lt;author&gt;UK Department for Business, Energy &amp;amp; Industrial Strategy.&lt;/author&gt;&lt;/tertiary-authors&gt;&lt;/contributors&gt;&lt;titles&gt;&lt;title&gt;Digest of UK Energy Statistics (DUKES): electricity&lt;/title&gt;&lt;/titles&gt;&lt;dates&gt;&lt;year&gt;2018&lt;/year&gt;&lt;/dates&gt;&lt;urls&gt;&lt;related-urls&gt;&lt;url&gt;https://www.gov.uk/government/statistics/electricity-chapter-5-digest-of-united-kingdom-energy-statistics-dukes&lt;/url&gt;&lt;/related-urls&gt;&lt;/urls&gt;&lt;/record&gt;&lt;/Cite&gt;&lt;/EndNote&gt;</w:instrText>
            </w:r>
            <w:r w:rsidRPr="005F2432">
              <w:rPr>
                <w:rFonts w:cstheme="minorHAnsi"/>
              </w:rPr>
              <w:fldChar w:fldCharType="separate"/>
            </w:r>
            <w:r w:rsidR="0011445B" w:rsidRPr="005F2432">
              <w:rPr>
                <w:rFonts w:cstheme="minorHAnsi"/>
                <w:noProof/>
                <w:vertAlign w:val="superscript"/>
              </w:rPr>
              <w:t>85</w:t>
            </w:r>
            <w:r w:rsidRPr="005F2432">
              <w:rPr>
                <w:rFonts w:cstheme="minorHAnsi"/>
              </w:rPr>
              <w:fldChar w:fldCharType="end"/>
            </w:r>
          </w:p>
          <w:p w14:paraId="3E36B7BC" w14:textId="77777777" w:rsidR="00716F5C" w:rsidRPr="005F2432" w:rsidRDefault="00716F5C" w:rsidP="00716F5C">
            <w:pPr>
              <w:jc w:val="both"/>
              <w:rPr>
                <w:rFonts w:cstheme="minorHAnsi"/>
              </w:rPr>
            </w:pPr>
          </w:p>
          <w:p w14:paraId="54336D94" w14:textId="613086D6" w:rsidR="00716F5C" w:rsidRPr="005F2432" w:rsidRDefault="00716F5C" w:rsidP="00716F5C">
            <w:pPr>
              <w:jc w:val="both"/>
              <w:rPr>
                <w:rFonts w:cstheme="minorHAnsi"/>
              </w:rPr>
            </w:pPr>
            <w:r w:rsidRPr="005F2432">
              <w:rPr>
                <w:rFonts w:cstheme="minorHAnsi"/>
              </w:rPr>
              <w:t>If coal phase-out can be sustained, it is likely to have significant air pollution co-benefits (Indicator 3.3), which in turn help offset the policy costs of mitigation. Some positive signs are emerging. First, a slowdown in capacity expansion, with a recent analysis by the Carbon Brief estimating only a net 20 GW increase in 2018.</w:t>
            </w:r>
            <w:r w:rsidRPr="005F2432">
              <w:rPr>
                <w:rFonts w:cstheme="minorHAnsi"/>
              </w:rPr>
              <w:fldChar w:fldCharType="begin"/>
            </w:r>
            <w:r w:rsidR="0011445B" w:rsidRPr="005F2432">
              <w:rPr>
                <w:rFonts w:cstheme="minorHAnsi"/>
              </w:rPr>
              <w:instrText xml:space="preserve"> ADDIN EN.CITE &lt;EndNote&gt;&lt;Cite&gt;&lt;Author&gt;Carbon Brief&lt;/Author&gt;&lt;Year&gt;2019&lt;/Year&gt;&lt;RecNum&gt;91&lt;/RecNum&gt;&lt;DisplayText&gt;&lt;style face="superscript"&gt;86&lt;/style&gt;&lt;/DisplayText&gt;&lt;record&gt;&lt;rec-number&gt;91&lt;/rec-number&gt;&lt;foreign-keys&gt;&lt;key app="EN" db-id="e2zepwa56vz2ryev2aoxraf420vzvwft0pzz" timestamp="0"&gt;91&lt;/key&gt;&lt;/foreign-keys&gt;&lt;ref-type name="Report"&gt;27&lt;/ref-type&gt;&lt;contributors&gt;&lt;authors&gt;&lt;author&gt;Carbon Brief,&lt;/author&gt;&lt;/authors&gt;&lt;/contributors&gt;&lt;titles&gt;&lt;title&gt;Mapped: The world’s coal power plants&lt;/title&gt;&lt;/titles&gt;&lt;dates&gt;&lt;year&gt;2019&lt;/year&gt;&lt;/dates&gt;&lt;urls&gt;&lt;related-urls&gt;&lt;url&gt;https://www.carbonbrief.org/mapped-worlds-coal-power-plants&lt;/url&gt;&lt;/related-urls&gt;&lt;/urls&gt;&lt;/record&gt;&lt;/Cite&gt;&lt;/EndNote&gt;</w:instrText>
            </w:r>
            <w:r w:rsidRPr="005F2432">
              <w:rPr>
                <w:rFonts w:cstheme="minorHAnsi"/>
              </w:rPr>
              <w:fldChar w:fldCharType="separate"/>
            </w:r>
            <w:r w:rsidR="0011445B" w:rsidRPr="005F2432">
              <w:rPr>
                <w:rFonts w:cstheme="minorHAnsi"/>
                <w:noProof/>
                <w:vertAlign w:val="superscript"/>
              </w:rPr>
              <w:t>86</w:t>
            </w:r>
            <w:r w:rsidRPr="005F2432">
              <w:rPr>
                <w:rFonts w:cstheme="minorHAnsi"/>
              </w:rPr>
              <w:fldChar w:fldCharType="end"/>
            </w:r>
            <w:r w:rsidRPr="005F2432">
              <w:rPr>
                <w:rFonts w:cstheme="minorHAnsi"/>
              </w:rPr>
              <w:t xml:space="preserve"> Second, other generation options are becoming cheaper than coal, notably solar, particularly in countries such as India. Finally, the metrics monitoring plants in the planning pipeline are all in decline, while retirements continue at pace in specific regions e.g. USA, UK.</w:t>
            </w:r>
            <w:r w:rsidRPr="005F2432">
              <w:rPr>
                <w:rFonts w:cstheme="minorHAnsi"/>
              </w:rPr>
              <w:fldChar w:fldCharType="begin"/>
            </w:r>
            <w:r w:rsidR="0011445B" w:rsidRPr="005F2432">
              <w:rPr>
                <w:rFonts w:cstheme="minorHAnsi"/>
              </w:rPr>
              <w:instrText xml:space="preserve"> ADDIN EN.CITE &lt;EndNote&gt;&lt;Cite&gt;&lt;Author&gt;Global Energy Monitor&lt;/Author&gt;&lt;Year&gt;2019&lt;/Year&gt;&lt;RecNum&gt;92&lt;/RecNum&gt;&lt;DisplayText&gt;&lt;style face="superscript"&gt;87&lt;/style&gt;&lt;/DisplayText&gt;&lt;record&gt;&lt;rec-number&gt;92&lt;/rec-number&gt;&lt;foreign-keys&gt;&lt;key app="EN" db-id="e2zepwa56vz2ryev2aoxraf420vzvwft0pzz" timestamp="0"&gt;92&lt;/key&gt;&lt;/foreign-keys&gt;&lt;ref-type name="Report"&gt;27&lt;/ref-type&gt;&lt;contributors&gt;&lt;authors&gt;&lt;author&gt;Global Energy Monitor,&lt;/author&gt;&lt;/authors&gt;&lt;/contributors&gt;&lt;titles&gt;&lt;title&gt;Boom or Bust 2019&lt;/title&gt;&lt;/titles&gt;&lt;dates&gt;&lt;year&gt;2019&lt;/year&gt;&lt;/dates&gt;&lt;urls&gt;&lt;related-urls&gt;&lt;url&gt;https://endcoal.org/wp-content/uploads/2019/03/BoomAndBust_2019_r6.pdf&lt;/url&gt;&lt;/related-urls&gt;&lt;/urls&gt;&lt;/record&gt;&lt;/Cite&gt;&lt;/EndNote&gt;</w:instrText>
            </w:r>
            <w:r w:rsidRPr="005F2432">
              <w:rPr>
                <w:rFonts w:cstheme="minorHAnsi"/>
              </w:rPr>
              <w:fldChar w:fldCharType="separate"/>
            </w:r>
            <w:r w:rsidR="0011445B" w:rsidRPr="005F2432">
              <w:rPr>
                <w:rFonts w:cstheme="minorHAnsi"/>
                <w:noProof/>
                <w:vertAlign w:val="superscript"/>
              </w:rPr>
              <w:t>87</w:t>
            </w:r>
            <w:r w:rsidRPr="005F2432">
              <w:rPr>
                <w:rFonts w:cstheme="minorHAnsi"/>
              </w:rPr>
              <w:fldChar w:fldCharType="end"/>
            </w:r>
          </w:p>
          <w:p w14:paraId="53FFAF24" w14:textId="77777777" w:rsidR="00716F5C" w:rsidRPr="005F2432" w:rsidRDefault="00716F5C" w:rsidP="00716F5C">
            <w:pPr>
              <w:rPr>
                <w:rFonts w:cstheme="minorHAnsi"/>
              </w:rPr>
            </w:pPr>
          </w:p>
          <w:p w14:paraId="12EED2E5" w14:textId="6CE77656" w:rsidR="00716F5C" w:rsidRPr="005F2432" w:rsidRDefault="00716F5C" w:rsidP="00716F5C">
            <w:pPr>
              <w:rPr>
                <w:rFonts w:cstheme="minorHAnsi"/>
              </w:rPr>
            </w:pPr>
            <w:r w:rsidRPr="005F2432">
              <w:rPr>
                <w:rFonts w:cstheme="minorHAnsi"/>
              </w:rPr>
              <w:t>As outlined in the 2018 Lancet Countdown report,</w:t>
            </w:r>
            <w:r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Pr="005F2432">
              <w:rPr>
                <w:rFonts w:cstheme="minorHAnsi"/>
              </w:rPr>
            </w:r>
            <w:r w:rsidRPr="005F2432">
              <w:rPr>
                <w:rFonts w:cstheme="minorHAnsi"/>
              </w:rPr>
              <w:fldChar w:fldCharType="separate"/>
            </w:r>
            <w:r w:rsidR="0011445B" w:rsidRPr="005F2432">
              <w:rPr>
                <w:rFonts w:cstheme="minorHAnsi"/>
                <w:noProof/>
                <w:vertAlign w:val="superscript"/>
              </w:rPr>
              <w:t>1</w:t>
            </w:r>
            <w:r w:rsidRPr="005F2432">
              <w:rPr>
                <w:rFonts w:cstheme="minorHAnsi"/>
              </w:rPr>
              <w:fldChar w:fldCharType="end"/>
            </w:r>
            <w:r w:rsidRPr="005F2432">
              <w:rPr>
                <w:rFonts w:cstheme="minorHAnsi"/>
              </w:rPr>
              <w:t xml:space="preserve"> some political momentum has gathered, in pledging coal phase out, such as the countries in the Powering Past Coal Alliance (PPCA).</w:t>
            </w:r>
            <w:r w:rsidRPr="005F2432">
              <w:rPr>
                <w:rFonts w:cstheme="minorHAnsi"/>
              </w:rPr>
              <w:fldChar w:fldCharType="begin"/>
            </w:r>
            <w:r w:rsidR="0011445B" w:rsidRPr="005F2432">
              <w:rPr>
                <w:rFonts w:cstheme="minorHAnsi"/>
              </w:rPr>
              <w:instrText xml:space="preserve"> ADDIN EN.CITE &lt;EndNote&gt;&lt;Cite&gt;&lt;Author&gt;Powering Past Coal Alliance&lt;/Author&gt;&lt;Year&gt;2019&lt;/Year&gt;&lt;RecNum&gt;124&lt;/RecNum&gt;&lt;DisplayText&gt;&lt;style face="superscript"&gt;88&lt;/style&gt;&lt;/DisplayText&gt;&lt;record&gt;&lt;rec-number&gt;124&lt;/rec-number&gt;&lt;foreign-keys&gt;&lt;key app="EN" db-id="e2zepwa56vz2ryev2aoxraf420vzvwft0pzz" timestamp="0"&gt;124&lt;/key&gt;&lt;/foreign-keys&gt;&lt;ref-type name="Web Page"&gt;12&lt;/ref-type&gt;&lt;contributors&gt;&lt;authors&gt;&lt;author&gt;Powering Past Coal Alliance,&lt;/author&gt;&lt;/authors&gt;&lt;/contributors&gt;&lt;titles&gt;&lt;title&gt;Members&lt;/title&gt;&lt;/titles&gt;&lt;volume&gt;2019&lt;/volume&gt;&lt;number&gt;06/05&lt;/number&gt;&lt;dates&gt;&lt;year&gt;2019&lt;/year&gt;&lt;/dates&gt;&lt;urls&gt;&lt;related-urls&gt;&lt;url&gt;https://poweringpastcoal.org/about/Powering_Past_Coal_Alliance_Members&lt;/url&gt;&lt;/related-urls&gt;&lt;/urls&gt;&lt;/record&gt;&lt;/Cite&gt;&lt;/EndNote&gt;</w:instrText>
            </w:r>
            <w:r w:rsidRPr="005F2432">
              <w:rPr>
                <w:rFonts w:cstheme="minorHAnsi"/>
              </w:rPr>
              <w:fldChar w:fldCharType="separate"/>
            </w:r>
            <w:r w:rsidR="0011445B" w:rsidRPr="005F2432">
              <w:rPr>
                <w:rFonts w:cstheme="minorHAnsi"/>
                <w:noProof/>
                <w:vertAlign w:val="superscript"/>
              </w:rPr>
              <w:t>88</w:t>
            </w:r>
            <w:r w:rsidRPr="005F2432">
              <w:rPr>
                <w:rFonts w:cstheme="minorHAnsi"/>
              </w:rPr>
              <w:fldChar w:fldCharType="end"/>
            </w:r>
            <w:r w:rsidRPr="005F2432">
              <w:rPr>
                <w:rFonts w:cstheme="minorHAnsi"/>
              </w:rPr>
              <w:t xml:space="preserve"> Crucial to the success of phasing coal out will be the policies in China and India, and the extent to which they will draw down on new investment, and start replacing existing capacity.</w:t>
            </w:r>
          </w:p>
          <w:p w14:paraId="6F1D545C" w14:textId="77777777" w:rsidR="00716F5C" w:rsidRPr="005F2432" w:rsidRDefault="00716F5C" w:rsidP="00716F5C">
            <w:pPr>
              <w:jc w:val="center"/>
              <w:rPr>
                <w:rFonts w:cstheme="minorHAnsi"/>
              </w:rPr>
            </w:pPr>
          </w:p>
          <w:p w14:paraId="533A3DF7" w14:textId="77777777" w:rsidR="00716F5C" w:rsidRPr="005F2432" w:rsidRDefault="00716F5C" w:rsidP="00716F5C">
            <w:pPr>
              <w:keepNext/>
              <w:rPr>
                <w:rFonts w:cstheme="minorHAnsi"/>
              </w:rPr>
            </w:pPr>
            <w:r w:rsidRPr="005F2432">
              <w:rPr>
                <w:rFonts w:cstheme="minorHAnsi"/>
                <w:noProof/>
                <w:lang w:eastAsia="en-GB"/>
              </w:rPr>
              <w:drawing>
                <wp:inline distT="0" distB="0" distL="0" distR="0" wp14:anchorId="398255A0" wp14:editId="581BA9CC">
                  <wp:extent cx="4320540" cy="2693111"/>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43163" cy="2707212"/>
                          </a:xfrm>
                          <a:prstGeom prst="rect">
                            <a:avLst/>
                          </a:prstGeom>
                          <a:noFill/>
                        </pic:spPr>
                      </pic:pic>
                    </a:graphicData>
                  </a:graphic>
                </wp:inline>
              </w:drawing>
            </w:r>
          </w:p>
          <w:p w14:paraId="7C67FFF9" w14:textId="0F3C9818" w:rsidR="00716F5C" w:rsidRPr="005F2432" w:rsidRDefault="00716F5C" w:rsidP="00716F5C">
            <w:pPr>
              <w:pStyle w:val="Caption"/>
              <w:rPr>
                <w:rFonts w:cstheme="minorHAnsi"/>
              </w:rPr>
            </w:pPr>
            <w:bookmarkStart w:id="318" w:name="_Ref10914292"/>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19" w:author="Author">
              <w:r w:rsidR="00B11AAE">
                <w:rPr>
                  <w:rFonts w:cstheme="minorHAnsi"/>
                  <w:noProof/>
                </w:rPr>
                <w:t>33</w:t>
              </w:r>
            </w:ins>
            <w:del w:id="320" w:author="Author">
              <w:r w:rsidR="008E4C54" w:rsidDel="00B11AAE">
                <w:rPr>
                  <w:rFonts w:cstheme="minorHAnsi"/>
                  <w:noProof/>
                </w:rPr>
                <w:delText>27</w:delText>
              </w:r>
            </w:del>
            <w:r w:rsidRPr="005F2432">
              <w:rPr>
                <w:rFonts w:cstheme="minorHAnsi"/>
              </w:rPr>
              <w:fldChar w:fldCharType="end"/>
            </w:r>
            <w:bookmarkEnd w:id="318"/>
            <w:r w:rsidRPr="005F2432">
              <w:rPr>
                <w:rFonts w:cstheme="minorHAnsi"/>
              </w:rPr>
              <w:t>: Share of electricity generation coal in selected countries and regions, and global coal generation. Regional shares of coal generation are shown by the trend lines (primary axis) and total coal generation by the bars (secondary axis). Data series are shown to at least 2016, and extended to 2018 for global coal generation.</w:t>
            </w:r>
          </w:p>
          <w:p w14:paraId="3CD3EC18" w14:textId="77777777" w:rsidR="00716F5C" w:rsidRPr="005F2432" w:rsidRDefault="00716F5C" w:rsidP="00716F5C">
            <w:pPr>
              <w:jc w:val="both"/>
              <w:rPr>
                <w:rFonts w:cstheme="minorHAnsi"/>
              </w:rPr>
            </w:pPr>
          </w:p>
          <w:p w14:paraId="29151948" w14:textId="77777777" w:rsidR="00716F5C" w:rsidRPr="005F2432" w:rsidRDefault="00716F5C" w:rsidP="00716F5C">
            <w:pPr>
              <w:keepNext/>
              <w:rPr>
                <w:rFonts w:cstheme="minorHAnsi"/>
              </w:rPr>
            </w:pPr>
            <w:r w:rsidRPr="005F2432">
              <w:rPr>
                <w:rFonts w:cstheme="minorHAnsi"/>
                <w:noProof/>
                <w:lang w:eastAsia="en-GB"/>
              </w:rPr>
              <w:drawing>
                <wp:inline distT="0" distB="0" distL="0" distR="0" wp14:anchorId="384DECAC" wp14:editId="207D5C1A">
                  <wp:extent cx="4527971" cy="2438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16" t="5691" r="6553" b="6499"/>
                          <a:stretch/>
                        </pic:blipFill>
                        <pic:spPr bwMode="auto">
                          <a:xfrm>
                            <a:off x="0" y="0"/>
                            <a:ext cx="4572425" cy="2462339"/>
                          </a:xfrm>
                          <a:prstGeom prst="rect">
                            <a:avLst/>
                          </a:prstGeom>
                          <a:ln>
                            <a:noFill/>
                          </a:ln>
                          <a:extLst>
                            <a:ext uri="{53640926-AAD7-44D8-BBD7-CCE9431645EC}">
                              <a14:shadowObscured xmlns:a14="http://schemas.microsoft.com/office/drawing/2010/main"/>
                            </a:ext>
                          </a:extLst>
                        </pic:spPr>
                      </pic:pic>
                    </a:graphicData>
                  </a:graphic>
                </wp:inline>
              </w:drawing>
            </w:r>
          </w:p>
          <w:p w14:paraId="29779A5A" w14:textId="20A14214" w:rsidR="00716F5C" w:rsidRPr="005F2432" w:rsidRDefault="00716F5C" w:rsidP="00716F5C">
            <w:pPr>
              <w:pStyle w:val="Caption"/>
              <w:rPr>
                <w:rFonts w:cstheme="minorHAnsi"/>
                <w:sz w:val="18"/>
              </w:rPr>
            </w:pPr>
            <w:bookmarkStart w:id="321" w:name="_Ref10914507"/>
            <w:r w:rsidRPr="005F2432">
              <w:rPr>
                <w:rFonts w:cstheme="minorHAnsi"/>
                <w:sz w:val="18"/>
              </w:rPr>
              <w:t xml:space="preserve">Figure </w:t>
            </w:r>
            <w:r w:rsidRPr="005F2432">
              <w:rPr>
                <w:rFonts w:cstheme="minorHAnsi"/>
                <w:sz w:val="18"/>
              </w:rPr>
              <w:fldChar w:fldCharType="begin"/>
            </w:r>
            <w:r w:rsidRPr="005F2432">
              <w:rPr>
                <w:rFonts w:cstheme="minorHAnsi"/>
                <w:sz w:val="18"/>
              </w:rPr>
              <w:instrText xml:space="preserve"> SEQ Figure \* ARABIC </w:instrText>
            </w:r>
            <w:r w:rsidRPr="005F2432">
              <w:rPr>
                <w:rFonts w:cstheme="minorHAnsi"/>
                <w:sz w:val="18"/>
              </w:rPr>
              <w:fldChar w:fldCharType="separate"/>
            </w:r>
            <w:ins w:id="322" w:author="Author">
              <w:r w:rsidR="00B11AAE">
                <w:rPr>
                  <w:rFonts w:cstheme="minorHAnsi"/>
                  <w:noProof/>
                  <w:sz w:val="18"/>
                </w:rPr>
                <w:t>34</w:t>
              </w:r>
            </w:ins>
            <w:del w:id="323" w:author="Author">
              <w:r w:rsidR="008E4C54" w:rsidDel="00B11AAE">
                <w:rPr>
                  <w:rFonts w:cstheme="minorHAnsi"/>
                  <w:noProof/>
                  <w:sz w:val="18"/>
                </w:rPr>
                <w:delText>28</w:delText>
              </w:r>
            </w:del>
            <w:r w:rsidRPr="005F2432">
              <w:rPr>
                <w:rFonts w:cstheme="minorHAnsi"/>
                <w:sz w:val="18"/>
              </w:rPr>
              <w:fldChar w:fldCharType="end"/>
            </w:r>
            <w:bookmarkEnd w:id="321"/>
            <w:r w:rsidRPr="005F2432">
              <w:rPr>
                <w:rFonts w:cstheme="minorHAnsi"/>
                <w:sz w:val="18"/>
              </w:rPr>
              <w:t>: Historical primary energy supply of coal, and distribution of coal levels in 2050 based on scenarios used in the SR1.5 report.</w:t>
            </w:r>
            <w:r w:rsidRPr="005F2432">
              <w:rPr>
                <w:rFonts w:cstheme="minorHAnsi"/>
                <w:sz w:val="18"/>
              </w:rPr>
              <w:fldChar w:fldCharType="begin"/>
            </w:r>
            <w:r w:rsidR="0011445B" w:rsidRPr="005F2432">
              <w:rPr>
                <w:rFonts w:cstheme="minorHAnsi"/>
                <w:sz w:val="18"/>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sz w:val="18"/>
              </w:rPr>
              <w:fldChar w:fldCharType="separate"/>
            </w:r>
            <w:r w:rsidR="0011445B" w:rsidRPr="005F2432">
              <w:rPr>
                <w:rFonts w:cstheme="minorHAnsi"/>
                <w:noProof/>
                <w:sz w:val="18"/>
                <w:vertAlign w:val="superscript"/>
              </w:rPr>
              <w:t>80</w:t>
            </w:r>
            <w:r w:rsidRPr="005F2432">
              <w:rPr>
                <w:rFonts w:cstheme="minorHAnsi"/>
                <w:sz w:val="18"/>
              </w:rPr>
              <w:fldChar w:fldCharType="end"/>
            </w:r>
          </w:p>
          <w:p w14:paraId="6C693533" w14:textId="77777777" w:rsidR="00716F5C" w:rsidRPr="005F2432" w:rsidRDefault="00716F5C" w:rsidP="00716F5C">
            <w:pPr>
              <w:rPr>
                <w:rFonts w:cstheme="minorHAnsi"/>
              </w:rPr>
            </w:pPr>
          </w:p>
          <w:p w14:paraId="1B2AE2CF" w14:textId="77777777" w:rsidR="00716F5C" w:rsidRPr="005F2432" w:rsidRDefault="00716F5C" w:rsidP="00716F5C">
            <w:pPr>
              <w:rPr>
                <w:rFonts w:cstheme="minorHAnsi"/>
              </w:rPr>
            </w:pPr>
          </w:p>
          <w:p w14:paraId="574BEDA6" w14:textId="77777777" w:rsidR="00716F5C" w:rsidRPr="005F2432" w:rsidRDefault="00716F5C" w:rsidP="00716F5C">
            <w:pPr>
              <w:rPr>
                <w:rFonts w:cstheme="minorHAnsi"/>
              </w:rPr>
            </w:pPr>
          </w:p>
          <w:p w14:paraId="16E8D9F7" w14:textId="77777777" w:rsidR="00716F5C" w:rsidRPr="005F2432" w:rsidRDefault="00716F5C" w:rsidP="00716F5C">
            <w:pPr>
              <w:keepNext/>
              <w:rPr>
                <w:rFonts w:cstheme="minorHAnsi"/>
              </w:rPr>
            </w:pPr>
            <w:r w:rsidRPr="005F2432">
              <w:rPr>
                <w:rFonts w:cstheme="minorHAnsi"/>
                <w:noProof/>
                <w:lang w:eastAsia="en-GB"/>
              </w:rPr>
              <w:drawing>
                <wp:inline distT="0" distB="0" distL="0" distR="0" wp14:anchorId="04430E37" wp14:editId="1B85135F">
                  <wp:extent cx="4564380" cy="2451082"/>
                  <wp:effectExtent l="0" t="0" r="762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941" t="7425" r="1538" b="5988"/>
                          <a:stretch/>
                        </pic:blipFill>
                        <pic:spPr bwMode="auto">
                          <a:xfrm>
                            <a:off x="0" y="0"/>
                            <a:ext cx="4587481" cy="2463487"/>
                          </a:xfrm>
                          <a:prstGeom prst="rect">
                            <a:avLst/>
                          </a:prstGeom>
                          <a:ln>
                            <a:noFill/>
                          </a:ln>
                          <a:extLst>
                            <a:ext uri="{53640926-AAD7-44D8-BBD7-CCE9431645EC}">
                              <a14:shadowObscured xmlns:a14="http://schemas.microsoft.com/office/drawing/2010/main"/>
                            </a:ext>
                          </a:extLst>
                        </pic:spPr>
                      </pic:pic>
                    </a:graphicData>
                  </a:graphic>
                </wp:inline>
              </w:drawing>
            </w:r>
          </w:p>
          <w:p w14:paraId="7DFE9857" w14:textId="35F5F89A" w:rsidR="00716F5C" w:rsidRPr="005F2432" w:rsidRDefault="00716F5C" w:rsidP="00716F5C">
            <w:pPr>
              <w:pStyle w:val="Caption"/>
              <w:rPr>
                <w:rFonts w:cstheme="minorHAnsi"/>
                <w:sz w:val="18"/>
              </w:rPr>
            </w:pPr>
            <w:bookmarkStart w:id="324" w:name="_Ref10914522"/>
            <w:r w:rsidRPr="005F2432">
              <w:rPr>
                <w:rFonts w:cstheme="minorHAnsi"/>
                <w:sz w:val="18"/>
              </w:rPr>
              <w:t xml:space="preserve">Figure </w:t>
            </w:r>
            <w:r w:rsidRPr="005F2432">
              <w:rPr>
                <w:rFonts w:cstheme="minorHAnsi"/>
                <w:sz w:val="18"/>
              </w:rPr>
              <w:fldChar w:fldCharType="begin"/>
            </w:r>
            <w:r w:rsidRPr="005F2432">
              <w:rPr>
                <w:rFonts w:cstheme="minorHAnsi"/>
                <w:sz w:val="18"/>
              </w:rPr>
              <w:instrText xml:space="preserve"> SEQ Figure \* ARABIC </w:instrText>
            </w:r>
            <w:r w:rsidRPr="005F2432">
              <w:rPr>
                <w:rFonts w:cstheme="minorHAnsi"/>
                <w:sz w:val="18"/>
              </w:rPr>
              <w:fldChar w:fldCharType="separate"/>
            </w:r>
            <w:ins w:id="325" w:author="Author">
              <w:r w:rsidR="00B11AAE">
                <w:rPr>
                  <w:rFonts w:cstheme="minorHAnsi"/>
                  <w:noProof/>
                  <w:sz w:val="18"/>
                </w:rPr>
                <w:t>35</w:t>
              </w:r>
            </w:ins>
            <w:del w:id="326" w:author="Author">
              <w:r w:rsidR="008E4C54" w:rsidDel="00B11AAE">
                <w:rPr>
                  <w:rFonts w:cstheme="minorHAnsi"/>
                  <w:noProof/>
                  <w:sz w:val="18"/>
                </w:rPr>
                <w:delText>29</w:delText>
              </w:r>
            </w:del>
            <w:r w:rsidRPr="005F2432">
              <w:rPr>
                <w:rFonts w:cstheme="minorHAnsi"/>
                <w:sz w:val="18"/>
              </w:rPr>
              <w:fldChar w:fldCharType="end"/>
            </w:r>
            <w:bookmarkEnd w:id="324"/>
            <w:r w:rsidRPr="005F2432">
              <w:rPr>
                <w:rFonts w:cstheme="minorHAnsi"/>
                <w:sz w:val="18"/>
              </w:rPr>
              <w:t>: Historical generation by coal, and distribution of coal generation levels in 2050 based on scenarios used in the SR1.5 report.</w:t>
            </w:r>
            <w:r w:rsidRPr="005F2432">
              <w:rPr>
                <w:rFonts w:cstheme="minorHAnsi"/>
                <w:sz w:val="18"/>
              </w:rPr>
              <w:fldChar w:fldCharType="begin"/>
            </w:r>
            <w:r w:rsidR="0011445B" w:rsidRPr="005F2432">
              <w:rPr>
                <w:rFonts w:cstheme="minorHAnsi"/>
                <w:sz w:val="18"/>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sz w:val="18"/>
              </w:rPr>
              <w:fldChar w:fldCharType="separate"/>
            </w:r>
            <w:r w:rsidR="0011445B" w:rsidRPr="005F2432">
              <w:rPr>
                <w:rFonts w:cstheme="minorHAnsi"/>
                <w:noProof/>
                <w:sz w:val="18"/>
                <w:vertAlign w:val="superscript"/>
              </w:rPr>
              <w:t>80</w:t>
            </w:r>
            <w:r w:rsidRPr="005F2432">
              <w:rPr>
                <w:rFonts w:cstheme="minorHAnsi"/>
                <w:sz w:val="18"/>
              </w:rPr>
              <w:fldChar w:fldCharType="end"/>
            </w:r>
          </w:p>
          <w:p w14:paraId="2B2749FA" w14:textId="77777777" w:rsidR="00716F5C" w:rsidRPr="005F2432" w:rsidRDefault="00716F5C" w:rsidP="00716F5C">
            <w:pPr>
              <w:rPr>
                <w:rFonts w:cstheme="minorHAnsi"/>
              </w:rPr>
            </w:pPr>
          </w:p>
          <w:p w14:paraId="1D4DC5C7" w14:textId="77777777" w:rsidR="00716F5C" w:rsidRPr="005F2432" w:rsidRDefault="00716F5C" w:rsidP="00716F5C">
            <w:pPr>
              <w:rPr>
                <w:rFonts w:cstheme="minorHAnsi"/>
              </w:rPr>
            </w:pPr>
          </w:p>
        </w:tc>
      </w:tr>
    </w:tbl>
    <w:p w14:paraId="327662BF" w14:textId="77777777" w:rsidR="00716F5C" w:rsidRPr="005F2432" w:rsidRDefault="00716F5C"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2127"/>
        <w:gridCol w:w="6889"/>
      </w:tblGrid>
      <w:tr w:rsidR="00716F5C" w:rsidRPr="005F2432" w14:paraId="5481764C" w14:textId="77777777" w:rsidTr="00716F5C">
        <w:tc>
          <w:tcPr>
            <w:tcW w:w="2127" w:type="dxa"/>
          </w:tcPr>
          <w:p w14:paraId="02B704EB" w14:textId="77777777" w:rsidR="00716F5C" w:rsidRPr="005F2432" w:rsidRDefault="00716F5C" w:rsidP="00716F5C">
            <w:pPr>
              <w:rPr>
                <w:rFonts w:cstheme="minorHAnsi"/>
                <w:b/>
              </w:rPr>
            </w:pPr>
            <w:r w:rsidRPr="005F2432">
              <w:rPr>
                <w:rFonts w:cstheme="minorHAnsi"/>
                <w:b/>
              </w:rPr>
              <w:t>Working Group</w:t>
            </w:r>
          </w:p>
        </w:tc>
        <w:tc>
          <w:tcPr>
            <w:tcW w:w="6889" w:type="dxa"/>
          </w:tcPr>
          <w:p w14:paraId="42446272"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58886B01" w14:textId="77777777" w:rsidTr="00716F5C">
        <w:trPr>
          <w:trHeight w:val="284"/>
        </w:trPr>
        <w:tc>
          <w:tcPr>
            <w:tcW w:w="2127" w:type="dxa"/>
          </w:tcPr>
          <w:p w14:paraId="05A42C03" w14:textId="77777777" w:rsidR="00716F5C" w:rsidRPr="005F2432" w:rsidRDefault="00716F5C" w:rsidP="00716F5C">
            <w:pPr>
              <w:rPr>
                <w:rFonts w:cstheme="minorHAnsi"/>
                <w:b/>
              </w:rPr>
            </w:pPr>
            <w:r w:rsidRPr="005F2432">
              <w:rPr>
                <w:rFonts w:cstheme="minorHAnsi"/>
                <w:b/>
              </w:rPr>
              <w:t>Indicator</w:t>
            </w:r>
          </w:p>
        </w:tc>
        <w:tc>
          <w:tcPr>
            <w:tcW w:w="6889" w:type="dxa"/>
          </w:tcPr>
          <w:p w14:paraId="06391FDF" w14:textId="77777777" w:rsidR="00716F5C" w:rsidRPr="005F2432" w:rsidRDefault="00716F5C" w:rsidP="00716F5C">
            <w:pPr>
              <w:rPr>
                <w:rFonts w:cstheme="minorHAnsi"/>
              </w:rPr>
            </w:pPr>
            <w:r w:rsidRPr="005F2432">
              <w:rPr>
                <w:rFonts w:cstheme="minorHAnsi"/>
              </w:rPr>
              <w:t>3.1: Energy system and health</w:t>
            </w:r>
          </w:p>
        </w:tc>
      </w:tr>
      <w:tr w:rsidR="00716F5C" w:rsidRPr="005F2432" w14:paraId="75E394CA" w14:textId="77777777" w:rsidTr="00716F5C">
        <w:tc>
          <w:tcPr>
            <w:tcW w:w="2127" w:type="dxa"/>
          </w:tcPr>
          <w:p w14:paraId="047DD9A9" w14:textId="77777777" w:rsidR="00716F5C" w:rsidRPr="005F2432" w:rsidRDefault="00716F5C" w:rsidP="00716F5C">
            <w:pPr>
              <w:rPr>
                <w:rFonts w:cstheme="minorHAnsi"/>
                <w:b/>
              </w:rPr>
            </w:pPr>
            <w:r w:rsidRPr="005F2432">
              <w:rPr>
                <w:rFonts w:cstheme="minorHAnsi"/>
                <w:b/>
              </w:rPr>
              <w:t>Sub-Indicator</w:t>
            </w:r>
          </w:p>
        </w:tc>
        <w:tc>
          <w:tcPr>
            <w:tcW w:w="6889" w:type="dxa"/>
          </w:tcPr>
          <w:p w14:paraId="6B13E921" w14:textId="77777777" w:rsidR="00716F5C" w:rsidRPr="005F2432" w:rsidRDefault="00716F5C" w:rsidP="00716F5C">
            <w:pPr>
              <w:spacing w:before="100" w:beforeAutospacing="1" w:after="100" w:afterAutospacing="1"/>
              <w:rPr>
                <w:rFonts w:cstheme="minorHAnsi"/>
              </w:rPr>
            </w:pPr>
            <w:r w:rsidRPr="005F2432">
              <w:rPr>
                <w:rFonts w:cstheme="minorHAnsi"/>
              </w:rPr>
              <w:t>3.1.3: Zero-carbon emission electricity</w:t>
            </w:r>
            <w:r w:rsidRPr="005F2432" w:rsidDel="006A4A4F">
              <w:rPr>
                <w:rFonts w:eastAsia="Times New Roman" w:cstheme="minorHAnsi"/>
                <w:color w:val="222222"/>
                <w:lang w:eastAsia="en-GB"/>
              </w:rPr>
              <w:t xml:space="preserve"> </w:t>
            </w:r>
          </w:p>
        </w:tc>
      </w:tr>
      <w:tr w:rsidR="00716F5C" w:rsidRPr="005F2432" w14:paraId="09943BC4" w14:textId="77777777" w:rsidTr="00716F5C">
        <w:tc>
          <w:tcPr>
            <w:tcW w:w="2127" w:type="dxa"/>
          </w:tcPr>
          <w:p w14:paraId="36D008B0" w14:textId="77777777" w:rsidR="00716F5C" w:rsidRPr="005F2432" w:rsidRDefault="00716F5C" w:rsidP="00716F5C">
            <w:pPr>
              <w:rPr>
                <w:rFonts w:cstheme="minorHAnsi"/>
                <w:b/>
              </w:rPr>
            </w:pPr>
            <w:r w:rsidRPr="005F2432">
              <w:rPr>
                <w:rFonts w:cstheme="minorHAnsi"/>
                <w:b/>
              </w:rPr>
              <w:t>Methods</w:t>
            </w:r>
          </w:p>
        </w:tc>
        <w:tc>
          <w:tcPr>
            <w:tcW w:w="6889" w:type="dxa"/>
          </w:tcPr>
          <w:p w14:paraId="65EA12CA" w14:textId="77777777" w:rsidR="00716F5C" w:rsidRPr="005F2432" w:rsidRDefault="00716F5C" w:rsidP="00716F5C">
            <w:pPr>
              <w:spacing w:before="100" w:beforeAutospacing="1" w:after="100" w:afterAutospacing="1"/>
              <w:rPr>
                <w:rFonts w:eastAsia="Times New Roman" w:cstheme="minorHAnsi"/>
                <w:color w:val="222222"/>
                <w:lang w:eastAsia="en-GB"/>
              </w:rPr>
            </w:pPr>
            <w:r w:rsidRPr="005F2432">
              <w:rPr>
                <w:rFonts w:eastAsia="Times New Roman" w:cstheme="minorHAnsi"/>
                <w:color w:val="222222"/>
                <w:lang w:eastAsia="en-GB"/>
              </w:rPr>
              <w:t>Two indicators are used here, and presented in two ways:</w:t>
            </w:r>
          </w:p>
          <w:p w14:paraId="5FDFBAD4" w14:textId="77777777" w:rsidR="00716F5C" w:rsidRPr="005F2432" w:rsidRDefault="00716F5C" w:rsidP="00716F5C">
            <w:pPr>
              <w:pStyle w:val="ListParagraph"/>
              <w:numPr>
                <w:ilvl w:val="0"/>
                <w:numId w:val="21"/>
              </w:numPr>
              <w:spacing w:before="100" w:beforeAutospacing="1" w:after="100" w:afterAutospacing="1"/>
              <w:rPr>
                <w:rFonts w:cstheme="minorHAnsi"/>
                <w:lang w:val="en-US"/>
              </w:rPr>
            </w:pPr>
            <w:r w:rsidRPr="005F2432">
              <w:rPr>
                <w:rFonts w:eastAsia="Times New Roman" w:cstheme="minorHAnsi"/>
                <w:color w:val="222222"/>
                <w:lang w:val="en-US" w:eastAsia="en-GB"/>
              </w:rPr>
              <w:t xml:space="preserve">Total low carbon electricity generation, in absolute terms (TWh) and as a % share of total electricity generated (to include nuclear, and all renewables); and </w:t>
            </w:r>
          </w:p>
          <w:p w14:paraId="250F42FD" w14:textId="77777777" w:rsidR="00716F5C" w:rsidRPr="005F2432" w:rsidRDefault="00716F5C" w:rsidP="00716F5C">
            <w:pPr>
              <w:pStyle w:val="ListParagraph"/>
              <w:numPr>
                <w:ilvl w:val="0"/>
                <w:numId w:val="21"/>
              </w:numPr>
              <w:spacing w:before="100" w:beforeAutospacing="1" w:after="100" w:afterAutospacing="1"/>
              <w:rPr>
                <w:rFonts w:cstheme="minorHAnsi"/>
              </w:rPr>
            </w:pPr>
            <w:r w:rsidRPr="005F2432">
              <w:rPr>
                <w:rFonts w:cstheme="minorHAnsi"/>
                <w:lang w:val="en-US"/>
              </w:rPr>
              <w:t xml:space="preserve">Total renewable generation (excluding hydro), in TWh, </w:t>
            </w:r>
            <w:r w:rsidRPr="005F2432">
              <w:rPr>
                <w:rFonts w:eastAsia="Times New Roman" w:cstheme="minorHAnsi"/>
                <w:color w:val="222222"/>
                <w:lang w:val="en-US" w:eastAsia="en-GB"/>
              </w:rPr>
              <w:t>and as a % share of total electricity generated.</w:t>
            </w:r>
          </w:p>
          <w:p w14:paraId="5589B3EF" w14:textId="77777777" w:rsidR="00716F5C" w:rsidRPr="005F2432" w:rsidRDefault="00716F5C" w:rsidP="00716F5C">
            <w:pPr>
              <w:spacing w:before="100" w:beforeAutospacing="1" w:after="100" w:afterAutospacing="1"/>
              <w:rPr>
                <w:rFonts w:cstheme="minorHAnsi"/>
              </w:rPr>
            </w:pPr>
            <w:r w:rsidRPr="005F2432">
              <w:rPr>
                <w:rFonts w:cstheme="minorHAnsi"/>
              </w:rPr>
              <w:t>The increase in the use of low carbon and renewable energy for electricity generation will push other fossil fuels, such as coal, out of the mix over time, resulting in an improvement in air quality, with benefits to health.</w:t>
            </w:r>
          </w:p>
          <w:p w14:paraId="1EC8B15E" w14:textId="77777777" w:rsidR="00716F5C" w:rsidRPr="005F2432" w:rsidRDefault="00716F5C" w:rsidP="00716F5C">
            <w:pPr>
              <w:spacing w:before="100" w:beforeAutospacing="1" w:after="100" w:afterAutospacing="1"/>
              <w:rPr>
                <w:rFonts w:cstheme="minorHAnsi"/>
              </w:rPr>
            </w:pPr>
            <w:r w:rsidRPr="005F2432">
              <w:rPr>
                <w:rFonts w:cstheme="minorHAnsi"/>
              </w:rPr>
              <w:t>The renewables (excluding hydro) indicator has been used to allow for the tracking of rapidly emergent renewable technologies. For both indicators, generation, rather than capacity, has been chosen as a metric as the electricity generated from these technologies is what actually displaces fossil-based generation. Countries with large levels of low carbon generation (as shares, or in absolute terms), or with higher fossil dependency, have been selected.</w:t>
            </w:r>
          </w:p>
          <w:p w14:paraId="144918F3" w14:textId="414E9E2B" w:rsidR="00716F5C" w:rsidRPr="005F2432" w:rsidRDefault="00716F5C" w:rsidP="00716F5C">
            <w:pPr>
              <w:spacing w:before="100" w:beforeAutospacing="1" w:after="100" w:afterAutospacing="1"/>
              <w:rPr>
                <w:rFonts w:cstheme="minorHAnsi"/>
              </w:rPr>
            </w:pPr>
            <w:r w:rsidRPr="005F2432">
              <w:rPr>
                <w:rFonts w:cstheme="minorHAnsi"/>
              </w:rPr>
              <w:t>The data are again taken from the IEA extended energy balances.</w:t>
            </w:r>
            <w:r w:rsidRPr="005F2432">
              <w:rPr>
                <w:rFonts w:cstheme="minorHAnsi"/>
              </w:rPr>
              <w:fldChar w:fldCharType="begin"/>
            </w:r>
            <w:r w:rsidR="0011445B" w:rsidRPr="005F2432">
              <w:rPr>
                <w:rFonts w:cstheme="minorHAnsi"/>
              </w:rPr>
              <w:instrText xml:space="preserve"> ADDIN EN.CITE &lt;EndNote&gt;&lt;Cite&gt;&lt;Author&gt;IEA&lt;/Author&gt;&lt;Year&gt;2019&lt;/Year&gt;&lt;RecNum&gt;126&lt;/RecNum&gt;&lt;DisplayText&gt;&lt;style face="superscript"&gt;84&lt;/style&gt;&lt;/DisplayText&gt;&lt;record&gt;&lt;rec-number&gt;126&lt;/rec-number&gt;&lt;foreign-keys&gt;&lt;key app="EN" db-id="e2zepwa56vz2ryev2aoxraf420vzvwft0pzz" timestamp="0"&gt;126&lt;/key&gt;&lt;/foreign-keys&gt;&lt;ref-type name="Online Database"&gt;45&lt;/ref-type&gt;&lt;contributors&gt;&lt;authors&gt;&lt;author&gt;IEA&lt;/author&gt;&lt;/authors&gt;&lt;/contributors&gt;&lt;titles&gt;&lt;title&gt;World Extended Energy Balances&lt;/title&gt;&lt;/titles&gt;&lt;dates&gt;&lt;year&gt;2019&lt;/year&gt;&lt;/dates&gt;&lt;publisher&gt;UK Data Service&lt;/publisher&gt;&lt;urls&gt;&lt;related-urls&gt;&lt;url&gt;http://stats.ukdataservice.ac.uk&lt;/url&gt;&lt;/related-urls&gt;&lt;/urls&gt;&lt;electronic-resource-num&gt;http://dx.doi.org/10.5257/iea/web/2018&lt;/electronic-resource-num&gt;&lt;/record&gt;&lt;/Cite&gt;&lt;/EndNote&gt;</w:instrText>
            </w:r>
            <w:r w:rsidRPr="005F2432">
              <w:rPr>
                <w:rFonts w:cstheme="minorHAnsi"/>
              </w:rPr>
              <w:fldChar w:fldCharType="separate"/>
            </w:r>
            <w:r w:rsidR="0011445B" w:rsidRPr="005F2432">
              <w:rPr>
                <w:rFonts w:cstheme="minorHAnsi"/>
                <w:noProof/>
                <w:vertAlign w:val="superscript"/>
              </w:rPr>
              <w:t>84</w:t>
            </w:r>
            <w:r w:rsidRPr="005F2432">
              <w:rPr>
                <w:rFonts w:cstheme="minorHAnsi"/>
              </w:rPr>
              <w:fldChar w:fldCharType="end"/>
            </w:r>
            <w:r w:rsidRPr="005F2432">
              <w:rPr>
                <w:rFonts w:cstheme="minorHAnsi"/>
              </w:rPr>
              <w:t xml:space="preserve"> The absolute level indicators are total gross electricity generated aggregated from the relevant technology types. The share indicators are estimated as the low carbon or renewable generation as a % of total generation.</w:t>
            </w:r>
          </w:p>
          <w:p w14:paraId="534EE5C9" w14:textId="77777777" w:rsidR="00716F5C" w:rsidRPr="005F2432" w:rsidRDefault="00716F5C" w:rsidP="00716F5C">
            <w:pPr>
              <w:rPr>
                <w:rFonts w:cstheme="minorHAnsi"/>
              </w:rPr>
            </w:pPr>
            <w:r w:rsidRPr="005F2432">
              <w:rPr>
                <w:rFonts w:cstheme="minorHAnsi"/>
              </w:rPr>
              <w:t>The data are available for most countries of the world, for the period 1971-2016. Only the period from 1990 has been used, due to data gaps for selected countries prior to 1990.</w:t>
            </w:r>
          </w:p>
          <w:p w14:paraId="14D2431D" w14:textId="77777777" w:rsidR="00716F5C" w:rsidRPr="005F2432" w:rsidRDefault="00716F5C" w:rsidP="00716F5C">
            <w:pPr>
              <w:rPr>
                <w:rFonts w:cstheme="minorHAnsi"/>
              </w:rPr>
            </w:pPr>
          </w:p>
          <w:p w14:paraId="61656302" w14:textId="62A4E28D" w:rsidR="00716F5C" w:rsidRPr="005F2432" w:rsidRDefault="00716F5C" w:rsidP="00716F5C">
            <w:pPr>
              <w:rPr>
                <w:rFonts w:cstheme="minorHAnsi"/>
                <w:color w:val="000000" w:themeColor="text1"/>
              </w:rPr>
            </w:pPr>
            <w:r w:rsidRPr="005F2432">
              <w:rPr>
                <w:rFonts w:cstheme="minorHAnsi"/>
              </w:rPr>
              <w:t>Future renewable generation estimates for 2050 are taken from the IIASA hosted scenario database containing Integrated Assessment Model scenarios used in the IPCC SR1.5 report.</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tc>
      </w:tr>
      <w:tr w:rsidR="00716F5C" w:rsidRPr="005F2432" w14:paraId="1D4F39A8" w14:textId="77777777" w:rsidTr="00716F5C">
        <w:trPr>
          <w:trHeight w:val="287"/>
        </w:trPr>
        <w:tc>
          <w:tcPr>
            <w:tcW w:w="2127" w:type="dxa"/>
          </w:tcPr>
          <w:p w14:paraId="16C5813B" w14:textId="77777777" w:rsidR="00716F5C" w:rsidRPr="005F2432" w:rsidRDefault="00716F5C" w:rsidP="00716F5C">
            <w:pPr>
              <w:rPr>
                <w:rFonts w:cstheme="minorHAnsi"/>
                <w:b/>
              </w:rPr>
            </w:pPr>
            <w:r w:rsidRPr="005F2432">
              <w:rPr>
                <w:rFonts w:cstheme="minorHAnsi"/>
                <w:b/>
              </w:rPr>
              <w:t>Data</w:t>
            </w:r>
          </w:p>
        </w:tc>
        <w:tc>
          <w:tcPr>
            <w:tcW w:w="6889" w:type="dxa"/>
          </w:tcPr>
          <w:p w14:paraId="31FB82A9" w14:textId="3B574220" w:rsidR="00716F5C" w:rsidRPr="005F2432" w:rsidRDefault="00716F5C" w:rsidP="00716F5C">
            <w:pPr>
              <w:rPr>
                <w:rFonts w:cstheme="minorHAnsi"/>
              </w:rPr>
            </w:pPr>
            <w:r w:rsidRPr="005F2432">
              <w:rPr>
                <w:rFonts w:cstheme="minorHAnsi"/>
              </w:rPr>
              <w:t xml:space="preserve">This indicator is based on the extended energy balances from the International Energy Agency. The specific dataset is called </w:t>
            </w:r>
            <w:r w:rsidRPr="005F2432">
              <w:rPr>
                <w:rFonts w:cstheme="minorHAnsi"/>
                <w:shd w:val="clear" w:color="auto" w:fill="FFFFFF"/>
              </w:rPr>
              <w:t xml:space="preserve">World Extended Energy Balances, and is sourced via the </w:t>
            </w:r>
            <w:r w:rsidRPr="005F2432">
              <w:rPr>
                <w:rFonts w:cstheme="minorHAnsi"/>
              </w:rPr>
              <w:t>UK data service (</w:t>
            </w:r>
            <w:hyperlink r:id="rId195" w:history="1">
              <w:r w:rsidRPr="005F2432">
                <w:rPr>
                  <w:rStyle w:val="Hyperlink"/>
                  <w:rFonts w:cstheme="minorHAnsi"/>
                </w:rPr>
                <w:t>http://stats.ukdataservice.ac.uk/)</w:t>
              </w:r>
            </w:hyperlink>
            <w:r w:rsidRPr="005F2432">
              <w:rPr>
                <w:rFonts w:cstheme="minorHAnsi"/>
                <w:color w:val="5B6770"/>
                <w:shd w:val="clear" w:color="auto" w:fill="FFFFFF"/>
              </w:rPr>
              <w:t>.</w:t>
            </w:r>
            <w:r w:rsidRPr="005F2432">
              <w:rPr>
                <w:rFonts w:cstheme="minorHAnsi"/>
                <w:color w:val="5B6770"/>
                <w:shd w:val="clear" w:color="auto" w:fill="FFFFFF"/>
              </w:rPr>
              <w:fldChar w:fldCharType="begin"/>
            </w:r>
            <w:r w:rsidR="0011445B" w:rsidRPr="005F2432">
              <w:rPr>
                <w:rFonts w:cstheme="minorHAnsi"/>
                <w:color w:val="5B6770"/>
                <w:shd w:val="clear" w:color="auto" w:fill="FFFFFF"/>
              </w:rPr>
              <w:instrText xml:space="preserve"> ADDIN EN.CITE &lt;EndNote&gt;&lt;Cite&gt;&lt;Author&gt;IEA&lt;/Author&gt;&lt;Year&gt;2019&lt;/Year&gt;&lt;RecNum&gt;126&lt;/RecNum&gt;&lt;DisplayText&gt;&lt;style face="superscript"&gt;84&lt;/style&gt;&lt;/DisplayText&gt;&lt;record&gt;&lt;rec-number&gt;126&lt;/rec-number&gt;&lt;foreign-keys&gt;&lt;key app="EN" db-id="e2zepwa56vz2ryev2aoxraf420vzvwft0pzz" timestamp="0"&gt;126&lt;/key&gt;&lt;/foreign-keys&gt;&lt;ref-type name="Online Database"&gt;45&lt;/ref-type&gt;&lt;contributors&gt;&lt;authors&gt;&lt;author&gt;IEA&lt;/author&gt;&lt;/authors&gt;&lt;/contributors&gt;&lt;titles&gt;&lt;title&gt;World Extended Energy Balances&lt;/title&gt;&lt;/titles&gt;&lt;dates&gt;&lt;year&gt;2019&lt;/year&gt;&lt;/dates&gt;&lt;publisher&gt;UK Data Service&lt;/publisher&gt;&lt;urls&gt;&lt;related-urls&gt;&lt;url&gt;http://stats.ukdataservice.ac.uk&lt;/url&gt;&lt;/related-urls&gt;&lt;/urls&gt;&lt;electronic-resource-num&gt;http://dx.doi.org/10.5257/iea/web/2018&lt;/electronic-resource-num&gt;&lt;/record&gt;&lt;/Cite&gt;&lt;/EndNote&gt;</w:instrText>
            </w:r>
            <w:r w:rsidRPr="005F2432">
              <w:rPr>
                <w:rFonts w:cstheme="minorHAnsi"/>
                <w:color w:val="5B6770"/>
                <w:shd w:val="clear" w:color="auto" w:fill="FFFFFF"/>
              </w:rPr>
              <w:fldChar w:fldCharType="separate"/>
            </w:r>
            <w:r w:rsidR="0011445B" w:rsidRPr="005F2432">
              <w:rPr>
                <w:rFonts w:cstheme="minorHAnsi"/>
                <w:noProof/>
                <w:color w:val="5B6770"/>
                <w:shd w:val="clear" w:color="auto" w:fill="FFFFFF"/>
                <w:vertAlign w:val="superscript"/>
              </w:rPr>
              <w:t>84</w:t>
            </w:r>
            <w:r w:rsidRPr="005F2432">
              <w:rPr>
                <w:rFonts w:cstheme="minorHAnsi"/>
                <w:color w:val="5B6770"/>
                <w:shd w:val="clear" w:color="auto" w:fill="FFFFFF"/>
              </w:rPr>
              <w:fldChar w:fldCharType="end"/>
            </w:r>
          </w:p>
          <w:p w14:paraId="18D05926" w14:textId="77777777" w:rsidR="00716F5C" w:rsidRPr="005F2432" w:rsidRDefault="00716F5C" w:rsidP="00716F5C">
            <w:pPr>
              <w:rPr>
                <w:rFonts w:cstheme="minorHAnsi"/>
                <w:color w:val="495D8E"/>
                <w:shd w:val="clear" w:color="auto" w:fill="FFFFFF"/>
              </w:rPr>
            </w:pPr>
          </w:p>
          <w:p w14:paraId="0BF8D2C9" w14:textId="77777777" w:rsidR="00716F5C" w:rsidRPr="005F2432" w:rsidRDefault="00716F5C" w:rsidP="00716F5C">
            <w:pPr>
              <w:rPr>
                <w:rFonts w:cstheme="minorHAnsi"/>
                <w:color w:val="495D8E"/>
                <w:shd w:val="clear" w:color="auto" w:fill="FFFFFF"/>
              </w:rPr>
            </w:pPr>
          </w:p>
          <w:p w14:paraId="63BB2389" w14:textId="53BD137A" w:rsidR="00716F5C" w:rsidRPr="005F2432" w:rsidRDefault="00716F5C" w:rsidP="00716F5C">
            <w:pPr>
              <w:rPr>
                <w:rFonts w:cstheme="minorHAnsi"/>
              </w:rPr>
            </w:pPr>
            <w:r w:rsidRPr="005F2432">
              <w:rPr>
                <w:rFonts w:cstheme="minorHAnsi"/>
              </w:rPr>
              <w:t xml:space="preserve">Future coal use values based on scenarios are sourced from </w:t>
            </w:r>
            <w:r w:rsidRPr="005F2432">
              <w:rPr>
                <w:rFonts w:cstheme="minorHAnsi"/>
                <w:color w:val="222222"/>
                <w:shd w:val="clear" w:color="auto" w:fill="FFFFFF"/>
              </w:rPr>
              <w:t>Huppmann</w:t>
            </w:r>
            <w:r w:rsidRPr="005F2432">
              <w:rPr>
                <w:rStyle w:val="EndnoteReference"/>
                <w:rFonts w:cstheme="minorHAnsi"/>
              </w:rPr>
              <w:t xml:space="preserve"> </w:t>
            </w:r>
            <w:r w:rsidRPr="005F2432">
              <w:rPr>
                <w:rFonts w:cstheme="minorHAnsi"/>
              </w:rPr>
              <w:t>et al. 2018.</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tc>
      </w:tr>
      <w:tr w:rsidR="00716F5C" w:rsidRPr="005F2432" w14:paraId="7AFCC010" w14:textId="77777777" w:rsidTr="00716F5C">
        <w:tc>
          <w:tcPr>
            <w:tcW w:w="2127" w:type="dxa"/>
          </w:tcPr>
          <w:p w14:paraId="03639151" w14:textId="77777777" w:rsidR="00716F5C" w:rsidRPr="005F2432" w:rsidRDefault="00716F5C" w:rsidP="00716F5C">
            <w:pPr>
              <w:rPr>
                <w:rFonts w:cstheme="minorHAnsi"/>
                <w:b/>
              </w:rPr>
            </w:pPr>
            <w:r w:rsidRPr="005F2432">
              <w:rPr>
                <w:rFonts w:cstheme="minorHAnsi"/>
                <w:b/>
              </w:rPr>
              <w:t>Caveats</w:t>
            </w:r>
          </w:p>
        </w:tc>
        <w:tc>
          <w:tcPr>
            <w:tcW w:w="6889" w:type="dxa"/>
          </w:tcPr>
          <w:p w14:paraId="1DCA7525" w14:textId="77777777" w:rsidR="00716F5C" w:rsidRPr="005F2432" w:rsidRDefault="00716F5C" w:rsidP="00716F5C">
            <w:pPr>
              <w:rPr>
                <w:rFonts w:cstheme="minorHAnsi"/>
              </w:rPr>
            </w:pPr>
            <w:r w:rsidRPr="005F2432">
              <w:rPr>
                <w:rFonts w:cstheme="minorHAnsi"/>
              </w:rPr>
              <w:t xml:space="preserve">This indicator set does not provide information on the air pollutant emissions displaced due to the increasing share of RE generation. </w:t>
            </w:r>
          </w:p>
        </w:tc>
      </w:tr>
      <w:tr w:rsidR="00716F5C" w:rsidRPr="005F2432" w14:paraId="6C563398" w14:textId="77777777" w:rsidTr="00716F5C">
        <w:tc>
          <w:tcPr>
            <w:tcW w:w="2127" w:type="dxa"/>
          </w:tcPr>
          <w:p w14:paraId="4D612BC9" w14:textId="77777777" w:rsidR="00716F5C" w:rsidRPr="005F2432" w:rsidRDefault="00716F5C" w:rsidP="00716F5C">
            <w:pPr>
              <w:rPr>
                <w:rFonts w:cstheme="minorHAnsi"/>
                <w:b/>
              </w:rPr>
            </w:pPr>
            <w:r w:rsidRPr="005F2432">
              <w:rPr>
                <w:rFonts w:cstheme="minorHAnsi"/>
                <w:b/>
              </w:rPr>
              <w:t>Future Form of Indicator</w:t>
            </w:r>
          </w:p>
        </w:tc>
        <w:tc>
          <w:tcPr>
            <w:tcW w:w="6889" w:type="dxa"/>
          </w:tcPr>
          <w:p w14:paraId="23D98F2B" w14:textId="77777777" w:rsidR="00716F5C" w:rsidRPr="005F2432" w:rsidRDefault="00716F5C" w:rsidP="00716F5C">
            <w:pPr>
              <w:rPr>
                <w:rFonts w:cstheme="minorHAnsi"/>
              </w:rPr>
            </w:pPr>
            <w:r w:rsidRPr="005F2432">
              <w:rPr>
                <w:rFonts w:cstheme="minorHAnsi"/>
              </w:rPr>
              <w:t>This set should be developed to include an indicator to assess the direct impact on air quality emissions from additional low carbon generation, one approach being to compare the emission intensity of the current system with a counterfactual case, which does not have the additional share of RE generation.</w:t>
            </w:r>
          </w:p>
        </w:tc>
      </w:tr>
      <w:tr w:rsidR="00716F5C" w:rsidRPr="005F2432" w14:paraId="460AAA0C" w14:textId="77777777" w:rsidTr="00716F5C">
        <w:tc>
          <w:tcPr>
            <w:tcW w:w="2127" w:type="dxa"/>
          </w:tcPr>
          <w:p w14:paraId="4206394B" w14:textId="77777777" w:rsidR="00716F5C" w:rsidRPr="005F2432" w:rsidRDefault="00716F5C" w:rsidP="00716F5C">
            <w:pPr>
              <w:rPr>
                <w:rFonts w:cstheme="minorHAnsi"/>
                <w:b/>
              </w:rPr>
            </w:pPr>
            <w:r w:rsidRPr="005F2432">
              <w:rPr>
                <w:rFonts w:cstheme="minorHAnsi"/>
                <w:b/>
              </w:rPr>
              <w:t>Additional information</w:t>
            </w:r>
          </w:p>
          <w:p w14:paraId="03D0BB74" w14:textId="77777777" w:rsidR="00716F5C" w:rsidRPr="005F2432" w:rsidRDefault="00716F5C" w:rsidP="00716F5C">
            <w:pPr>
              <w:rPr>
                <w:rFonts w:cstheme="minorHAnsi"/>
                <w:b/>
              </w:rPr>
            </w:pPr>
          </w:p>
        </w:tc>
        <w:tc>
          <w:tcPr>
            <w:tcW w:w="6889" w:type="dxa"/>
          </w:tcPr>
          <w:p w14:paraId="79B4165F" w14:textId="77777777" w:rsidR="00716F5C" w:rsidRPr="005F2432" w:rsidRDefault="00716F5C" w:rsidP="00716F5C">
            <w:pPr>
              <w:rPr>
                <w:rFonts w:cstheme="minorHAnsi"/>
              </w:rPr>
            </w:pPr>
            <w:r w:rsidRPr="005F2432">
              <w:rPr>
                <w:rFonts w:cstheme="minorHAnsi"/>
              </w:rPr>
              <w:t>With the power sector accounting for 38% of total energy-related CO</w:t>
            </w:r>
            <w:r w:rsidRPr="005F2432">
              <w:rPr>
                <w:rFonts w:cstheme="minorHAnsi"/>
                <w:vertAlign w:val="subscript"/>
              </w:rPr>
              <w:t>2</w:t>
            </w:r>
            <w:r w:rsidRPr="005F2432">
              <w:rPr>
                <w:rFonts w:cstheme="minorHAnsi"/>
              </w:rPr>
              <w:t xml:space="preserve"> emissions, the importance of renewables for displacing fossil fuels is crucial. In 2016, low carbon electricity globally accounted for 32% of total global electricity, with continued gains in China (see main report). As costs continue to fall, solar generation continues to grow at remarkable rates of around 30% but still only accounts for 2% of total generation. </w:t>
            </w:r>
          </w:p>
          <w:p w14:paraId="0CCB346C" w14:textId="77777777" w:rsidR="00716F5C" w:rsidRPr="005F2432" w:rsidRDefault="00716F5C" w:rsidP="00716F5C">
            <w:pPr>
              <w:rPr>
                <w:rFonts w:cstheme="minorHAnsi"/>
              </w:rPr>
            </w:pPr>
          </w:p>
          <w:p w14:paraId="6AA6DB17" w14:textId="633AA00B" w:rsidR="00716F5C" w:rsidRDefault="00716F5C" w:rsidP="00716F5C">
            <w:pPr>
              <w:rPr>
                <w:ins w:id="327" w:author="Author"/>
                <w:rFonts w:cstheme="minorHAnsi"/>
              </w:rPr>
            </w:pPr>
            <w:r w:rsidRPr="005F2432">
              <w:rPr>
                <w:rFonts w:cstheme="minorHAnsi"/>
              </w:rPr>
              <w:t xml:space="preserve">The types of generation levels from renewables across 1.5°C compliant scenarios are shown in </w:t>
            </w:r>
            <w:r w:rsidRPr="005F2432">
              <w:rPr>
                <w:rFonts w:cstheme="minorHAnsi"/>
              </w:rPr>
              <w:fldChar w:fldCharType="begin"/>
            </w:r>
            <w:r w:rsidRPr="005F2432">
              <w:rPr>
                <w:rFonts w:cstheme="minorHAnsi"/>
              </w:rPr>
              <w:instrText xml:space="preserve"> REF _Ref10916321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30</w:t>
            </w:r>
            <w:r w:rsidRPr="005F2432">
              <w:rPr>
                <w:rFonts w:cstheme="minorHAnsi"/>
              </w:rPr>
              <w:fldChar w:fldCharType="end"/>
            </w:r>
            <w:r w:rsidRPr="005F2432">
              <w:rPr>
                <w:rFonts w:cstheme="minorHAnsi"/>
              </w:rPr>
              <w:t>. It highlights that generation from new renewables (solar, wind, geothermal, ocean) need to increase by 9.7% per annum, to a level in 2050 that is larger than the total global generation today. Since 1990, the annual growth rate for these renewables was over 14%. To maintain the momentum in renewable generation growth, there is a need to ensure that all new generation growth is provided for by non-fossil fuel sources, with strong supply side policies to prevent investment in coal and gas.</w:t>
            </w:r>
          </w:p>
          <w:p w14:paraId="3058B67C" w14:textId="77777777" w:rsidR="00B11AAE" w:rsidRDefault="00B11AAE" w:rsidP="00C145DC">
            <w:pPr>
              <w:keepNext/>
              <w:rPr>
                <w:ins w:id="328" w:author="Author"/>
              </w:rPr>
              <w:pPrChange w:id="329" w:author="Author">
                <w:pPr/>
              </w:pPrChange>
            </w:pPr>
            <w:ins w:id="330" w:author="Author">
              <w:r w:rsidRPr="003A059A">
                <w:rPr>
                  <w:rFonts w:cstheme="minorHAnsi"/>
                  <w:noProof/>
                </w:rPr>
                <w:drawing>
                  <wp:inline distT="0" distB="0" distL="0" distR="0" wp14:anchorId="1F186F0E" wp14:editId="07691F1E">
                    <wp:extent cx="2874853" cy="2106419"/>
                    <wp:effectExtent l="0" t="0" r="1905"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07040" cy="2130003"/>
                            </a:xfrm>
                            <a:prstGeom prst="rect">
                              <a:avLst/>
                            </a:prstGeom>
                          </pic:spPr>
                        </pic:pic>
                      </a:graphicData>
                    </a:graphic>
                  </wp:inline>
                </w:drawing>
              </w:r>
            </w:ins>
          </w:p>
          <w:p w14:paraId="5B1AB916" w14:textId="31BB7A2F" w:rsidR="00B11AAE" w:rsidRDefault="00B11AAE" w:rsidP="00C145DC">
            <w:pPr>
              <w:pStyle w:val="Caption"/>
              <w:rPr>
                <w:ins w:id="331" w:author="Author"/>
                <w:rFonts w:cstheme="minorHAnsi"/>
              </w:rPr>
              <w:pPrChange w:id="332" w:author="Author">
                <w:pPr/>
              </w:pPrChange>
            </w:pPr>
            <w:ins w:id="333" w:author="Author">
              <w:r>
                <w:t xml:space="preserve">Figure </w:t>
              </w:r>
              <w:r>
                <w:fldChar w:fldCharType="begin"/>
              </w:r>
              <w:r>
                <w:instrText xml:space="preserve"> SEQ Figure \* ARABIC </w:instrText>
              </w:r>
            </w:ins>
            <w:r>
              <w:fldChar w:fldCharType="separate"/>
            </w:r>
            <w:ins w:id="334" w:author="Author">
              <w:r>
                <w:rPr>
                  <w:noProof/>
                </w:rPr>
                <w:t>36</w:t>
              </w:r>
              <w:r>
                <w:fldChar w:fldCharType="end"/>
              </w:r>
              <w:r>
                <w:t>: P</w:t>
              </w:r>
              <w:r w:rsidRPr="00297EC7">
                <w:t>roportion of zero emission energy consumption in the global residential sector</w:t>
              </w:r>
            </w:ins>
          </w:p>
          <w:p w14:paraId="0A752999" w14:textId="77777777" w:rsidR="00B11AAE" w:rsidRPr="005F2432" w:rsidRDefault="00B11AAE" w:rsidP="00716F5C">
            <w:pPr>
              <w:rPr>
                <w:rFonts w:cstheme="minorHAnsi"/>
              </w:rPr>
            </w:pPr>
          </w:p>
          <w:p w14:paraId="1E2FE29D" w14:textId="77777777" w:rsidR="00716F5C" w:rsidRPr="005F2432" w:rsidRDefault="00716F5C" w:rsidP="00716F5C">
            <w:pPr>
              <w:rPr>
                <w:rFonts w:cstheme="minorHAnsi"/>
                <w:sz w:val="20"/>
                <w:szCs w:val="20"/>
              </w:rPr>
            </w:pPr>
          </w:p>
          <w:p w14:paraId="2E157209" w14:textId="77777777" w:rsidR="00716F5C" w:rsidRPr="005F2432" w:rsidRDefault="00716F5C" w:rsidP="00716F5C">
            <w:pPr>
              <w:keepNext/>
              <w:rPr>
                <w:rFonts w:cstheme="minorHAnsi"/>
              </w:rPr>
            </w:pPr>
            <w:r w:rsidRPr="005F2432">
              <w:rPr>
                <w:rFonts w:cstheme="minorHAnsi"/>
                <w:noProof/>
                <w:lang w:eastAsia="en-GB"/>
              </w:rPr>
              <w:drawing>
                <wp:inline distT="0" distB="0" distL="0" distR="0" wp14:anchorId="5B44F09D" wp14:editId="7ECF8D59">
                  <wp:extent cx="3954780" cy="2109895"/>
                  <wp:effectExtent l="0" t="0" r="762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359" t="6496" r="8153" b="11327"/>
                          <a:stretch/>
                        </pic:blipFill>
                        <pic:spPr bwMode="auto">
                          <a:xfrm>
                            <a:off x="0" y="0"/>
                            <a:ext cx="3965455" cy="2115590"/>
                          </a:xfrm>
                          <a:prstGeom prst="rect">
                            <a:avLst/>
                          </a:prstGeom>
                          <a:ln>
                            <a:noFill/>
                          </a:ln>
                          <a:extLst>
                            <a:ext uri="{53640926-AAD7-44D8-BBD7-CCE9431645EC}">
                              <a14:shadowObscured xmlns:a14="http://schemas.microsoft.com/office/drawing/2010/main"/>
                            </a:ext>
                          </a:extLst>
                        </pic:spPr>
                      </pic:pic>
                    </a:graphicData>
                  </a:graphic>
                </wp:inline>
              </w:drawing>
            </w:r>
          </w:p>
          <w:p w14:paraId="07C48450" w14:textId="3003E398" w:rsidR="00716F5C" w:rsidRPr="005F2432" w:rsidRDefault="00716F5C" w:rsidP="00716F5C">
            <w:pPr>
              <w:pStyle w:val="Caption"/>
              <w:rPr>
                <w:rFonts w:cstheme="minorHAnsi"/>
                <w:sz w:val="20"/>
                <w:szCs w:val="20"/>
              </w:rPr>
            </w:pPr>
            <w:bookmarkStart w:id="335" w:name="_Ref10916321"/>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36" w:author="Author">
              <w:r w:rsidR="00B11AAE">
                <w:rPr>
                  <w:rFonts w:cstheme="minorHAnsi"/>
                  <w:noProof/>
                </w:rPr>
                <w:t>37</w:t>
              </w:r>
            </w:ins>
            <w:del w:id="337" w:author="Author">
              <w:r w:rsidR="008E4C54" w:rsidDel="00B11AAE">
                <w:rPr>
                  <w:rFonts w:cstheme="minorHAnsi"/>
                  <w:noProof/>
                </w:rPr>
                <w:delText>30</w:delText>
              </w:r>
            </w:del>
            <w:r w:rsidRPr="005F2432">
              <w:rPr>
                <w:rFonts w:cstheme="minorHAnsi"/>
              </w:rPr>
              <w:fldChar w:fldCharType="end"/>
            </w:r>
            <w:bookmarkEnd w:id="335"/>
            <w:r w:rsidRPr="005F2432">
              <w:rPr>
                <w:rFonts w:cstheme="minorHAnsi"/>
              </w:rPr>
              <w:t>: Historical generation by renewables (excl. hydro and bioenergy), and distribution of renewable generation levels in 2050 based on scenarios used in the SR1.5 report.</w:t>
            </w:r>
            <w:r w:rsidRPr="005F2432">
              <w:rPr>
                <w:rFonts w:cstheme="minorHAnsi"/>
              </w:rPr>
              <w:fldChar w:fldCharType="begin"/>
            </w:r>
            <w:r w:rsidR="0011445B" w:rsidRPr="005F2432">
              <w:rPr>
                <w:rFonts w:cstheme="minorHAnsi"/>
              </w:rPr>
              <w:instrText xml:space="preserve"> ADDIN EN.CITE &lt;EndNote&gt;&lt;Cite&gt;&lt;Author&gt;Huppmann&lt;/Author&gt;&lt;Year&gt;2018&lt;/Year&gt;&lt;RecNum&gt;93&lt;/RecNum&gt;&lt;DisplayText&gt;&lt;style face="superscript"&gt;80&lt;/style&gt;&lt;/DisplayText&gt;&lt;record&gt;&lt;rec-number&gt;93&lt;/rec-number&gt;&lt;foreign-keys&gt;&lt;key app="EN" db-id="e2zepwa56vz2ryev2aoxraf420vzvwft0pzz" timestamp="0"&gt;93&lt;/key&gt;&lt;/foreign-keys&gt;&lt;ref-type name="Journal Article"&gt;17&lt;/ref-type&gt;&lt;contributors&gt;&lt;authors&gt;&lt;author&gt;Huppmann, Daniel&lt;/author&gt;&lt;author&gt;Rogelj, Joeri&lt;/author&gt;&lt;author&gt;Kriegler, Elmar&lt;/author&gt;&lt;author&gt;Krey, Volker&lt;/author&gt;&lt;author&gt;Riahi, Keywan&lt;/author&gt;&lt;/authors&gt;&lt;/contributors&gt;&lt;titles&gt;&lt;title&gt;A new scenario resource for integrated 1.5 C research&lt;/title&gt;&lt;secondary-title&gt;Nature climate change&lt;/secondary-title&gt;&lt;/titles&gt;&lt;periodical&gt;&lt;full-title&gt;Nature Climate Change&lt;/full-title&gt;&lt;/periodical&gt;&lt;pages&gt;1027&lt;/pages&gt;&lt;volume&gt;8&lt;/volume&gt;&lt;number&gt;12&lt;/number&gt;&lt;dates&gt;&lt;year&gt;2018&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80</w:t>
            </w:r>
            <w:r w:rsidRPr="005F2432">
              <w:rPr>
                <w:rFonts w:cstheme="minorHAnsi"/>
              </w:rPr>
              <w:fldChar w:fldCharType="end"/>
            </w:r>
          </w:p>
          <w:p w14:paraId="191497A7" w14:textId="77777777" w:rsidR="00716F5C" w:rsidRPr="005F2432" w:rsidRDefault="00716F5C" w:rsidP="00716F5C">
            <w:pPr>
              <w:rPr>
                <w:rFonts w:cstheme="minorHAnsi"/>
              </w:rPr>
            </w:pPr>
          </w:p>
        </w:tc>
      </w:tr>
    </w:tbl>
    <w:p w14:paraId="222A7A09" w14:textId="77777777" w:rsidR="00716F5C" w:rsidRPr="005F2432" w:rsidRDefault="00716F5C"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2122"/>
        <w:gridCol w:w="6894"/>
      </w:tblGrid>
      <w:tr w:rsidR="00716F5C" w:rsidRPr="005F2432" w14:paraId="7964ACDA" w14:textId="77777777" w:rsidTr="00716F5C">
        <w:tc>
          <w:tcPr>
            <w:tcW w:w="2122" w:type="dxa"/>
          </w:tcPr>
          <w:p w14:paraId="52985F6B" w14:textId="77777777" w:rsidR="00716F5C" w:rsidRPr="005F2432" w:rsidRDefault="00716F5C" w:rsidP="00716F5C">
            <w:pPr>
              <w:rPr>
                <w:rFonts w:cstheme="minorHAnsi"/>
                <w:b/>
              </w:rPr>
            </w:pPr>
            <w:r w:rsidRPr="005F2432">
              <w:rPr>
                <w:rFonts w:cstheme="minorHAnsi"/>
                <w:b/>
              </w:rPr>
              <w:t>Working Group</w:t>
            </w:r>
          </w:p>
        </w:tc>
        <w:tc>
          <w:tcPr>
            <w:tcW w:w="6894" w:type="dxa"/>
          </w:tcPr>
          <w:p w14:paraId="3A9175E5"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2A6D29DC" w14:textId="77777777" w:rsidTr="00716F5C">
        <w:trPr>
          <w:trHeight w:val="284"/>
        </w:trPr>
        <w:tc>
          <w:tcPr>
            <w:tcW w:w="2122" w:type="dxa"/>
          </w:tcPr>
          <w:p w14:paraId="26481F28" w14:textId="77777777" w:rsidR="00716F5C" w:rsidRPr="005F2432" w:rsidRDefault="00716F5C" w:rsidP="00716F5C">
            <w:pPr>
              <w:rPr>
                <w:rFonts w:cstheme="minorHAnsi"/>
                <w:b/>
              </w:rPr>
            </w:pPr>
            <w:r w:rsidRPr="005F2432">
              <w:rPr>
                <w:rFonts w:cstheme="minorHAnsi"/>
                <w:b/>
              </w:rPr>
              <w:t>Indicator</w:t>
            </w:r>
          </w:p>
        </w:tc>
        <w:tc>
          <w:tcPr>
            <w:tcW w:w="6894" w:type="dxa"/>
          </w:tcPr>
          <w:p w14:paraId="37E01407" w14:textId="6CABC215" w:rsidR="00716F5C" w:rsidRPr="005F2432" w:rsidRDefault="00716F5C" w:rsidP="00716F5C">
            <w:pPr>
              <w:rPr>
                <w:rFonts w:cstheme="minorHAnsi"/>
              </w:rPr>
            </w:pPr>
            <w:r w:rsidRPr="005F2432">
              <w:rPr>
                <w:rFonts w:cstheme="minorHAnsi"/>
              </w:rPr>
              <w:t>3.2: Access and use of</w:t>
            </w:r>
            <w:r w:rsidR="00885B8E" w:rsidRPr="005F2432">
              <w:rPr>
                <w:rFonts w:cstheme="minorHAnsi"/>
              </w:rPr>
              <w:t xml:space="preserve"> </w:t>
            </w:r>
            <w:r w:rsidRPr="005F2432">
              <w:rPr>
                <w:rFonts w:cstheme="minorHAnsi"/>
              </w:rPr>
              <w:t>clean energy</w:t>
            </w:r>
          </w:p>
        </w:tc>
      </w:tr>
      <w:tr w:rsidR="00716F5C" w:rsidRPr="005F2432" w14:paraId="62D6204B" w14:textId="77777777" w:rsidTr="00716F5C">
        <w:tc>
          <w:tcPr>
            <w:tcW w:w="2122" w:type="dxa"/>
          </w:tcPr>
          <w:p w14:paraId="38EBA42E" w14:textId="77777777" w:rsidR="00716F5C" w:rsidRPr="005F2432" w:rsidRDefault="00716F5C" w:rsidP="00716F5C">
            <w:pPr>
              <w:rPr>
                <w:rFonts w:cstheme="minorHAnsi"/>
                <w:b/>
              </w:rPr>
            </w:pPr>
            <w:r w:rsidRPr="005F2432">
              <w:rPr>
                <w:rFonts w:cstheme="minorHAnsi"/>
                <w:b/>
              </w:rPr>
              <w:t>Methods</w:t>
            </w:r>
          </w:p>
        </w:tc>
        <w:tc>
          <w:tcPr>
            <w:tcW w:w="6894" w:type="dxa"/>
          </w:tcPr>
          <w:p w14:paraId="43064896" w14:textId="77777777" w:rsidR="00716F5C" w:rsidRPr="005F2432" w:rsidRDefault="00716F5C" w:rsidP="00716F5C">
            <w:pPr>
              <w:spacing w:after="120"/>
              <w:rPr>
                <w:rFonts w:cstheme="minorHAnsi"/>
              </w:rPr>
            </w:pPr>
            <w:r w:rsidRPr="005F2432">
              <w:rPr>
                <w:rFonts w:cstheme="minorHAnsi"/>
              </w:rPr>
              <w:t>The 2019 report presents a combination of data from both the Sustainable Development Goal 7, and fuel consumption in the residential sector produced by the International Energy Agency (IEA).</w:t>
            </w:r>
          </w:p>
          <w:p w14:paraId="631B6E18" w14:textId="77777777" w:rsidR="00716F5C" w:rsidRPr="005F2432" w:rsidRDefault="00716F5C" w:rsidP="00716F5C">
            <w:pPr>
              <w:spacing w:after="120"/>
              <w:rPr>
                <w:rFonts w:cstheme="minorHAnsi"/>
              </w:rPr>
            </w:pPr>
            <w:r w:rsidRPr="005F2432">
              <w:rPr>
                <w:rFonts w:cstheme="minorHAnsi"/>
              </w:rPr>
              <w:t>Access to energy is defined by the IEA (2019) as:</w:t>
            </w:r>
          </w:p>
          <w:p w14:paraId="2E5B7320" w14:textId="5DF9AE4C" w:rsidR="00716F5C" w:rsidRPr="005F2432" w:rsidRDefault="00716F5C" w:rsidP="00716F5C">
            <w:pPr>
              <w:spacing w:after="120"/>
              <w:rPr>
                <w:rFonts w:cstheme="minorHAnsi"/>
              </w:rPr>
            </w:pPr>
            <w:r w:rsidRPr="005F2432">
              <w:rPr>
                <w:rFonts w:cstheme="minorHAnsi"/>
              </w:rPr>
              <w:t>"a household having reliable and affordable access to both clean cooking facilities and to electricity, which is enough to supply a basic bundle of energy services initially, and then an increasing level of electricity over time to reach the regional average".</w:t>
            </w:r>
            <w:r w:rsidRPr="005F2432">
              <w:rPr>
                <w:rFonts w:cstheme="minorHAnsi"/>
              </w:rPr>
              <w:fldChar w:fldCharType="begin"/>
            </w:r>
            <w:r w:rsidR="0011445B" w:rsidRPr="005F2432">
              <w:rPr>
                <w:rFonts w:cstheme="minorHAnsi"/>
              </w:rPr>
              <w:instrText xml:space="preserve"> ADDIN EN.CITE &lt;EndNote&gt;&lt;Cite&gt;&lt;Author&gt;IEA&lt;/Author&gt;&lt;Year&gt;2019&lt;/Year&gt;&lt;RecNum&gt;130&lt;/RecNum&gt;&lt;DisplayText&gt;&lt;style face="superscript"&gt;89&lt;/style&gt;&lt;/DisplayText&gt;&lt;record&gt;&lt;rec-number&gt;130&lt;/rec-number&gt;&lt;foreign-keys&gt;&lt;key app="EN" db-id="e2zepwa56vz2ryev2aoxraf420vzvwft0pzz" timestamp="0"&gt;130&lt;/key&gt;&lt;/foreign-keys&gt;&lt;ref-type name="Web Page"&gt;12&lt;/ref-type&gt;&lt;contributors&gt;&lt;authors&gt;&lt;author&gt;IEA&lt;/author&gt;&lt;/authors&gt;&lt;/contributors&gt;&lt;titles&gt;&lt;title&gt;Methodology. Defining energy access&lt;/title&gt;&lt;/titles&gt;&lt;volume&gt;2019&lt;/volume&gt;&lt;number&gt;06/05&lt;/number&gt;&lt;dates&gt;&lt;year&gt;2019&lt;/year&gt;&lt;/dates&gt;&lt;urls&gt;&lt;related-urls&gt;&lt;url&gt;https://www.iea.org/energyaccess/methodology/&lt;/url&gt;&lt;/related-urls&gt;&lt;/urls&gt;&lt;/record&gt;&lt;/Cite&gt;&lt;/EndNote&gt;</w:instrText>
            </w:r>
            <w:r w:rsidRPr="005F2432">
              <w:rPr>
                <w:rFonts w:cstheme="minorHAnsi"/>
              </w:rPr>
              <w:fldChar w:fldCharType="separate"/>
            </w:r>
            <w:r w:rsidR="0011445B" w:rsidRPr="005F2432">
              <w:rPr>
                <w:rFonts w:cstheme="minorHAnsi"/>
                <w:noProof/>
                <w:vertAlign w:val="superscript"/>
              </w:rPr>
              <w:t>89</w:t>
            </w:r>
            <w:r w:rsidRPr="005F2432">
              <w:rPr>
                <w:rFonts w:cstheme="minorHAnsi"/>
              </w:rPr>
              <w:fldChar w:fldCharType="end"/>
            </w:r>
          </w:p>
          <w:p w14:paraId="055C5564" w14:textId="14E5670A" w:rsidR="00716F5C" w:rsidRPr="005F2432" w:rsidRDefault="00716F5C" w:rsidP="00716F5C">
            <w:pPr>
              <w:spacing w:after="120"/>
              <w:rPr>
                <w:rFonts w:cstheme="minorHAnsi"/>
              </w:rPr>
            </w:pPr>
            <w:r w:rsidRPr="005F2432">
              <w:rPr>
                <w:rFonts w:cstheme="minorHAnsi"/>
              </w:rPr>
              <w:t xml:space="preserve">Within SDG 7.1.2 (proportion of population with primary reliance on clean fuels and technology) </w:t>
            </w:r>
            <w:bookmarkStart w:id="338" w:name="_Hlk11228203"/>
            <w:r w:rsidRPr="005F2432">
              <w:rPr>
                <w:rFonts w:cstheme="minorHAnsi"/>
              </w:rPr>
              <w:t>“Clean” fuels are defined by emission rate targets and specific fuel recommendations included in the WHO guidelines for indoor air quality.</w:t>
            </w:r>
            <w:r w:rsidRPr="005F2432">
              <w:rPr>
                <w:rFonts w:cstheme="minorHAnsi"/>
              </w:rPr>
              <w:fldChar w:fldCharType="begin"/>
            </w:r>
            <w:r w:rsidR="0011445B" w:rsidRPr="005F2432">
              <w:rPr>
                <w:rFonts w:cstheme="minorHAnsi"/>
              </w:rPr>
              <w:instrText xml:space="preserve"> ADDIN EN.CITE &lt;EndNote&gt;&lt;Cite&gt;&lt;Author&gt;WHO&lt;/Author&gt;&lt;Year&gt;2016&lt;/Year&gt;&lt;RecNum&gt;305&lt;/RecNum&gt;&lt;DisplayText&gt;&lt;style face="superscript"&gt;90&lt;/style&gt;&lt;/DisplayText&gt;&lt;record&gt;&lt;rec-number&gt;305&lt;/rec-number&gt;&lt;foreign-keys&gt;&lt;key app="EN" db-id="e2zepwa56vz2ryev2aoxraf420vzvwft0pzz" timestamp="1560021461"&gt;305&lt;/key&gt;&lt;/foreign-keys&gt;&lt;ref-type name="Web Page"&gt;12&lt;/ref-type&gt;&lt;contributors&gt;&lt;authors&gt;&lt;author&gt;WHO&lt;/author&gt;&lt;/authors&gt;&lt;/contributors&gt;&lt;titles&gt;&lt;title&gt;Indicator 7.1.2: Proportion of population with primary reliance on clean fuels and technology&lt;/title&gt;&lt;/titles&gt;&lt;volume&gt;2019&lt;/volume&gt;&lt;number&gt;8 June&lt;/number&gt;&lt;dates&gt;&lt;year&gt;2016&lt;/year&gt;&lt;pub-dates&gt;&lt;date&gt;19 July 2016&lt;/date&gt;&lt;/pub-dates&gt;&lt;/dates&gt;&lt;urls&gt;&lt;related-urls&gt;&lt;url&gt;https://unstats.un.org/sdgs/metadata/files/Metadata-07-01-02.pdf&lt;/url&gt;&lt;/related-urls&gt;&lt;/urls&gt;&lt;/record&gt;&lt;/Cite&gt;&lt;/EndNote&gt;</w:instrText>
            </w:r>
            <w:r w:rsidRPr="005F2432">
              <w:rPr>
                <w:rFonts w:cstheme="minorHAnsi"/>
              </w:rPr>
              <w:fldChar w:fldCharType="separate"/>
            </w:r>
            <w:r w:rsidR="0011445B" w:rsidRPr="005F2432">
              <w:rPr>
                <w:rFonts w:cstheme="minorHAnsi"/>
                <w:noProof/>
                <w:vertAlign w:val="superscript"/>
              </w:rPr>
              <w:t>90</w:t>
            </w:r>
            <w:r w:rsidRPr="005F2432">
              <w:rPr>
                <w:rFonts w:cstheme="minorHAnsi"/>
              </w:rPr>
              <w:fldChar w:fldCharType="end"/>
            </w:r>
          </w:p>
          <w:bookmarkEnd w:id="338"/>
          <w:p w14:paraId="42448ABC" w14:textId="44F6F5FD" w:rsidR="00716F5C" w:rsidRPr="005F2432" w:rsidRDefault="00716F5C" w:rsidP="00716F5C">
            <w:pPr>
              <w:spacing w:before="100" w:beforeAutospacing="1" w:after="100" w:afterAutospacing="1"/>
              <w:rPr>
                <w:rFonts w:cstheme="minorHAnsi"/>
              </w:rPr>
            </w:pPr>
            <w:r w:rsidRPr="005F2432">
              <w:rPr>
                <w:rFonts w:cstheme="minorHAnsi"/>
              </w:rPr>
              <w:t>This indicator is modelled with household survey data compiled by WHO. Estimates of primary cooking energy for the total, urban and rural population for a given year are obtained separately using a multilevel model</w:t>
            </w:r>
            <w:r w:rsidRPr="005F2432">
              <w:rPr>
                <w:rFonts w:cstheme="minorHAnsi"/>
              </w:rPr>
              <w:fldChar w:fldCharType="begin"/>
            </w:r>
            <w:r w:rsidR="0011445B" w:rsidRPr="005F2432">
              <w:rPr>
                <w:rFonts w:cstheme="minorHAnsi"/>
              </w:rPr>
              <w:instrText xml:space="preserve"> ADDIN EN.CITE &lt;EndNote&gt;&lt;Cite&gt;&lt;Author&gt;Bonjour&lt;/Author&gt;&lt;Year&gt;2013&lt;/Year&gt;&lt;RecNum&gt;132&lt;/RecNum&gt;&lt;DisplayText&gt;&lt;style face="superscript"&gt;91&lt;/style&gt;&lt;/DisplayText&gt;&lt;record&gt;&lt;rec-number&gt;132&lt;/rec-number&gt;&lt;foreign-keys&gt;&lt;key app="EN" db-id="e2zepwa56vz2ryev2aoxraf420vzvwft0pzz" timestamp="0"&gt;132&lt;/key&gt;&lt;/foreign-keys&gt;&lt;ref-type name="Journal Article"&gt;17&lt;/ref-type&gt;&lt;contributors&gt;&lt;authors&gt;&lt;author&gt;Bonjour, Sophie&lt;/author&gt;&lt;author&gt;Adair-Rohani, Heather&lt;/author&gt;&lt;author&gt;Wolf, Jennyfer&lt;/author&gt;&lt;author&gt;Bruce, Nigel G&lt;/author&gt;&lt;author&gt;Mehta, Sumi&lt;/author&gt;&lt;author&gt;Prüss-Ustün, Annette&lt;/author&gt;&lt;author&gt;Lahiff, Maureen&lt;/author&gt;&lt;author&gt;Rehfuess, Eva A&lt;/author&gt;&lt;author&gt;Mishra, Vinod&lt;/author&gt;&lt;author&gt;Smith, Kirk R&lt;/author&gt;&lt;/authors&gt;&lt;/contributors&gt;&lt;titles&gt;&lt;title&gt;Solid fuel use for household cooking: country and regional estimates for 1980–2010&lt;/title&gt;&lt;secondary-title&gt;Environmental health perspectives&lt;/secondary-title&gt;&lt;/titles&gt;&lt;periodical&gt;&lt;full-title&gt;Environmental health perspectives&lt;/full-title&gt;&lt;/periodical&gt;&lt;pages&gt;784-790&lt;/pages&gt;&lt;volume&gt;121&lt;/volume&gt;&lt;number&gt;7&lt;/number&gt;&lt;dates&gt;&lt;year&gt;2013&lt;/year&gt;&lt;/dates&gt;&lt;isbn&gt;0091-6765&lt;/isbn&gt;&lt;urls&gt;&lt;related-urls&gt;&lt;url&gt;https://www.ncbi.nlm.nih.gov/pmc/articles/PMC3701999/pdf/ehp.1205987.pdf&lt;/url&gt;&lt;/related-urls&gt;&lt;/urls&gt;&lt;/record&gt;&lt;/Cite&gt;&lt;/EndNote&gt;</w:instrText>
            </w:r>
            <w:r w:rsidRPr="005F2432">
              <w:rPr>
                <w:rFonts w:cstheme="minorHAnsi"/>
              </w:rPr>
              <w:fldChar w:fldCharType="separate"/>
            </w:r>
            <w:r w:rsidR="0011445B" w:rsidRPr="005F2432">
              <w:rPr>
                <w:rFonts w:cstheme="minorHAnsi"/>
                <w:noProof/>
                <w:vertAlign w:val="superscript"/>
              </w:rPr>
              <w:t>91</w:t>
            </w:r>
            <w:r w:rsidRPr="005F2432">
              <w:rPr>
                <w:rFonts w:cstheme="minorHAnsi"/>
              </w:rPr>
              <w:fldChar w:fldCharType="end"/>
            </w:r>
            <w:r w:rsidRPr="005F2432">
              <w:rPr>
                <w:rFonts w:cstheme="minorHAnsi"/>
              </w:rPr>
              <w:t xml:space="preserve"> done at the country level.</w:t>
            </w:r>
          </w:p>
          <w:p w14:paraId="5A8B2AFB" w14:textId="613B552E" w:rsidR="00716F5C" w:rsidRPr="005F2432" w:rsidRDefault="00716F5C" w:rsidP="00716F5C">
            <w:pPr>
              <w:rPr>
                <w:rFonts w:cstheme="minorHAnsi"/>
              </w:rPr>
            </w:pPr>
            <w:r w:rsidRPr="005F2432">
              <w:rPr>
                <w:rFonts w:cstheme="minorHAnsi"/>
              </w:rPr>
              <w:t>The use of energy in the residential sector is drawn from the IEA extended global residential modelling produced in the World Energy Outlook from the ‘World Extended Energy Balances’ 2018 edition,</w:t>
            </w:r>
            <w:r w:rsidRPr="005F2432">
              <w:rPr>
                <w:rFonts w:cstheme="minorHAnsi"/>
              </w:rPr>
              <w:fldChar w:fldCharType="begin"/>
            </w:r>
            <w:r w:rsidR="0011445B" w:rsidRPr="005F2432">
              <w:rPr>
                <w:rFonts w:cstheme="minorHAnsi"/>
              </w:rPr>
              <w:instrText xml:space="preserve"> ADDIN EN.CITE &lt;EndNote&gt;&lt;Cite&gt;&lt;Author&gt;IEA&lt;/Author&gt;&lt;Year&gt;2019&lt;/Year&gt;&lt;RecNum&gt;126&lt;/RecNum&gt;&lt;DisplayText&gt;&lt;style face="superscript"&gt;84&lt;/style&gt;&lt;/DisplayText&gt;&lt;record&gt;&lt;rec-number&gt;126&lt;/rec-number&gt;&lt;foreign-keys&gt;&lt;key app="EN" db-id="e2zepwa56vz2ryev2aoxraf420vzvwft0pzz" timestamp="0"&gt;126&lt;/key&gt;&lt;/foreign-keys&gt;&lt;ref-type name="Online Database"&gt;45&lt;/ref-type&gt;&lt;contributors&gt;&lt;authors&gt;&lt;author&gt;IEA&lt;/author&gt;&lt;/authors&gt;&lt;/contributors&gt;&lt;titles&gt;&lt;title&gt;World Extended Energy Balances&lt;/title&gt;&lt;/titles&gt;&lt;dates&gt;&lt;year&gt;2019&lt;/year&gt;&lt;/dates&gt;&lt;publisher&gt;UK Data Service&lt;/publisher&gt;&lt;urls&gt;&lt;related-urls&gt;&lt;url&gt;http://stats.ukdataservice.ac.uk&lt;/url&gt;&lt;/related-urls&gt;&lt;/urls&gt;&lt;electronic-resource-num&gt;http://dx.doi.org/10.5257/iea/web/2018&lt;/electronic-resource-num&gt;&lt;/record&gt;&lt;/Cite&gt;&lt;/EndNote&gt;</w:instrText>
            </w:r>
            <w:r w:rsidRPr="005F2432">
              <w:rPr>
                <w:rFonts w:cstheme="minorHAnsi"/>
              </w:rPr>
              <w:fldChar w:fldCharType="separate"/>
            </w:r>
            <w:r w:rsidR="0011445B" w:rsidRPr="005F2432">
              <w:rPr>
                <w:rFonts w:cstheme="minorHAnsi"/>
                <w:noProof/>
                <w:vertAlign w:val="superscript"/>
              </w:rPr>
              <w:t>84</w:t>
            </w:r>
            <w:r w:rsidRPr="005F2432">
              <w:rPr>
                <w:rFonts w:cstheme="minorHAnsi"/>
              </w:rPr>
              <w:fldChar w:fldCharType="end"/>
            </w:r>
            <w:r w:rsidRPr="005F2432">
              <w:rPr>
                <w:rFonts w:cstheme="minorHAnsi"/>
              </w:rPr>
              <w:t xml:space="preserve"> which covers all countries or major regions in the world. The values are measured in PJ and cover all fuels consumed within the residential sector final energy demand. </w:t>
            </w:r>
            <w:ins w:id="339" w:author="Author">
              <w:r w:rsidR="00BA657E">
                <w:rPr>
                  <w:rFonts w:cstheme="minorHAnsi"/>
                </w:rPr>
                <w:t>Here, a</w:t>
              </w:r>
              <w:r w:rsidR="00901228">
                <w:rPr>
                  <w:rFonts w:cstheme="minorHAnsi"/>
                </w:rPr>
                <w:t xml:space="preserve">t </w:t>
              </w:r>
              <w:r w:rsidR="00BA657E">
                <w:rPr>
                  <w:rFonts w:cstheme="minorHAnsi"/>
                </w:rPr>
                <w:t>point of final energy demand, clean energy includes electricity (independent of generation source), solar thermal and geothermal.</w:t>
              </w:r>
            </w:ins>
          </w:p>
          <w:p w14:paraId="27FCD379" w14:textId="77777777" w:rsidR="00716F5C" w:rsidRPr="005F2432" w:rsidRDefault="00716F5C" w:rsidP="00716F5C">
            <w:pPr>
              <w:rPr>
                <w:rFonts w:cstheme="minorHAnsi"/>
              </w:rPr>
            </w:pPr>
          </w:p>
          <w:p w14:paraId="29499F34" w14:textId="77777777" w:rsidR="00716F5C" w:rsidRPr="005F2432" w:rsidRDefault="00716F5C" w:rsidP="00716F5C">
            <w:pPr>
              <w:rPr>
                <w:rFonts w:cstheme="minorHAnsi"/>
              </w:rPr>
            </w:pPr>
            <w:r w:rsidRPr="005F2432">
              <w:rPr>
                <w:rFonts w:cstheme="minorHAnsi"/>
              </w:rPr>
              <w:t>The data provided in the 2019 report focus on energy use, as compared to access, as a measure of action to achieving the intent of SDG 7.1.2. The data is summarized for a selection of countries and the globe.</w:t>
            </w:r>
          </w:p>
          <w:p w14:paraId="086D43FE" w14:textId="77777777" w:rsidR="00716F5C" w:rsidRPr="005F2432" w:rsidRDefault="00716F5C" w:rsidP="00716F5C">
            <w:pPr>
              <w:rPr>
                <w:rFonts w:cstheme="minorHAnsi"/>
                <w:color w:val="000000" w:themeColor="text1"/>
              </w:rPr>
            </w:pPr>
          </w:p>
        </w:tc>
      </w:tr>
      <w:tr w:rsidR="00716F5C" w:rsidRPr="005F2432" w14:paraId="4237306D" w14:textId="77777777" w:rsidTr="00716F5C">
        <w:trPr>
          <w:trHeight w:val="287"/>
        </w:trPr>
        <w:tc>
          <w:tcPr>
            <w:tcW w:w="2122" w:type="dxa"/>
          </w:tcPr>
          <w:p w14:paraId="4BA1BFDA" w14:textId="77777777" w:rsidR="00716F5C" w:rsidRPr="005F2432" w:rsidRDefault="00716F5C" w:rsidP="00716F5C">
            <w:pPr>
              <w:rPr>
                <w:rFonts w:cstheme="minorHAnsi"/>
                <w:b/>
              </w:rPr>
            </w:pPr>
            <w:r w:rsidRPr="005F2432">
              <w:rPr>
                <w:rFonts w:cstheme="minorHAnsi"/>
                <w:b/>
              </w:rPr>
              <w:t>Data</w:t>
            </w:r>
          </w:p>
        </w:tc>
        <w:tc>
          <w:tcPr>
            <w:tcW w:w="6894" w:type="dxa"/>
          </w:tcPr>
          <w:p w14:paraId="1749E989" w14:textId="23E8CB5C" w:rsidR="00716F5C" w:rsidRPr="005F2432" w:rsidRDefault="00716F5C" w:rsidP="00716F5C">
            <w:pPr>
              <w:spacing w:before="100" w:beforeAutospacing="1" w:after="100" w:afterAutospacing="1"/>
              <w:rPr>
                <w:rFonts w:cstheme="minorHAnsi"/>
              </w:rPr>
            </w:pPr>
            <w:r w:rsidRPr="005F2432">
              <w:rPr>
                <w:rFonts w:cstheme="minorHAnsi"/>
              </w:rPr>
              <w:t>The SDG indicator is based on data from the UN SDG database.</w:t>
            </w:r>
            <w:r w:rsidRPr="005F2432">
              <w:rPr>
                <w:rFonts w:cstheme="minorHAnsi"/>
              </w:rPr>
              <w:fldChar w:fldCharType="begin"/>
            </w:r>
            <w:r w:rsidR="0011445B" w:rsidRPr="005F2432">
              <w:rPr>
                <w:rFonts w:cstheme="minorHAnsi"/>
              </w:rPr>
              <w:instrText xml:space="preserve"> ADDIN EN.CITE &lt;EndNote&gt;&lt;Cite&gt;&lt;Author&gt;United Nations Statistics Division&lt;/Author&gt;&lt;Year&gt;2019&lt;/Year&gt;&lt;RecNum&gt;306&lt;/RecNum&gt;&lt;DisplayText&gt;&lt;style face="superscript"&gt;92&lt;/style&gt;&lt;/DisplayText&gt;&lt;record&gt;&lt;rec-number&gt;306&lt;/rec-number&gt;&lt;foreign-keys&gt;&lt;key app="EN" db-id="e2zepwa56vz2ryev2aoxraf420vzvwft0pzz" timestamp="1560022015"&gt;306&lt;/key&gt;&lt;/foreign-keys&gt;&lt;ref-type name="Online Database"&gt;45&lt;/ref-type&gt;&lt;contributors&gt;&lt;authors&gt;&lt;author&gt;United Nations Statistics Division,&lt;/author&gt;&lt;/authors&gt;&lt;/contributors&gt;&lt;titles&gt;&lt;title&gt;SDG indicators&lt;/title&gt;&lt;/titles&gt;&lt;dates&gt;&lt;year&gt;2019&lt;/year&gt;&lt;/dates&gt;&lt;urls&gt;&lt;related-urls&gt;&lt;url&gt;https://unstats.un.org/sdgs/indicators/database/&lt;/url&gt;&lt;/related-urls&gt;&lt;/urls&gt;&lt;/record&gt;&lt;/Cite&gt;&lt;/EndNote&gt;</w:instrText>
            </w:r>
            <w:r w:rsidRPr="005F2432">
              <w:rPr>
                <w:rFonts w:cstheme="minorHAnsi"/>
              </w:rPr>
              <w:fldChar w:fldCharType="separate"/>
            </w:r>
            <w:r w:rsidR="0011445B" w:rsidRPr="005F2432">
              <w:rPr>
                <w:rFonts w:cstheme="minorHAnsi"/>
                <w:noProof/>
                <w:vertAlign w:val="superscript"/>
              </w:rPr>
              <w:t>92</w:t>
            </w:r>
            <w:r w:rsidRPr="005F2432">
              <w:rPr>
                <w:rFonts w:cstheme="minorHAnsi"/>
              </w:rPr>
              <w:fldChar w:fldCharType="end"/>
            </w:r>
          </w:p>
          <w:p w14:paraId="0990F05C" w14:textId="64FE676D" w:rsidR="00716F5C" w:rsidRPr="005F2432" w:rsidRDefault="00716F5C" w:rsidP="00716F5C">
            <w:pPr>
              <w:spacing w:before="100" w:beforeAutospacing="1" w:after="100" w:afterAutospacing="1"/>
              <w:rPr>
                <w:rFonts w:cstheme="minorHAnsi"/>
              </w:rPr>
            </w:pPr>
            <w:r w:rsidRPr="005F2432">
              <w:rPr>
                <w:rFonts w:cstheme="minorHAnsi"/>
              </w:rPr>
              <w:t>The additional energy usage and access is based on data from the IEA World Energy Balances 2018.</w:t>
            </w:r>
            <w:r w:rsidRPr="005F2432">
              <w:rPr>
                <w:rFonts w:cstheme="minorHAnsi"/>
              </w:rPr>
              <w:fldChar w:fldCharType="begin"/>
            </w:r>
            <w:r w:rsidR="0011445B" w:rsidRPr="005F2432">
              <w:rPr>
                <w:rFonts w:cstheme="minorHAnsi"/>
              </w:rPr>
              <w:instrText xml:space="preserve"> ADDIN EN.CITE &lt;EndNote&gt;&lt;Cite&gt;&lt;Author&gt;IEA&lt;/Author&gt;&lt;Year&gt;2019&lt;/Year&gt;&lt;RecNum&gt;126&lt;/RecNum&gt;&lt;DisplayText&gt;&lt;style face="superscript"&gt;84&lt;/style&gt;&lt;/DisplayText&gt;&lt;record&gt;&lt;rec-number&gt;126&lt;/rec-number&gt;&lt;foreign-keys&gt;&lt;key app="EN" db-id="e2zepwa56vz2ryev2aoxraf420vzvwft0pzz" timestamp="0"&gt;126&lt;/key&gt;&lt;/foreign-keys&gt;&lt;ref-type name="Online Database"&gt;45&lt;/ref-type&gt;&lt;contributors&gt;&lt;authors&gt;&lt;author&gt;IEA&lt;/author&gt;&lt;/authors&gt;&lt;/contributors&gt;&lt;titles&gt;&lt;title&gt;World Extended Energy Balances&lt;/title&gt;&lt;/titles&gt;&lt;dates&gt;&lt;year&gt;2019&lt;/year&gt;&lt;/dates&gt;&lt;publisher&gt;UK Data Service&lt;/publisher&gt;&lt;urls&gt;&lt;related-urls&gt;&lt;url&gt;http://stats.ukdataservice.ac.uk&lt;/url&gt;&lt;/related-urls&gt;&lt;/urls&gt;&lt;electronic-resource-num&gt;http://dx.doi.org/10.5257/iea/web/2018&lt;/electronic-resource-num&gt;&lt;/record&gt;&lt;/Cite&gt;&lt;/EndNote&gt;</w:instrText>
            </w:r>
            <w:r w:rsidRPr="005F2432">
              <w:rPr>
                <w:rFonts w:cstheme="minorHAnsi"/>
              </w:rPr>
              <w:fldChar w:fldCharType="separate"/>
            </w:r>
            <w:r w:rsidR="0011445B" w:rsidRPr="005F2432">
              <w:rPr>
                <w:rFonts w:cstheme="minorHAnsi"/>
                <w:noProof/>
                <w:vertAlign w:val="superscript"/>
              </w:rPr>
              <w:t>84</w:t>
            </w:r>
            <w:r w:rsidRPr="005F2432">
              <w:rPr>
                <w:rFonts w:cstheme="minorHAnsi"/>
              </w:rPr>
              <w:fldChar w:fldCharType="end"/>
            </w:r>
            <w:r w:rsidRPr="005F2432">
              <w:rPr>
                <w:rFonts w:cstheme="minorHAnsi"/>
              </w:rPr>
              <w:t xml:space="preserve"> </w:t>
            </w:r>
          </w:p>
          <w:p w14:paraId="1861A6C2" w14:textId="275CB017" w:rsidR="00716F5C" w:rsidRDefault="00716F5C" w:rsidP="00716F5C">
            <w:pPr>
              <w:rPr>
                <w:ins w:id="340" w:author="Author"/>
                <w:rFonts w:cstheme="minorHAnsi"/>
              </w:rPr>
            </w:pPr>
            <w:r w:rsidRPr="005F2432">
              <w:rPr>
                <w:rFonts w:cstheme="minorHAnsi"/>
              </w:rPr>
              <w:t>The energy access data is from the IEA energy access database.</w:t>
            </w:r>
            <w:r w:rsidRPr="005F2432">
              <w:rPr>
                <w:rFonts w:cstheme="minorHAnsi"/>
              </w:rPr>
              <w:fldChar w:fldCharType="begin"/>
            </w:r>
            <w:r w:rsidR="0011445B" w:rsidRPr="005F2432">
              <w:rPr>
                <w:rFonts w:cstheme="minorHAnsi"/>
              </w:rPr>
              <w:instrText xml:space="preserve"> ADDIN EN.CITE &lt;EndNote&gt;&lt;Cite&gt;&lt;Author&gt;IEA&lt;/Author&gt;&lt;Year&gt;2019&lt;/Year&gt;&lt;RecNum&gt;307&lt;/RecNum&gt;&lt;DisplayText&gt;&lt;style face="superscript"&gt;93&lt;/style&gt;&lt;/DisplayText&gt;&lt;record&gt;&lt;rec-number&gt;307&lt;/rec-number&gt;&lt;foreign-keys&gt;&lt;key app="EN" db-id="e2zepwa56vz2ryev2aoxraf420vzvwft0pzz" timestamp="1560022241"&gt;307&lt;/key&gt;&lt;/foreign-keys&gt;&lt;ref-type name="Online Database"&gt;45&lt;/ref-type&gt;&lt;contributors&gt;&lt;authors&gt;&lt;author&gt;IEA&lt;/author&gt;&lt;/authors&gt;&lt;/contributors&gt;&lt;titles&gt;&lt;title&gt;Energy access database&lt;/title&gt;&lt;/titles&gt;&lt;dates&gt;&lt;year&gt;2019&lt;/year&gt;&lt;/dates&gt;&lt;urls&gt;&lt;related-urls&gt;&lt;url&gt;https://www.iea.org/energyaccess/database/&lt;/url&gt;&lt;/related-urls&gt;&lt;/urls&gt;&lt;/record&gt;&lt;/Cite&gt;&lt;/EndNote&gt;</w:instrText>
            </w:r>
            <w:r w:rsidRPr="005F2432">
              <w:rPr>
                <w:rFonts w:cstheme="minorHAnsi"/>
              </w:rPr>
              <w:fldChar w:fldCharType="separate"/>
            </w:r>
            <w:r w:rsidR="0011445B" w:rsidRPr="005F2432">
              <w:rPr>
                <w:rFonts w:cstheme="minorHAnsi"/>
                <w:noProof/>
                <w:vertAlign w:val="superscript"/>
              </w:rPr>
              <w:t>93</w:t>
            </w:r>
            <w:r w:rsidRPr="005F2432">
              <w:rPr>
                <w:rFonts w:cstheme="minorHAnsi"/>
              </w:rPr>
              <w:fldChar w:fldCharType="end"/>
            </w:r>
            <w:r w:rsidRPr="005F2432" w:rsidDel="00A000F5">
              <w:rPr>
                <w:rFonts w:cstheme="minorHAnsi"/>
              </w:rPr>
              <w:t xml:space="preserve"> </w:t>
            </w:r>
          </w:p>
          <w:p w14:paraId="29DC38C0" w14:textId="0079E1CA" w:rsidR="00B15DA4" w:rsidRDefault="00B15DA4" w:rsidP="00716F5C">
            <w:pPr>
              <w:rPr>
                <w:ins w:id="341" w:author="Author"/>
                <w:rFonts w:cstheme="minorHAnsi"/>
              </w:rPr>
            </w:pPr>
          </w:p>
          <w:p w14:paraId="5ED7B329" w14:textId="3ED67964" w:rsidR="00B15DA4" w:rsidRPr="005F2432" w:rsidRDefault="00B15DA4" w:rsidP="00716F5C">
            <w:pPr>
              <w:rPr>
                <w:rFonts w:cstheme="minorHAnsi"/>
              </w:rPr>
            </w:pPr>
            <w:ins w:id="342" w:author="Author">
              <w:r>
                <w:rPr>
                  <w:rFonts w:cstheme="minorHAnsi"/>
                </w:rPr>
                <w:t>The data on household fuel use for cooking was provided by the WHO</w:t>
              </w:r>
            </w:ins>
          </w:p>
          <w:p w14:paraId="75470FD4" w14:textId="77777777" w:rsidR="00716F5C" w:rsidRPr="005F2432" w:rsidRDefault="00716F5C" w:rsidP="00716F5C">
            <w:pPr>
              <w:rPr>
                <w:rFonts w:cstheme="minorHAnsi"/>
              </w:rPr>
            </w:pPr>
          </w:p>
        </w:tc>
      </w:tr>
      <w:tr w:rsidR="00716F5C" w:rsidRPr="005F2432" w14:paraId="1BFC8E3F" w14:textId="77777777" w:rsidTr="00716F5C">
        <w:tc>
          <w:tcPr>
            <w:tcW w:w="2122" w:type="dxa"/>
          </w:tcPr>
          <w:p w14:paraId="5A499B8A" w14:textId="77777777" w:rsidR="00716F5C" w:rsidRPr="005F2432" w:rsidRDefault="00716F5C" w:rsidP="00716F5C">
            <w:pPr>
              <w:rPr>
                <w:rFonts w:cstheme="minorHAnsi"/>
                <w:b/>
              </w:rPr>
            </w:pPr>
            <w:r w:rsidRPr="005F2432">
              <w:rPr>
                <w:rFonts w:cstheme="minorHAnsi"/>
                <w:b/>
              </w:rPr>
              <w:t>Caveats</w:t>
            </w:r>
          </w:p>
        </w:tc>
        <w:tc>
          <w:tcPr>
            <w:tcW w:w="6894" w:type="dxa"/>
          </w:tcPr>
          <w:p w14:paraId="54E0E415" w14:textId="77777777" w:rsidR="00716F5C" w:rsidRPr="005F2432" w:rsidRDefault="00716F5C" w:rsidP="00716F5C">
            <w:pPr>
              <w:rPr>
                <w:rFonts w:cstheme="minorHAnsi"/>
              </w:rPr>
            </w:pPr>
            <w:r w:rsidRPr="005F2432">
              <w:rPr>
                <w:rFonts w:cstheme="minorHAnsi"/>
              </w:rPr>
              <w:t>The data from the IEA on residential energy flows and energy access provide an indication of both the access to electricity and the proportion of the different types of energy used within the residential sector.  These provide an important picture on how access and use might be interacting.</w:t>
            </w:r>
          </w:p>
          <w:p w14:paraId="529AE97F" w14:textId="77777777" w:rsidR="00716F5C" w:rsidRPr="005F2432" w:rsidRDefault="00716F5C" w:rsidP="00716F5C">
            <w:pPr>
              <w:rPr>
                <w:rFonts w:cstheme="minorHAnsi"/>
              </w:rPr>
            </w:pPr>
          </w:p>
        </w:tc>
      </w:tr>
      <w:tr w:rsidR="00716F5C" w:rsidRPr="005F2432" w14:paraId="62FEB197" w14:textId="77777777" w:rsidTr="00716F5C">
        <w:tc>
          <w:tcPr>
            <w:tcW w:w="2122" w:type="dxa"/>
          </w:tcPr>
          <w:p w14:paraId="42E9C9F3" w14:textId="77777777" w:rsidR="00716F5C" w:rsidRPr="005F2432" w:rsidRDefault="00716F5C" w:rsidP="00716F5C">
            <w:pPr>
              <w:rPr>
                <w:rFonts w:cstheme="minorHAnsi"/>
                <w:b/>
              </w:rPr>
            </w:pPr>
            <w:r w:rsidRPr="005F2432">
              <w:rPr>
                <w:rFonts w:cstheme="minorHAnsi"/>
                <w:b/>
              </w:rPr>
              <w:t>Future Form of Indicator</w:t>
            </w:r>
          </w:p>
        </w:tc>
        <w:tc>
          <w:tcPr>
            <w:tcW w:w="6894" w:type="dxa"/>
          </w:tcPr>
          <w:p w14:paraId="1DF5388F" w14:textId="77777777" w:rsidR="00716F5C" w:rsidRPr="005F2432" w:rsidRDefault="00716F5C" w:rsidP="00716F5C">
            <w:pPr>
              <w:rPr>
                <w:rFonts w:cstheme="minorHAnsi"/>
              </w:rPr>
            </w:pPr>
            <w:r w:rsidRPr="005F2432">
              <w:rPr>
                <w:rFonts w:cstheme="minorHAnsi"/>
              </w:rPr>
              <w:t>This indicator provides a better representation of the fuel mix used by households for different demands (heating, cooling, cooking, hot water, lighting and other plug loads) for the mix of income groupings at the country level.  Future work will be done to disaggregate and look at access among vulnerable communities.</w:t>
            </w:r>
          </w:p>
          <w:p w14:paraId="63879226" w14:textId="77777777" w:rsidR="00716F5C" w:rsidRPr="005F2432" w:rsidRDefault="00716F5C" w:rsidP="00716F5C">
            <w:pPr>
              <w:rPr>
                <w:rFonts w:cstheme="minorHAnsi"/>
              </w:rPr>
            </w:pPr>
          </w:p>
        </w:tc>
      </w:tr>
    </w:tbl>
    <w:p w14:paraId="5FEFDC60" w14:textId="77777777" w:rsidR="00716F5C" w:rsidRPr="005F2432" w:rsidRDefault="00716F5C" w:rsidP="00716F5C">
      <w:pPr>
        <w:tabs>
          <w:tab w:val="left" w:pos="7464"/>
        </w:tabs>
        <w:jc w:val="both"/>
        <w:rPr>
          <w:rFonts w:cstheme="minorHAnsi"/>
        </w:rPr>
      </w:pPr>
    </w:p>
    <w:tbl>
      <w:tblPr>
        <w:tblStyle w:val="TableGrid"/>
        <w:tblW w:w="9016" w:type="dxa"/>
        <w:tblLook w:val="04A0" w:firstRow="1" w:lastRow="0" w:firstColumn="1" w:lastColumn="0" w:noHBand="0" w:noVBand="1"/>
      </w:tblPr>
      <w:tblGrid>
        <w:gridCol w:w="1376"/>
        <w:gridCol w:w="7640"/>
      </w:tblGrid>
      <w:tr w:rsidR="00716F5C" w:rsidRPr="005F2432" w14:paraId="07DBAA0B" w14:textId="77777777" w:rsidTr="00716F5C">
        <w:tc>
          <w:tcPr>
            <w:tcW w:w="2122" w:type="dxa"/>
            <w:hideMark/>
          </w:tcPr>
          <w:p w14:paraId="0FE625A5" w14:textId="77777777" w:rsidR="00716F5C" w:rsidRPr="005F2432" w:rsidRDefault="00716F5C" w:rsidP="00716F5C">
            <w:pPr>
              <w:spacing w:after="120"/>
              <w:rPr>
                <w:rFonts w:cstheme="minorHAnsi"/>
                <w:b/>
                <w:bCs/>
              </w:rPr>
            </w:pPr>
            <w:r w:rsidRPr="005F2432">
              <w:rPr>
                <w:rFonts w:cstheme="minorHAnsi"/>
                <w:b/>
                <w:bCs/>
              </w:rPr>
              <w:t>Working group</w:t>
            </w:r>
          </w:p>
        </w:tc>
        <w:tc>
          <w:tcPr>
            <w:tcW w:w="6894" w:type="dxa"/>
            <w:hideMark/>
          </w:tcPr>
          <w:p w14:paraId="0B3EEB75" w14:textId="77777777" w:rsidR="00716F5C" w:rsidRPr="005F2432" w:rsidRDefault="00716F5C" w:rsidP="00716F5C">
            <w:pPr>
              <w:spacing w:after="120"/>
              <w:rPr>
                <w:rFonts w:cstheme="minorHAnsi"/>
              </w:rPr>
            </w:pPr>
            <w:r w:rsidRPr="005F2432">
              <w:rPr>
                <w:rFonts w:cstheme="minorHAnsi"/>
              </w:rPr>
              <w:t>3: Mitigation Actions and Health Co-Benefits</w:t>
            </w:r>
          </w:p>
        </w:tc>
      </w:tr>
      <w:tr w:rsidR="00716F5C" w:rsidRPr="005F2432" w14:paraId="26575343" w14:textId="77777777" w:rsidTr="00716F5C">
        <w:tc>
          <w:tcPr>
            <w:tcW w:w="2122" w:type="dxa"/>
          </w:tcPr>
          <w:p w14:paraId="111726DD" w14:textId="77777777" w:rsidR="00716F5C" w:rsidRPr="005F2432" w:rsidRDefault="00716F5C" w:rsidP="00716F5C">
            <w:pPr>
              <w:spacing w:after="120"/>
              <w:rPr>
                <w:rFonts w:cstheme="minorHAnsi"/>
                <w:b/>
                <w:bCs/>
              </w:rPr>
            </w:pPr>
            <w:r w:rsidRPr="005F2432">
              <w:rPr>
                <w:rFonts w:cstheme="minorHAnsi"/>
                <w:b/>
                <w:bCs/>
              </w:rPr>
              <w:t>Indicator</w:t>
            </w:r>
          </w:p>
        </w:tc>
        <w:tc>
          <w:tcPr>
            <w:tcW w:w="6894" w:type="dxa"/>
          </w:tcPr>
          <w:p w14:paraId="403AAEF9" w14:textId="77777777" w:rsidR="00716F5C" w:rsidRPr="005F2432" w:rsidRDefault="00716F5C" w:rsidP="00716F5C">
            <w:pPr>
              <w:spacing w:after="120"/>
              <w:rPr>
                <w:rFonts w:cstheme="minorHAnsi"/>
              </w:rPr>
            </w:pPr>
            <w:r w:rsidRPr="005F2432">
              <w:rPr>
                <w:rFonts w:cstheme="minorHAnsi"/>
              </w:rPr>
              <w:t>3.3: Air pollution, energy and transport</w:t>
            </w:r>
          </w:p>
        </w:tc>
      </w:tr>
      <w:tr w:rsidR="00716F5C" w:rsidRPr="005F2432" w14:paraId="09E2F9E2" w14:textId="77777777" w:rsidTr="00716F5C">
        <w:tc>
          <w:tcPr>
            <w:tcW w:w="2122" w:type="dxa"/>
            <w:hideMark/>
          </w:tcPr>
          <w:p w14:paraId="7F21EBC8" w14:textId="77777777" w:rsidR="00716F5C" w:rsidRPr="005F2432" w:rsidRDefault="00716F5C" w:rsidP="00716F5C">
            <w:pPr>
              <w:spacing w:after="120"/>
              <w:rPr>
                <w:rFonts w:cstheme="minorHAnsi"/>
                <w:b/>
                <w:bCs/>
              </w:rPr>
            </w:pPr>
            <w:r w:rsidRPr="005F2432">
              <w:rPr>
                <w:rFonts w:cstheme="minorHAnsi"/>
                <w:b/>
                <w:bCs/>
              </w:rPr>
              <w:t>Sub Indicator</w:t>
            </w:r>
          </w:p>
        </w:tc>
        <w:tc>
          <w:tcPr>
            <w:tcW w:w="6894" w:type="dxa"/>
            <w:hideMark/>
          </w:tcPr>
          <w:p w14:paraId="535F4B92" w14:textId="77777777" w:rsidR="00716F5C" w:rsidRPr="005F2432" w:rsidRDefault="00716F5C" w:rsidP="00716F5C">
            <w:pPr>
              <w:spacing w:after="120"/>
              <w:rPr>
                <w:rFonts w:cstheme="minorHAnsi"/>
              </w:rPr>
            </w:pPr>
            <w:r w:rsidRPr="005F2432">
              <w:rPr>
                <w:rFonts w:cstheme="minorHAnsi"/>
              </w:rPr>
              <w:t>3.3.1. Exposure to air pollution in cities</w:t>
            </w:r>
          </w:p>
        </w:tc>
      </w:tr>
      <w:tr w:rsidR="00716F5C" w:rsidRPr="005F2432" w14:paraId="303DA329" w14:textId="77777777" w:rsidTr="00716F5C">
        <w:tc>
          <w:tcPr>
            <w:tcW w:w="2122" w:type="dxa"/>
            <w:hideMark/>
          </w:tcPr>
          <w:p w14:paraId="6398FE69" w14:textId="77777777" w:rsidR="00716F5C" w:rsidRPr="005F2432" w:rsidRDefault="00716F5C" w:rsidP="00716F5C">
            <w:pPr>
              <w:spacing w:after="120"/>
              <w:rPr>
                <w:rFonts w:cstheme="minorHAnsi"/>
                <w:b/>
                <w:bCs/>
              </w:rPr>
            </w:pPr>
            <w:r w:rsidRPr="005F2432">
              <w:rPr>
                <w:rFonts w:cstheme="minorHAnsi"/>
                <w:b/>
                <w:bCs/>
              </w:rPr>
              <w:t>Methods</w:t>
            </w:r>
          </w:p>
        </w:tc>
        <w:tc>
          <w:tcPr>
            <w:tcW w:w="6894" w:type="dxa"/>
            <w:hideMark/>
          </w:tcPr>
          <w:p w14:paraId="7F64DB88" w14:textId="77777777" w:rsidR="00716F5C" w:rsidRPr="005F2432" w:rsidRDefault="00716F5C" w:rsidP="00716F5C">
            <w:pPr>
              <w:spacing w:after="120"/>
              <w:rPr>
                <w:rFonts w:cstheme="minorHAnsi"/>
              </w:rPr>
            </w:pPr>
            <w:r w:rsidRPr="005F2432">
              <w:rPr>
                <w:rFonts w:cstheme="minorHAnsi"/>
              </w:rPr>
              <w:t>This indicator quantifies contributions of individual source sectors to ambient PM</w:t>
            </w:r>
            <w:r w:rsidRPr="005F2432">
              <w:rPr>
                <w:rFonts w:cstheme="minorHAnsi"/>
                <w:vertAlign w:val="subscript"/>
              </w:rPr>
              <w:t>2.5</w:t>
            </w:r>
            <w:r w:rsidRPr="005F2432">
              <w:rPr>
                <w:rFonts w:cstheme="minorHAnsi"/>
              </w:rPr>
              <w:t xml:space="preserve"> exposure in cities worldwide. Coal has been highlighted as a fuel across all sectors.</w:t>
            </w:r>
          </w:p>
          <w:p w14:paraId="5B46E4FE" w14:textId="7B80B5EA" w:rsidR="00716F5C" w:rsidRPr="005F2432" w:rsidRDefault="00716F5C" w:rsidP="00716F5C">
            <w:pPr>
              <w:spacing w:after="120"/>
              <w:rPr>
                <w:rFonts w:cstheme="minorHAnsi"/>
              </w:rPr>
            </w:pPr>
            <w:r w:rsidRPr="005F2432">
              <w:rPr>
                <w:rFonts w:cstheme="minorHAnsi"/>
              </w:rPr>
              <w:t>Estimates of sectoral source contributions to annual mean exposure to ambient PM</w:t>
            </w:r>
            <w:r w:rsidRPr="005F2432">
              <w:rPr>
                <w:rFonts w:cstheme="minorHAnsi"/>
                <w:vertAlign w:val="subscript"/>
              </w:rPr>
              <w:t>2.5</w:t>
            </w:r>
            <w:r w:rsidRPr="005F2432">
              <w:rPr>
                <w:rFonts w:cstheme="minorHAnsi"/>
              </w:rPr>
              <w:t xml:space="preserve"> were calculated using the GAINS model,</w:t>
            </w:r>
            <w:r w:rsidRPr="005F2432">
              <w:rPr>
                <w:rFonts w:cstheme="minorHAnsi"/>
              </w:rPr>
              <w:fldChar w:fldCharType="begin"/>
            </w:r>
            <w:r w:rsidR="0011445B" w:rsidRPr="005F2432">
              <w:rPr>
                <w:rFonts w:cstheme="minorHAnsi"/>
              </w:rPr>
              <w:instrText xml:space="preserve"> ADDIN EN.CITE &lt;EndNote&gt;&lt;Cite&gt;&lt;Author&gt;Amann&lt;/Author&gt;&lt;Year&gt;2011&lt;/Year&gt;&lt;RecNum&gt;215&lt;/RecNum&gt;&lt;DisplayText&gt;&lt;style face="superscript"&gt;94&lt;/style&gt;&lt;/DisplayText&gt;&lt;record&gt;&lt;rec-number&gt;215&lt;/rec-number&gt;&lt;foreign-keys&gt;&lt;key app="EN" db-id="e2zepwa56vz2ryev2aoxraf420vzvwft0pzz" timestamp="1559119265"&gt;215&lt;/key&gt;&lt;/foreign-keys&gt;&lt;ref-type name="Journal Article"&gt;17&lt;/ref-type&gt;&lt;contributors&gt;&lt;authors&gt;&lt;author&gt;Amann, Markus&lt;/author&gt;&lt;author&gt;Bertok, Imrich&lt;/author&gt;&lt;author&gt;Borken-Kleefeld, Jens&lt;/author&gt;&lt;author&gt;Cofala, Janusz&lt;/author&gt;&lt;author&gt;Heyes, Chris&lt;/author&gt;&lt;author&gt;Höglund-Isaksson, Lena&lt;/author&gt;&lt;author&gt;Klimont, Zbigniew&lt;/author&gt;&lt;author&gt;Nguyen, Binh&lt;/author&gt;&lt;author&gt;Posch, Maximilian&lt;/author&gt;&lt;author&gt;Rafaj, Peter&lt;/author&gt;&lt;/authors&gt;&lt;/contributors&gt;&lt;titles&gt;&lt;title&gt;Cost-effective control of air quality and greenhouse gases in Europe: Modeling and policy applications&lt;/title&gt;&lt;secondary-title&gt;Environmental Modelling &amp;amp; Software&lt;/secondary-title&gt;&lt;/titles&gt;&lt;periodical&gt;&lt;full-title&gt;Environmental Modelling &amp;amp; Software&lt;/full-title&gt;&lt;/periodical&gt;&lt;pages&gt;1489-1501&lt;/pages&gt;&lt;volume&gt;26&lt;/volume&gt;&lt;number&gt;12&lt;/number&gt;&lt;dates&gt;&lt;year&gt;2011&lt;/year&gt;&lt;/dates&gt;&lt;isbn&gt;1364-8152&lt;/isbn&gt;&lt;urls&gt;&lt;/urls&gt;&lt;/record&gt;&lt;/Cite&gt;&lt;/EndNote&gt;</w:instrText>
            </w:r>
            <w:r w:rsidRPr="005F2432">
              <w:rPr>
                <w:rFonts w:cstheme="minorHAnsi"/>
              </w:rPr>
              <w:fldChar w:fldCharType="separate"/>
            </w:r>
            <w:r w:rsidR="0011445B" w:rsidRPr="005F2432">
              <w:rPr>
                <w:rFonts w:cstheme="minorHAnsi"/>
                <w:noProof/>
                <w:vertAlign w:val="superscript"/>
              </w:rPr>
              <w:t>94</w:t>
            </w:r>
            <w:r w:rsidRPr="005F2432">
              <w:rPr>
                <w:rFonts w:cstheme="minorHAnsi"/>
              </w:rPr>
              <w:fldChar w:fldCharType="end"/>
            </w:r>
            <w:r w:rsidRPr="005F2432">
              <w:rPr>
                <w:rFonts w:cstheme="minorHAnsi"/>
              </w:rPr>
              <w:t xml:space="preserve"> which combines bottom-up emission calculations with atmospheric chemistry and dispersion coefficients. </w:t>
            </w:r>
          </w:p>
          <w:p w14:paraId="49CBD664" w14:textId="7BECB017" w:rsidR="00716F5C" w:rsidRPr="005F2432" w:rsidRDefault="00716F5C" w:rsidP="00716F5C">
            <w:pPr>
              <w:spacing w:after="120"/>
              <w:rPr>
                <w:rFonts w:cstheme="minorHAnsi"/>
              </w:rPr>
            </w:pPr>
            <w:r w:rsidRPr="005F2432">
              <w:rPr>
                <w:rFonts w:cstheme="minorHAnsi"/>
              </w:rPr>
              <w:t>Energy statistics are taken from the IEA World Energy Outlook 2017,</w:t>
            </w:r>
            <w:r w:rsidRPr="005F2432">
              <w:rPr>
                <w:rFonts w:cstheme="minorHAnsi"/>
              </w:rPr>
              <w:fldChar w:fldCharType="begin"/>
            </w:r>
            <w:r w:rsidR="0011445B" w:rsidRPr="005F2432">
              <w:rPr>
                <w:rFonts w:cstheme="minorHAnsi"/>
              </w:rPr>
              <w:instrText xml:space="preserve"> ADDIN EN.CITE &lt;EndNote&gt;&lt;Cite&gt;&lt;Author&gt;IEA&lt;/Author&gt;&lt;Year&gt;2017&lt;/Year&gt;&lt;RecNum&gt;214&lt;/RecNum&gt;&lt;DisplayText&gt;&lt;style face="superscript"&gt;95&lt;/style&gt;&lt;/DisplayText&gt;&lt;record&gt;&lt;rec-number&gt;214&lt;/rec-number&gt;&lt;foreign-keys&gt;&lt;key app="EN" db-id="e2zepwa56vz2ryev2aoxraf420vzvwft0pzz" timestamp="1559118490"&gt;214&lt;/key&gt;&lt;/foreign-keys&gt;&lt;ref-type name="Dataset"&gt;59&lt;/ref-type&gt;&lt;contributors&gt;&lt;authors&gt;&lt;author&gt;IEA&lt;/author&gt;&lt;/authors&gt;&lt;/contributors&gt;&lt;titles&gt;&lt;title&gt;World Energy Outlook 2017&lt;/title&gt;&lt;/titles&gt;&lt;dates&gt;&lt;year&gt;2017&lt;/year&gt;&lt;/dates&gt;&lt;urls&gt;&lt;related-urls&gt;&lt;url&gt;https://www.iea.org/weo2017/&lt;/url&gt;&lt;/related-urls&gt;&lt;/urls&gt;&lt;/record&gt;&lt;/Cite&gt;&lt;/EndNote&gt;</w:instrText>
            </w:r>
            <w:r w:rsidRPr="005F2432">
              <w:rPr>
                <w:rFonts w:cstheme="minorHAnsi"/>
              </w:rPr>
              <w:fldChar w:fldCharType="separate"/>
            </w:r>
            <w:r w:rsidR="0011445B" w:rsidRPr="005F2432">
              <w:rPr>
                <w:rFonts w:cstheme="minorHAnsi"/>
                <w:noProof/>
                <w:vertAlign w:val="superscript"/>
              </w:rPr>
              <w:t>95</w:t>
            </w:r>
            <w:r w:rsidRPr="005F2432">
              <w:rPr>
                <w:rFonts w:cstheme="minorHAnsi"/>
              </w:rPr>
              <w:fldChar w:fldCharType="end"/>
            </w:r>
            <w:r w:rsidRPr="005F2432">
              <w:rPr>
                <w:rFonts w:cstheme="minorHAnsi"/>
              </w:rPr>
              <w:t xml:space="preserve"> merged with GAINS information on application of emission control technologies and their emission factors.</w:t>
            </w:r>
          </w:p>
          <w:p w14:paraId="2BEC864F" w14:textId="497413E9" w:rsidR="00716F5C" w:rsidRPr="005F2432" w:rsidRDefault="00716F5C" w:rsidP="00716F5C">
            <w:pPr>
              <w:spacing w:after="120"/>
              <w:rPr>
                <w:rFonts w:cstheme="minorHAnsi"/>
              </w:rPr>
            </w:pPr>
            <w:r w:rsidRPr="005F2432">
              <w:rPr>
                <w:rFonts w:cstheme="minorHAnsi"/>
              </w:rPr>
              <w:t>Atmospheric transfer coefficients are based on full year simulations with the EMEP Chemistry Transport Model</w:t>
            </w:r>
            <w:r w:rsidRPr="005F2432">
              <w:rPr>
                <w:rFonts w:cstheme="minorHAnsi"/>
              </w:rPr>
              <w:fldChar w:fldCharType="begin"/>
            </w:r>
            <w:r w:rsidR="0011445B" w:rsidRPr="005F2432">
              <w:rPr>
                <w:rFonts w:cstheme="minorHAnsi"/>
              </w:rPr>
              <w:instrText xml:space="preserve"> ADDIN EN.CITE &lt;EndNote&gt;&lt;Cite&gt;&lt;Author&gt;Simpson&lt;/Author&gt;&lt;Year&gt;2012&lt;/Year&gt;&lt;RecNum&gt;308&lt;/RecNum&gt;&lt;DisplayText&gt;&lt;style face="superscript"&gt;96&lt;/style&gt;&lt;/DisplayText&gt;&lt;record&gt;&lt;rec-number&gt;308&lt;/rec-number&gt;&lt;foreign-keys&gt;&lt;key app="EN" db-id="e2zepwa56vz2ryev2aoxraf420vzvwft0pzz" timestamp="1560022809"&gt;308&lt;/key&gt;&lt;/foreign-keys&gt;&lt;ref-type name="Journal Article"&gt;17&lt;/ref-type&gt;&lt;contributors&gt;&lt;authors&gt;&lt;author&gt;Simpson, David&lt;/author&gt;&lt;author&gt;Benedictow, Anna&lt;/author&gt;&lt;author&gt;Berge, Halldis&lt;/author&gt;&lt;author&gt;Bergström, Robert&lt;/author&gt;&lt;author&gt;Emberson, Lisa D&lt;/author&gt;&lt;author&gt;Fagerli, Hilde&lt;/author&gt;&lt;author&gt;Flechard, Chris R&lt;/author&gt;&lt;author&gt;Hayman, Garry D&lt;/author&gt;&lt;author&gt;Gauss, Michael&lt;/author&gt;&lt;author&gt;Jonson, Jan Eiof&lt;/author&gt;&lt;/authors&gt;&lt;/contributors&gt;&lt;titles&gt;&lt;title&gt;The EMEP MSC-W chemical transport model–technical description&lt;/title&gt;&lt;secondary-title&gt;Atmospheric Chemistry and Physics&lt;/secondary-title&gt;&lt;/titles&gt;&lt;periodical&gt;&lt;full-title&gt;Atmospheric Chemistry and Physics&lt;/full-title&gt;&lt;/periodical&gt;&lt;pages&gt;7825-7865&lt;/pages&gt;&lt;volume&gt;12&lt;/volume&gt;&lt;number&gt;16&lt;/number&gt;&lt;dates&gt;&lt;year&gt;2012&lt;/year&gt;&lt;/dates&gt;&lt;isbn&gt;1680-7316&lt;/isbn&gt;&lt;urls&gt;&lt;/urls&gt;&lt;/record&gt;&lt;/Cite&gt;&lt;/EndNote&gt;</w:instrText>
            </w:r>
            <w:r w:rsidRPr="005F2432">
              <w:rPr>
                <w:rFonts w:cstheme="minorHAnsi"/>
              </w:rPr>
              <w:fldChar w:fldCharType="separate"/>
            </w:r>
            <w:r w:rsidR="0011445B" w:rsidRPr="005F2432">
              <w:rPr>
                <w:rFonts w:cstheme="minorHAnsi"/>
                <w:noProof/>
                <w:vertAlign w:val="superscript"/>
              </w:rPr>
              <w:t>96</w:t>
            </w:r>
            <w:r w:rsidRPr="005F2432">
              <w:rPr>
                <w:rFonts w:cstheme="minorHAnsi"/>
              </w:rPr>
              <w:fldChar w:fldCharType="end"/>
            </w:r>
            <w:r w:rsidRPr="005F2432">
              <w:rPr>
                <w:rFonts w:cstheme="minorHAnsi"/>
              </w:rPr>
              <w:t xml:space="preserve"> at 0.5°×0.5° resolution using meteorology of 2015 and include a downscaling to capture sub-grid urban concentration gradients for approximately 5000 cities over 100,000 inhabitants globally. </w:t>
            </w:r>
          </w:p>
          <w:p w14:paraId="2BE93F38" w14:textId="2B9CDF7B" w:rsidR="00716F5C" w:rsidRPr="005F2432" w:rsidRDefault="00716F5C" w:rsidP="00716F5C">
            <w:pPr>
              <w:spacing w:after="120"/>
              <w:rPr>
                <w:rFonts w:cstheme="minorHAnsi"/>
              </w:rPr>
            </w:pPr>
            <w:r w:rsidRPr="005F2432">
              <w:rPr>
                <w:rFonts w:cstheme="minorHAnsi"/>
              </w:rPr>
              <w:t>Calculated ambient PM</w:t>
            </w:r>
            <w:r w:rsidRPr="005F2432">
              <w:rPr>
                <w:rFonts w:cstheme="minorHAnsi"/>
                <w:vertAlign w:val="subscript"/>
              </w:rPr>
              <w:t>2.5</w:t>
            </w:r>
            <w:r w:rsidRPr="005F2432">
              <w:rPr>
                <w:rFonts w:cstheme="minorHAnsi"/>
              </w:rPr>
              <w:t xml:space="preserve"> concentrations have been validated against in-situ observations from the latest version of the WHO’s Urban Ambient Air Pollution Database (2016 update),</w:t>
            </w:r>
            <w:r w:rsidRPr="005F2432">
              <w:rPr>
                <w:rFonts w:cstheme="minorHAnsi"/>
              </w:rPr>
              <w:fldChar w:fldCharType="begin"/>
            </w:r>
            <w:r w:rsidR="0011445B" w:rsidRPr="005F2432">
              <w:rPr>
                <w:rFonts w:cstheme="minorHAnsi"/>
              </w:rPr>
              <w:instrText xml:space="preserve"> ADDIN EN.CITE &lt;EndNote&gt;&lt;Cite&gt;&lt;Author&gt;WHO&lt;/Author&gt;&lt;Year&gt;2016&lt;/Year&gt;&lt;RecNum&gt;309&lt;/RecNum&gt;&lt;DisplayText&gt;&lt;style face="superscript"&gt;97&lt;/style&gt;&lt;/DisplayText&gt;&lt;record&gt;&lt;rec-number&gt;309&lt;/rec-number&gt;&lt;foreign-keys&gt;&lt;key app="EN" db-id="e2zepwa56vz2ryev2aoxraf420vzvwft0pzz" timestamp="1560023213"&gt;309&lt;/key&gt;&lt;/foreign-keys&gt;&lt;ref-type name="Online Database"&gt;45&lt;/ref-type&gt;&lt;contributors&gt;&lt;authors&gt;&lt;author&gt;WHO&lt;/author&gt;&lt;/authors&gt;&lt;/contributors&gt;&lt;titles&gt;&lt;title&gt;WHO Global Urban Ambient Air Pollution Database (update 2016)&lt;/title&gt;&lt;/titles&gt;&lt;dates&gt;&lt;year&gt;2016&lt;/year&gt;&lt;/dates&gt;&lt;urls&gt;&lt;related-urls&gt;&lt;url&gt;https://www.who.int/phe/health_topics/outdoorair/databases/cities/en/&lt;/url&gt;&lt;/related-urls&gt;&lt;/urls&gt;&lt;/record&gt;&lt;/Cite&gt;&lt;/EndNote&gt;</w:instrText>
            </w:r>
            <w:r w:rsidRPr="005F2432">
              <w:rPr>
                <w:rFonts w:cstheme="minorHAnsi"/>
              </w:rPr>
              <w:fldChar w:fldCharType="separate"/>
            </w:r>
            <w:r w:rsidR="0011445B" w:rsidRPr="005F2432">
              <w:rPr>
                <w:rFonts w:cstheme="minorHAnsi"/>
                <w:noProof/>
                <w:vertAlign w:val="superscript"/>
              </w:rPr>
              <w:t>97</w:t>
            </w:r>
            <w:r w:rsidRPr="005F2432">
              <w:rPr>
                <w:rFonts w:cstheme="minorHAnsi"/>
              </w:rPr>
              <w:fldChar w:fldCharType="end"/>
            </w:r>
            <w:r w:rsidRPr="005F2432">
              <w:rPr>
                <w:rFonts w:cstheme="minorHAnsi"/>
              </w:rPr>
              <w:t xml:space="preserve"> and other sources where available (e.g. Chinese statistical yearbook). Also, numbers compare well with the SHUE dataset presented in Lancet Countdown 2018.</w:t>
            </w:r>
            <w:r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Pr="005F2432">
              <w:rPr>
                <w:rFonts w:cstheme="minorHAnsi"/>
              </w:rPr>
            </w:r>
            <w:r w:rsidRPr="005F2432">
              <w:rPr>
                <w:rFonts w:cstheme="minorHAnsi"/>
              </w:rPr>
              <w:fldChar w:fldCharType="separate"/>
            </w:r>
            <w:r w:rsidR="0011445B" w:rsidRPr="005F2432">
              <w:rPr>
                <w:rFonts w:cstheme="minorHAnsi"/>
                <w:noProof/>
                <w:vertAlign w:val="superscript"/>
              </w:rPr>
              <w:t>1</w:t>
            </w:r>
            <w:r w:rsidRPr="005F2432">
              <w:rPr>
                <w:rFonts w:cstheme="minorHAnsi"/>
              </w:rPr>
              <w:fldChar w:fldCharType="end"/>
            </w:r>
          </w:p>
          <w:p w14:paraId="2E2B1BDD" w14:textId="77777777" w:rsidR="00716F5C" w:rsidRPr="005F2432" w:rsidRDefault="00716F5C" w:rsidP="00716F5C">
            <w:pPr>
              <w:spacing w:after="120"/>
              <w:rPr>
                <w:rFonts w:cstheme="minorHAnsi"/>
              </w:rPr>
            </w:pPr>
            <w:r w:rsidRPr="005F2432">
              <w:rPr>
                <w:rFonts w:cstheme="minorHAnsi"/>
              </w:rPr>
              <w:t>For technical reasons, there are three deviations in the aggregation of countries versus the WHO regions:</w:t>
            </w:r>
          </w:p>
          <w:p w14:paraId="46D8C2EE" w14:textId="77777777" w:rsidR="00716F5C" w:rsidRPr="005F2432" w:rsidRDefault="00716F5C" w:rsidP="00716F5C">
            <w:pPr>
              <w:spacing w:after="120"/>
              <w:rPr>
                <w:rFonts w:cstheme="minorHAnsi"/>
              </w:rPr>
            </w:pPr>
            <w:r w:rsidRPr="005F2432">
              <w:rPr>
                <w:rFonts w:cstheme="minorHAnsi"/>
              </w:rPr>
              <w:t xml:space="preserve">Sudan is included in the ‘African Region’ here, but belongs to WHO Eastern Mediterranean Region. </w:t>
            </w:r>
          </w:p>
          <w:p w14:paraId="04BAEF8B" w14:textId="77777777" w:rsidR="00716F5C" w:rsidRPr="005F2432" w:rsidRDefault="00716F5C" w:rsidP="00716F5C">
            <w:pPr>
              <w:spacing w:after="120"/>
              <w:rPr>
                <w:rFonts w:cstheme="minorHAnsi"/>
              </w:rPr>
            </w:pPr>
            <w:r w:rsidRPr="005F2432">
              <w:rPr>
                <w:rFonts w:cstheme="minorHAnsi"/>
              </w:rPr>
              <w:t>Somalia is included in the‘African Region’ here, but belongs to WHO Eastern Mediterranean Region.</w:t>
            </w:r>
          </w:p>
          <w:p w14:paraId="12845B20" w14:textId="77777777" w:rsidR="00716F5C" w:rsidRPr="005F2432" w:rsidRDefault="00716F5C" w:rsidP="00716F5C">
            <w:pPr>
              <w:spacing w:after="120"/>
              <w:rPr>
                <w:rFonts w:cstheme="minorHAnsi"/>
              </w:rPr>
            </w:pPr>
            <w:r w:rsidRPr="005F2432">
              <w:rPr>
                <w:rFonts w:cstheme="minorHAnsi"/>
              </w:rPr>
              <w:t>Algeria is included in the ‘Eastern Mediterranean’ here, but belongs to WHO African Region.</w:t>
            </w:r>
          </w:p>
          <w:p w14:paraId="7AA893DE" w14:textId="77777777" w:rsidR="00716F5C" w:rsidRPr="005F2432" w:rsidRDefault="00716F5C" w:rsidP="00716F5C">
            <w:pPr>
              <w:spacing w:after="120"/>
              <w:rPr>
                <w:rFonts w:cstheme="minorHAnsi"/>
              </w:rPr>
            </w:pPr>
          </w:p>
        </w:tc>
      </w:tr>
      <w:tr w:rsidR="00716F5C" w:rsidRPr="005F2432" w14:paraId="2D7D0B13" w14:textId="77777777" w:rsidTr="00716F5C">
        <w:tc>
          <w:tcPr>
            <w:tcW w:w="2122" w:type="dxa"/>
            <w:hideMark/>
          </w:tcPr>
          <w:p w14:paraId="47A92AF2" w14:textId="77777777" w:rsidR="00716F5C" w:rsidRPr="005F2432" w:rsidRDefault="00716F5C" w:rsidP="00716F5C">
            <w:pPr>
              <w:spacing w:after="120"/>
              <w:rPr>
                <w:rFonts w:cstheme="minorHAnsi"/>
                <w:b/>
                <w:bCs/>
              </w:rPr>
            </w:pPr>
            <w:r w:rsidRPr="005F2432">
              <w:rPr>
                <w:rFonts w:cstheme="minorHAnsi"/>
                <w:b/>
                <w:bCs/>
              </w:rPr>
              <w:t>Caveats</w:t>
            </w:r>
          </w:p>
        </w:tc>
        <w:tc>
          <w:tcPr>
            <w:tcW w:w="6894" w:type="dxa"/>
            <w:hideMark/>
          </w:tcPr>
          <w:p w14:paraId="3FE15198" w14:textId="77777777" w:rsidR="00716F5C" w:rsidRPr="005F2432" w:rsidRDefault="00716F5C" w:rsidP="00716F5C">
            <w:pPr>
              <w:spacing w:after="120"/>
              <w:rPr>
                <w:rFonts w:cstheme="minorHAnsi"/>
              </w:rPr>
            </w:pPr>
            <w:r w:rsidRPr="005F2432">
              <w:rPr>
                <w:rFonts w:cstheme="minorHAnsi"/>
                <w:lang w:val="en-AU"/>
              </w:rPr>
              <w:t>The indicator relies on model calculations</w:t>
            </w:r>
            <w:r w:rsidRPr="005F2432">
              <w:rPr>
                <w:rFonts w:cstheme="minorHAnsi"/>
              </w:rPr>
              <w:t>.</w:t>
            </w:r>
            <w:r w:rsidRPr="005F2432">
              <w:rPr>
                <w:rFonts w:cstheme="minorHAnsi"/>
                <w:lang w:val="en-AU"/>
              </w:rPr>
              <w:t xml:space="preserve"> </w:t>
            </w:r>
          </w:p>
          <w:p w14:paraId="4203F93A" w14:textId="77777777" w:rsidR="00716F5C" w:rsidRPr="005F2432" w:rsidRDefault="00716F5C" w:rsidP="00716F5C">
            <w:pPr>
              <w:spacing w:after="120"/>
              <w:rPr>
                <w:rFonts w:cstheme="minorHAnsi"/>
              </w:rPr>
            </w:pPr>
            <w:r w:rsidRPr="005F2432">
              <w:rPr>
                <w:rFonts w:cstheme="minorHAnsi"/>
                <w:lang w:val="en-AU"/>
              </w:rPr>
              <w:t xml:space="preserve">Validation is only possible for a limited set of cities where observations are available. These are scarce particularly in </w:t>
            </w:r>
            <w:r w:rsidRPr="005F2432">
              <w:rPr>
                <w:rFonts w:cstheme="minorHAnsi"/>
              </w:rPr>
              <w:t>low- and middle-income</w:t>
            </w:r>
            <w:r w:rsidRPr="005F2432">
              <w:rPr>
                <w:rFonts w:cstheme="minorHAnsi"/>
                <w:lang w:val="en-AU"/>
              </w:rPr>
              <w:t xml:space="preserve"> countries</w:t>
            </w:r>
            <w:r w:rsidRPr="005F2432">
              <w:rPr>
                <w:rFonts w:cstheme="minorHAnsi"/>
              </w:rPr>
              <w:t>.</w:t>
            </w:r>
          </w:p>
        </w:tc>
      </w:tr>
      <w:tr w:rsidR="00716F5C" w:rsidRPr="005F2432" w14:paraId="2601F15D" w14:textId="77777777" w:rsidTr="00716F5C">
        <w:tc>
          <w:tcPr>
            <w:tcW w:w="2122" w:type="dxa"/>
          </w:tcPr>
          <w:p w14:paraId="311EAC0C" w14:textId="77777777" w:rsidR="00716F5C" w:rsidRPr="005F2432" w:rsidRDefault="00716F5C" w:rsidP="00716F5C">
            <w:pPr>
              <w:spacing w:after="120"/>
              <w:rPr>
                <w:rFonts w:cstheme="minorHAnsi"/>
                <w:b/>
                <w:bCs/>
              </w:rPr>
            </w:pPr>
            <w:r w:rsidRPr="005F2432">
              <w:rPr>
                <w:rFonts w:cstheme="minorHAnsi"/>
                <w:b/>
                <w:bCs/>
              </w:rPr>
              <w:t>Future development of indicator</w:t>
            </w:r>
          </w:p>
        </w:tc>
        <w:tc>
          <w:tcPr>
            <w:tcW w:w="6894" w:type="dxa"/>
          </w:tcPr>
          <w:p w14:paraId="00BB2187" w14:textId="77777777" w:rsidR="00716F5C" w:rsidRPr="005F2432" w:rsidRDefault="00716F5C" w:rsidP="00716F5C">
            <w:pPr>
              <w:spacing w:after="120"/>
              <w:rPr>
                <w:rFonts w:cstheme="minorHAnsi"/>
              </w:rPr>
            </w:pPr>
            <w:r w:rsidRPr="005F2432">
              <w:rPr>
                <w:rFonts w:cstheme="minorHAnsi"/>
              </w:rPr>
              <w:t>An ideal indicator would provide a marker of benefits for air quality and/or health that are directly attributable to climate change mitigation action, which requires scenario analysis. Going beyond coal, a more explicit quantification of effects of fossil-fuel versus non-fossil fuel based activities could be undertaken.</w:t>
            </w:r>
          </w:p>
        </w:tc>
      </w:tr>
      <w:tr w:rsidR="000C0721" w:rsidRPr="005F2432" w14:paraId="40E47CFD" w14:textId="77777777" w:rsidTr="00716F5C">
        <w:trPr>
          <w:ins w:id="343" w:author="Author"/>
        </w:trPr>
        <w:tc>
          <w:tcPr>
            <w:tcW w:w="2122" w:type="dxa"/>
          </w:tcPr>
          <w:p w14:paraId="484628E0" w14:textId="5063A0FB" w:rsidR="000C0721" w:rsidRPr="005F2432" w:rsidRDefault="000C0721" w:rsidP="00716F5C">
            <w:pPr>
              <w:spacing w:after="120"/>
              <w:rPr>
                <w:ins w:id="344" w:author="Author"/>
                <w:rFonts w:cstheme="minorHAnsi"/>
                <w:b/>
                <w:bCs/>
              </w:rPr>
            </w:pPr>
            <w:ins w:id="345" w:author="Author">
              <w:r>
                <w:rPr>
                  <w:rFonts w:cstheme="minorHAnsi"/>
                  <w:b/>
                  <w:bCs/>
                </w:rPr>
                <w:t>Additional Information</w:t>
              </w:r>
            </w:ins>
          </w:p>
        </w:tc>
        <w:tc>
          <w:tcPr>
            <w:tcW w:w="6894" w:type="dxa"/>
          </w:tcPr>
          <w:p w14:paraId="19239E71" w14:textId="77777777" w:rsidR="000C0721" w:rsidRPr="008D09E4" w:rsidRDefault="000C0721" w:rsidP="000C0721">
            <w:pPr>
              <w:keepNext/>
              <w:rPr>
                <w:ins w:id="346" w:author="Author"/>
              </w:rPr>
            </w:pPr>
            <w:ins w:id="347" w:author="Author">
              <w:r w:rsidRPr="008D09E4">
                <w:rPr>
                  <w:noProof/>
                </w:rPr>
                <w:drawing>
                  <wp:inline distT="0" distB="0" distL="0" distR="0" wp14:anchorId="49FA81C3" wp14:editId="6D60C9AF">
                    <wp:extent cx="4946650" cy="2912110"/>
                    <wp:effectExtent l="0" t="0" r="6350" b="2540"/>
                    <wp:docPr id="193" name="Picture 193"/>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946650" cy="2912110"/>
                            </a:xfrm>
                            <a:prstGeom prst="rect">
                              <a:avLst/>
                            </a:prstGeom>
                          </pic:spPr>
                        </pic:pic>
                      </a:graphicData>
                    </a:graphic>
                  </wp:inline>
                </w:drawing>
              </w:r>
            </w:ins>
          </w:p>
          <w:p w14:paraId="0682260D" w14:textId="77777777" w:rsidR="000C0721" w:rsidRPr="008D09E4" w:rsidRDefault="000C0721" w:rsidP="000C0721">
            <w:pPr>
              <w:pStyle w:val="Caption"/>
              <w:rPr>
                <w:ins w:id="348" w:author="Author"/>
              </w:rPr>
            </w:pPr>
            <w:bookmarkStart w:id="349" w:name="_Ref9614314"/>
            <w:bookmarkStart w:id="350" w:name="_Toc15587710"/>
            <w:ins w:id="351" w:author="Author">
              <w:r w:rsidRPr="008D09E4">
                <w:t xml:space="preserve">Figure </w:t>
              </w:r>
              <w:r>
                <w:fldChar w:fldCharType="begin"/>
              </w:r>
              <w:r>
                <w:instrText xml:space="preserve"> SEQ Figure \* ARABIC </w:instrText>
              </w:r>
              <w:r>
                <w:fldChar w:fldCharType="separate"/>
              </w:r>
              <w:r>
                <w:rPr>
                  <w:noProof/>
                </w:rPr>
                <w:t>23</w:t>
              </w:r>
              <w:r>
                <w:rPr>
                  <w:noProof/>
                </w:rPr>
                <w:fldChar w:fldCharType="end"/>
              </w:r>
              <w:bookmarkEnd w:id="349"/>
              <w:r w:rsidRPr="008D09E4">
                <w:t>: Source contributions to ambient PM</w:t>
              </w:r>
              <w:r w:rsidRPr="008D09E4">
                <w:rPr>
                  <w:vertAlign w:val="subscript"/>
                </w:rPr>
                <w:t>2.5</w:t>
              </w:r>
              <w:r w:rsidRPr="008D09E4">
                <w:t xml:space="preserve"> levels in urban areas, by WHO region, for the year 2016</w:t>
              </w:r>
              <w:bookmarkEnd w:id="350"/>
            </w:ins>
          </w:p>
          <w:p w14:paraId="469AEF8B" w14:textId="77777777" w:rsidR="000C0721" w:rsidRPr="005F2432" w:rsidRDefault="000C0721" w:rsidP="00716F5C">
            <w:pPr>
              <w:spacing w:after="120"/>
              <w:rPr>
                <w:ins w:id="352" w:author="Author"/>
                <w:rFonts w:cstheme="minorHAnsi"/>
              </w:rPr>
            </w:pPr>
          </w:p>
        </w:tc>
      </w:tr>
    </w:tbl>
    <w:p w14:paraId="339554E7" w14:textId="77777777" w:rsidR="00716F5C" w:rsidRPr="005F2432" w:rsidRDefault="00716F5C" w:rsidP="00716F5C">
      <w:pPr>
        <w:tabs>
          <w:tab w:val="left" w:pos="7464"/>
        </w:tabs>
        <w:rPr>
          <w:rFonts w:cstheme="minorHAnsi"/>
        </w:rPr>
      </w:pPr>
    </w:p>
    <w:p w14:paraId="02E6F847" w14:textId="77777777" w:rsidR="00716F5C" w:rsidRPr="005F2432" w:rsidRDefault="00716F5C" w:rsidP="00716F5C">
      <w:pPr>
        <w:tabs>
          <w:tab w:val="left" w:pos="7464"/>
        </w:tabs>
        <w:rPr>
          <w:rFonts w:cstheme="minorHAnsi"/>
        </w:rPr>
      </w:pPr>
    </w:p>
    <w:tbl>
      <w:tblPr>
        <w:tblStyle w:val="TableGrid"/>
        <w:tblW w:w="0" w:type="auto"/>
        <w:tblLook w:val="04A0" w:firstRow="1" w:lastRow="0" w:firstColumn="1" w:lastColumn="0" w:noHBand="0" w:noVBand="1"/>
      </w:tblPr>
      <w:tblGrid>
        <w:gridCol w:w="2051"/>
        <w:gridCol w:w="6965"/>
      </w:tblGrid>
      <w:tr w:rsidR="00716F5C" w:rsidRPr="005F2432" w14:paraId="18E93C01" w14:textId="77777777" w:rsidTr="00716F5C">
        <w:tc>
          <w:tcPr>
            <w:tcW w:w="2051" w:type="dxa"/>
            <w:hideMark/>
          </w:tcPr>
          <w:p w14:paraId="71CF6929" w14:textId="77777777" w:rsidR="00716F5C" w:rsidRPr="005F2432" w:rsidRDefault="00716F5C" w:rsidP="00716F5C">
            <w:pPr>
              <w:spacing w:after="120"/>
              <w:rPr>
                <w:rFonts w:cstheme="minorHAnsi"/>
                <w:b/>
                <w:bCs/>
              </w:rPr>
            </w:pPr>
            <w:r w:rsidRPr="005F2432">
              <w:rPr>
                <w:rFonts w:cstheme="minorHAnsi"/>
                <w:b/>
                <w:bCs/>
              </w:rPr>
              <w:t>Working group</w:t>
            </w:r>
          </w:p>
        </w:tc>
        <w:tc>
          <w:tcPr>
            <w:tcW w:w="6965" w:type="dxa"/>
            <w:hideMark/>
          </w:tcPr>
          <w:p w14:paraId="3D023648" w14:textId="77777777" w:rsidR="00716F5C" w:rsidRPr="005F2432" w:rsidRDefault="00716F5C" w:rsidP="00716F5C">
            <w:pPr>
              <w:spacing w:after="120"/>
              <w:rPr>
                <w:rFonts w:cstheme="minorHAnsi"/>
              </w:rPr>
            </w:pPr>
            <w:r w:rsidRPr="005F2432">
              <w:rPr>
                <w:rFonts w:cstheme="minorHAnsi"/>
              </w:rPr>
              <w:t>3: Mitigation Actions and Health Co-Benefits</w:t>
            </w:r>
          </w:p>
        </w:tc>
      </w:tr>
      <w:tr w:rsidR="00716F5C" w:rsidRPr="005F2432" w14:paraId="5F9EAD5C" w14:textId="77777777" w:rsidTr="00716F5C">
        <w:tc>
          <w:tcPr>
            <w:tcW w:w="2051" w:type="dxa"/>
          </w:tcPr>
          <w:p w14:paraId="46AFAFA8" w14:textId="77777777" w:rsidR="00716F5C" w:rsidRPr="005F2432" w:rsidRDefault="00716F5C" w:rsidP="00716F5C">
            <w:pPr>
              <w:spacing w:after="120"/>
              <w:rPr>
                <w:rFonts w:cstheme="minorHAnsi"/>
                <w:b/>
                <w:bCs/>
              </w:rPr>
            </w:pPr>
            <w:r w:rsidRPr="005F2432">
              <w:rPr>
                <w:rFonts w:cstheme="minorHAnsi"/>
                <w:b/>
                <w:bCs/>
              </w:rPr>
              <w:t>Indicator</w:t>
            </w:r>
          </w:p>
        </w:tc>
        <w:tc>
          <w:tcPr>
            <w:tcW w:w="6965" w:type="dxa"/>
          </w:tcPr>
          <w:p w14:paraId="5CF289D6" w14:textId="77777777" w:rsidR="00716F5C" w:rsidRPr="005F2432" w:rsidRDefault="00716F5C" w:rsidP="00716F5C">
            <w:pPr>
              <w:spacing w:after="120"/>
              <w:rPr>
                <w:rFonts w:cstheme="minorHAnsi"/>
              </w:rPr>
            </w:pPr>
            <w:r w:rsidRPr="005F2432">
              <w:rPr>
                <w:rFonts w:cstheme="minorHAnsi"/>
              </w:rPr>
              <w:t>3.3 Air pollution, energy, and transport</w:t>
            </w:r>
          </w:p>
        </w:tc>
      </w:tr>
      <w:tr w:rsidR="00716F5C" w:rsidRPr="005F2432" w14:paraId="27389DCB" w14:textId="77777777" w:rsidTr="00716F5C">
        <w:tc>
          <w:tcPr>
            <w:tcW w:w="2051" w:type="dxa"/>
            <w:hideMark/>
          </w:tcPr>
          <w:p w14:paraId="656D7B5C" w14:textId="77777777" w:rsidR="00716F5C" w:rsidRPr="005F2432" w:rsidRDefault="00716F5C" w:rsidP="00716F5C">
            <w:pPr>
              <w:spacing w:after="120"/>
              <w:rPr>
                <w:rFonts w:cstheme="minorHAnsi"/>
                <w:b/>
                <w:bCs/>
              </w:rPr>
            </w:pPr>
            <w:r w:rsidRPr="005F2432">
              <w:rPr>
                <w:rFonts w:cstheme="minorHAnsi"/>
                <w:b/>
                <w:bCs/>
              </w:rPr>
              <w:t>Sub Indicator</w:t>
            </w:r>
          </w:p>
        </w:tc>
        <w:tc>
          <w:tcPr>
            <w:tcW w:w="6965" w:type="dxa"/>
            <w:hideMark/>
          </w:tcPr>
          <w:p w14:paraId="34226991" w14:textId="77777777" w:rsidR="00716F5C" w:rsidRPr="005F2432" w:rsidRDefault="00716F5C" w:rsidP="00716F5C">
            <w:pPr>
              <w:spacing w:after="120"/>
              <w:rPr>
                <w:rFonts w:cstheme="minorHAnsi"/>
              </w:rPr>
            </w:pPr>
            <w:r w:rsidRPr="005F2432">
              <w:rPr>
                <w:rFonts w:cstheme="minorHAnsi"/>
              </w:rPr>
              <w:t>3.3.2. Premature mortality from ambient air pollution by sector</w:t>
            </w:r>
          </w:p>
        </w:tc>
      </w:tr>
      <w:tr w:rsidR="00716F5C" w:rsidRPr="005F2432" w14:paraId="252BE994" w14:textId="77777777" w:rsidTr="00716F5C">
        <w:tc>
          <w:tcPr>
            <w:tcW w:w="2051" w:type="dxa"/>
            <w:hideMark/>
          </w:tcPr>
          <w:p w14:paraId="420A3E7A" w14:textId="77777777" w:rsidR="00716F5C" w:rsidRPr="005F2432" w:rsidRDefault="00716F5C" w:rsidP="00716F5C">
            <w:pPr>
              <w:spacing w:after="120"/>
              <w:rPr>
                <w:rFonts w:cstheme="minorHAnsi"/>
                <w:b/>
                <w:bCs/>
              </w:rPr>
            </w:pPr>
            <w:r w:rsidRPr="005F2432">
              <w:rPr>
                <w:rFonts w:cstheme="minorHAnsi"/>
                <w:b/>
                <w:bCs/>
              </w:rPr>
              <w:t>Methods</w:t>
            </w:r>
          </w:p>
        </w:tc>
        <w:tc>
          <w:tcPr>
            <w:tcW w:w="6965" w:type="dxa"/>
            <w:hideMark/>
          </w:tcPr>
          <w:p w14:paraId="1E0B9DF9" w14:textId="77777777" w:rsidR="00716F5C" w:rsidRPr="005F2432" w:rsidRDefault="00716F5C" w:rsidP="00716F5C">
            <w:pPr>
              <w:spacing w:after="120"/>
              <w:rPr>
                <w:rFonts w:cstheme="minorHAnsi"/>
              </w:rPr>
            </w:pPr>
            <w:r w:rsidRPr="005F2432">
              <w:rPr>
                <w:rFonts w:cstheme="minorHAnsi"/>
              </w:rPr>
              <w:t>This indicator quantifies contributions of individual source sectors to ambient PM</w:t>
            </w:r>
            <w:r w:rsidRPr="005F2432">
              <w:rPr>
                <w:rFonts w:cstheme="minorHAnsi"/>
                <w:vertAlign w:val="subscript"/>
              </w:rPr>
              <w:t>2.5</w:t>
            </w:r>
            <w:r w:rsidRPr="005F2432">
              <w:rPr>
                <w:rFonts w:cstheme="minorHAnsi"/>
              </w:rPr>
              <w:t xml:space="preserve"> exposure and its health impacts. Coal has been highlighted as a fuel across all sectors.</w:t>
            </w:r>
          </w:p>
          <w:p w14:paraId="3EB81028" w14:textId="403F730A" w:rsidR="00716F5C" w:rsidRPr="005F2432" w:rsidRDefault="00716F5C" w:rsidP="00716F5C">
            <w:pPr>
              <w:spacing w:after="120"/>
              <w:rPr>
                <w:rFonts w:cstheme="minorHAnsi"/>
              </w:rPr>
            </w:pPr>
            <w:r w:rsidRPr="005F2432">
              <w:rPr>
                <w:rFonts w:cstheme="minorHAnsi"/>
              </w:rPr>
              <w:t>Estimates of sectoral source contributions to annual mean exposure to ambient PM</w:t>
            </w:r>
            <w:r w:rsidRPr="005F2432">
              <w:rPr>
                <w:rFonts w:cstheme="minorHAnsi"/>
                <w:vertAlign w:val="subscript"/>
              </w:rPr>
              <w:t>2.5</w:t>
            </w:r>
            <w:r w:rsidRPr="005F2432">
              <w:rPr>
                <w:rFonts w:cstheme="minorHAnsi"/>
              </w:rPr>
              <w:t xml:space="preserve"> were calculated using the GAINS model,</w:t>
            </w:r>
            <w:r w:rsidRPr="005F2432">
              <w:rPr>
                <w:rFonts w:cstheme="minorHAnsi"/>
              </w:rPr>
              <w:fldChar w:fldCharType="begin"/>
            </w:r>
            <w:r w:rsidR="0011445B" w:rsidRPr="005F2432">
              <w:rPr>
                <w:rFonts w:cstheme="minorHAnsi"/>
              </w:rPr>
              <w:instrText xml:space="preserve"> ADDIN EN.CITE &lt;EndNote&gt;&lt;Cite&gt;&lt;Author&gt;Amann&lt;/Author&gt;&lt;Year&gt;2011&lt;/Year&gt;&lt;RecNum&gt;215&lt;/RecNum&gt;&lt;DisplayText&gt;&lt;style face="superscript"&gt;94&lt;/style&gt;&lt;/DisplayText&gt;&lt;record&gt;&lt;rec-number&gt;215&lt;/rec-number&gt;&lt;foreign-keys&gt;&lt;key app="EN" db-id="e2zepwa56vz2ryev2aoxraf420vzvwft0pzz" timestamp="1559119265"&gt;215&lt;/key&gt;&lt;/foreign-keys&gt;&lt;ref-type name="Journal Article"&gt;17&lt;/ref-type&gt;&lt;contributors&gt;&lt;authors&gt;&lt;author&gt;Amann, Markus&lt;/author&gt;&lt;author&gt;Bertok, Imrich&lt;/author&gt;&lt;author&gt;Borken-Kleefeld, Jens&lt;/author&gt;&lt;author&gt;Cofala, Janusz&lt;/author&gt;&lt;author&gt;Heyes, Chris&lt;/author&gt;&lt;author&gt;Höglund-Isaksson, Lena&lt;/author&gt;&lt;author&gt;Klimont, Zbigniew&lt;/author&gt;&lt;author&gt;Nguyen, Binh&lt;/author&gt;&lt;author&gt;Posch, Maximilian&lt;/author&gt;&lt;author&gt;Rafaj, Peter&lt;/author&gt;&lt;/authors&gt;&lt;/contributors&gt;&lt;titles&gt;&lt;title&gt;Cost-effective control of air quality and greenhouse gases in Europe: Modeling and policy applications&lt;/title&gt;&lt;secondary-title&gt;Environmental Modelling &amp;amp; Software&lt;/secondary-title&gt;&lt;/titles&gt;&lt;periodical&gt;&lt;full-title&gt;Environmental Modelling &amp;amp; Software&lt;/full-title&gt;&lt;/periodical&gt;&lt;pages&gt;1489-1501&lt;/pages&gt;&lt;volume&gt;26&lt;/volume&gt;&lt;number&gt;12&lt;/number&gt;&lt;dates&gt;&lt;year&gt;2011&lt;/year&gt;&lt;/dates&gt;&lt;isbn&gt;1364-8152&lt;/isbn&gt;&lt;urls&gt;&lt;/urls&gt;&lt;/record&gt;&lt;/Cite&gt;&lt;/EndNote&gt;</w:instrText>
            </w:r>
            <w:r w:rsidRPr="005F2432">
              <w:rPr>
                <w:rFonts w:cstheme="minorHAnsi"/>
              </w:rPr>
              <w:fldChar w:fldCharType="separate"/>
            </w:r>
            <w:r w:rsidR="0011445B" w:rsidRPr="005F2432">
              <w:rPr>
                <w:rFonts w:cstheme="minorHAnsi"/>
                <w:noProof/>
                <w:vertAlign w:val="superscript"/>
              </w:rPr>
              <w:t>94</w:t>
            </w:r>
            <w:r w:rsidRPr="005F2432">
              <w:rPr>
                <w:rFonts w:cstheme="minorHAnsi"/>
              </w:rPr>
              <w:fldChar w:fldCharType="end"/>
            </w:r>
            <w:r w:rsidRPr="005F2432">
              <w:rPr>
                <w:rFonts w:cstheme="minorHAnsi"/>
              </w:rPr>
              <w:t xml:space="preserve"> which combines bottom-up emission calculations with atmospheric chemistry and dispersion coefficients. </w:t>
            </w:r>
          </w:p>
          <w:p w14:paraId="365098F0" w14:textId="763E17A7" w:rsidR="00716F5C" w:rsidRPr="005F2432" w:rsidRDefault="00716F5C" w:rsidP="00716F5C">
            <w:pPr>
              <w:spacing w:after="120"/>
              <w:rPr>
                <w:rFonts w:cstheme="minorHAnsi"/>
              </w:rPr>
            </w:pPr>
            <w:r w:rsidRPr="005F2432">
              <w:rPr>
                <w:rFonts w:cstheme="minorHAnsi"/>
              </w:rPr>
              <w:t>Energy statistics are taken from the IEA World Energy Outlook 2017,</w:t>
            </w:r>
            <w:r w:rsidRPr="005F2432">
              <w:rPr>
                <w:rFonts w:cstheme="minorHAnsi"/>
              </w:rPr>
              <w:fldChar w:fldCharType="begin"/>
            </w:r>
            <w:r w:rsidR="0011445B" w:rsidRPr="005F2432">
              <w:rPr>
                <w:rFonts w:cstheme="minorHAnsi"/>
              </w:rPr>
              <w:instrText xml:space="preserve"> ADDIN EN.CITE &lt;EndNote&gt;&lt;Cite&gt;&lt;Author&gt;IEA&lt;/Author&gt;&lt;Year&gt;2017&lt;/Year&gt;&lt;RecNum&gt;214&lt;/RecNum&gt;&lt;DisplayText&gt;&lt;style face="superscript"&gt;95&lt;/style&gt;&lt;/DisplayText&gt;&lt;record&gt;&lt;rec-number&gt;214&lt;/rec-number&gt;&lt;foreign-keys&gt;&lt;key app="EN" db-id="e2zepwa56vz2ryev2aoxraf420vzvwft0pzz" timestamp="1559118490"&gt;214&lt;/key&gt;&lt;/foreign-keys&gt;&lt;ref-type name="Dataset"&gt;59&lt;/ref-type&gt;&lt;contributors&gt;&lt;authors&gt;&lt;author&gt;IEA&lt;/author&gt;&lt;/authors&gt;&lt;/contributors&gt;&lt;titles&gt;&lt;title&gt;World Energy Outlook 2017&lt;/title&gt;&lt;/titles&gt;&lt;dates&gt;&lt;year&gt;2017&lt;/year&gt;&lt;/dates&gt;&lt;urls&gt;&lt;related-urls&gt;&lt;url&gt;https://www.iea.org/weo2017/&lt;/url&gt;&lt;/related-urls&gt;&lt;/urls&gt;&lt;/record&gt;&lt;/Cite&gt;&lt;/EndNote&gt;</w:instrText>
            </w:r>
            <w:r w:rsidRPr="005F2432">
              <w:rPr>
                <w:rFonts w:cstheme="minorHAnsi"/>
              </w:rPr>
              <w:fldChar w:fldCharType="separate"/>
            </w:r>
            <w:r w:rsidR="0011445B" w:rsidRPr="005F2432">
              <w:rPr>
                <w:rFonts w:cstheme="minorHAnsi"/>
                <w:noProof/>
                <w:vertAlign w:val="superscript"/>
              </w:rPr>
              <w:t>95</w:t>
            </w:r>
            <w:r w:rsidRPr="005F2432">
              <w:rPr>
                <w:rFonts w:cstheme="minorHAnsi"/>
              </w:rPr>
              <w:fldChar w:fldCharType="end"/>
            </w:r>
            <w:r w:rsidRPr="005F2432">
              <w:rPr>
                <w:rFonts w:cstheme="minorHAnsi"/>
              </w:rPr>
              <w:t xml:space="preserve"> merged with GAINS information on application of emission control technologies and their emission factors.</w:t>
            </w:r>
          </w:p>
          <w:p w14:paraId="4D07F0D3" w14:textId="1F761F1A" w:rsidR="00716F5C" w:rsidRPr="005F2432" w:rsidRDefault="00716F5C" w:rsidP="00716F5C">
            <w:pPr>
              <w:spacing w:after="120"/>
              <w:rPr>
                <w:rFonts w:cstheme="minorHAnsi"/>
              </w:rPr>
            </w:pPr>
            <w:r w:rsidRPr="005F2432">
              <w:rPr>
                <w:rFonts w:cstheme="minorHAnsi"/>
              </w:rPr>
              <w:t>Atmospheric transfer coefficients are based on full year simulations with the EMEP Chemistry Transport Model</w:t>
            </w:r>
            <w:r w:rsidRPr="005F2432">
              <w:rPr>
                <w:rFonts w:cstheme="minorHAnsi"/>
              </w:rPr>
              <w:fldChar w:fldCharType="begin"/>
            </w:r>
            <w:r w:rsidR="0011445B" w:rsidRPr="005F2432">
              <w:rPr>
                <w:rFonts w:cstheme="minorHAnsi"/>
              </w:rPr>
              <w:instrText xml:space="preserve"> ADDIN EN.CITE &lt;EndNote&gt;&lt;Cite&gt;&lt;Author&gt;Simpson&lt;/Author&gt;&lt;Year&gt;2012&lt;/Year&gt;&lt;RecNum&gt;308&lt;/RecNum&gt;&lt;DisplayText&gt;&lt;style face="superscript"&gt;96&lt;/style&gt;&lt;/DisplayText&gt;&lt;record&gt;&lt;rec-number&gt;308&lt;/rec-number&gt;&lt;foreign-keys&gt;&lt;key app="EN" db-id="e2zepwa56vz2ryev2aoxraf420vzvwft0pzz" timestamp="1560022809"&gt;308&lt;/key&gt;&lt;/foreign-keys&gt;&lt;ref-type name="Journal Article"&gt;17&lt;/ref-type&gt;&lt;contributors&gt;&lt;authors&gt;&lt;author&gt;Simpson, David&lt;/author&gt;&lt;author&gt;Benedictow, Anna&lt;/author&gt;&lt;author&gt;Berge, Halldis&lt;/author&gt;&lt;author&gt;Bergström, Robert&lt;/author&gt;&lt;author&gt;Emberson, Lisa D&lt;/author&gt;&lt;author&gt;Fagerli, Hilde&lt;/author&gt;&lt;author&gt;Flechard, Chris R&lt;/author&gt;&lt;author&gt;Hayman, Garry D&lt;/author&gt;&lt;author&gt;Gauss, Michael&lt;/author&gt;&lt;author&gt;Jonson, Jan Eiof&lt;/author&gt;&lt;/authors&gt;&lt;/contributors&gt;&lt;titles&gt;&lt;title&gt;The EMEP MSC-W chemical transport model–technical description&lt;/title&gt;&lt;secondary-title&gt;Atmospheric Chemistry and Physics&lt;/secondary-title&gt;&lt;/titles&gt;&lt;periodical&gt;&lt;full-title&gt;Atmospheric Chemistry and Physics&lt;/full-title&gt;&lt;/periodical&gt;&lt;pages&gt;7825-7865&lt;/pages&gt;&lt;volume&gt;12&lt;/volume&gt;&lt;number&gt;16&lt;/number&gt;&lt;dates&gt;&lt;year&gt;2012&lt;/year&gt;&lt;/dates&gt;&lt;isbn&gt;1680-7316&lt;/isbn&gt;&lt;urls&gt;&lt;/urls&gt;&lt;/record&gt;&lt;/Cite&gt;&lt;/EndNote&gt;</w:instrText>
            </w:r>
            <w:r w:rsidRPr="005F2432">
              <w:rPr>
                <w:rFonts w:cstheme="minorHAnsi"/>
              </w:rPr>
              <w:fldChar w:fldCharType="separate"/>
            </w:r>
            <w:r w:rsidR="0011445B" w:rsidRPr="005F2432">
              <w:rPr>
                <w:rFonts w:cstheme="minorHAnsi"/>
                <w:noProof/>
                <w:vertAlign w:val="superscript"/>
              </w:rPr>
              <w:t>96</w:t>
            </w:r>
            <w:r w:rsidRPr="005F2432">
              <w:rPr>
                <w:rFonts w:cstheme="minorHAnsi"/>
              </w:rPr>
              <w:fldChar w:fldCharType="end"/>
            </w:r>
            <w:r w:rsidRPr="005F2432">
              <w:rPr>
                <w:rFonts w:cstheme="minorHAnsi"/>
              </w:rPr>
              <w:t xml:space="preserve"> at 0.5°×0.5° resolution using meteorology of 2015 and include a downscaling to capture sub-grid urban concentration gradients for approximately 5000 cities globally. Calculations for Europe are described in detail by Kiesewetter et al. (2015).</w:t>
            </w:r>
            <w:r w:rsidRPr="005F2432">
              <w:rPr>
                <w:rFonts w:cstheme="minorHAnsi"/>
              </w:rPr>
              <w:fldChar w:fldCharType="begin"/>
            </w:r>
            <w:r w:rsidR="0011445B" w:rsidRPr="005F2432">
              <w:rPr>
                <w:rFonts w:cstheme="minorHAnsi"/>
              </w:rPr>
              <w:instrText xml:space="preserve"> ADDIN EN.CITE &lt;EndNote&gt;&lt;Cite&gt;&lt;Author&gt;Kiesewetter&lt;/Author&gt;&lt;Year&gt;2015&lt;/Year&gt;&lt;RecNum&gt;310&lt;/RecNum&gt;&lt;DisplayText&gt;&lt;style face="superscript"&gt;98&lt;/style&gt;&lt;/DisplayText&gt;&lt;record&gt;&lt;rec-number&gt;310&lt;/rec-number&gt;&lt;foreign-keys&gt;&lt;key app="EN" db-id="e2zepwa56vz2ryev2aoxraf420vzvwft0pzz" timestamp="1560024471"&gt;310&lt;/key&gt;&lt;/foreign-keys&gt;&lt;ref-type name="Journal Article"&gt;17&lt;/ref-type&gt;&lt;contributors&gt;&lt;authors&gt;&lt;author&gt;Kiesewetter, Gregor&lt;/author&gt;&lt;author&gt;Borken-Kleefeld, Jens&lt;/author&gt;&lt;author&gt;Schöpp, Wolfgang&lt;/author&gt;&lt;author&gt;Heyes, Chris&lt;/author&gt;&lt;author&gt;Thunis, Philippe&lt;/author&gt;&lt;author&gt;Bessagnet, Bertrand&lt;/author&gt;&lt;author&gt;Terrenoire, Etienne&lt;/author&gt;&lt;author&gt;Fagerli, Hilde&lt;/author&gt;&lt;author&gt;Nyiri, Agnès&lt;/author&gt;&lt;author&gt;Amann, Markus&lt;/author&gt;&lt;/authors&gt;&lt;/contributors&gt;&lt;titles&gt;&lt;title&gt;Modelling street level PM 10 concentrations across Europe: source apportionment and possible futures&lt;/title&gt;&lt;secondary-title&gt;Atmospheric Chemistry and Physics&lt;/secondary-title&gt;&lt;/titles&gt;&lt;periodical&gt;&lt;full-title&gt;Atmospheric Chemistry and Physics&lt;/full-title&gt;&lt;/periodical&gt;&lt;pages&gt;1539-1553&lt;/pages&gt;&lt;volume&gt;15&lt;/volume&gt;&lt;number&gt;3&lt;/number&gt;&lt;dates&gt;&lt;year&gt;2015&lt;/year&gt;&lt;/dates&gt;&lt;isbn&gt;1680-7316&lt;/isbn&gt;&lt;urls&gt;&lt;/urls&gt;&lt;/record&gt;&lt;/Cite&gt;&lt;/EndNote&gt;</w:instrText>
            </w:r>
            <w:r w:rsidRPr="005F2432">
              <w:rPr>
                <w:rFonts w:cstheme="minorHAnsi"/>
              </w:rPr>
              <w:fldChar w:fldCharType="separate"/>
            </w:r>
            <w:r w:rsidR="0011445B" w:rsidRPr="005F2432">
              <w:rPr>
                <w:rFonts w:cstheme="minorHAnsi"/>
                <w:noProof/>
                <w:vertAlign w:val="superscript"/>
              </w:rPr>
              <w:t>98</w:t>
            </w:r>
            <w:r w:rsidRPr="005F2432">
              <w:rPr>
                <w:rFonts w:cstheme="minorHAnsi"/>
              </w:rPr>
              <w:fldChar w:fldCharType="end"/>
            </w:r>
            <w:r w:rsidRPr="005F2432">
              <w:rPr>
                <w:rFonts w:cstheme="minorHAnsi"/>
              </w:rPr>
              <w:t xml:space="preserve"> Calculated ambient PM</w:t>
            </w:r>
            <w:r w:rsidRPr="005F2432">
              <w:rPr>
                <w:rFonts w:cstheme="minorHAnsi"/>
                <w:vertAlign w:val="subscript"/>
              </w:rPr>
              <w:t>2.5</w:t>
            </w:r>
            <w:r w:rsidRPr="005F2432">
              <w:rPr>
                <w:rFonts w:cstheme="minorHAnsi"/>
              </w:rPr>
              <w:t xml:space="preserve"> concentrations have been validated against in-situ observations from the latest version of the WHO’s Urban Ambient Air Pollution Database (2016 update),</w:t>
            </w:r>
            <w:r w:rsidRPr="005F2432">
              <w:rPr>
                <w:rFonts w:cstheme="minorHAnsi"/>
              </w:rPr>
              <w:fldChar w:fldCharType="begin"/>
            </w:r>
            <w:r w:rsidR="0011445B" w:rsidRPr="005F2432">
              <w:rPr>
                <w:rFonts w:cstheme="minorHAnsi"/>
              </w:rPr>
              <w:instrText xml:space="preserve"> ADDIN EN.CITE &lt;EndNote&gt;&lt;Cite&gt;&lt;Author&gt;WHO&lt;/Author&gt;&lt;Year&gt;2016&lt;/Year&gt;&lt;RecNum&gt;309&lt;/RecNum&gt;&lt;DisplayText&gt;&lt;style face="superscript"&gt;97&lt;/style&gt;&lt;/DisplayText&gt;&lt;record&gt;&lt;rec-number&gt;309&lt;/rec-number&gt;&lt;foreign-keys&gt;&lt;key app="EN" db-id="e2zepwa56vz2ryev2aoxraf420vzvwft0pzz" timestamp="1560023213"&gt;309&lt;/key&gt;&lt;/foreign-keys&gt;&lt;ref-type name="Online Database"&gt;45&lt;/ref-type&gt;&lt;contributors&gt;&lt;authors&gt;&lt;author&gt;WHO&lt;/author&gt;&lt;/authors&gt;&lt;/contributors&gt;&lt;titles&gt;&lt;title&gt;WHO Global Urban Ambient Air Pollution Database (update 2016)&lt;/title&gt;&lt;/titles&gt;&lt;dates&gt;&lt;year&gt;2016&lt;/year&gt;&lt;/dates&gt;&lt;urls&gt;&lt;related-urls&gt;&lt;url&gt;https://www.who.int/phe/health_topics/outdoorair/databases/cities/en/&lt;/url&gt;&lt;/related-urls&gt;&lt;/urls&gt;&lt;/record&gt;&lt;/Cite&gt;&lt;/EndNote&gt;</w:instrText>
            </w:r>
            <w:r w:rsidRPr="005F2432">
              <w:rPr>
                <w:rFonts w:cstheme="minorHAnsi"/>
              </w:rPr>
              <w:fldChar w:fldCharType="separate"/>
            </w:r>
            <w:r w:rsidR="0011445B" w:rsidRPr="005F2432">
              <w:rPr>
                <w:rFonts w:cstheme="minorHAnsi"/>
                <w:noProof/>
                <w:vertAlign w:val="superscript"/>
              </w:rPr>
              <w:t>97</w:t>
            </w:r>
            <w:r w:rsidRPr="005F2432">
              <w:rPr>
                <w:rFonts w:cstheme="minorHAnsi"/>
              </w:rPr>
              <w:fldChar w:fldCharType="end"/>
            </w:r>
            <w:r w:rsidRPr="005F2432">
              <w:rPr>
                <w:rFonts w:cstheme="minorHAnsi"/>
              </w:rPr>
              <w:t xml:space="preserve"> and other sources where available (e.g. Chinese statistical yearbook).</w:t>
            </w:r>
          </w:p>
          <w:p w14:paraId="44AEACFD" w14:textId="24F94179" w:rsidR="00716F5C" w:rsidRPr="005F2432" w:rsidRDefault="00716F5C" w:rsidP="00716F5C">
            <w:pPr>
              <w:spacing w:after="120"/>
              <w:rPr>
                <w:rFonts w:cstheme="minorHAnsi"/>
              </w:rPr>
            </w:pPr>
            <w:r w:rsidRPr="005F2432">
              <w:rPr>
                <w:rFonts w:cstheme="minorHAnsi"/>
              </w:rPr>
              <w:t>Premature deaths from total ambient PM</w:t>
            </w:r>
            <w:r w:rsidRPr="005F2432">
              <w:rPr>
                <w:rFonts w:cstheme="minorHAnsi"/>
                <w:vertAlign w:val="subscript"/>
              </w:rPr>
              <w:t>2.5</w:t>
            </w:r>
            <w:r w:rsidRPr="005F2432">
              <w:rPr>
                <w:rFonts w:cstheme="minorHAnsi"/>
              </w:rPr>
              <w:t xml:space="preserve"> for regions other than Europe are calculated using the methodology of the WHO (2016) assessment on the burden of disease from ambient air pollution,</w:t>
            </w:r>
            <w:r w:rsidRPr="005F2432">
              <w:rPr>
                <w:rFonts w:cstheme="minorHAnsi"/>
              </w:rPr>
              <w:fldChar w:fldCharType="begin"/>
            </w:r>
            <w:r w:rsidR="0011445B" w:rsidRPr="005F2432">
              <w:rPr>
                <w:rFonts w:cstheme="minorHAnsi"/>
              </w:rPr>
              <w:instrText xml:space="preserve"> ADDIN EN.CITE &lt;EndNote&gt;&lt;Cite&gt;&lt;Author&gt;WHO&lt;/Author&gt;&lt;Year&gt;2016&lt;/Year&gt;&lt;RecNum&gt;123&lt;/RecNum&gt;&lt;DisplayText&gt;&lt;style face="superscript"&gt;99&lt;/style&gt;&lt;/DisplayText&gt;&lt;record&gt;&lt;rec-number&gt;123&lt;/rec-number&gt;&lt;foreign-keys&gt;&lt;key app="EN" db-id="e2zepwa56vz2ryev2aoxraf420vzvwft0pzz" timestamp="0"&gt;123&lt;/key&gt;&lt;/foreign-keys&gt;&lt;ref-type name="Report"&gt;27&lt;/ref-type&gt;&lt;contributors&gt;&lt;authors&gt;&lt;author&gt;WHO&lt;/author&gt;&lt;/authors&gt;&lt;/contributors&gt;&lt;titles&gt;&lt;title&gt;Ambient Air Pollution: A global assessment of exposure and burden of disease&lt;/title&gt;&lt;/titles&gt;&lt;dates&gt;&lt;year&gt;2016&lt;/year&gt;&lt;/dates&gt;&lt;pub-location&gt;Geneva&lt;/pub-location&gt;&lt;publisher&gt;World Health Organization&lt;/publisher&gt;&lt;urls&gt;&lt;/urls&gt;&lt;/record&gt;&lt;/Cite&gt;&lt;/EndNote&gt;</w:instrText>
            </w:r>
            <w:r w:rsidRPr="005F2432">
              <w:rPr>
                <w:rFonts w:cstheme="minorHAnsi"/>
              </w:rPr>
              <w:fldChar w:fldCharType="separate"/>
            </w:r>
            <w:r w:rsidR="0011445B" w:rsidRPr="005F2432">
              <w:rPr>
                <w:rFonts w:cstheme="minorHAnsi"/>
                <w:noProof/>
                <w:vertAlign w:val="superscript"/>
              </w:rPr>
              <w:t>99</w:t>
            </w:r>
            <w:r w:rsidRPr="005F2432">
              <w:rPr>
                <w:rFonts w:cstheme="minorHAnsi"/>
              </w:rPr>
              <w:fldChar w:fldCharType="end"/>
            </w:r>
            <w:r w:rsidRPr="005F2432">
              <w:rPr>
                <w:rFonts w:cstheme="minorHAnsi"/>
              </w:rPr>
              <w:t xml:space="preserve"> which relies on disease specific integrated exposure response relationships (IERs) developed within the Global Burden of Disease 2015 study.</w:t>
            </w:r>
            <w:r w:rsidRPr="005F2432">
              <w:rPr>
                <w:rFonts w:cstheme="minorHAnsi"/>
              </w:rPr>
              <w:fldChar w:fldCharType="begin">
                <w:fldData xml:space="preserve">PEVuZE5vdGU+PENpdGU+PEF1dGhvcj5Gb3JvdXphbmZhcjwvQXV0aG9yPjxZZWFyPjIwMTU8L1ll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PEVuZE5vdGU+PENpdGU+PEF1dGhvcj5Gb3JvdXphbmZhcjwvQXV0aG9yPjxZZWFyPjIwMTU8L1ll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Pr="005F2432">
              <w:rPr>
                <w:rFonts w:cstheme="minorHAnsi"/>
              </w:rPr>
            </w:r>
            <w:r w:rsidRPr="005F2432">
              <w:rPr>
                <w:rFonts w:cstheme="minorHAnsi"/>
              </w:rPr>
              <w:fldChar w:fldCharType="separate"/>
            </w:r>
            <w:r w:rsidR="0011445B" w:rsidRPr="005F2432">
              <w:rPr>
                <w:rFonts w:cstheme="minorHAnsi"/>
                <w:noProof/>
                <w:vertAlign w:val="superscript"/>
              </w:rPr>
              <w:t>100</w:t>
            </w:r>
            <w:r w:rsidRPr="005F2432">
              <w:rPr>
                <w:rFonts w:cstheme="minorHAnsi"/>
              </w:rPr>
              <w:fldChar w:fldCharType="end"/>
            </w:r>
            <w:r w:rsidRPr="005F2432">
              <w:rPr>
                <w:rFonts w:cstheme="minorHAnsi"/>
              </w:rPr>
              <w:t xml:space="preserve"> Disease and age specific baseline mortality rates are taken from the GBD Results database.</w:t>
            </w:r>
            <w:r w:rsidRPr="005F2432">
              <w:rPr>
                <w:rFonts w:cstheme="minorHAnsi"/>
              </w:rPr>
              <w:fldChar w:fldCharType="begin"/>
            </w:r>
            <w:r w:rsidR="0011445B" w:rsidRPr="005F2432">
              <w:rPr>
                <w:rFonts w:cstheme="minorHAnsi"/>
              </w:rPr>
              <w:instrText xml:space="preserve"> ADDIN EN.CITE &lt;EndNote&gt;&lt;Cite&gt;&lt;Author&gt;IHME&lt;/Author&gt;&lt;Year&gt;2019&lt;/Year&gt;&lt;RecNum&gt;314&lt;/RecNum&gt;&lt;DisplayText&gt;&lt;style face="superscript"&gt;101&lt;/style&gt;&lt;/DisplayText&gt;&lt;record&gt;&lt;rec-number&gt;314&lt;/rec-number&gt;&lt;foreign-keys&gt;&lt;key app="EN" db-id="e2zepwa56vz2ryev2aoxraf420vzvwft0pzz" timestamp="1560025321"&gt;314&lt;/key&gt;&lt;/foreign-keys&gt;&lt;ref-type name="Online Database"&gt;45&lt;/ref-type&gt;&lt;contributors&gt;&lt;authors&gt;&lt;author&gt;IHME&lt;/author&gt;&lt;/authors&gt;&lt;/contributors&gt;&lt;titles&gt;&lt;title&gt;GBD Results Tool&lt;/title&gt;&lt;/titles&gt;&lt;dates&gt;&lt;year&gt;2019&lt;/year&gt;&lt;/dates&gt;&lt;urls&gt;&lt;related-urls&gt;&lt;url&gt;http://ghdx.healthdata.org/gbd-results-tool&lt;/url&gt;&lt;/related-urls&gt;&lt;/urls&gt;&lt;/record&gt;&lt;/Cite&gt;&lt;/EndNote&gt;</w:instrText>
            </w:r>
            <w:r w:rsidRPr="005F2432">
              <w:rPr>
                <w:rFonts w:cstheme="minorHAnsi"/>
              </w:rPr>
              <w:fldChar w:fldCharType="separate"/>
            </w:r>
            <w:r w:rsidR="0011445B" w:rsidRPr="005F2432">
              <w:rPr>
                <w:rFonts w:cstheme="minorHAnsi"/>
                <w:noProof/>
                <w:vertAlign w:val="superscript"/>
              </w:rPr>
              <w:t>101</w:t>
            </w:r>
            <w:r w:rsidRPr="005F2432">
              <w:rPr>
                <w:rFonts w:cstheme="minorHAnsi"/>
              </w:rPr>
              <w:fldChar w:fldCharType="end"/>
            </w:r>
            <w:r w:rsidRPr="005F2432">
              <w:rPr>
                <w:rFonts w:cstheme="minorHAnsi"/>
              </w:rPr>
              <w:t xml:space="preserve"> For Europe, this indicator follows the WHO Europe methodology and apply dose-response relationships for all-cause mortality among population over 30 years of age as reported under the REVIHAAP assessment.</w:t>
            </w:r>
            <w:r w:rsidRPr="005F2432">
              <w:rPr>
                <w:rFonts w:cstheme="minorHAnsi"/>
              </w:rPr>
              <w:fldChar w:fldCharType="begin"/>
            </w:r>
            <w:r w:rsidR="0011445B" w:rsidRPr="005F2432">
              <w:rPr>
                <w:rFonts w:cstheme="minorHAnsi"/>
              </w:rPr>
              <w:instrText xml:space="preserve"> ADDIN EN.CITE &lt;EndNote&gt;&lt;Cite&gt;&lt;Author&gt;WHO European Centre for Environment and Health&lt;/Author&gt;&lt;Year&gt;2013&lt;/Year&gt;&lt;RecNum&gt;315&lt;/RecNum&gt;&lt;DisplayText&gt;&lt;style face="superscript"&gt;102&lt;/style&gt;&lt;/DisplayText&gt;&lt;record&gt;&lt;rec-number&gt;315&lt;/rec-number&gt;&lt;foreign-keys&gt;&lt;key app="EN" db-id="e2zepwa56vz2ryev2aoxraf420vzvwft0pzz" timestamp="1560025881"&gt;315&lt;/key&gt;&lt;/foreign-keys&gt;&lt;ref-type name="Report"&gt;27&lt;/ref-type&gt;&lt;contributors&gt;&lt;authors&gt;&lt;author&gt;WHO European Centre for Environment and Health,&lt;/author&gt;&lt;/authors&gt;&lt;/contributors&gt;&lt;titles&gt;&lt;title&gt;Review of evidence on health aspects of air pollution - REVIHAAP Project&lt;/title&gt;&lt;/titles&gt;&lt;dates&gt;&lt;year&gt;2013&lt;/year&gt;&lt;/dates&gt;&lt;pub-location&gt;Copenhagen, Denmark&lt;/pub-location&gt;&lt;publisher&gt;WHO Regional Office for Europe&lt;/publisher&gt;&lt;urls&gt;&lt;related-urls&gt;&lt;url&gt;http://www.euro.who.int/__data/assets/pdf_file/0004/193108/REVIHAAP-Final-technical-report-final-version.pdf&lt;/url&gt;&lt;/related-urls&gt;&lt;/urls&gt;&lt;/record&gt;&lt;/Cite&gt;&lt;/EndNote&gt;</w:instrText>
            </w:r>
            <w:r w:rsidRPr="005F2432">
              <w:rPr>
                <w:rFonts w:cstheme="minorHAnsi"/>
              </w:rPr>
              <w:fldChar w:fldCharType="separate"/>
            </w:r>
            <w:r w:rsidR="0011445B" w:rsidRPr="005F2432">
              <w:rPr>
                <w:rFonts w:cstheme="minorHAnsi"/>
                <w:noProof/>
                <w:vertAlign w:val="superscript"/>
              </w:rPr>
              <w:t>102</w:t>
            </w:r>
            <w:r w:rsidRPr="005F2432">
              <w:rPr>
                <w:rFonts w:cstheme="minorHAnsi"/>
              </w:rPr>
              <w:fldChar w:fldCharType="end"/>
            </w:r>
            <w:r w:rsidRPr="005F2432">
              <w:rPr>
                <w:rFonts w:cstheme="minorHAnsi"/>
              </w:rPr>
              <w:t xml:space="preserve"> (WHO, 2013). Details are described in Kiesewetter et al. (2015).</w:t>
            </w:r>
            <w:r w:rsidRPr="005F2432">
              <w:rPr>
                <w:rFonts w:cstheme="minorHAnsi"/>
              </w:rPr>
              <w:fldChar w:fldCharType="begin"/>
            </w:r>
            <w:r w:rsidR="0011445B" w:rsidRPr="005F2432">
              <w:rPr>
                <w:rFonts w:cstheme="minorHAnsi"/>
              </w:rPr>
              <w:instrText xml:space="preserve"> ADDIN EN.CITE &lt;EndNote&gt;&lt;Cite&gt;&lt;Author&gt;Kiesewetter&lt;/Author&gt;&lt;Year&gt;2015&lt;/Year&gt;&lt;RecNum&gt;310&lt;/RecNum&gt;&lt;DisplayText&gt;&lt;style face="superscript"&gt;98&lt;/style&gt;&lt;/DisplayText&gt;&lt;record&gt;&lt;rec-number&gt;310&lt;/rec-number&gt;&lt;foreign-keys&gt;&lt;key app="EN" db-id="e2zepwa56vz2ryev2aoxraf420vzvwft0pzz" timestamp="1560024471"&gt;310&lt;/key&gt;&lt;/foreign-keys&gt;&lt;ref-type name="Journal Article"&gt;17&lt;/ref-type&gt;&lt;contributors&gt;&lt;authors&gt;&lt;author&gt;Kiesewetter, Gregor&lt;/author&gt;&lt;author&gt;Borken-Kleefeld, Jens&lt;/author&gt;&lt;author&gt;Schöpp, Wolfgang&lt;/author&gt;&lt;author&gt;Heyes, Chris&lt;/author&gt;&lt;author&gt;Thunis, Philippe&lt;/author&gt;&lt;author&gt;Bessagnet, Bertrand&lt;/author&gt;&lt;author&gt;Terrenoire, Etienne&lt;/author&gt;&lt;author&gt;Fagerli, Hilde&lt;/author&gt;&lt;author&gt;Nyiri, Agnès&lt;/author&gt;&lt;author&gt;Amann, Markus&lt;/author&gt;&lt;/authors&gt;&lt;/contributors&gt;&lt;titles&gt;&lt;title&gt;Modelling street level PM 10 concentrations across Europe: source apportionment and possible futures&lt;/title&gt;&lt;secondary-title&gt;Atmospheric Chemistry and Physics&lt;/secondary-title&gt;&lt;/titles&gt;&lt;periodical&gt;&lt;full-title&gt;Atmospheric Chemistry and Physics&lt;/full-title&gt;&lt;/periodical&gt;&lt;pages&gt;1539-1553&lt;/pages&gt;&lt;volume&gt;15&lt;/volume&gt;&lt;number&gt;3&lt;/number&gt;&lt;dates&gt;&lt;year&gt;2015&lt;/year&gt;&lt;/dates&gt;&lt;isbn&gt;1680-7316&lt;/isbn&gt;&lt;urls&gt;&lt;/urls&gt;&lt;/record&gt;&lt;/Cite&gt;&lt;/EndNote&gt;</w:instrText>
            </w:r>
            <w:r w:rsidRPr="005F2432">
              <w:rPr>
                <w:rFonts w:cstheme="minorHAnsi"/>
              </w:rPr>
              <w:fldChar w:fldCharType="separate"/>
            </w:r>
            <w:r w:rsidR="0011445B" w:rsidRPr="005F2432">
              <w:rPr>
                <w:rFonts w:cstheme="minorHAnsi"/>
                <w:noProof/>
                <w:vertAlign w:val="superscript"/>
              </w:rPr>
              <w:t>98</w:t>
            </w:r>
            <w:r w:rsidRPr="005F2432">
              <w:rPr>
                <w:rFonts w:cstheme="minorHAnsi"/>
              </w:rPr>
              <w:fldChar w:fldCharType="end"/>
            </w:r>
          </w:p>
          <w:p w14:paraId="7C2F33AF" w14:textId="77777777" w:rsidR="00716F5C" w:rsidRPr="005F2432" w:rsidRDefault="00716F5C" w:rsidP="00716F5C">
            <w:pPr>
              <w:spacing w:after="120"/>
              <w:rPr>
                <w:rFonts w:cstheme="minorHAnsi"/>
              </w:rPr>
            </w:pPr>
            <w:r w:rsidRPr="005F2432">
              <w:rPr>
                <w:rFonts w:cstheme="minorHAnsi"/>
              </w:rPr>
              <w:t>Attribution of estimated premature deaths from AAP to polluting sectors was done proportional to the contributions of individual sectors to population-weighted mean PM</w:t>
            </w:r>
            <w:r w:rsidRPr="005F2432">
              <w:rPr>
                <w:rFonts w:cstheme="minorHAnsi"/>
                <w:vertAlign w:val="subscript"/>
              </w:rPr>
              <w:t xml:space="preserve">2.5 </w:t>
            </w:r>
            <w:r w:rsidRPr="005F2432">
              <w:rPr>
                <w:rFonts w:cstheme="minorHAnsi"/>
              </w:rPr>
              <w:t xml:space="preserve">in each country. </w:t>
            </w:r>
          </w:p>
          <w:p w14:paraId="39DEAF3E" w14:textId="77777777" w:rsidR="00716F5C" w:rsidRPr="005F2432" w:rsidRDefault="00716F5C" w:rsidP="00716F5C">
            <w:pPr>
              <w:spacing w:after="120"/>
              <w:rPr>
                <w:rFonts w:cstheme="minorHAnsi"/>
              </w:rPr>
            </w:pPr>
            <w:r w:rsidRPr="005F2432">
              <w:rPr>
                <w:rFonts w:cstheme="minorHAnsi"/>
              </w:rPr>
              <w:t>PM</w:t>
            </w:r>
            <w:r w:rsidRPr="005F2432">
              <w:rPr>
                <w:rFonts w:cstheme="minorHAnsi"/>
                <w:vertAlign w:val="subscript"/>
              </w:rPr>
              <w:t>2.5</w:t>
            </w:r>
            <w:r w:rsidRPr="005F2432">
              <w:rPr>
                <w:rFonts w:cstheme="minorHAnsi"/>
              </w:rPr>
              <w:t xml:space="preserve"> concentrations for 2008 and 2016 were applied to a fixed 2015 population to estimate the differences in PM</w:t>
            </w:r>
            <w:r w:rsidRPr="005F2432">
              <w:rPr>
                <w:rFonts w:cstheme="minorHAnsi"/>
                <w:vertAlign w:val="subscript"/>
              </w:rPr>
              <w:t>2.5</w:t>
            </w:r>
            <w:r w:rsidRPr="005F2432">
              <w:rPr>
                <w:rFonts w:cstheme="minorHAnsi"/>
              </w:rPr>
              <w:t xml:space="preserve"> attributable mortality due to emission changes only. </w:t>
            </w:r>
          </w:p>
          <w:p w14:paraId="2EF5C24E" w14:textId="77777777" w:rsidR="00716F5C" w:rsidRPr="005F2432" w:rsidRDefault="00716F5C" w:rsidP="00716F5C">
            <w:pPr>
              <w:spacing w:after="120"/>
              <w:rPr>
                <w:rFonts w:cstheme="minorHAnsi"/>
              </w:rPr>
            </w:pPr>
            <w:r w:rsidRPr="005F2432">
              <w:rPr>
                <w:rFonts w:cstheme="minorHAnsi"/>
              </w:rPr>
              <w:t xml:space="preserve">For technical reasons, there are three deviations in the aggregation of countries compared with the WHO regions, as described for indicator 3.3.1. </w:t>
            </w:r>
          </w:p>
        </w:tc>
      </w:tr>
      <w:tr w:rsidR="00716F5C" w:rsidRPr="005F2432" w14:paraId="6A1E89CE" w14:textId="77777777" w:rsidTr="00716F5C">
        <w:tc>
          <w:tcPr>
            <w:tcW w:w="2051" w:type="dxa"/>
            <w:hideMark/>
          </w:tcPr>
          <w:p w14:paraId="20AC91EF" w14:textId="77777777" w:rsidR="00716F5C" w:rsidRPr="005F2432" w:rsidRDefault="00716F5C" w:rsidP="00716F5C">
            <w:pPr>
              <w:spacing w:after="120"/>
              <w:rPr>
                <w:rFonts w:cstheme="minorHAnsi"/>
                <w:b/>
                <w:bCs/>
              </w:rPr>
            </w:pPr>
            <w:r w:rsidRPr="005F2432">
              <w:rPr>
                <w:rFonts w:cstheme="minorHAnsi"/>
                <w:b/>
                <w:bCs/>
              </w:rPr>
              <w:t>Caveats</w:t>
            </w:r>
          </w:p>
        </w:tc>
        <w:tc>
          <w:tcPr>
            <w:tcW w:w="6965" w:type="dxa"/>
            <w:hideMark/>
          </w:tcPr>
          <w:p w14:paraId="17673606" w14:textId="77777777" w:rsidR="00716F5C" w:rsidRPr="005F2432" w:rsidRDefault="00716F5C" w:rsidP="00716F5C">
            <w:pPr>
              <w:spacing w:after="120"/>
              <w:rPr>
                <w:rFonts w:cstheme="minorHAnsi"/>
              </w:rPr>
            </w:pPr>
            <w:r w:rsidRPr="005F2432">
              <w:rPr>
                <w:rFonts w:cstheme="minorHAnsi"/>
              </w:rPr>
              <w:t>The indicator relies on model calculations which are currently available for a limited set of regions (Europe, South Asia, East Asia).</w:t>
            </w:r>
          </w:p>
          <w:p w14:paraId="6D90407F" w14:textId="77777777" w:rsidR="00716F5C" w:rsidRPr="005F2432" w:rsidRDefault="00716F5C" w:rsidP="00716F5C">
            <w:pPr>
              <w:spacing w:after="120"/>
              <w:rPr>
                <w:rFonts w:cstheme="minorHAnsi"/>
              </w:rPr>
            </w:pPr>
            <w:r w:rsidRPr="005F2432">
              <w:rPr>
                <w:rFonts w:cstheme="minorHAnsi"/>
              </w:rPr>
              <w:t>Uncertainty in the shape of integrated exposure-response relationships (IERs) make the quantification of health burden inherently uncertain.</w:t>
            </w:r>
          </w:p>
          <w:p w14:paraId="52072A71" w14:textId="77777777" w:rsidR="00716F5C" w:rsidRPr="005F2432" w:rsidRDefault="00716F5C" w:rsidP="00716F5C">
            <w:pPr>
              <w:spacing w:after="120"/>
              <w:rPr>
                <w:rFonts w:cstheme="minorHAnsi"/>
              </w:rPr>
            </w:pPr>
            <w:r w:rsidRPr="005F2432">
              <w:rPr>
                <w:rFonts w:cstheme="minorHAnsi"/>
              </w:rPr>
              <w:t>Different dose-response relationships are used for Europe (REVIHAAP, recommended by WHO-Europe) and Asia (WHO-Global).</w:t>
            </w:r>
          </w:p>
          <w:p w14:paraId="77F416E0" w14:textId="77777777" w:rsidR="00716F5C" w:rsidRPr="005F2432" w:rsidRDefault="00716F5C" w:rsidP="00716F5C">
            <w:pPr>
              <w:spacing w:after="120"/>
              <w:rPr>
                <w:rFonts w:cstheme="minorHAnsi"/>
              </w:rPr>
            </w:pPr>
            <w:r w:rsidRPr="005F2432">
              <w:rPr>
                <w:rFonts w:cstheme="minorHAnsi"/>
              </w:rPr>
              <w:t>The non-linearity of the IERs used for non-European countries complicates the translation between the mortality burden attributed to an individual source, which is calculated proportional to the source contribution to ambient PM</w:t>
            </w:r>
            <w:r w:rsidRPr="005F2432">
              <w:rPr>
                <w:rFonts w:cstheme="minorHAnsi"/>
                <w:vertAlign w:val="subscript"/>
              </w:rPr>
              <w:t>2.5</w:t>
            </w:r>
            <w:r w:rsidRPr="005F2432">
              <w:rPr>
                <w:rFonts w:cstheme="minorHAnsi"/>
              </w:rPr>
              <w:t>, and the effect of mitigating this source. While a reduction of emissions would lead to a (roughly) proportional reduction of ambient PM</w:t>
            </w:r>
            <w:r w:rsidRPr="005F2432">
              <w:rPr>
                <w:rFonts w:cstheme="minorHAnsi"/>
                <w:vertAlign w:val="subscript"/>
              </w:rPr>
              <w:t>2.5</w:t>
            </w:r>
            <w:r w:rsidRPr="005F2432">
              <w:rPr>
                <w:rFonts w:cstheme="minorHAnsi"/>
              </w:rPr>
              <w:t>, this would not necessarily result in a proportional reduction of the health burden. In highly polluted environments, the health benefits of a marginal reduction of emissions would be disproportionately smaller than the relative change in concentrations.</w:t>
            </w:r>
          </w:p>
        </w:tc>
      </w:tr>
      <w:tr w:rsidR="00716F5C" w:rsidRPr="005F2432" w14:paraId="7E2F1FF5" w14:textId="77777777" w:rsidTr="00716F5C">
        <w:tc>
          <w:tcPr>
            <w:tcW w:w="2051" w:type="dxa"/>
          </w:tcPr>
          <w:p w14:paraId="30999C8C" w14:textId="77777777" w:rsidR="00716F5C" w:rsidRPr="005F2432" w:rsidRDefault="00716F5C" w:rsidP="00716F5C">
            <w:pPr>
              <w:spacing w:after="120"/>
              <w:rPr>
                <w:rFonts w:cstheme="minorHAnsi"/>
                <w:b/>
                <w:bCs/>
              </w:rPr>
            </w:pPr>
            <w:r w:rsidRPr="005F2432">
              <w:rPr>
                <w:rFonts w:cstheme="minorHAnsi"/>
                <w:b/>
                <w:bCs/>
              </w:rPr>
              <w:t>Future development of indicator</w:t>
            </w:r>
          </w:p>
        </w:tc>
        <w:tc>
          <w:tcPr>
            <w:tcW w:w="6965" w:type="dxa"/>
          </w:tcPr>
          <w:p w14:paraId="1017723E" w14:textId="77777777" w:rsidR="00716F5C" w:rsidRPr="005F2432" w:rsidRDefault="00716F5C" w:rsidP="00716F5C">
            <w:pPr>
              <w:spacing w:after="120"/>
              <w:rPr>
                <w:rFonts w:cstheme="minorHAnsi"/>
              </w:rPr>
            </w:pPr>
            <w:r w:rsidRPr="005F2432">
              <w:rPr>
                <w:rFonts w:cstheme="minorHAnsi"/>
              </w:rPr>
              <w:t>Other health indicators than premature deaths should be included for a more complete assessment of the health burden, particularly Years of Life Lost (YLLs) and Years Lived with Disability (YLDs).</w:t>
            </w:r>
          </w:p>
          <w:p w14:paraId="6E865DA8" w14:textId="77777777" w:rsidR="00716F5C" w:rsidRPr="005F2432" w:rsidRDefault="00716F5C" w:rsidP="00716F5C">
            <w:pPr>
              <w:spacing w:after="120"/>
              <w:rPr>
                <w:rFonts w:cstheme="minorHAnsi"/>
              </w:rPr>
            </w:pPr>
            <w:r w:rsidRPr="005F2432">
              <w:rPr>
                <w:rFonts w:cstheme="minorHAnsi"/>
              </w:rPr>
              <w:t>An ideal indicator would provide a marker of benefits for air quality and/or health that are directly attributable to climate change mitigation action, which requires scenario analysis. Going beyond coal, a more explicit quantification of effects of fossil-fuel versus non-fossil fuel based activities could be undertaken.</w:t>
            </w:r>
          </w:p>
          <w:p w14:paraId="33C3EB85" w14:textId="77777777" w:rsidR="00716F5C" w:rsidRPr="005F2432" w:rsidRDefault="00716F5C" w:rsidP="00716F5C">
            <w:pPr>
              <w:spacing w:after="120"/>
              <w:rPr>
                <w:rFonts w:cstheme="minorHAnsi"/>
              </w:rPr>
            </w:pPr>
          </w:p>
        </w:tc>
      </w:tr>
    </w:tbl>
    <w:p w14:paraId="70EA079E" w14:textId="77777777" w:rsidR="00716F5C" w:rsidRPr="005F2432" w:rsidRDefault="00716F5C"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2240"/>
        <w:gridCol w:w="6776"/>
      </w:tblGrid>
      <w:tr w:rsidR="00716F5C" w:rsidRPr="005F2432" w14:paraId="36D34E95" w14:textId="77777777" w:rsidTr="00716F5C">
        <w:tc>
          <w:tcPr>
            <w:tcW w:w="2240" w:type="dxa"/>
          </w:tcPr>
          <w:p w14:paraId="5D331DED" w14:textId="77777777" w:rsidR="00716F5C" w:rsidRPr="005F2432" w:rsidRDefault="00716F5C" w:rsidP="00716F5C">
            <w:pPr>
              <w:rPr>
                <w:rFonts w:cstheme="minorHAnsi"/>
                <w:b/>
              </w:rPr>
            </w:pPr>
            <w:r w:rsidRPr="005F2432">
              <w:rPr>
                <w:rFonts w:cstheme="minorHAnsi"/>
                <w:b/>
              </w:rPr>
              <w:t>Working Group</w:t>
            </w:r>
          </w:p>
        </w:tc>
        <w:tc>
          <w:tcPr>
            <w:tcW w:w="6776" w:type="dxa"/>
          </w:tcPr>
          <w:p w14:paraId="0D0FEBBC"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2E704041" w14:textId="77777777" w:rsidTr="00716F5C">
        <w:trPr>
          <w:trHeight w:val="284"/>
        </w:trPr>
        <w:tc>
          <w:tcPr>
            <w:tcW w:w="2240" w:type="dxa"/>
          </w:tcPr>
          <w:p w14:paraId="637A8850" w14:textId="77777777" w:rsidR="00716F5C" w:rsidRPr="005F2432" w:rsidRDefault="00716F5C" w:rsidP="00716F5C">
            <w:pPr>
              <w:rPr>
                <w:rFonts w:cstheme="minorHAnsi"/>
                <w:b/>
              </w:rPr>
            </w:pPr>
            <w:r w:rsidRPr="005F2432">
              <w:rPr>
                <w:rFonts w:cstheme="minorHAnsi"/>
                <w:b/>
              </w:rPr>
              <w:t>Indicator</w:t>
            </w:r>
          </w:p>
        </w:tc>
        <w:tc>
          <w:tcPr>
            <w:tcW w:w="6776" w:type="dxa"/>
          </w:tcPr>
          <w:p w14:paraId="6ECC4B43" w14:textId="77777777" w:rsidR="00716F5C" w:rsidRPr="005F2432" w:rsidRDefault="00716F5C" w:rsidP="00716F5C">
            <w:pPr>
              <w:rPr>
                <w:rFonts w:cstheme="minorHAnsi"/>
              </w:rPr>
            </w:pPr>
            <w:r w:rsidRPr="005F2432">
              <w:rPr>
                <w:rFonts w:cstheme="minorHAnsi"/>
              </w:rPr>
              <w:t>3.4: Sustainable and healthy transport</w:t>
            </w:r>
          </w:p>
        </w:tc>
      </w:tr>
      <w:tr w:rsidR="00716F5C" w:rsidRPr="005F2432" w14:paraId="04BBA066" w14:textId="77777777" w:rsidTr="00716F5C">
        <w:tc>
          <w:tcPr>
            <w:tcW w:w="2240" w:type="dxa"/>
          </w:tcPr>
          <w:p w14:paraId="235DBB48" w14:textId="77777777" w:rsidR="00716F5C" w:rsidRPr="005F2432" w:rsidRDefault="00716F5C" w:rsidP="00716F5C">
            <w:pPr>
              <w:rPr>
                <w:rFonts w:cstheme="minorHAnsi"/>
                <w:b/>
              </w:rPr>
            </w:pPr>
            <w:r w:rsidRPr="005F2432">
              <w:rPr>
                <w:rFonts w:cstheme="minorHAnsi"/>
                <w:b/>
              </w:rPr>
              <w:t>Methods</w:t>
            </w:r>
          </w:p>
        </w:tc>
        <w:tc>
          <w:tcPr>
            <w:tcW w:w="6776" w:type="dxa"/>
          </w:tcPr>
          <w:p w14:paraId="5DE67F70" w14:textId="77777777" w:rsidR="00716F5C" w:rsidRPr="005F2432" w:rsidRDefault="00716F5C" w:rsidP="00716F5C">
            <w:pPr>
              <w:rPr>
                <w:rFonts w:cstheme="minorHAnsi"/>
              </w:rPr>
            </w:pPr>
            <w:r w:rsidRPr="005F2432">
              <w:rPr>
                <w:rFonts w:cstheme="minorHAnsi"/>
              </w:rPr>
              <w:t xml:space="preserve">This indicator contains two components: </w:t>
            </w:r>
          </w:p>
          <w:p w14:paraId="6EB3D40F" w14:textId="77777777" w:rsidR="00716F5C" w:rsidRPr="005F2432" w:rsidRDefault="00716F5C" w:rsidP="00716F5C">
            <w:pPr>
              <w:pStyle w:val="ListParagraph"/>
              <w:numPr>
                <w:ilvl w:val="0"/>
                <w:numId w:val="22"/>
              </w:numPr>
              <w:rPr>
                <w:rFonts w:cstheme="minorHAnsi"/>
                <w:lang w:val="en-US"/>
              </w:rPr>
            </w:pPr>
            <w:r w:rsidRPr="005F2432">
              <w:rPr>
                <w:rFonts w:cstheme="minorHAnsi"/>
                <w:lang w:val="en-US"/>
              </w:rPr>
              <w:t xml:space="preserve">Clean fuel use for transport; and </w:t>
            </w:r>
          </w:p>
          <w:p w14:paraId="03DB44A1" w14:textId="77777777" w:rsidR="00716F5C" w:rsidRPr="005F2432" w:rsidRDefault="00716F5C" w:rsidP="00716F5C">
            <w:pPr>
              <w:pStyle w:val="ListParagraph"/>
              <w:numPr>
                <w:ilvl w:val="0"/>
                <w:numId w:val="22"/>
              </w:numPr>
              <w:rPr>
                <w:rFonts w:cstheme="minorHAnsi"/>
              </w:rPr>
            </w:pPr>
            <w:r w:rsidRPr="005F2432">
              <w:rPr>
                <w:rFonts w:cstheme="minorHAnsi"/>
                <w:lang w:val="en-US"/>
              </w:rPr>
              <w:t>Cycling as a modal share of transport.</w:t>
            </w:r>
          </w:p>
          <w:p w14:paraId="0DE48DA9" w14:textId="77777777" w:rsidR="00716F5C" w:rsidRPr="005F2432" w:rsidRDefault="00716F5C" w:rsidP="00716F5C">
            <w:pPr>
              <w:rPr>
                <w:rFonts w:cstheme="minorHAnsi"/>
              </w:rPr>
            </w:pPr>
          </w:p>
          <w:p w14:paraId="141B5694" w14:textId="77777777" w:rsidR="00716F5C" w:rsidRPr="005F2432" w:rsidRDefault="00716F5C" w:rsidP="00716F5C">
            <w:pPr>
              <w:rPr>
                <w:rFonts w:cstheme="minorHAnsi"/>
              </w:rPr>
            </w:pPr>
            <w:r w:rsidRPr="005F2432">
              <w:rPr>
                <w:rFonts w:cstheme="minorHAnsi"/>
              </w:rPr>
              <w:t>Fuel use data (by fuel type) from the IEA datasets are divided by corresponding population statistics from the World Bank.</w:t>
            </w:r>
          </w:p>
          <w:p w14:paraId="77D5187F" w14:textId="77777777" w:rsidR="00716F5C" w:rsidRPr="005F2432" w:rsidRDefault="00716F5C" w:rsidP="00716F5C">
            <w:pPr>
              <w:rPr>
                <w:rFonts w:cstheme="minorHAnsi"/>
              </w:rPr>
            </w:pPr>
          </w:p>
          <w:p w14:paraId="4519AAD6" w14:textId="77777777" w:rsidR="00716F5C" w:rsidRPr="005F2432" w:rsidRDefault="00716F5C" w:rsidP="00716F5C">
            <w:pPr>
              <w:rPr>
                <w:rFonts w:cstheme="minorHAnsi"/>
              </w:rPr>
            </w:pPr>
            <w:r w:rsidRPr="005F2432">
              <w:rPr>
                <w:rFonts w:cstheme="minorHAnsi"/>
              </w:rPr>
              <w:t>Data on travel mode shares from the TEMS tool (see below) was cross-referenced with cities that have signed up to the Charter of Brussels, an initiative to encourages cities to target a 15% bicycle modal share by 2020. The tool contains data on approximately 500 cities with more than 100,000 inhabitants, most of which are in Europe.</w:t>
            </w:r>
          </w:p>
        </w:tc>
      </w:tr>
      <w:tr w:rsidR="00716F5C" w:rsidRPr="005F2432" w14:paraId="6B54F09C" w14:textId="77777777" w:rsidTr="00716F5C">
        <w:trPr>
          <w:trHeight w:val="287"/>
        </w:trPr>
        <w:tc>
          <w:tcPr>
            <w:tcW w:w="2240" w:type="dxa"/>
          </w:tcPr>
          <w:p w14:paraId="2D051590" w14:textId="77777777" w:rsidR="00716F5C" w:rsidRPr="005F2432" w:rsidRDefault="00716F5C" w:rsidP="00716F5C">
            <w:pPr>
              <w:rPr>
                <w:rFonts w:cstheme="minorHAnsi"/>
                <w:b/>
              </w:rPr>
            </w:pPr>
            <w:r w:rsidRPr="005F2432">
              <w:rPr>
                <w:rFonts w:cstheme="minorHAnsi"/>
                <w:b/>
              </w:rPr>
              <w:t>Data</w:t>
            </w:r>
          </w:p>
        </w:tc>
        <w:tc>
          <w:tcPr>
            <w:tcW w:w="6776" w:type="dxa"/>
          </w:tcPr>
          <w:p w14:paraId="37190B1B" w14:textId="79EF87B8" w:rsidR="00716F5C" w:rsidRPr="005F2432" w:rsidRDefault="00716F5C" w:rsidP="00716F5C">
            <w:pPr>
              <w:rPr>
                <w:rFonts w:cstheme="minorHAnsi"/>
              </w:rPr>
            </w:pPr>
            <w:r w:rsidRPr="005F2432">
              <w:rPr>
                <w:rFonts w:cstheme="minorHAnsi"/>
              </w:rPr>
              <w:t>Data on cycling mode shares obtained from The EPOMM Modal Split (TEMS) tool, developed by the European Platform on Mobility Management.</w:t>
            </w:r>
            <w:r w:rsidRPr="005F2432">
              <w:rPr>
                <w:rFonts w:cstheme="minorHAnsi"/>
              </w:rPr>
              <w:fldChar w:fldCharType="begin"/>
            </w:r>
            <w:r w:rsidR="0011445B" w:rsidRPr="005F2432">
              <w:rPr>
                <w:rFonts w:cstheme="minorHAnsi"/>
              </w:rPr>
              <w:instrText xml:space="preserve"> ADDIN EN.CITE &lt;EndNote&gt;&lt;Cite&gt;&lt;Author&gt;EPOMM&lt;/Author&gt;&lt;Year&gt;2019&lt;/Year&gt;&lt;RecNum&gt;316&lt;/RecNum&gt;&lt;DisplayText&gt;&lt;style face="superscript"&gt;103&lt;/style&gt;&lt;/DisplayText&gt;&lt;record&gt;&lt;rec-number&gt;316&lt;/rec-number&gt;&lt;foreign-keys&gt;&lt;key app="EN" db-id="e2zepwa56vz2ryev2aoxraf420vzvwft0pzz" timestamp="1560026559"&gt;316&lt;/key&gt;&lt;/foreign-keys&gt;&lt;ref-type name="Online Database"&gt;45&lt;/ref-type&gt;&lt;contributors&gt;&lt;authors&gt;&lt;author&gt;EPOMM&lt;/author&gt;&lt;/authors&gt;&lt;/contributors&gt;&lt;titles&gt;&lt;title&gt;The EPOMM Modal Split (TEMS) tool&lt;/title&gt;&lt;/titles&gt;&lt;dates&gt;&lt;year&gt;2019&lt;/year&gt;&lt;/dates&gt;&lt;pub-location&gt;Leuven, Belgium&lt;/pub-location&gt;&lt;publisher&gt;European Platform on Mobility Management&lt;/publisher&gt;&lt;urls&gt;&lt;related-urls&gt;&lt;url&gt;http://www.epomm.eu/tems/&lt;/url&gt;&lt;/related-urls&gt;&lt;/urls&gt;&lt;/record&gt;&lt;/Cite&gt;&lt;/EndNote&gt;</w:instrText>
            </w:r>
            <w:r w:rsidRPr="005F2432">
              <w:rPr>
                <w:rFonts w:cstheme="minorHAnsi"/>
              </w:rPr>
              <w:fldChar w:fldCharType="separate"/>
            </w:r>
            <w:r w:rsidR="0011445B" w:rsidRPr="005F2432">
              <w:rPr>
                <w:rFonts w:cstheme="minorHAnsi"/>
                <w:noProof/>
                <w:vertAlign w:val="superscript"/>
              </w:rPr>
              <w:t>103</w:t>
            </w:r>
            <w:r w:rsidRPr="005F2432">
              <w:rPr>
                <w:rFonts w:cstheme="minorHAnsi"/>
              </w:rPr>
              <w:fldChar w:fldCharType="end"/>
            </w:r>
            <w:r w:rsidRPr="005F2432">
              <w:rPr>
                <w:rFonts w:cstheme="minorHAnsi"/>
              </w:rPr>
              <w:t xml:space="preserve"> </w:t>
            </w:r>
          </w:p>
          <w:p w14:paraId="56CBE3D3" w14:textId="77777777" w:rsidR="00716F5C" w:rsidRPr="005F2432" w:rsidRDefault="00716F5C" w:rsidP="00716F5C">
            <w:pPr>
              <w:rPr>
                <w:rFonts w:cstheme="minorHAnsi"/>
              </w:rPr>
            </w:pPr>
          </w:p>
          <w:p w14:paraId="66EFE766" w14:textId="3E81A5C0" w:rsidR="00716F5C" w:rsidRPr="005F2432" w:rsidRDefault="00716F5C" w:rsidP="00716F5C">
            <w:pPr>
              <w:rPr>
                <w:rFonts w:cstheme="minorHAnsi"/>
              </w:rPr>
            </w:pPr>
            <w:r w:rsidRPr="005F2432">
              <w:rPr>
                <w:rFonts w:cstheme="minorHAnsi"/>
              </w:rPr>
              <w:t>Fuel use data is based on data from the IEA (2016), Global EB Outlook 2016: Beyond one million electric cars.</w:t>
            </w:r>
            <w:r w:rsidRPr="005F2432">
              <w:rPr>
                <w:rFonts w:cstheme="minorHAnsi"/>
              </w:rPr>
              <w:fldChar w:fldCharType="begin"/>
            </w:r>
            <w:r w:rsidR="0011445B" w:rsidRPr="005F2432">
              <w:rPr>
                <w:rFonts w:cstheme="minorHAnsi"/>
              </w:rPr>
              <w:instrText xml:space="preserve"> ADDIN EN.CITE &lt;EndNote&gt;&lt;Cite&gt;&lt;Author&gt;IEA&lt;/Author&gt;&lt;Year&gt;2016&lt;/Year&gt;&lt;RecNum&gt;317&lt;/RecNum&gt;&lt;DisplayText&gt;&lt;style face="superscript"&gt;104&lt;/style&gt;&lt;/DisplayText&gt;&lt;record&gt;&lt;rec-number&gt;317&lt;/rec-number&gt;&lt;foreign-keys&gt;&lt;key app="EN" db-id="e2zepwa56vz2ryev2aoxraf420vzvwft0pzz" timestamp="1560026702"&gt;317&lt;/key&gt;&lt;/foreign-keys&gt;&lt;ref-type name="Generic"&gt;13&lt;/ref-type&gt;&lt;contributors&gt;&lt;authors&gt;&lt;author&gt;IEA&lt;/author&gt;&lt;/authors&gt;&lt;/contributors&gt;&lt;titles&gt;&lt;title&gt;Global EB Outlook 2016: Beyond one million electric cars&lt;/title&gt;&lt;/titles&gt;&lt;dates&gt;&lt;year&gt;2016&lt;/year&gt;&lt;/dates&gt;&lt;pub-location&gt;Paris, France&lt;/pub-location&gt;&lt;publisher&gt;International Energy Agency&lt;/publisher&gt;&lt;urls&gt;&lt;/urls&gt;&lt;/record&gt;&lt;/Cite&gt;&lt;/EndNote&gt;</w:instrText>
            </w:r>
            <w:r w:rsidRPr="005F2432">
              <w:rPr>
                <w:rFonts w:cstheme="minorHAnsi"/>
              </w:rPr>
              <w:fldChar w:fldCharType="separate"/>
            </w:r>
            <w:r w:rsidR="0011445B" w:rsidRPr="005F2432">
              <w:rPr>
                <w:rFonts w:cstheme="minorHAnsi"/>
                <w:noProof/>
                <w:vertAlign w:val="superscript"/>
              </w:rPr>
              <w:t>104</w:t>
            </w:r>
            <w:r w:rsidRPr="005F2432">
              <w:rPr>
                <w:rFonts w:cstheme="minorHAnsi"/>
              </w:rPr>
              <w:fldChar w:fldCharType="end"/>
            </w:r>
          </w:p>
          <w:p w14:paraId="1C8D146A" w14:textId="77777777" w:rsidR="00716F5C" w:rsidRPr="005F2432" w:rsidRDefault="00716F5C" w:rsidP="00716F5C">
            <w:pPr>
              <w:rPr>
                <w:rFonts w:cstheme="minorHAnsi"/>
              </w:rPr>
            </w:pPr>
          </w:p>
        </w:tc>
      </w:tr>
      <w:tr w:rsidR="00716F5C" w:rsidRPr="005F2432" w14:paraId="108792DB" w14:textId="77777777" w:rsidTr="00716F5C">
        <w:tc>
          <w:tcPr>
            <w:tcW w:w="2240" w:type="dxa"/>
          </w:tcPr>
          <w:p w14:paraId="349F832A" w14:textId="77777777" w:rsidR="00716F5C" w:rsidRPr="005F2432" w:rsidRDefault="00716F5C" w:rsidP="00716F5C">
            <w:pPr>
              <w:rPr>
                <w:rFonts w:cstheme="minorHAnsi"/>
                <w:b/>
              </w:rPr>
            </w:pPr>
            <w:r w:rsidRPr="005F2432">
              <w:rPr>
                <w:rFonts w:cstheme="minorHAnsi"/>
                <w:b/>
              </w:rPr>
              <w:t>Caveats</w:t>
            </w:r>
          </w:p>
        </w:tc>
        <w:tc>
          <w:tcPr>
            <w:tcW w:w="6776" w:type="dxa"/>
          </w:tcPr>
          <w:p w14:paraId="6677AAB6" w14:textId="77777777" w:rsidR="00716F5C" w:rsidRPr="005F2432" w:rsidRDefault="00716F5C" w:rsidP="00716F5C">
            <w:pPr>
              <w:rPr>
                <w:rFonts w:cstheme="minorHAnsi"/>
              </w:rPr>
            </w:pPr>
            <w:r w:rsidRPr="005F2432">
              <w:rPr>
                <w:rFonts w:cstheme="minorHAnsi"/>
              </w:rPr>
              <w:t>The TEMS data are estimates for broad mode types (car, public transport, bike, walk) for a limited number of cities only.</w:t>
            </w:r>
          </w:p>
          <w:p w14:paraId="17DCFAC3" w14:textId="77777777" w:rsidR="00716F5C" w:rsidRPr="005F2432" w:rsidRDefault="00716F5C" w:rsidP="00716F5C">
            <w:pPr>
              <w:rPr>
                <w:rFonts w:cstheme="minorHAnsi"/>
              </w:rPr>
            </w:pPr>
          </w:p>
          <w:p w14:paraId="138CBADF" w14:textId="77777777" w:rsidR="00716F5C" w:rsidRPr="005F2432" w:rsidRDefault="00716F5C" w:rsidP="00716F5C">
            <w:pPr>
              <w:rPr>
                <w:rFonts w:cstheme="minorHAnsi"/>
              </w:rPr>
            </w:pPr>
            <w:r w:rsidRPr="005F2432">
              <w:rPr>
                <w:rFonts w:cstheme="minorHAnsi"/>
              </w:rPr>
              <w:t>The data record mode shares as trips rather than distances travelled.</w:t>
            </w:r>
          </w:p>
          <w:p w14:paraId="18E9C10D" w14:textId="77777777" w:rsidR="00716F5C" w:rsidRPr="005F2432" w:rsidRDefault="00716F5C" w:rsidP="00716F5C">
            <w:pPr>
              <w:rPr>
                <w:rFonts w:cstheme="minorHAnsi"/>
              </w:rPr>
            </w:pPr>
          </w:p>
          <w:p w14:paraId="5A9FC080" w14:textId="77777777" w:rsidR="00716F5C" w:rsidRPr="005F2432" w:rsidRDefault="00716F5C" w:rsidP="00716F5C">
            <w:pPr>
              <w:rPr>
                <w:rFonts w:cstheme="minorHAnsi"/>
              </w:rPr>
            </w:pPr>
            <w:r w:rsidRPr="005F2432">
              <w:rPr>
                <w:rFonts w:cstheme="minorHAnsi"/>
              </w:rPr>
              <w:t>The data represent annual averages for a relatively limited number of years (the number of years of data varies between cities).</w:t>
            </w:r>
          </w:p>
          <w:p w14:paraId="3DA8D1DB" w14:textId="77777777" w:rsidR="00716F5C" w:rsidRPr="005F2432" w:rsidRDefault="00716F5C" w:rsidP="00716F5C">
            <w:pPr>
              <w:rPr>
                <w:rFonts w:cstheme="minorHAnsi"/>
              </w:rPr>
            </w:pPr>
          </w:p>
        </w:tc>
      </w:tr>
      <w:tr w:rsidR="00716F5C" w:rsidRPr="005F2432" w14:paraId="4C939C5B" w14:textId="77777777" w:rsidTr="00716F5C">
        <w:tc>
          <w:tcPr>
            <w:tcW w:w="2240" w:type="dxa"/>
          </w:tcPr>
          <w:p w14:paraId="3C199C4C" w14:textId="77777777" w:rsidR="00716F5C" w:rsidRPr="005F2432" w:rsidRDefault="00716F5C" w:rsidP="00716F5C">
            <w:pPr>
              <w:rPr>
                <w:rFonts w:cstheme="minorHAnsi"/>
                <w:b/>
              </w:rPr>
            </w:pPr>
            <w:r w:rsidRPr="005F2432">
              <w:rPr>
                <w:rFonts w:cstheme="minorHAnsi"/>
                <w:b/>
              </w:rPr>
              <w:t>Future Form of Indicator</w:t>
            </w:r>
          </w:p>
        </w:tc>
        <w:tc>
          <w:tcPr>
            <w:tcW w:w="6776" w:type="dxa"/>
          </w:tcPr>
          <w:p w14:paraId="3D8DE70D" w14:textId="77777777" w:rsidR="00716F5C" w:rsidRPr="005F2432" w:rsidRDefault="00716F5C" w:rsidP="00716F5C">
            <w:pPr>
              <w:rPr>
                <w:rFonts w:cstheme="minorHAnsi"/>
              </w:rPr>
            </w:pPr>
            <w:r w:rsidRPr="005F2432">
              <w:rPr>
                <w:rFonts w:cstheme="minorHAnsi"/>
              </w:rPr>
              <w:t>An ideal fuel use indicator would capture the direct health impacts of the use of transport fuels, with country- and urban-level specificity within the global coverage. In turn, the co-benefits of transitioning to less-polluting fuels would be quantified directly in terms of reduced exposures to air pollution and their corresponding health impact.</w:t>
            </w:r>
          </w:p>
          <w:p w14:paraId="07E5B697" w14:textId="77777777" w:rsidR="00716F5C" w:rsidRPr="005F2432" w:rsidRDefault="00716F5C" w:rsidP="00716F5C">
            <w:pPr>
              <w:rPr>
                <w:rFonts w:cstheme="minorHAnsi"/>
              </w:rPr>
            </w:pPr>
          </w:p>
          <w:p w14:paraId="129A82AB" w14:textId="77777777" w:rsidR="00716F5C" w:rsidRPr="005F2432" w:rsidRDefault="00716F5C" w:rsidP="00716F5C">
            <w:pPr>
              <w:rPr>
                <w:rFonts w:cstheme="minorHAnsi"/>
              </w:rPr>
            </w:pPr>
            <w:r w:rsidRPr="005F2432">
              <w:rPr>
                <w:rFonts w:cstheme="minorHAnsi"/>
              </w:rPr>
              <w:t>To more fully capture sustainable uptake a future indicator could collate information on the proportion of total distance travelled by different modes of transport based on comprehensive local survey data. Other data on sustainable travel infrastructure, for instance the presence of cycle schemes, would also be useful.</w:t>
            </w:r>
          </w:p>
        </w:tc>
      </w:tr>
      <w:tr w:rsidR="00716F5C" w:rsidRPr="005F2432" w14:paraId="3CBD0AB1" w14:textId="77777777" w:rsidTr="00716F5C">
        <w:tc>
          <w:tcPr>
            <w:tcW w:w="2240" w:type="dxa"/>
          </w:tcPr>
          <w:p w14:paraId="55E23EC7" w14:textId="77777777" w:rsidR="00716F5C" w:rsidRPr="005F2432" w:rsidRDefault="00716F5C" w:rsidP="00716F5C">
            <w:pPr>
              <w:rPr>
                <w:rFonts w:cstheme="minorHAnsi"/>
                <w:b/>
              </w:rPr>
            </w:pPr>
            <w:r w:rsidRPr="005F2432">
              <w:rPr>
                <w:rFonts w:cstheme="minorHAnsi"/>
                <w:b/>
              </w:rPr>
              <w:t>Additional information</w:t>
            </w:r>
          </w:p>
          <w:p w14:paraId="638F2B76" w14:textId="77777777" w:rsidR="00716F5C" w:rsidRPr="005F2432" w:rsidRDefault="00716F5C" w:rsidP="00716F5C">
            <w:pPr>
              <w:rPr>
                <w:rFonts w:cstheme="minorHAnsi"/>
                <w:b/>
              </w:rPr>
            </w:pPr>
          </w:p>
        </w:tc>
        <w:tc>
          <w:tcPr>
            <w:tcW w:w="6776" w:type="dxa"/>
          </w:tcPr>
          <w:p w14:paraId="06833F8A" w14:textId="77777777" w:rsidR="00716F5C" w:rsidRPr="005F2432" w:rsidRDefault="00716F5C" w:rsidP="00716F5C">
            <w:pPr>
              <w:keepNext/>
              <w:jc w:val="center"/>
              <w:rPr>
                <w:rFonts w:cstheme="minorHAnsi"/>
              </w:rPr>
            </w:pPr>
            <w:r w:rsidRPr="005F2432">
              <w:rPr>
                <w:rFonts w:cstheme="minorHAnsi"/>
                <w:noProof/>
                <w:lang w:eastAsia="en-GB"/>
              </w:rPr>
              <w:drawing>
                <wp:inline distT="0" distB="0" distL="0" distR="0" wp14:anchorId="7B6E991F" wp14:editId="5CF53BF6">
                  <wp:extent cx="3773353" cy="288798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91251" cy="2901678"/>
                          </a:xfrm>
                          <a:prstGeom prst="rect">
                            <a:avLst/>
                          </a:prstGeom>
                          <a:noFill/>
                        </pic:spPr>
                      </pic:pic>
                    </a:graphicData>
                  </a:graphic>
                </wp:inline>
              </w:drawing>
            </w:r>
          </w:p>
          <w:p w14:paraId="7429334C" w14:textId="60BF2312" w:rsidR="00716F5C" w:rsidRPr="005F2432" w:rsidRDefault="00716F5C" w:rsidP="00716F5C">
            <w:pPr>
              <w:pStyle w:val="Caption"/>
              <w:rPr>
                <w:rFonts w:cstheme="minorHAnsi"/>
              </w:rPr>
            </w:pPr>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53" w:author="Author">
              <w:r w:rsidR="00B11AAE">
                <w:rPr>
                  <w:rFonts w:cstheme="minorHAnsi"/>
                  <w:noProof/>
                </w:rPr>
                <w:t>38</w:t>
              </w:r>
            </w:ins>
            <w:del w:id="354" w:author="Author">
              <w:r w:rsidR="008E4C54" w:rsidDel="00B11AAE">
                <w:rPr>
                  <w:rFonts w:cstheme="minorHAnsi"/>
                  <w:noProof/>
                </w:rPr>
                <w:delText>31</w:delText>
              </w:r>
            </w:del>
            <w:r w:rsidRPr="005F2432">
              <w:rPr>
                <w:rFonts w:cstheme="minorHAnsi"/>
              </w:rPr>
              <w:fldChar w:fldCharType="end"/>
            </w:r>
            <w:r w:rsidRPr="005F2432">
              <w:rPr>
                <w:rFonts w:cstheme="minorHAnsi"/>
              </w:rPr>
              <w:t>:  Cycling mode shares (%) over time for six European cities that have signed up to the Charter of Brussels. Data obtained from The EPOMM Modal Split (TEMS) tool.</w:t>
            </w:r>
          </w:p>
          <w:p w14:paraId="6BA1E437" w14:textId="77777777" w:rsidR="00716F5C" w:rsidRPr="005F2432" w:rsidRDefault="00716F5C" w:rsidP="00716F5C">
            <w:pPr>
              <w:rPr>
                <w:rFonts w:cstheme="minorHAnsi"/>
              </w:rPr>
            </w:pPr>
          </w:p>
        </w:tc>
      </w:tr>
    </w:tbl>
    <w:p w14:paraId="3B4FF3C1" w14:textId="77777777" w:rsidR="00716F5C" w:rsidRPr="005F2432" w:rsidRDefault="00716F5C" w:rsidP="00716F5C">
      <w:pPr>
        <w:tabs>
          <w:tab w:val="left" w:pos="7464"/>
        </w:tabs>
        <w:jc w:val="both"/>
        <w:rPr>
          <w:rFonts w:cstheme="minorHAnsi"/>
        </w:rPr>
      </w:pPr>
    </w:p>
    <w:p w14:paraId="05470996" w14:textId="77777777" w:rsidR="00716F5C" w:rsidRPr="005F2432" w:rsidRDefault="00716F5C"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2133"/>
        <w:gridCol w:w="6883"/>
      </w:tblGrid>
      <w:tr w:rsidR="00716F5C" w:rsidRPr="005F2432" w14:paraId="7B61033D" w14:textId="77777777" w:rsidTr="00716F5C">
        <w:tc>
          <w:tcPr>
            <w:tcW w:w="2133" w:type="dxa"/>
          </w:tcPr>
          <w:p w14:paraId="11476423" w14:textId="77777777" w:rsidR="00716F5C" w:rsidRPr="005F2432" w:rsidRDefault="00716F5C" w:rsidP="00716F5C">
            <w:pPr>
              <w:rPr>
                <w:rFonts w:cstheme="minorHAnsi"/>
                <w:b/>
              </w:rPr>
            </w:pPr>
            <w:r w:rsidRPr="005F2432">
              <w:rPr>
                <w:rFonts w:cstheme="minorHAnsi"/>
                <w:b/>
              </w:rPr>
              <w:t>Working Group</w:t>
            </w:r>
          </w:p>
        </w:tc>
        <w:tc>
          <w:tcPr>
            <w:tcW w:w="6883" w:type="dxa"/>
          </w:tcPr>
          <w:p w14:paraId="7AD93F5E"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60B10EE2" w14:textId="77777777" w:rsidTr="00716F5C">
        <w:trPr>
          <w:trHeight w:val="284"/>
        </w:trPr>
        <w:tc>
          <w:tcPr>
            <w:tcW w:w="2133" w:type="dxa"/>
          </w:tcPr>
          <w:p w14:paraId="53C6325F" w14:textId="77777777" w:rsidR="00716F5C" w:rsidRPr="005F2432" w:rsidRDefault="00716F5C" w:rsidP="00716F5C">
            <w:pPr>
              <w:rPr>
                <w:rFonts w:cstheme="minorHAnsi"/>
                <w:b/>
              </w:rPr>
            </w:pPr>
            <w:r w:rsidRPr="005F2432">
              <w:rPr>
                <w:rFonts w:cstheme="minorHAnsi"/>
                <w:b/>
              </w:rPr>
              <w:t>Indicator</w:t>
            </w:r>
          </w:p>
        </w:tc>
        <w:tc>
          <w:tcPr>
            <w:tcW w:w="6883" w:type="dxa"/>
          </w:tcPr>
          <w:p w14:paraId="7587400C" w14:textId="77777777" w:rsidR="00716F5C" w:rsidRPr="005F2432" w:rsidRDefault="00716F5C" w:rsidP="00716F5C">
            <w:pPr>
              <w:rPr>
                <w:rFonts w:cstheme="minorHAnsi"/>
              </w:rPr>
            </w:pPr>
            <w:r w:rsidRPr="005F2432">
              <w:rPr>
                <w:rFonts w:cstheme="minorHAnsi"/>
                <w:sz w:val="20"/>
              </w:rPr>
              <w:t>3.5: Food, agriculture, and health</w:t>
            </w:r>
          </w:p>
        </w:tc>
      </w:tr>
      <w:tr w:rsidR="00716F5C" w:rsidRPr="005F2432" w14:paraId="482ED3BE" w14:textId="77777777" w:rsidTr="00716F5C">
        <w:tc>
          <w:tcPr>
            <w:tcW w:w="2133" w:type="dxa"/>
          </w:tcPr>
          <w:p w14:paraId="0394DE21" w14:textId="77777777" w:rsidR="00716F5C" w:rsidRPr="005F2432" w:rsidRDefault="00716F5C" w:rsidP="00716F5C">
            <w:pPr>
              <w:rPr>
                <w:rFonts w:cstheme="minorHAnsi"/>
                <w:b/>
              </w:rPr>
            </w:pPr>
            <w:r w:rsidRPr="005F2432">
              <w:rPr>
                <w:rFonts w:cstheme="minorHAnsi"/>
                <w:b/>
              </w:rPr>
              <w:t>Methods</w:t>
            </w:r>
          </w:p>
        </w:tc>
        <w:tc>
          <w:tcPr>
            <w:tcW w:w="6883" w:type="dxa"/>
          </w:tcPr>
          <w:p w14:paraId="011A4C4B" w14:textId="77777777" w:rsidR="00716F5C" w:rsidRPr="005F2432" w:rsidRDefault="00716F5C" w:rsidP="00716F5C">
            <w:pPr>
              <w:rPr>
                <w:rFonts w:cstheme="minorHAnsi"/>
              </w:rPr>
            </w:pPr>
            <w:r w:rsidRPr="005F2432">
              <w:rPr>
                <w:rFonts w:cstheme="minorHAnsi"/>
              </w:rPr>
              <w:t>The following livestock are included:</w:t>
            </w:r>
          </w:p>
          <w:p w14:paraId="68ED847A" w14:textId="77777777" w:rsidR="00716F5C" w:rsidRPr="005F2432" w:rsidRDefault="00716F5C" w:rsidP="00716F5C">
            <w:pPr>
              <w:rPr>
                <w:rFonts w:cstheme="minorHAnsi"/>
              </w:rPr>
            </w:pPr>
          </w:p>
          <w:p w14:paraId="7B00351A" w14:textId="56D1A227" w:rsidR="00716F5C" w:rsidRPr="005F2432" w:rsidRDefault="00716F5C" w:rsidP="00716F5C">
            <w:pPr>
              <w:pStyle w:val="Caption"/>
              <w:keepNext/>
              <w:rPr>
                <w:rFonts w:cstheme="minorHAnsi"/>
              </w:rPr>
            </w:pPr>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12</w:t>
            </w:r>
            <w:r w:rsidRPr="005F2432">
              <w:rPr>
                <w:rFonts w:cstheme="minorHAnsi"/>
              </w:rPr>
              <w:fldChar w:fldCharType="end"/>
            </w:r>
            <w:r w:rsidRPr="005F2432">
              <w:rPr>
                <w:rFonts w:cstheme="minorHAnsi"/>
              </w:rPr>
              <w:t>: Livestock included for CO</w:t>
            </w:r>
            <w:r w:rsidRPr="005F2432">
              <w:rPr>
                <w:rFonts w:cstheme="minorHAnsi"/>
                <w:vertAlign w:val="subscript"/>
              </w:rPr>
              <w:t>2</w:t>
            </w:r>
            <w:r w:rsidRPr="005F2432">
              <w:rPr>
                <w:rFonts w:cstheme="minorHAnsi"/>
              </w:rPr>
              <w:t>e emissions estimate</w:t>
            </w:r>
          </w:p>
          <w:tbl>
            <w:tblPr>
              <w:tblStyle w:val="TableGrid"/>
              <w:tblW w:w="0" w:type="auto"/>
              <w:tblLook w:val="04A0" w:firstRow="1" w:lastRow="0" w:firstColumn="1" w:lastColumn="0" w:noHBand="0" w:noVBand="1"/>
            </w:tblPr>
            <w:tblGrid>
              <w:gridCol w:w="3351"/>
              <w:gridCol w:w="3306"/>
            </w:tblGrid>
            <w:tr w:rsidR="00716F5C" w:rsidRPr="005F2432" w14:paraId="387B5F6A"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52022A9E" w14:textId="77777777" w:rsidR="00716F5C" w:rsidRPr="005F2432" w:rsidRDefault="00716F5C" w:rsidP="00716F5C">
                  <w:pPr>
                    <w:jc w:val="center"/>
                    <w:rPr>
                      <w:rFonts w:cstheme="minorHAnsi"/>
                    </w:rPr>
                  </w:pPr>
                  <w:r w:rsidRPr="005F2432">
                    <w:rPr>
                      <w:rFonts w:cstheme="minorHAnsi"/>
                    </w:rPr>
                    <w:t>Ruminant</w:t>
                  </w:r>
                </w:p>
              </w:tc>
              <w:tc>
                <w:tcPr>
                  <w:tcW w:w="3306" w:type="dxa"/>
                  <w:tcBorders>
                    <w:top w:val="single" w:sz="4" w:space="0" w:color="auto"/>
                    <w:left w:val="single" w:sz="4" w:space="0" w:color="auto"/>
                    <w:bottom w:val="single" w:sz="4" w:space="0" w:color="auto"/>
                    <w:right w:val="single" w:sz="4" w:space="0" w:color="auto"/>
                  </w:tcBorders>
                  <w:hideMark/>
                </w:tcPr>
                <w:p w14:paraId="3829D920" w14:textId="77777777" w:rsidR="00716F5C" w:rsidRPr="005F2432" w:rsidRDefault="00716F5C" w:rsidP="00716F5C">
                  <w:pPr>
                    <w:jc w:val="center"/>
                    <w:rPr>
                      <w:rFonts w:cstheme="minorHAnsi"/>
                    </w:rPr>
                  </w:pPr>
                  <w:r w:rsidRPr="005F2432">
                    <w:rPr>
                      <w:rFonts w:cstheme="minorHAnsi"/>
                    </w:rPr>
                    <w:t>Non Ruminant</w:t>
                  </w:r>
                </w:p>
              </w:tc>
            </w:tr>
            <w:tr w:rsidR="00716F5C" w:rsidRPr="005F2432" w14:paraId="31495FF3"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70084796" w14:textId="77777777" w:rsidR="00716F5C" w:rsidRPr="005F2432" w:rsidRDefault="00716F5C" w:rsidP="00716F5C">
                  <w:pPr>
                    <w:jc w:val="center"/>
                    <w:rPr>
                      <w:rFonts w:cstheme="minorHAnsi"/>
                    </w:rPr>
                  </w:pPr>
                  <w:r w:rsidRPr="005F2432">
                    <w:rPr>
                      <w:rFonts w:cstheme="minorHAnsi"/>
                    </w:rPr>
                    <w:t xml:space="preserve">Cattle, dairy </w:t>
                  </w:r>
                </w:p>
                <w:p w14:paraId="08AF3CC8" w14:textId="77777777" w:rsidR="00716F5C" w:rsidRPr="005F2432" w:rsidRDefault="00716F5C" w:rsidP="00716F5C">
                  <w:pPr>
                    <w:jc w:val="center"/>
                    <w:rPr>
                      <w:rFonts w:cstheme="minorHAnsi"/>
                    </w:rPr>
                  </w:pPr>
                  <w:r w:rsidRPr="005F2432">
                    <w:rPr>
                      <w:rFonts w:cstheme="minorHAnsi"/>
                    </w:rPr>
                    <w:t xml:space="preserve">(FAO Item Code 960) </w:t>
                  </w:r>
                </w:p>
              </w:tc>
              <w:tc>
                <w:tcPr>
                  <w:tcW w:w="3306" w:type="dxa"/>
                  <w:tcBorders>
                    <w:top w:val="single" w:sz="4" w:space="0" w:color="auto"/>
                    <w:left w:val="single" w:sz="4" w:space="0" w:color="auto"/>
                    <w:bottom w:val="single" w:sz="4" w:space="0" w:color="auto"/>
                    <w:right w:val="single" w:sz="4" w:space="0" w:color="auto"/>
                  </w:tcBorders>
                  <w:hideMark/>
                </w:tcPr>
                <w:p w14:paraId="45BB7EBA" w14:textId="77777777" w:rsidR="00716F5C" w:rsidRPr="005F2432" w:rsidRDefault="00716F5C" w:rsidP="00716F5C">
                  <w:pPr>
                    <w:jc w:val="center"/>
                    <w:rPr>
                      <w:rFonts w:cstheme="minorHAnsi"/>
                    </w:rPr>
                  </w:pPr>
                  <w:r w:rsidRPr="005F2432">
                    <w:rPr>
                      <w:rFonts w:cstheme="minorHAnsi"/>
                    </w:rPr>
                    <w:t xml:space="preserve">Chicken, broilers </w:t>
                  </w:r>
                </w:p>
                <w:p w14:paraId="44F976A5" w14:textId="77777777" w:rsidR="00716F5C" w:rsidRPr="005F2432" w:rsidRDefault="00716F5C" w:rsidP="00716F5C">
                  <w:pPr>
                    <w:jc w:val="center"/>
                    <w:rPr>
                      <w:rFonts w:cstheme="minorHAnsi"/>
                    </w:rPr>
                  </w:pPr>
                  <w:r w:rsidRPr="005F2432">
                    <w:rPr>
                      <w:rFonts w:cstheme="minorHAnsi"/>
                    </w:rPr>
                    <w:t xml:space="preserve">(FAO Item Code 1053) </w:t>
                  </w:r>
                </w:p>
              </w:tc>
            </w:tr>
            <w:tr w:rsidR="00716F5C" w:rsidRPr="005F2432" w14:paraId="3CC6F76E"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66F2B61B" w14:textId="77777777" w:rsidR="00716F5C" w:rsidRPr="005F2432" w:rsidRDefault="00716F5C" w:rsidP="00716F5C">
                  <w:pPr>
                    <w:jc w:val="center"/>
                    <w:rPr>
                      <w:rFonts w:cstheme="minorHAnsi"/>
                    </w:rPr>
                  </w:pPr>
                  <w:r w:rsidRPr="005F2432">
                    <w:rPr>
                      <w:rFonts w:cstheme="minorHAnsi"/>
                    </w:rPr>
                    <w:t xml:space="preserve">Cattle, non-dairy </w:t>
                  </w:r>
                </w:p>
                <w:p w14:paraId="084118EE" w14:textId="77777777" w:rsidR="00716F5C" w:rsidRPr="005F2432" w:rsidRDefault="00716F5C" w:rsidP="00716F5C">
                  <w:pPr>
                    <w:jc w:val="center"/>
                    <w:rPr>
                      <w:rFonts w:cstheme="minorHAnsi"/>
                    </w:rPr>
                  </w:pPr>
                  <w:r w:rsidRPr="005F2432">
                    <w:rPr>
                      <w:rFonts w:cstheme="minorHAnsi"/>
                    </w:rPr>
                    <w:t>(FAO Item Code 961)</w:t>
                  </w:r>
                </w:p>
              </w:tc>
              <w:tc>
                <w:tcPr>
                  <w:tcW w:w="3306" w:type="dxa"/>
                  <w:tcBorders>
                    <w:top w:val="single" w:sz="4" w:space="0" w:color="auto"/>
                    <w:left w:val="single" w:sz="4" w:space="0" w:color="auto"/>
                    <w:bottom w:val="single" w:sz="4" w:space="0" w:color="auto"/>
                    <w:right w:val="single" w:sz="4" w:space="0" w:color="auto"/>
                  </w:tcBorders>
                  <w:hideMark/>
                </w:tcPr>
                <w:p w14:paraId="4466243F" w14:textId="77777777" w:rsidR="00716F5C" w:rsidRPr="005F2432" w:rsidRDefault="00716F5C" w:rsidP="00716F5C">
                  <w:pPr>
                    <w:jc w:val="center"/>
                    <w:rPr>
                      <w:rFonts w:cstheme="minorHAnsi"/>
                    </w:rPr>
                  </w:pPr>
                  <w:r w:rsidRPr="005F2432">
                    <w:rPr>
                      <w:rFonts w:cstheme="minorHAnsi"/>
                    </w:rPr>
                    <w:t xml:space="preserve">Chicken, layers </w:t>
                  </w:r>
                </w:p>
                <w:p w14:paraId="1D897129" w14:textId="77777777" w:rsidR="00716F5C" w:rsidRPr="005F2432" w:rsidRDefault="00716F5C" w:rsidP="00716F5C">
                  <w:pPr>
                    <w:jc w:val="center"/>
                    <w:rPr>
                      <w:rFonts w:cstheme="minorHAnsi"/>
                    </w:rPr>
                  </w:pPr>
                  <w:r w:rsidRPr="005F2432">
                    <w:rPr>
                      <w:rFonts w:cstheme="minorHAnsi"/>
                    </w:rPr>
                    <w:t>(FAO Item Code 1052)</w:t>
                  </w:r>
                </w:p>
              </w:tc>
            </w:tr>
            <w:tr w:rsidR="00716F5C" w:rsidRPr="005F2432" w14:paraId="5FC70E68"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380F0004" w14:textId="77777777" w:rsidR="00716F5C" w:rsidRPr="005F2432" w:rsidRDefault="00716F5C" w:rsidP="00716F5C">
                  <w:pPr>
                    <w:jc w:val="center"/>
                    <w:rPr>
                      <w:rFonts w:cstheme="minorHAnsi"/>
                    </w:rPr>
                  </w:pPr>
                  <w:r w:rsidRPr="005F2432">
                    <w:rPr>
                      <w:rFonts w:cstheme="minorHAnsi"/>
                    </w:rPr>
                    <w:t xml:space="preserve">Buffaloes </w:t>
                  </w:r>
                </w:p>
                <w:p w14:paraId="3280771D" w14:textId="77777777" w:rsidR="00716F5C" w:rsidRPr="005F2432" w:rsidRDefault="00716F5C" w:rsidP="00716F5C">
                  <w:pPr>
                    <w:jc w:val="center"/>
                    <w:rPr>
                      <w:rFonts w:cstheme="minorHAnsi"/>
                    </w:rPr>
                  </w:pPr>
                  <w:r w:rsidRPr="005F2432">
                    <w:rPr>
                      <w:rFonts w:cstheme="minorHAnsi"/>
                    </w:rPr>
                    <w:t>(FAO Item Code 946)</w:t>
                  </w:r>
                </w:p>
              </w:tc>
              <w:tc>
                <w:tcPr>
                  <w:tcW w:w="3306" w:type="dxa"/>
                  <w:tcBorders>
                    <w:top w:val="single" w:sz="4" w:space="0" w:color="auto"/>
                    <w:left w:val="single" w:sz="4" w:space="0" w:color="auto"/>
                    <w:bottom w:val="single" w:sz="4" w:space="0" w:color="auto"/>
                    <w:right w:val="single" w:sz="4" w:space="0" w:color="auto"/>
                  </w:tcBorders>
                  <w:hideMark/>
                </w:tcPr>
                <w:p w14:paraId="05666F54" w14:textId="77777777" w:rsidR="00716F5C" w:rsidRPr="005F2432" w:rsidRDefault="00716F5C" w:rsidP="00716F5C">
                  <w:pPr>
                    <w:jc w:val="center"/>
                    <w:rPr>
                      <w:rFonts w:cstheme="minorHAnsi"/>
                    </w:rPr>
                  </w:pPr>
                  <w:r w:rsidRPr="005F2432">
                    <w:rPr>
                      <w:rFonts w:cstheme="minorHAnsi"/>
                    </w:rPr>
                    <w:t xml:space="preserve">Ducks </w:t>
                  </w:r>
                </w:p>
                <w:p w14:paraId="45C98A2F" w14:textId="77777777" w:rsidR="00716F5C" w:rsidRPr="005F2432" w:rsidRDefault="00716F5C" w:rsidP="00716F5C">
                  <w:pPr>
                    <w:jc w:val="center"/>
                    <w:rPr>
                      <w:rFonts w:cstheme="minorHAnsi"/>
                    </w:rPr>
                  </w:pPr>
                  <w:r w:rsidRPr="005F2432">
                    <w:rPr>
                      <w:rFonts w:cstheme="minorHAnsi"/>
                    </w:rPr>
                    <w:t>(FAO Item Code 1068)</w:t>
                  </w:r>
                </w:p>
              </w:tc>
            </w:tr>
            <w:tr w:rsidR="00716F5C" w:rsidRPr="005F2432" w14:paraId="04F5C02D"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728083BF" w14:textId="77777777" w:rsidR="00716F5C" w:rsidRPr="005F2432" w:rsidRDefault="00716F5C" w:rsidP="00716F5C">
                  <w:pPr>
                    <w:jc w:val="center"/>
                    <w:rPr>
                      <w:rFonts w:cstheme="minorHAnsi"/>
                    </w:rPr>
                  </w:pPr>
                  <w:r w:rsidRPr="005F2432">
                    <w:rPr>
                      <w:rFonts w:cstheme="minorHAnsi"/>
                    </w:rPr>
                    <w:t xml:space="preserve">Goats </w:t>
                  </w:r>
                </w:p>
                <w:p w14:paraId="474B19AB" w14:textId="77777777" w:rsidR="00716F5C" w:rsidRPr="005F2432" w:rsidRDefault="00716F5C" w:rsidP="00716F5C">
                  <w:pPr>
                    <w:jc w:val="center"/>
                    <w:rPr>
                      <w:rFonts w:cstheme="minorHAnsi"/>
                    </w:rPr>
                  </w:pPr>
                  <w:r w:rsidRPr="005F2432">
                    <w:rPr>
                      <w:rFonts w:cstheme="minorHAnsi"/>
                    </w:rPr>
                    <w:t>(FAO Item Code 1016)</w:t>
                  </w:r>
                </w:p>
              </w:tc>
              <w:tc>
                <w:tcPr>
                  <w:tcW w:w="3306" w:type="dxa"/>
                  <w:tcBorders>
                    <w:top w:val="single" w:sz="4" w:space="0" w:color="auto"/>
                    <w:left w:val="single" w:sz="4" w:space="0" w:color="auto"/>
                    <w:bottom w:val="single" w:sz="4" w:space="0" w:color="auto"/>
                    <w:right w:val="single" w:sz="4" w:space="0" w:color="auto"/>
                  </w:tcBorders>
                  <w:hideMark/>
                </w:tcPr>
                <w:p w14:paraId="27248286" w14:textId="77777777" w:rsidR="00716F5C" w:rsidRPr="005F2432" w:rsidRDefault="00716F5C" w:rsidP="00716F5C">
                  <w:pPr>
                    <w:jc w:val="center"/>
                    <w:rPr>
                      <w:rFonts w:cstheme="minorHAnsi"/>
                    </w:rPr>
                  </w:pPr>
                  <w:r w:rsidRPr="005F2432">
                    <w:rPr>
                      <w:rFonts w:cstheme="minorHAnsi"/>
                    </w:rPr>
                    <w:t>Turkeys</w:t>
                  </w:r>
                </w:p>
                <w:p w14:paraId="3EB01A82" w14:textId="77777777" w:rsidR="00716F5C" w:rsidRPr="005F2432" w:rsidRDefault="00716F5C" w:rsidP="00716F5C">
                  <w:pPr>
                    <w:jc w:val="center"/>
                    <w:rPr>
                      <w:rFonts w:cstheme="minorHAnsi"/>
                    </w:rPr>
                  </w:pPr>
                  <w:r w:rsidRPr="005F2432">
                    <w:rPr>
                      <w:rFonts w:cstheme="minorHAnsi"/>
                    </w:rPr>
                    <w:t>(FAO Item Code 1079)</w:t>
                  </w:r>
                </w:p>
              </w:tc>
            </w:tr>
            <w:tr w:rsidR="00716F5C" w:rsidRPr="005F2432" w14:paraId="0CE3B05B" w14:textId="77777777" w:rsidTr="00716F5C">
              <w:tc>
                <w:tcPr>
                  <w:tcW w:w="3351" w:type="dxa"/>
                  <w:tcBorders>
                    <w:top w:val="single" w:sz="4" w:space="0" w:color="auto"/>
                    <w:left w:val="single" w:sz="4" w:space="0" w:color="auto"/>
                    <w:bottom w:val="single" w:sz="4" w:space="0" w:color="auto"/>
                    <w:right w:val="single" w:sz="4" w:space="0" w:color="auto"/>
                  </w:tcBorders>
                  <w:hideMark/>
                </w:tcPr>
                <w:p w14:paraId="62DA34BE" w14:textId="77777777" w:rsidR="00716F5C" w:rsidRPr="005F2432" w:rsidRDefault="00716F5C" w:rsidP="00716F5C">
                  <w:pPr>
                    <w:jc w:val="center"/>
                    <w:rPr>
                      <w:rFonts w:cstheme="minorHAnsi"/>
                    </w:rPr>
                  </w:pPr>
                  <w:r w:rsidRPr="005F2432">
                    <w:rPr>
                      <w:rFonts w:cstheme="minorHAnsi"/>
                    </w:rPr>
                    <w:t xml:space="preserve">Sheep </w:t>
                  </w:r>
                </w:p>
                <w:p w14:paraId="68265847" w14:textId="77777777" w:rsidR="00716F5C" w:rsidRPr="005F2432" w:rsidRDefault="00716F5C" w:rsidP="00716F5C">
                  <w:pPr>
                    <w:jc w:val="center"/>
                    <w:rPr>
                      <w:rFonts w:cstheme="minorHAnsi"/>
                    </w:rPr>
                  </w:pPr>
                  <w:r w:rsidRPr="005F2432">
                    <w:rPr>
                      <w:rFonts w:cstheme="minorHAnsi"/>
                    </w:rPr>
                    <w:t>(FAO Item Code 976)</w:t>
                  </w:r>
                </w:p>
              </w:tc>
              <w:tc>
                <w:tcPr>
                  <w:tcW w:w="3306" w:type="dxa"/>
                  <w:tcBorders>
                    <w:top w:val="single" w:sz="4" w:space="0" w:color="auto"/>
                    <w:left w:val="single" w:sz="4" w:space="0" w:color="auto"/>
                    <w:bottom w:val="single" w:sz="4" w:space="0" w:color="auto"/>
                    <w:right w:val="single" w:sz="4" w:space="0" w:color="auto"/>
                  </w:tcBorders>
                  <w:hideMark/>
                </w:tcPr>
                <w:p w14:paraId="22159448" w14:textId="77777777" w:rsidR="00716F5C" w:rsidRPr="005F2432" w:rsidRDefault="00716F5C" w:rsidP="00716F5C">
                  <w:pPr>
                    <w:jc w:val="center"/>
                    <w:rPr>
                      <w:rFonts w:cstheme="minorHAnsi"/>
                    </w:rPr>
                  </w:pPr>
                  <w:r w:rsidRPr="005F2432">
                    <w:rPr>
                      <w:rFonts w:cstheme="minorHAnsi"/>
                    </w:rPr>
                    <w:t xml:space="preserve">Swine, market </w:t>
                  </w:r>
                </w:p>
                <w:p w14:paraId="30E644A1" w14:textId="77777777" w:rsidR="00716F5C" w:rsidRPr="005F2432" w:rsidRDefault="00716F5C" w:rsidP="00716F5C">
                  <w:pPr>
                    <w:jc w:val="center"/>
                    <w:rPr>
                      <w:rFonts w:cstheme="minorHAnsi"/>
                    </w:rPr>
                  </w:pPr>
                  <w:r w:rsidRPr="005F2432">
                    <w:rPr>
                      <w:rFonts w:cstheme="minorHAnsi"/>
                    </w:rPr>
                    <w:t>(FAO Item Code 1049)</w:t>
                  </w:r>
                </w:p>
              </w:tc>
            </w:tr>
            <w:tr w:rsidR="00716F5C" w:rsidRPr="005F2432" w14:paraId="48D0243D" w14:textId="77777777" w:rsidTr="00716F5C">
              <w:tc>
                <w:tcPr>
                  <w:tcW w:w="3351" w:type="dxa"/>
                  <w:tcBorders>
                    <w:top w:val="single" w:sz="4" w:space="0" w:color="auto"/>
                    <w:left w:val="single" w:sz="4" w:space="0" w:color="auto"/>
                    <w:bottom w:val="single" w:sz="4" w:space="0" w:color="auto"/>
                    <w:right w:val="single" w:sz="4" w:space="0" w:color="auto"/>
                  </w:tcBorders>
                </w:tcPr>
                <w:p w14:paraId="15F13AB3" w14:textId="77777777" w:rsidR="00716F5C" w:rsidRPr="005F2432" w:rsidRDefault="00716F5C" w:rsidP="00716F5C">
                  <w:pPr>
                    <w:jc w:val="center"/>
                    <w:rPr>
                      <w:rFonts w:cstheme="minorHAnsi"/>
                    </w:rPr>
                  </w:pPr>
                </w:p>
              </w:tc>
              <w:tc>
                <w:tcPr>
                  <w:tcW w:w="3306" w:type="dxa"/>
                  <w:tcBorders>
                    <w:top w:val="single" w:sz="4" w:space="0" w:color="auto"/>
                    <w:left w:val="single" w:sz="4" w:space="0" w:color="auto"/>
                    <w:bottom w:val="single" w:sz="4" w:space="0" w:color="auto"/>
                    <w:right w:val="single" w:sz="4" w:space="0" w:color="auto"/>
                  </w:tcBorders>
                  <w:hideMark/>
                </w:tcPr>
                <w:p w14:paraId="62659BE0" w14:textId="77777777" w:rsidR="00716F5C" w:rsidRPr="005F2432" w:rsidRDefault="00716F5C" w:rsidP="00716F5C">
                  <w:pPr>
                    <w:jc w:val="center"/>
                    <w:rPr>
                      <w:rFonts w:cstheme="minorHAnsi"/>
                    </w:rPr>
                  </w:pPr>
                  <w:r w:rsidRPr="005F2432">
                    <w:rPr>
                      <w:rFonts w:cstheme="minorHAnsi"/>
                    </w:rPr>
                    <w:t xml:space="preserve">Swine, breeding </w:t>
                  </w:r>
                </w:p>
                <w:p w14:paraId="6F19B8B7" w14:textId="77777777" w:rsidR="00716F5C" w:rsidRPr="005F2432" w:rsidRDefault="00716F5C" w:rsidP="00716F5C">
                  <w:pPr>
                    <w:jc w:val="center"/>
                    <w:rPr>
                      <w:rFonts w:cstheme="minorHAnsi"/>
                    </w:rPr>
                  </w:pPr>
                  <w:r w:rsidRPr="005F2432">
                    <w:rPr>
                      <w:rFonts w:cstheme="minorHAnsi"/>
                    </w:rPr>
                    <w:t>(FAO Item Code 1079)</w:t>
                  </w:r>
                </w:p>
              </w:tc>
            </w:tr>
          </w:tbl>
          <w:p w14:paraId="740B1764" w14:textId="77777777" w:rsidR="00716F5C" w:rsidRPr="005F2432" w:rsidRDefault="00716F5C" w:rsidP="00716F5C">
            <w:pPr>
              <w:rPr>
                <w:rFonts w:cstheme="minorHAnsi"/>
              </w:rPr>
            </w:pPr>
          </w:p>
          <w:p w14:paraId="688D525C" w14:textId="57C4008A" w:rsidR="00716F5C" w:rsidRPr="005F2432" w:rsidRDefault="00716F5C" w:rsidP="00716F5C">
            <w:pPr>
              <w:rPr>
                <w:rFonts w:cstheme="minorHAnsi"/>
              </w:rPr>
            </w:pPr>
            <w:r w:rsidRPr="005F2432">
              <w:rPr>
                <w:rFonts w:cstheme="minorHAnsi"/>
              </w:rPr>
              <w:t>Emissions from enteric fermentation, manure management and manure left on pasture are obtained from Herrero et al (2013).</w:t>
            </w:r>
            <w:r w:rsidRPr="005F2432">
              <w:rPr>
                <w:rFonts w:cstheme="minorHAnsi"/>
              </w:rPr>
              <w:fldChar w:fldCharType="begin"/>
            </w:r>
            <w:r w:rsidR="0011445B" w:rsidRPr="005F2432">
              <w:rPr>
                <w:rFonts w:cstheme="minorHAnsi"/>
              </w:rPr>
              <w:instrText xml:space="preserve"> ADDIN EN.CITE &lt;EndNote&gt;&lt;Cite&gt;&lt;Author&gt;Herrero&lt;/Author&gt;&lt;Year&gt;2013&lt;/Year&gt;&lt;RecNum&gt;318&lt;/RecNum&gt;&lt;DisplayText&gt;&lt;style face="superscript"&gt;105&lt;/style&gt;&lt;/DisplayText&gt;&lt;record&gt;&lt;rec-number&gt;318&lt;/rec-number&gt;&lt;foreign-keys&gt;&lt;key app="EN" db-id="e2zepwa56vz2ryev2aoxraf420vzvwft0pzz" timestamp="1560027205"&gt;318&lt;/key&gt;&lt;/foreign-keys&gt;&lt;ref-type name="Journal Article"&gt;17&lt;/ref-type&gt;&lt;contributors&gt;&lt;authors&gt;&lt;author&gt;Herrero, Mario&lt;/author&gt;&lt;author&gt;Havlík, Petr&lt;/author&gt;&lt;author&gt;Valin, Hugo&lt;/author&gt;&lt;author&gt;Notenbaert, An&lt;/author&gt;&lt;author&gt;Rufino, Mariana C&lt;/author&gt;&lt;author&gt;Thornton, Philip K&lt;/author&gt;&lt;author&gt;Blümmel, Michael&lt;/author&gt;&lt;author&gt;Weiss, Franz&lt;/author&gt;&lt;author&gt;Grace, Delia&lt;/author&gt;&lt;author&gt;Obersteiner, Michael&lt;/author&gt;&lt;/authors&gt;&lt;/contributors&gt;&lt;titles&gt;&lt;title&gt;Biomass use, production, feed efficiencies, and greenhouse gas emissions from global livestock systems&lt;/title&gt;&lt;secondary-title&gt;Proceedings of the National Academy of Sciences&lt;/secondary-title&gt;&lt;/titles&gt;&lt;periodical&gt;&lt;full-title&gt;Proceedings of the National Academy of Sciences&lt;/full-title&gt;&lt;/periodical&gt;&lt;pages&gt;20888-20893&lt;/pages&gt;&lt;volume&gt;110&lt;/volume&gt;&lt;number&gt;52&lt;/number&gt;&lt;dates&gt;&lt;year&gt;2013&lt;/year&gt;&lt;/dates&gt;&lt;isbn&gt;0027-8424&lt;/isbn&gt;&lt;urls&gt;&lt;/urls&gt;&lt;/record&gt;&lt;/Cite&gt;&lt;/EndNote&gt;</w:instrText>
            </w:r>
            <w:r w:rsidRPr="005F2432">
              <w:rPr>
                <w:rFonts w:cstheme="minorHAnsi"/>
              </w:rPr>
              <w:fldChar w:fldCharType="separate"/>
            </w:r>
            <w:r w:rsidR="0011445B" w:rsidRPr="005F2432">
              <w:rPr>
                <w:rFonts w:cstheme="minorHAnsi"/>
                <w:noProof/>
                <w:vertAlign w:val="superscript"/>
              </w:rPr>
              <w:t>105</w:t>
            </w:r>
            <w:r w:rsidRPr="005F2432">
              <w:rPr>
                <w:rFonts w:cstheme="minorHAnsi"/>
              </w:rPr>
              <w:fldChar w:fldCharType="end"/>
            </w:r>
            <w:r w:rsidRPr="005F2432">
              <w:rPr>
                <w:rFonts w:cstheme="minorHAnsi"/>
              </w:rPr>
              <w:t xml:space="preserve"> This information is presented in tonnes of carbon dioxide equivalent (CO</w:t>
            </w:r>
            <w:r w:rsidRPr="005F2432">
              <w:rPr>
                <w:rFonts w:cstheme="minorHAnsi"/>
                <w:vertAlign w:val="subscript"/>
              </w:rPr>
              <w:t>2</w:t>
            </w:r>
            <w:r w:rsidRPr="005F2432">
              <w:rPr>
                <w:rFonts w:cstheme="minorHAnsi"/>
              </w:rPr>
              <w:t>e) per tropical livestock unit (tlu), which is converted to livestock head using the table below.</w:t>
            </w:r>
          </w:p>
          <w:p w14:paraId="109D7728" w14:textId="77777777" w:rsidR="00716F5C" w:rsidRPr="005F2432" w:rsidRDefault="00716F5C" w:rsidP="00716F5C">
            <w:pPr>
              <w:rPr>
                <w:rFonts w:cstheme="minorHAnsi"/>
              </w:rPr>
            </w:pPr>
          </w:p>
          <w:p w14:paraId="03F0E3F2" w14:textId="4CBAE810" w:rsidR="00716F5C" w:rsidRPr="005F2432" w:rsidRDefault="00716F5C" w:rsidP="00716F5C">
            <w:pPr>
              <w:pStyle w:val="Caption"/>
              <w:keepNext/>
              <w:rPr>
                <w:rFonts w:cstheme="minorHAnsi"/>
              </w:rPr>
            </w:pPr>
            <w:r w:rsidRPr="005F2432">
              <w:rPr>
                <w:rFonts w:cstheme="minorHAnsi"/>
              </w:rPr>
              <w:t xml:space="preserve">Table </w:t>
            </w:r>
            <w:r w:rsidRPr="005F2432">
              <w:rPr>
                <w:rFonts w:cstheme="minorHAnsi"/>
              </w:rPr>
              <w:fldChar w:fldCharType="begin"/>
            </w:r>
            <w:r w:rsidRPr="005F2432">
              <w:rPr>
                <w:rFonts w:cstheme="minorHAnsi"/>
              </w:rPr>
              <w:instrText xml:space="preserve"> SEQ Table \* ARABIC </w:instrText>
            </w:r>
            <w:r w:rsidRPr="005F2432">
              <w:rPr>
                <w:rFonts w:cstheme="minorHAnsi"/>
              </w:rPr>
              <w:fldChar w:fldCharType="separate"/>
            </w:r>
            <w:r w:rsidR="008E4C54">
              <w:rPr>
                <w:rFonts w:cstheme="minorHAnsi"/>
                <w:noProof/>
              </w:rPr>
              <w:t>13</w:t>
            </w:r>
            <w:r w:rsidRPr="005F2432">
              <w:rPr>
                <w:rFonts w:cstheme="minorHAnsi"/>
              </w:rPr>
              <w:fldChar w:fldCharType="end"/>
            </w:r>
            <w:r w:rsidRPr="005F2432">
              <w:rPr>
                <w:rFonts w:cstheme="minorHAnsi"/>
              </w:rPr>
              <w:t>: Tonnes of CO2 per tlu. Data sourced from</w:t>
            </w:r>
            <w:r w:rsidR="0011445B" w:rsidRPr="005F2432">
              <w:rPr>
                <w:rFonts w:cstheme="minorHAnsi"/>
              </w:rPr>
              <w:fldChar w:fldCharType="begin"/>
            </w:r>
            <w:r w:rsidR="0011445B" w:rsidRPr="005F2432">
              <w:rPr>
                <w:rFonts w:cstheme="minorHAnsi"/>
              </w:rPr>
              <w:instrText xml:space="preserve"> ADDIN EN.CITE &lt;EndNote&gt;&lt;Cite&gt;&lt;Author&gt;FAO&lt;/Author&gt;&lt;Year&gt;2019&lt;/Year&gt;&lt;RecNum&gt;321&lt;/RecNum&gt;&lt;DisplayText&gt;&lt;style face="superscript"&gt;106&lt;/style&gt;&lt;/DisplayText&gt;&lt;record&gt;&lt;rec-number&gt;321&lt;/rec-number&gt;&lt;foreign-keys&gt;&lt;key app="EN" db-id="e2zepwa56vz2ryev2aoxraf420vzvwft0pzz" timestamp="1560027557"&gt;321&lt;/key&gt;&lt;/foreign-keys&gt;&lt;ref-type name="Online Database"&gt;45&lt;/ref-type&gt;&lt;contributors&gt;&lt;authors&gt;&lt;author&gt;FAO&lt;/author&gt;&lt;/authors&gt;&lt;/contributors&gt;&lt;titles&gt;&lt;title&gt;FAOSTAT&lt;/title&gt;&lt;/titles&gt;&lt;dates&gt;&lt;year&gt;2019&lt;/year&gt;&lt;/dates&gt;&lt;urls&gt;&lt;related-urls&gt;&lt;url&gt;http://www.fao.org/faostat/&lt;/url&gt;&lt;/related-urls&gt;&lt;/urls&gt;&lt;/record&gt;&lt;/Cite&gt;&lt;/EndNote&gt;</w:instrText>
            </w:r>
            <w:r w:rsidR="0011445B" w:rsidRPr="005F2432">
              <w:rPr>
                <w:rFonts w:cstheme="minorHAnsi"/>
              </w:rPr>
              <w:fldChar w:fldCharType="separate"/>
            </w:r>
            <w:r w:rsidR="0011445B" w:rsidRPr="005F2432">
              <w:rPr>
                <w:rFonts w:cstheme="minorHAnsi"/>
                <w:noProof/>
                <w:vertAlign w:val="superscript"/>
              </w:rPr>
              <w:t>106</w:t>
            </w:r>
            <w:r w:rsidR="0011445B" w:rsidRPr="005F2432">
              <w:rPr>
                <w:rFonts w:cstheme="minorHAnsi"/>
              </w:rPr>
              <w:fldChar w:fldCharType="end"/>
            </w:r>
          </w:p>
          <w:tbl>
            <w:tblPr>
              <w:tblStyle w:val="TableGrid"/>
              <w:tblW w:w="0" w:type="auto"/>
              <w:jc w:val="center"/>
              <w:tblLook w:val="04A0" w:firstRow="1" w:lastRow="0" w:firstColumn="1" w:lastColumn="0" w:noHBand="0" w:noVBand="1"/>
            </w:tblPr>
            <w:tblGrid>
              <w:gridCol w:w="3794"/>
              <w:gridCol w:w="1417"/>
            </w:tblGrid>
            <w:tr w:rsidR="00716F5C" w:rsidRPr="005F2432" w14:paraId="049F841C" w14:textId="77777777" w:rsidTr="00716F5C">
              <w:trPr>
                <w:jc w:val="center"/>
              </w:trPr>
              <w:tc>
                <w:tcPr>
                  <w:tcW w:w="3794" w:type="dxa"/>
                  <w:tcBorders>
                    <w:top w:val="single" w:sz="4" w:space="0" w:color="auto"/>
                    <w:left w:val="single" w:sz="4" w:space="0" w:color="auto"/>
                    <w:bottom w:val="single" w:sz="4" w:space="0" w:color="auto"/>
                    <w:right w:val="single" w:sz="4" w:space="0" w:color="auto"/>
                  </w:tcBorders>
                </w:tcPr>
                <w:p w14:paraId="4B65670C" w14:textId="77777777" w:rsidR="00716F5C" w:rsidRPr="005F2432" w:rsidRDefault="00716F5C" w:rsidP="00716F5C">
                  <w:pPr>
                    <w:rPr>
                      <w:rFonts w:cstheme="minorHAnsi"/>
                    </w:rPr>
                  </w:pPr>
                </w:p>
              </w:tc>
              <w:tc>
                <w:tcPr>
                  <w:tcW w:w="1417" w:type="dxa"/>
                  <w:tcBorders>
                    <w:top w:val="single" w:sz="4" w:space="0" w:color="auto"/>
                    <w:left w:val="single" w:sz="4" w:space="0" w:color="auto"/>
                    <w:bottom w:val="single" w:sz="4" w:space="0" w:color="auto"/>
                    <w:right w:val="single" w:sz="4" w:space="0" w:color="auto"/>
                  </w:tcBorders>
                  <w:hideMark/>
                </w:tcPr>
                <w:p w14:paraId="0C2F10AD" w14:textId="77777777" w:rsidR="00716F5C" w:rsidRPr="005F2432" w:rsidRDefault="00716F5C" w:rsidP="00716F5C">
                  <w:pPr>
                    <w:rPr>
                      <w:rFonts w:cstheme="minorHAnsi"/>
                    </w:rPr>
                  </w:pPr>
                  <w:r w:rsidRPr="005F2432">
                    <w:rPr>
                      <w:rFonts w:cstheme="minorHAnsi"/>
                    </w:rPr>
                    <w:t>Head per tlu</w:t>
                  </w:r>
                </w:p>
              </w:tc>
            </w:tr>
            <w:tr w:rsidR="00716F5C" w:rsidRPr="005F2432" w14:paraId="5E7160BE" w14:textId="77777777" w:rsidTr="00716F5C">
              <w:trPr>
                <w:jc w:val="center"/>
              </w:trPr>
              <w:tc>
                <w:tcPr>
                  <w:tcW w:w="3794" w:type="dxa"/>
                  <w:tcBorders>
                    <w:top w:val="single" w:sz="4" w:space="0" w:color="auto"/>
                    <w:left w:val="single" w:sz="4" w:space="0" w:color="auto"/>
                    <w:bottom w:val="single" w:sz="4" w:space="0" w:color="auto"/>
                    <w:right w:val="single" w:sz="4" w:space="0" w:color="auto"/>
                  </w:tcBorders>
                  <w:hideMark/>
                </w:tcPr>
                <w:p w14:paraId="769BCFAE" w14:textId="77777777" w:rsidR="00716F5C" w:rsidRPr="005F2432" w:rsidRDefault="00716F5C" w:rsidP="00716F5C">
                  <w:pPr>
                    <w:rPr>
                      <w:rFonts w:cstheme="minorHAnsi"/>
                    </w:rPr>
                  </w:pPr>
                  <w:r w:rsidRPr="005F2432">
                    <w:rPr>
                      <w:rFonts w:cstheme="minorHAnsi"/>
                    </w:rPr>
                    <w:t>Bovine (Buffalo, Cattle (dairy), Cattle</w:t>
                  </w:r>
                </w:p>
                <w:p w14:paraId="527B382D" w14:textId="77777777" w:rsidR="00716F5C" w:rsidRPr="005F2432" w:rsidRDefault="00716F5C" w:rsidP="00716F5C">
                  <w:pPr>
                    <w:rPr>
                      <w:rFonts w:cstheme="minorHAnsi"/>
                    </w:rPr>
                  </w:pPr>
                  <w:r w:rsidRPr="005F2432">
                    <w:rPr>
                      <w:rFonts w:cstheme="minorHAnsi"/>
                    </w:rPr>
                    <w:t>(non-dairy)</w:t>
                  </w:r>
                </w:p>
              </w:tc>
              <w:tc>
                <w:tcPr>
                  <w:tcW w:w="1417" w:type="dxa"/>
                  <w:tcBorders>
                    <w:top w:val="single" w:sz="4" w:space="0" w:color="auto"/>
                    <w:left w:val="single" w:sz="4" w:space="0" w:color="auto"/>
                    <w:bottom w:val="single" w:sz="4" w:space="0" w:color="auto"/>
                    <w:right w:val="single" w:sz="4" w:space="0" w:color="auto"/>
                  </w:tcBorders>
                  <w:hideMark/>
                </w:tcPr>
                <w:p w14:paraId="5C26FAD3" w14:textId="77777777" w:rsidR="00716F5C" w:rsidRPr="005F2432" w:rsidRDefault="00716F5C" w:rsidP="00716F5C">
                  <w:pPr>
                    <w:rPr>
                      <w:rFonts w:cstheme="minorHAnsi"/>
                    </w:rPr>
                  </w:pPr>
                  <w:r w:rsidRPr="005F2432">
                    <w:rPr>
                      <w:rFonts w:cstheme="minorHAnsi"/>
                    </w:rPr>
                    <w:t>1.43</w:t>
                  </w:r>
                </w:p>
              </w:tc>
            </w:tr>
            <w:tr w:rsidR="00716F5C" w:rsidRPr="005F2432" w14:paraId="51F92C48" w14:textId="77777777" w:rsidTr="00716F5C">
              <w:trPr>
                <w:jc w:val="center"/>
              </w:trPr>
              <w:tc>
                <w:tcPr>
                  <w:tcW w:w="3794" w:type="dxa"/>
                  <w:tcBorders>
                    <w:top w:val="single" w:sz="4" w:space="0" w:color="auto"/>
                    <w:left w:val="single" w:sz="4" w:space="0" w:color="auto"/>
                    <w:bottom w:val="single" w:sz="4" w:space="0" w:color="auto"/>
                    <w:right w:val="single" w:sz="4" w:space="0" w:color="auto"/>
                  </w:tcBorders>
                  <w:hideMark/>
                </w:tcPr>
                <w:p w14:paraId="3E994F09" w14:textId="77777777" w:rsidR="00716F5C" w:rsidRPr="005F2432" w:rsidRDefault="00716F5C" w:rsidP="00716F5C">
                  <w:pPr>
                    <w:rPr>
                      <w:rFonts w:cstheme="minorHAnsi"/>
                    </w:rPr>
                  </w:pPr>
                  <w:r w:rsidRPr="005F2432">
                    <w:rPr>
                      <w:rFonts w:cstheme="minorHAnsi"/>
                    </w:rPr>
                    <w:t>Small Ruminants (Goats, Sheep)</w:t>
                  </w:r>
                </w:p>
              </w:tc>
              <w:tc>
                <w:tcPr>
                  <w:tcW w:w="1417" w:type="dxa"/>
                  <w:tcBorders>
                    <w:top w:val="single" w:sz="4" w:space="0" w:color="auto"/>
                    <w:left w:val="single" w:sz="4" w:space="0" w:color="auto"/>
                    <w:bottom w:val="single" w:sz="4" w:space="0" w:color="auto"/>
                    <w:right w:val="single" w:sz="4" w:space="0" w:color="auto"/>
                  </w:tcBorders>
                  <w:hideMark/>
                </w:tcPr>
                <w:p w14:paraId="1A79E955" w14:textId="77777777" w:rsidR="00716F5C" w:rsidRPr="005F2432" w:rsidRDefault="00716F5C" w:rsidP="00716F5C">
                  <w:pPr>
                    <w:rPr>
                      <w:rFonts w:cstheme="minorHAnsi"/>
                    </w:rPr>
                  </w:pPr>
                  <w:r w:rsidRPr="005F2432">
                    <w:rPr>
                      <w:rFonts w:cstheme="minorHAnsi"/>
                    </w:rPr>
                    <w:t>10</w:t>
                  </w:r>
                </w:p>
              </w:tc>
            </w:tr>
            <w:tr w:rsidR="00716F5C" w:rsidRPr="005F2432" w14:paraId="57F29C6C" w14:textId="77777777" w:rsidTr="00716F5C">
              <w:trPr>
                <w:jc w:val="center"/>
              </w:trPr>
              <w:tc>
                <w:tcPr>
                  <w:tcW w:w="3794" w:type="dxa"/>
                  <w:tcBorders>
                    <w:top w:val="single" w:sz="4" w:space="0" w:color="auto"/>
                    <w:left w:val="single" w:sz="4" w:space="0" w:color="auto"/>
                    <w:bottom w:val="single" w:sz="4" w:space="0" w:color="auto"/>
                    <w:right w:val="single" w:sz="4" w:space="0" w:color="auto"/>
                  </w:tcBorders>
                  <w:hideMark/>
                </w:tcPr>
                <w:p w14:paraId="5F24AE28" w14:textId="77777777" w:rsidR="00716F5C" w:rsidRPr="005F2432" w:rsidRDefault="00716F5C" w:rsidP="00716F5C">
                  <w:pPr>
                    <w:rPr>
                      <w:rFonts w:cstheme="minorHAnsi"/>
                    </w:rPr>
                  </w:pPr>
                  <w:r w:rsidRPr="005F2432">
                    <w:rPr>
                      <w:rFonts w:cstheme="minorHAnsi"/>
                    </w:rPr>
                    <w:t>Poultry (Chicken, Turkey, Ducks)</w:t>
                  </w:r>
                </w:p>
              </w:tc>
              <w:tc>
                <w:tcPr>
                  <w:tcW w:w="1417" w:type="dxa"/>
                  <w:tcBorders>
                    <w:top w:val="single" w:sz="4" w:space="0" w:color="auto"/>
                    <w:left w:val="single" w:sz="4" w:space="0" w:color="auto"/>
                    <w:bottom w:val="single" w:sz="4" w:space="0" w:color="auto"/>
                    <w:right w:val="single" w:sz="4" w:space="0" w:color="auto"/>
                  </w:tcBorders>
                  <w:hideMark/>
                </w:tcPr>
                <w:p w14:paraId="1D3A12DE" w14:textId="77777777" w:rsidR="00716F5C" w:rsidRPr="005F2432" w:rsidRDefault="00716F5C" w:rsidP="00716F5C">
                  <w:pPr>
                    <w:rPr>
                      <w:rFonts w:cstheme="minorHAnsi"/>
                    </w:rPr>
                  </w:pPr>
                  <w:r w:rsidRPr="005F2432">
                    <w:rPr>
                      <w:rFonts w:cstheme="minorHAnsi"/>
                    </w:rPr>
                    <w:t>100</w:t>
                  </w:r>
                </w:p>
              </w:tc>
            </w:tr>
            <w:tr w:rsidR="00716F5C" w:rsidRPr="005F2432" w14:paraId="4994BD65" w14:textId="77777777" w:rsidTr="00716F5C">
              <w:trPr>
                <w:jc w:val="center"/>
              </w:trPr>
              <w:tc>
                <w:tcPr>
                  <w:tcW w:w="3794" w:type="dxa"/>
                  <w:tcBorders>
                    <w:top w:val="single" w:sz="4" w:space="0" w:color="auto"/>
                    <w:left w:val="single" w:sz="4" w:space="0" w:color="auto"/>
                    <w:bottom w:val="single" w:sz="4" w:space="0" w:color="auto"/>
                    <w:right w:val="single" w:sz="4" w:space="0" w:color="auto"/>
                  </w:tcBorders>
                  <w:hideMark/>
                </w:tcPr>
                <w:p w14:paraId="1167C9E8" w14:textId="77777777" w:rsidR="00716F5C" w:rsidRPr="005F2432" w:rsidRDefault="00716F5C" w:rsidP="00716F5C">
                  <w:pPr>
                    <w:rPr>
                      <w:rFonts w:cstheme="minorHAnsi"/>
                    </w:rPr>
                  </w:pPr>
                  <w:r w:rsidRPr="005F2432">
                    <w:rPr>
                      <w:rFonts w:cstheme="minorHAnsi"/>
                    </w:rPr>
                    <w:t>Swine</w:t>
                  </w:r>
                </w:p>
              </w:tc>
              <w:tc>
                <w:tcPr>
                  <w:tcW w:w="1417" w:type="dxa"/>
                  <w:tcBorders>
                    <w:top w:val="single" w:sz="4" w:space="0" w:color="auto"/>
                    <w:left w:val="single" w:sz="4" w:space="0" w:color="auto"/>
                    <w:bottom w:val="single" w:sz="4" w:space="0" w:color="auto"/>
                    <w:right w:val="single" w:sz="4" w:space="0" w:color="auto"/>
                  </w:tcBorders>
                  <w:hideMark/>
                </w:tcPr>
                <w:p w14:paraId="55B9879F" w14:textId="77777777" w:rsidR="00716F5C" w:rsidRPr="005F2432" w:rsidRDefault="00716F5C" w:rsidP="00716F5C">
                  <w:pPr>
                    <w:rPr>
                      <w:rFonts w:cstheme="minorHAnsi"/>
                    </w:rPr>
                  </w:pPr>
                  <w:r w:rsidRPr="005F2432">
                    <w:rPr>
                      <w:rFonts w:cstheme="minorHAnsi"/>
                    </w:rPr>
                    <w:t>5</w:t>
                  </w:r>
                </w:p>
              </w:tc>
            </w:tr>
          </w:tbl>
          <w:p w14:paraId="6A32B557" w14:textId="77777777" w:rsidR="00716F5C" w:rsidRPr="005F2432" w:rsidRDefault="00716F5C" w:rsidP="00716F5C">
            <w:pPr>
              <w:rPr>
                <w:rFonts w:cstheme="minorHAnsi"/>
              </w:rPr>
            </w:pPr>
          </w:p>
          <w:p w14:paraId="3663A8CB" w14:textId="77777777" w:rsidR="00716F5C" w:rsidRPr="005F2432" w:rsidRDefault="00716F5C" w:rsidP="00716F5C">
            <w:pPr>
              <w:rPr>
                <w:rFonts w:cstheme="minorHAnsi"/>
              </w:rPr>
            </w:pPr>
            <w:r w:rsidRPr="005F2432">
              <w:rPr>
                <w:rFonts w:cstheme="minorHAnsi"/>
              </w:rPr>
              <w:t>The emissions per head are divided into world regions (as in the GLOBIOM model) and, for ruminants, livestock system.  To convert to country values, a weighted average of the livestock numbers in all regions is taken.</w:t>
            </w:r>
          </w:p>
          <w:p w14:paraId="284F3396" w14:textId="77777777" w:rsidR="00716F5C" w:rsidRPr="005F2432" w:rsidRDefault="00716F5C" w:rsidP="00716F5C">
            <w:pPr>
              <w:rPr>
                <w:rFonts w:cstheme="minorHAnsi"/>
              </w:rPr>
            </w:pPr>
          </w:p>
          <w:p w14:paraId="017AD20B" w14:textId="266A9950" w:rsidR="00716F5C" w:rsidRPr="005F2432" w:rsidRDefault="00716F5C" w:rsidP="00716F5C">
            <w:pPr>
              <w:rPr>
                <w:rFonts w:cstheme="minorHAnsi"/>
              </w:rPr>
            </w:pPr>
            <w:r w:rsidRPr="005F2432">
              <w:rPr>
                <w:rFonts w:cstheme="minorHAnsi"/>
              </w:rPr>
              <w:t>To obtain the emissions from cut and grazed grasslands, the fertilizer applied to grassland and forage use efficiency from Chang et al (2016) is used.</w:t>
            </w:r>
            <w:r w:rsidRPr="005F2432">
              <w:rPr>
                <w:rFonts w:cstheme="minorHAnsi"/>
              </w:rPr>
              <w:fldChar w:fldCharType="begin"/>
            </w:r>
            <w:r w:rsidR="0011445B" w:rsidRPr="005F2432">
              <w:rPr>
                <w:rFonts w:cstheme="minorHAnsi"/>
              </w:rPr>
              <w:instrText xml:space="preserve"> ADDIN EN.CITE &lt;EndNote&gt;&lt;Cite&gt;&lt;Author&gt;Chang&lt;/Author&gt;&lt;Year&gt;2016&lt;/Year&gt;&lt;RecNum&gt;319&lt;/RecNum&gt;&lt;DisplayText&gt;&lt;style face="superscript"&gt;107&lt;/style&gt;&lt;/DisplayText&gt;&lt;record&gt;&lt;rec-number&gt;319&lt;/rec-number&gt;&lt;foreign-keys&gt;&lt;key app="EN" db-id="e2zepwa56vz2ryev2aoxraf420vzvwft0pzz" timestamp="1560027236"&gt;319&lt;/key&gt;&lt;/foreign-keys&gt;&lt;ref-type name="Journal Article"&gt;17&lt;/ref-type&gt;&lt;contributors&gt;&lt;authors&gt;&lt;author&gt;Chang, Jinfeng&lt;/author&gt;&lt;author&gt;Ciais, Philippe&lt;/author&gt;&lt;author&gt;Herrero, Mario&lt;/author&gt;&lt;author&gt;Havlik, Petr&lt;/author&gt;&lt;author&gt;Campioli, Matteo&lt;/author&gt;&lt;author&gt;Zhang, Xianzhou&lt;/author&gt;&lt;author&gt;Bai, Yongfei&lt;/author&gt;&lt;author&gt;Viovy, Nicolas&lt;/author&gt;&lt;author&gt;Joiner, Joanna&lt;/author&gt;&lt;author&gt;Wang, Xuhui&lt;/author&gt;&lt;/authors&gt;&lt;/contributors&gt;&lt;titles&gt;&lt;title&gt;Combining livestock production information in a process-based vegetation model to reconstruct the history of grassland management&lt;/title&gt;&lt;secondary-title&gt;Biogeosciences&lt;/secondary-title&gt;&lt;/titles&gt;&lt;periodical&gt;&lt;full-title&gt;Biogeosciences&lt;/full-title&gt;&lt;/periodical&gt;&lt;pages&gt;3757-3776&lt;/pages&gt;&lt;volume&gt;13&lt;/volume&gt;&lt;number&gt;12&lt;/number&gt;&lt;dates&gt;&lt;year&gt;2016&lt;/year&gt;&lt;/dates&gt;&lt;urls&gt;&lt;/urls&gt;&lt;/record&gt;&lt;/Cite&gt;&lt;/EndNote&gt;</w:instrText>
            </w:r>
            <w:r w:rsidRPr="005F2432">
              <w:rPr>
                <w:rFonts w:cstheme="minorHAnsi"/>
              </w:rPr>
              <w:fldChar w:fldCharType="separate"/>
            </w:r>
            <w:r w:rsidR="0011445B" w:rsidRPr="005F2432">
              <w:rPr>
                <w:rFonts w:cstheme="minorHAnsi"/>
                <w:noProof/>
                <w:vertAlign w:val="superscript"/>
              </w:rPr>
              <w:t>107</w:t>
            </w:r>
            <w:r w:rsidRPr="005F2432">
              <w:rPr>
                <w:rFonts w:cstheme="minorHAnsi"/>
              </w:rPr>
              <w:fldChar w:fldCharType="end"/>
            </w:r>
            <w:r w:rsidRPr="005F2432">
              <w:rPr>
                <w:rFonts w:cstheme="minorHAnsi"/>
              </w:rPr>
              <w:t xml:space="preserve"> </w:t>
            </w:r>
          </w:p>
          <w:p w14:paraId="5FD8AD96" w14:textId="77777777" w:rsidR="00716F5C" w:rsidRPr="005F2432" w:rsidRDefault="00716F5C" w:rsidP="00716F5C">
            <w:pPr>
              <w:rPr>
                <w:rFonts w:cstheme="minorHAnsi"/>
              </w:rPr>
            </w:pPr>
          </w:p>
          <w:p w14:paraId="1688392D" w14:textId="77777777" w:rsidR="00716F5C" w:rsidRPr="005F2432" w:rsidRDefault="00716F5C" w:rsidP="00716F5C">
            <w:pPr>
              <w:rPr>
                <w:rFonts w:cstheme="minorHAnsi"/>
              </w:rPr>
            </w:pPr>
            <w:r w:rsidRPr="005F2432">
              <w:rPr>
                <w:rFonts w:cstheme="minorHAnsi"/>
              </w:rPr>
              <w:t>For Crops:</w:t>
            </w:r>
          </w:p>
          <w:p w14:paraId="03061E96" w14:textId="3CFC5739" w:rsidR="00716F5C" w:rsidRPr="005F2432" w:rsidRDefault="00716F5C" w:rsidP="00716F5C">
            <w:pPr>
              <w:jc w:val="both"/>
              <w:rPr>
                <w:rFonts w:cstheme="minorHAnsi"/>
              </w:rPr>
            </w:pPr>
            <w:r w:rsidRPr="005F2432">
              <w:rPr>
                <w:rFonts w:cstheme="minorHAnsi"/>
              </w:rPr>
              <w:t>The emissions from fertilizer, rice cultivation and cultivation from organic land for maize, rice, wheat, soybean and other crops for the year 2000 are obtained from Carlson et al. (2017),</w:t>
            </w:r>
            <w:r w:rsidRPr="005F2432">
              <w:rPr>
                <w:rFonts w:cstheme="minorHAnsi"/>
              </w:rPr>
              <w:fldChar w:fldCharType="begin"/>
            </w:r>
            <w:r w:rsidR="0011445B" w:rsidRPr="005F2432">
              <w:rPr>
                <w:rFonts w:cstheme="minorHAnsi"/>
              </w:rPr>
              <w:instrText xml:space="preserve"> ADDIN EN.CITE &lt;EndNote&gt;&lt;Cite&gt;&lt;Author&gt;Carlson&lt;/Author&gt;&lt;Year&gt;2017&lt;/Year&gt;&lt;RecNum&gt;320&lt;/RecNum&gt;&lt;DisplayText&gt;&lt;style face="superscript"&gt;108&lt;/style&gt;&lt;/DisplayText&gt;&lt;record&gt;&lt;rec-number&gt;320&lt;/rec-number&gt;&lt;foreign-keys&gt;&lt;key app="EN" db-id="e2zepwa56vz2ryev2aoxraf420vzvwft0pzz" timestamp="1560027263"&gt;320&lt;/key&gt;&lt;/foreign-keys&gt;&lt;ref-type name="Journal Article"&gt;17&lt;/ref-type&gt;&lt;contributors&gt;&lt;authors&gt;&lt;author&gt;Carlson, Kimberly M&lt;/author&gt;&lt;author&gt;Gerber, James S&lt;/author&gt;&lt;author&gt;Mueller, Nathaniel D&lt;/author&gt;&lt;author&gt;Herrero, Mario&lt;/author&gt;&lt;author&gt;MacDonald, Graham K&lt;/author&gt;&lt;author&gt;Brauman, Kate A&lt;/author&gt;&lt;author&gt;Havlik, Petr&lt;/author&gt;&lt;author&gt;O’Connell, Christine S&lt;/author&gt;&lt;author&gt;Johnson, Justin A&lt;/author&gt;&lt;author&gt;Saatchi, Sassan&lt;/author&gt;&lt;/authors&gt;&lt;/contributors&gt;&lt;titles&gt;&lt;title&gt;Greenhouse gas emissions intensity of global croplands&lt;/title&gt;&lt;secondary-title&gt;Nature Climate Change&lt;/secondary-title&gt;&lt;/titles&gt;&lt;periodical&gt;&lt;full-title&gt;Nature Climate Change&lt;/full-title&gt;&lt;/periodical&gt;&lt;pages&gt;63&lt;/pages&gt;&lt;volume&gt;7&lt;/volume&gt;&lt;number&gt;1&lt;/number&gt;&lt;dates&gt;&lt;year&gt;2017&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108</w:t>
            </w:r>
            <w:r w:rsidRPr="005F2432">
              <w:rPr>
                <w:rFonts w:cstheme="minorHAnsi"/>
              </w:rPr>
              <w:fldChar w:fldCharType="end"/>
            </w:r>
            <w:r w:rsidRPr="005F2432">
              <w:rPr>
                <w:rFonts w:cstheme="minorHAnsi"/>
              </w:rPr>
              <w:t xml:space="preserve"> which use IPCC methodology and a non-linear N2O emission model.</w:t>
            </w:r>
          </w:p>
          <w:p w14:paraId="1CD00C8D" w14:textId="77777777" w:rsidR="00716F5C" w:rsidRPr="005F2432" w:rsidRDefault="00716F5C" w:rsidP="00716F5C">
            <w:pPr>
              <w:jc w:val="both"/>
              <w:rPr>
                <w:rFonts w:cstheme="minorHAnsi"/>
              </w:rPr>
            </w:pPr>
          </w:p>
          <w:p w14:paraId="747E4F91" w14:textId="79982EA0" w:rsidR="00716F5C" w:rsidRPr="005F2432" w:rsidRDefault="00716F5C" w:rsidP="00716F5C">
            <w:pPr>
              <w:jc w:val="both"/>
              <w:rPr>
                <w:rFonts w:cstheme="minorHAnsi"/>
              </w:rPr>
            </w:pPr>
            <w:r w:rsidRPr="005F2432">
              <w:rPr>
                <w:rFonts w:cstheme="minorHAnsi"/>
              </w:rPr>
              <w:t>Data from the FAO for emissions from fertilizer, rice cultivation and cultivation from organic land was obtained from 2000-2016.</w:t>
            </w:r>
            <w:r w:rsidRPr="005F2432">
              <w:rPr>
                <w:rFonts w:cstheme="minorHAnsi"/>
              </w:rPr>
              <w:fldChar w:fldCharType="begin"/>
            </w:r>
            <w:r w:rsidR="0011445B" w:rsidRPr="005F2432">
              <w:rPr>
                <w:rFonts w:cstheme="minorHAnsi"/>
              </w:rPr>
              <w:instrText xml:space="preserve"> ADDIN EN.CITE &lt;EndNote&gt;&lt;Cite&gt;&lt;Author&gt;FAO&lt;/Author&gt;&lt;Year&gt;2019&lt;/Year&gt;&lt;RecNum&gt;321&lt;/RecNum&gt;&lt;DisplayText&gt;&lt;style face="superscript"&gt;106&lt;/style&gt;&lt;/DisplayText&gt;&lt;record&gt;&lt;rec-number&gt;321&lt;/rec-number&gt;&lt;foreign-keys&gt;&lt;key app="EN" db-id="e2zepwa56vz2ryev2aoxraf420vzvwft0pzz" timestamp="1560027557"&gt;321&lt;/key&gt;&lt;/foreign-keys&gt;&lt;ref-type name="Online Database"&gt;45&lt;/ref-type&gt;&lt;contributors&gt;&lt;authors&gt;&lt;author&gt;FAO&lt;/author&gt;&lt;/authors&gt;&lt;/contributors&gt;&lt;titles&gt;&lt;title&gt;FAOSTAT&lt;/title&gt;&lt;/titles&gt;&lt;dates&gt;&lt;year&gt;2019&lt;/year&gt;&lt;/dates&gt;&lt;urls&gt;&lt;related-urls&gt;&lt;url&gt;http://www.fao.org/faostat/&lt;/url&gt;&lt;/related-urls&gt;&lt;/urls&gt;&lt;/record&gt;&lt;/Cite&gt;&lt;/EndNote&gt;</w:instrText>
            </w:r>
            <w:r w:rsidRPr="005F2432">
              <w:rPr>
                <w:rFonts w:cstheme="minorHAnsi"/>
              </w:rPr>
              <w:fldChar w:fldCharType="separate"/>
            </w:r>
            <w:r w:rsidR="0011445B" w:rsidRPr="005F2432">
              <w:rPr>
                <w:rFonts w:cstheme="minorHAnsi"/>
                <w:noProof/>
                <w:vertAlign w:val="superscript"/>
              </w:rPr>
              <w:t>106</w:t>
            </w:r>
            <w:r w:rsidRPr="005F2432">
              <w:rPr>
                <w:rFonts w:cstheme="minorHAnsi"/>
              </w:rPr>
              <w:fldChar w:fldCharType="end"/>
            </w:r>
            <w:r w:rsidRPr="005F2432">
              <w:rPr>
                <w:rFonts w:cstheme="minorHAnsi"/>
              </w:rPr>
              <w:t xml:space="preserve"> The rate of increase/decrease for the years 2001-2016 in relation to 2000 are calculated. This rate is then applied to the data derived from Carlson et al. (2017)</w:t>
            </w:r>
            <w:r w:rsidRPr="005F2432">
              <w:rPr>
                <w:rFonts w:cstheme="minorHAnsi"/>
              </w:rPr>
              <w:fldChar w:fldCharType="begin"/>
            </w:r>
            <w:r w:rsidR="0011445B" w:rsidRPr="005F2432">
              <w:rPr>
                <w:rFonts w:cstheme="minorHAnsi"/>
              </w:rPr>
              <w:instrText xml:space="preserve"> ADDIN EN.CITE &lt;EndNote&gt;&lt;Cite&gt;&lt;Author&gt;Carlson&lt;/Author&gt;&lt;Year&gt;2017&lt;/Year&gt;&lt;RecNum&gt;320&lt;/RecNum&gt;&lt;DisplayText&gt;&lt;style face="superscript"&gt;108&lt;/style&gt;&lt;/DisplayText&gt;&lt;record&gt;&lt;rec-number&gt;320&lt;/rec-number&gt;&lt;foreign-keys&gt;&lt;key app="EN" db-id="e2zepwa56vz2ryev2aoxraf420vzvwft0pzz" timestamp="1560027263"&gt;320&lt;/key&gt;&lt;/foreign-keys&gt;&lt;ref-type name="Journal Article"&gt;17&lt;/ref-type&gt;&lt;contributors&gt;&lt;authors&gt;&lt;author&gt;Carlson, Kimberly M&lt;/author&gt;&lt;author&gt;Gerber, James S&lt;/author&gt;&lt;author&gt;Mueller, Nathaniel D&lt;/author&gt;&lt;author&gt;Herrero, Mario&lt;/author&gt;&lt;author&gt;MacDonald, Graham K&lt;/author&gt;&lt;author&gt;Brauman, Kate A&lt;/author&gt;&lt;author&gt;Havlik, Petr&lt;/author&gt;&lt;author&gt;O’Connell, Christine S&lt;/author&gt;&lt;author&gt;Johnson, Justin A&lt;/author&gt;&lt;author&gt;Saatchi, Sassan&lt;/author&gt;&lt;/authors&gt;&lt;/contributors&gt;&lt;titles&gt;&lt;title&gt;Greenhouse gas emissions intensity of global croplands&lt;/title&gt;&lt;secondary-title&gt;Nature Climate Change&lt;/secondary-title&gt;&lt;/titles&gt;&lt;periodical&gt;&lt;full-title&gt;Nature Climate Change&lt;/full-title&gt;&lt;/periodical&gt;&lt;pages&gt;63&lt;/pages&gt;&lt;volume&gt;7&lt;/volume&gt;&lt;number&gt;1&lt;/number&gt;&lt;dates&gt;&lt;year&gt;2017&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108</w:t>
            </w:r>
            <w:r w:rsidRPr="005F2432">
              <w:rPr>
                <w:rFonts w:cstheme="minorHAnsi"/>
              </w:rPr>
              <w:fldChar w:fldCharType="end"/>
            </w:r>
            <w:r w:rsidRPr="005F2432">
              <w:rPr>
                <w:rFonts w:cstheme="minorHAnsi"/>
                <w:vertAlign w:val="superscript"/>
              </w:rPr>
              <w:t xml:space="preserve"> </w:t>
            </w:r>
            <w:r w:rsidRPr="005F2432">
              <w:rPr>
                <w:rFonts w:cstheme="minorHAnsi"/>
              </w:rPr>
              <w:t xml:space="preserve">to obtain values from 2000-2016. </w:t>
            </w:r>
          </w:p>
          <w:p w14:paraId="2CBF766C" w14:textId="77777777" w:rsidR="00716F5C" w:rsidRPr="005F2432" w:rsidRDefault="00716F5C" w:rsidP="00716F5C">
            <w:pPr>
              <w:rPr>
                <w:rFonts w:cstheme="minorHAnsi"/>
                <w:color w:val="000000" w:themeColor="text1"/>
              </w:rPr>
            </w:pPr>
          </w:p>
        </w:tc>
      </w:tr>
      <w:tr w:rsidR="00716F5C" w:rsidRPr="005F2432" w14:paraId="7B7D87AE" w14:textId="77777777" w:rsidTr="00716F5C">
        <w:tc>
          <w:tcPr>
            <w:tcW w:w="2133" w:type="dxa"/>
          </w:tcPr>
          <w:p w14:paraId="477DF6F1" w14:textId="77777777" w:rsidR="00716F5C" w:rsidRPr="005F2432" w:rsidRDefault="00716F5C" w:rsidP="00716F5C">
            <w:pPr>
              <w:rPr>
                <w:rFonts w:cstheme="minorHAnsi"/>
                <w:b/>
              </w:rPr>
            </w:pPr>
            <w:r w:rsidRPr="005F2432">
              <w:rPr>
                <w:rFonts w:cstheme="minorHAnsi"/>
                <w:b/>
              </w:rPr>
              <w:t>Caveats</w:t>
            </w:r>
          </w:p>
        </w:tc>
        <w:tc>
          <w:tcPr>
            <w:tcW w:w="6883" w:type="dxa"/>
          </w:tcPr>
          <w:p w14:paraId="46774A00" w14:textId="77777777" w:rsidR="00716F5C" w:rsidRPr="005F2432" w:rsidRDefault="00716F5C" w:rsidP="00716F5C">
            <w:pPr>
              <w:rPr>
                <w:rFonts w:cstheme="minorHAnsi"/>
              </w:rPr>
            </w:pPr>
            <w:r w:rsidRPr="005F2432">
              <w:rPr>
                <w:rFonts w:cstheme="minorHAnsi"/>
              </w:rPr>
              <w:t>For livestock, data on stock numbers has been abstracted from FAO database, however, some data is missing for some years, most notably Somalia (missing data 2000-2011) for non-dairy cattle. Data on grazing emissions from small islands is also missing.</w:t>
            </w:r>
          </w:p>
          <w:p w14:paraId="695EC2A8" w14:textId="77777777" w:rsidR="00716F5C" w:rsidRPr="005F2432" w:rsidRDefault="00716F5C" w:rsidP="00716F5C">
            <w:pPr>
              <w:rPr>
                <w:rFonts w:cstheme="minorHAnsi"/>
              </w:rPr>
            </w:pPr>
          </w:p>
          <w:p w14:paraId="735E8D01" w14:textId="77777777" w:rsidR="00716F5C" w:rsidRPr="005F2432" w:rsidRDefault="00716F5C" w:rsidP="00716F5C">
            <w:pPr>
              <w:rPr>
                <w:rFonts w:cstheme="minorHAnsi"/>
              </w:rPr>
            </w:pPr>
            <w:r w:rsidRPr="005F2432">
              <w:rPr>
                <w:rFonts w:cstheme="minorHAnsi"/>
              </w:rPr>
              <w:t>The emission factors differ from FAO numbers:</w:t>
            </w:r>
          </w:p>
          <w:p w14:paraId="0D5467BC" w14:textId="103DD2DD" w:rsidR="00716F5C" w:rsidRPr="005F2432" w:rsidRDefault="00716F5C" w:rsidP="00716F5C">
            <w:pPr>
              <w:pStyle w:val="ListParagraph"/>
              <w:numPr>
                <w:ilvl w:val="0"/>
                <w:numId w:val="23"/>
              </w:numPr>
              <w:rPr>
                <w:rFonts w:cstheme="minorHAnsi"/>
              </w:rPr>
            </w:pPr>
            <w:r w:rsidRPr="005F2432">
              <w:rPr>
                <w:rFonts w:cstheme="minorHAnsi"/>
              </w:rPr>
              <w:t>For livestock, this is due to calculation of emissions of enteric fermentation, manure management and manure left on pasture at Globiom region (n=29) and livestock system (n=8) level whereas the FAO use subcontinental (n=9) and climatic level (n=3).</w:t>
            </w:r>
            <w:r w:rsidRPr="005F2432">
              <w:rPr>
                <w:rFonts w:cstheme="minorHAnsi"/>
              </w:rPr>
              <w:fldChar w:fldCharType="begin"/>
            </w:r>
            <w:r w:rsidR="0011445B" w:rsidRPr="005F2432">
              <w:rPr>
                <w:rFonts w:cstheme="minorHAnsi"/>
              </w:rPr>
              <w:instrText xml:space="preserve"> ADDIN EN.CITE &lt;EndNote&gt;&lt;Cite&gt;&lt;Author&gt;FAO&lt;/Author&gt;&lt;Year&gt;2019&lt;/Year&gt;&lt;RecNum&gt;321&lt;/RecNum&gt;&lt;DisplayText&gt;&lt;style face="superscript"&gt;106&lt;/style&gt;&lt;/DisplayText&gt;&lt;record&gt;&lt;rec-number&gt;321&lt;/rec-number&gt;&lt;foreign-keys&gt;&lt;key app="EN" db-id="e2zepwa56vz2ryev2aoxraf420vzvwft0pzz" timestamp="1560027557"&gt;321&lt;/key&gt;&lt;/foreign-keys&gt;&lt;ref-type name="Online Database"&gt;45&lt;/ref-type&gt;&lt;contributors&gt;&lt;authors&gt;&lt;author&gt;FAO&lt;/author&gt;&lt;/authors&gt;&lt;/contributors&gt;&lt;titles&gt;&lt;title&gt;FAOSTAT&lt;/title&gt;&lt;/titles&gt;&lt;dates&gt;&lt;year&gt;2019&lt;/year&gt;&lt;/dates&gt;&lt;urls&gt;&lt;related-urls&gt;&lt;url&gt;http://www.fao.org/faostat/&lt;/url&gt;&lt;/related-urls&gt;&lt;/urls&gt;&lt;/record&gt;&lt;/Cite&gt;&lt;/EndNote&gt;</w:instrText>
            </w:r>
            <w:r w:rsidRPr="005F2432">
              <w:rPr>
                <w:rFonts w:cstheme="minorHAnsi"/>
              </w:rPr>
              <w:fldChar w:fldCharType="separate"/>
            </w:r>
            <w:r w:rsidR="0011445B" w:rsidRPr="005F2432">
              <w:rPr>
                <w:rFonts w:cstheme="minorHAnsi"/>
                <w:noProof/>
                <w:vertAlign w:val="superscript"/>
              </w:rPr>
              <w:t>106</w:t>
            </w:r>
            <w:r w:rsidRPr="005F2432">
              <w:rPr>
                <w:rFonts w:cstheme="minorHAnsi"/>
              </w:rPr>
              <w:fldChar w:fldCharType="end"/>
            </w:r>
          </w:p>
          <w:p w14:paraId="7A1C613F" w14:textId="71C0928B" w:rsidR="00716F5C" w:rsidRPr="005F2432" w:rsidRDefault="00716F5C" w:rsidP="00716F5C">
            <w:pPr>
              <w:pStyle w:val="ListParagraph"/>
              <w:numPr>
                <w:ilvl w:val="0"/>
                <w:numId w:val="23"/>
              </w:numPr>
              <w:rPr>
                <w:rFonts w:cstheme="minorHAnsi"/>
              </w:rPr>
            </w:pPr>
            <w:r w:rsidRPr="005F2432">
              <w:rPr>
                <w:rFonts w:cstheme="minorHAnsi"/>
              </w:rPr>
              <w:t>For crops, this is due to the FAO assuming slightly higher synthetic N application, greater manure N inputs, and a linear emissions factor of 1%, in contrast to a mean of 0.77% used by the non-linear model of Carlson et al. (2017).</w:t>
            </w:r>
            <w:r w:rsidRPr="005F2432">
              <w:rPr>
                <w:rFonts w:cstheme="minorHAnsi"/>
              </w:rPr>
              <w:fldChar w:fldCharType="begin"/>
            </w:r>
            <w:r w:rsidR="0011445B" w:rsidRPr="005F2432">
              <w:rPr>
                <w:rFonts w:cstheme="minorHAnsi"/>
              </w:rPr>
              <w:instrText xml:space="preserve"> ADDIN EN.CITE &lt;EndNote&gt;&lt;Cite&gt;&lt;Author&gt;Carlson&lt;/Author&gt;&lt;Year&gt;2017&lt;/Year&gt;&lt;RecNum&gt;320&lt;/RecNum&gt;&lt;DisplayText&gt;&lt;style face="superscript"&gt;108&lt;/style&gt;&lt;/DisplayText&gt;&lt;record&gt;&lt;rec-number&gt;320&lt;/rec-number&gt;&lt;foreign-keys&gt;&lt;key app="EN" db-id="e2zepwa56vz2ryev2aoxraf420vzvwft0pzz" timestamp="1560027263"&gt;320&lt;/key&gt;&lt;/foreign-keys&gt;&lt;ref-type name="Journal Article"&gt;17&lt;/ref-type&gt;&lt;contributors&gt;&lt;authors&gt;&lt;author&gt;Carlson, Kimberly M&lt;/author&gt;&lt;author&gt;Gerber, James S&lt;/author&gt;&lt;author&gt;Mueller, Nathaniel D&lt;/author&gt;&lt;author&gt;Herrero, Mario&lt;/author&gt;&lt;author&gt;MacDonald, Graham K&lt;/author&gt;&lt;author&gt;Brauman, Kate A&lt;/author&gt;&lt;author&gt;Havlik, Petr&lt;/author&gt;&lt;author&gt;O’Connell, Christine S&lt;/author&gt;&lt;author&gt;Johnson, Justin A&lt;/author&gt;&lt;author&gt;Saatchi, Sassan&lt;/author&gt;&lt;/authors&gt;&lt;/contributors&gt;&lt;titles&gt;&lt;title&gt;Greenhouse gas emissions intensity of global croplands&lt;/title&gt;&lt;secondary-title&gt;Nature Climate Change&lt;/secondary-title&gt;&lt;/titles&gt;&lt;periodical&gt;&lt;full-title&gt;Nature Climate Change&lt;/full-title&gt;&lt;/periodical&gt;&lt;pages&gt;63&lt;/pages&gt;&lt;volume&gt;7&lt;/volume&gt;&lt;number&gt;1&lt;/number&gt;&lt;dates&gt;&lt;year&gt;2017&lt;/year&gt;&lt;/dates&gt;&lt;isbn&gt;1758-6798&lt;/isbn&gt;&lt;urls&gt;&lt;/urls&gt;&lt;/record&gt;&lt;/Cite&gt;&lt;/EndNote&gt;</w:instrText>
            </w:r>
            <w:r w:rsidRPr="005F2432">
              <w:rPr>
                <w:rFonts w:cstheme="minorHAnsi"/>
              </w:rPr>
              <w:fldChar w:fldCharType="separate"/>
            </w:r>
            <w:r w:rsidR="0011445B" w:rsidRPr="005F2432">
              <w:rPr>
                <w:rFonts w:cstheme="minorHAnsi"/>
                <w:noProof/>
                <w:vertAlign w:val="superscript"/>
              </w:rPr>
              <w:t>108</w:t>
            </w:r>
            <w:r w:rsidRPr="005F2432">
              <w:rPr>
                <w:rFonts w:cstheme="minorHAnsi"/>
              </w:rPr>
              <w:fldChar w:fldCharType="end"/>
            </w:r>
          </w:p>
          <w:p w14:paraId="2DCBB8CE" w14:textId="77777777" w:rsidR="00716F5C" w:rsidRPr="005F2432" w:rsidRDefault="00716F5C" w:rsidP="00716F5C">
            <w:pPr>
              <w:rPr>
                <w:rFonts w:cstheme="minorHAnsi"/>
              </w:rPr>
            </w:pPr>
          </w:p>
        </w:tc>
      </w:tr>
      <w:tr w:rsidR="00716F5C" w:rsidRPr="005F2432" w14:paraId="43E3C719" w14:textId="77777777" w:rsidTr="00716F5C">
        <w:tc>
          <w:tcPr>
            <w:tcW w:w="2133" w:type="dxa"/>
          </w:tcPr>
          <w:p w14:paraId="19CB1E0B" w14:textId="77777777" w:rsidR="00716F5C" w:rsidRPr="005F2432" w:rsidRDefault="00716F5C" w:rsidP="00716F5C">
            <w:pPr>
              <w:rPr>
                <w:rFonts w:cstheme="minorHAnsi"/>
                <w:b/>
              </w:rPr>
            </w:pPr>
            <w:r w:rsidRPr="005F2432">
              <w:rPr>
                <w:rFonts w:cstheme="minorHAnsi"/>
                <w:b/>
              </w:rPr>
              <w:t>Additional information</w:t>
            </w:r>
          </w:p>
          <w:p w14:paraId="204C3AFA" w14:textId="77777777" w:rsidR="00716F5C" w:rsidRPr="005F2432" w:rsidRDefault="00716F5C" w:rsidP="00716F5C">
            <w:pPr>
              <w:rPr>
                <w:rFonts w:cstheme="minorHAnsi"/>
                <w:b/>
              </w:rPr>
            </w:pPr>
          </w:p>
        </w:tc>
        <w:tc>
          <w:tcPr>
            <w:tcW w:w="6883" w:type="dxa"/>
          </w:tcPr>
          <w:p w14:paraId="277F5E64" w14:textId="300FA609" w:rsidR="00716F5C" w:rsidRPr="005F2432" w:rsidRDefault="00716F5C" w:rsidP="00716F5C">
            <w:pPr>
              <w:jc w:val="both"/>
              <w:rPr>
                <w:rFonts w:cstheme="minorHAnsi"/>
              </w:rPr>
            </w:pPr>
            <w:r w:rsidRPr="005F2432">
              <w:rPr>
                <w:rFonts w:cstheme="minorHAnsi"/>
              </w:rPr>
              <w:t>The overall emissions from livestock has increased by 14% from 2000 to 2016. Enteric fermentation (67%) has the highest contribution to total livestock emissions, followed by manure management (17-18%), manure left on pasture (14%) and grassland fertilizer (1%) (</w:t>
            </w:r>
            <w:r w:rsidRPr="005F2432">
              <w:rPr>
                <w:rFonts w:cstheme="minorHAnsi"/>
              </w:rPr>
              <w:fldChar w:fldCharType="begin"/>
            </w:r>
            <w:r w:rsidRPr="005F2432">
              <w:rPr>
                <w:rFonts w:cstheme="minorHAnsi"/>
              </w:rPr>
              <w:instrText xml:space="preserve"> REF _Ref10924053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32</w:t>
            </w:r>
            <w:r w:rsidRPr="005F2432">
              <w:rPr>
                <w:rFonts w:cstheme="minorHAnsi"/>
              </w:rPr>
              <w:fldChar w:fldCharType="end"/>
            </w:r>
            <w:r w:rsidRPr="005F2432">
              <w:rPr>
                <w:rFonts w:cstheme="minorHAnsi"/>
              </w:rPr>
              <w:t>).  The majority of the temporal increase in emissions is attributed to manure left on pasture, enteric fermentation and manure management which have increased by 17%, 15% and 12% respectively from 2000 to 2016, whereas the emissions from grassland fertilizer has only increased by 2%.</w:t>
            </w:r>
          </w:p>
          <w:p w14:paraId="5C54E670" w14:textId="77777777" w:rsidR="00716F5C" w:rsidRPr="005F2432" w:rsidRDefault="00716F5C" w:rsidP="00716F5C">
            <w:pPr>
              <w:jc w:val="both"/>
              <w:rPr>
                <w:rFonts w:cstheme="minorHAnsi"/>
              </w:rPr>
            </w:pPr>
          </w:p>
          <w:p w14:paraId="401934CC" w14:textId="77777777" w:rsidR="00716F5C" w:rsidRPr="005F2432" w:rsidRDefault="00716F5C" w:rsidP="00716F5C">
            <w:pPr>
              <w:jc w:val="both"/>
              <w:rPr>
                <w:rFonts w:cstheme="minorHAnsi"/>
              </w:rPr>
            </w:pPr>
            <w:r w:rsidRPr="005F2432">
              <w:rPr>
                <w:rFonts w:cstheme="minorHAnsi"/>
              </w:rPr>
              <w:t>As ruminants emit methane via enteric fermentation they have the highest emissions of all livestock (93% of total).  This is split between non-dairy cattle (62-65%), followed by dairy cattle (10-12%), goats and sheep (10-11%) and buffalo (8%). Emissions from non-ruminants are divided between pigs (5%) and poultry (1-2%).  The largest increase in emissions from 2000 to 2016 was poultry (55%), followed by non-dairy cattle (27%), small ruminant (23%), buffalo (22%), pigs (10%) and non-dairy (10%).</w:t>
            </w:r>
          </w:p>
          <w:p w14:paraId="220B5558" w14:textId="77777777" w:rsidR="00716F5C" w:rsidRPr="005F2432" w:rsidRDefault="00716F5C" w:rsidP="00716F5C">
            <w:pPr>
              <w:jc w:val="both"/>
              <w:rPr>
                <w:rFonts w:cstheme="minorHAnsi"/>
              </w:rPr>
            </w:pPr>
          </w:p>
          <w:p w14:paraId="27D5E5A4" w14:textId="1BF2B101" w:rsidR="00716F5C" w:rsidRPr="005F2432" w:rsidRDefault="00716F5C" w:rsidP="00716F5C">
            <w:pPr>
              <w:jc w:val="both"/>
              <w:rPr>
                <w:rFonts w:cstheme="minorHAnsi"/>
              </w:rPr>
            </w:pPr>
            <w:r w:rsidRPr="005F2432">
              <w:rPr>
                <w:rFonts w:cstheme="minorHAnsi"/>
              </w:rPr>
              <w:t>The overall emissions from crops have increased by 10% from 2000 to 2016. Fertilizer (21-25%) has the lowest contribution to total crop emissions, followed by cultivation of organic soils (27–29%) and rice cultivation (47-50%) (</w:t>
            </w:r>
            <w:r w:rsidRPr="005F2432">
              <w:rPr>
                <w:rFonts w:cstheme="minorHAnsi"/>
              </w:rPr>
              <w:fldChar w:fldCharType="begin"/>
            </w:r>
            <w:r w:rsidRPr="005F2432">
              <w:rPr>
                <w:rFonts w:cstheme="minorHAnsi"/>
              </w:rPr>
              <w:instrText xml:space="preserve"> REF _Ref10924158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33</w:t>
            </w:r>
            <w:r w:rsidRPr="005F2432">
              <w:rPr>
                <w:rFonts w:cstheme="minorHAnsi"/>
              </w:rPr>
              <w:fldChar w:fldCharType="end"/>
            </w:r>
            <w:r w:rsidRPr="005F2432">
              <w:rPr>
                <w:rFonts w:cstheme="minorHAnsi"/>
              </w:rPr>
              <w:t xml:space="preserve">).  The majority of the temporal increase in emissions is attributed to emissions from fertilizer, which have increased by 30% from 2000 to 2016, whereas the emissions from rice and organic soil cultivation have only increased by 3% and 9%, respectively. </w:t>
            </w:r>
          </w:p>
          <w:p w14:paraId="53D781CB" w14:textId="77777777" w:rsidR="00716F5C" w:rsidRPr="005F2432" w:rsidRDefault="00716F5C" w:rsidP="00716F5C">
            <w:pPr>
              <w:jc w:val="both"/>
              <w:rPr>
                <w:rFonts w:cstheme="minorHAnsi"/>
              </w:rPr>
            </w:pPr>
          </w:p>
          <w:p w14:paraId="0D9B31F3" w14:textId="77777777" w:rsidR="00716F5C" w:rsidRPr="005F2432" w:rsidRDefault="00716F5C" w:rsidP="00716F5C">
            <w:pPr>
              <w:jc w:val="both"/>
              <w:rPr>
                <w:rFonts w:cstheme="minorHAnsi"/>
              </w:rPr>
            </w:pPr>
            <w:r w:rsidRPr="005F2432">
              <w:rPr>
                <w:rFonts w:cstheme="minorHAnsi"/>
              </w:rPr>
              <w:t xml:space="preserve">As rice produces methane in addition to fertilizer application, it has the highest emissions of all crops (52–55% of total), followed by wheat (6-7%), maize (5%) and soybean (1%). The largest increase in emissions from 2000 to 2016 is attributed to wheat (20%), followed by maize (19%) and soybean (12%) whereas emissions from rice have only increased by 5%.  The majority of the increases are due to fertilizer emissions which have increased by between 25 and 40% while emissions from cultivation of organic soils have only increased by between 0 and 2% for the named crops. </w:t>
            </w:r>
          </w:p>
          <w:p w14:paraId="15D7EBA8" w14:textId="77777777" w:rsidR="00716F5C" w:rsidRPr="005F2432" w:rsidRDefault="00716F5C" w:rsidP="00716F5C">
            <w:pPr>
              <w:jc w:val="both"/>
              <w:rPr>
                <w:rFonts w:cstheme="minorHAnsi"/>
              </w:rPr>
            </w:pPr>
          </w:p>
          <w:p w14:paraId="17783E3C" w14:textId="77777777" w:rsidR="00716F5C" w:rsidRPr="005F2432" w:rsidRDefault="00716F5C" w:rsidP="00716F5C">
            <w:pPr>
              <w:keepNext/>
              <w:jc w:val="both"/>
              <w:rPr>
                <w:rFonts w:cstheme="minorHAnsi"/>
              </w:rPr>
            </w:pPr>
            <w:r w:rsidRPr="005F2432">
              <w:rPr>
                <w:noProof/>
                <w:lang w:eastAsia="en-GB"/>
              </w:rPr>
              <w:drawing>
                <wp:inline distT="0" distB="0" distL="0" distR="0" wp14:anchorId="470A3664" wp14:editId="6DD574FD">
                  <wp:extent cx="4229100" cy="2378810"/>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g_emission_appendix_livestock.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30449" cy="2379569"/>
                          </a:xfrm>
                          <a:prstGeom prst="rect">
                            <a:avLst/>
                          </a:prstGeom>
                        </pic:spPr>
                      </pic:pic>
                    </a:graphicData>
                  </a:graphic>
                </wp:inline>
              </w:drawing>
            </w:r>
          </w:p>
          <w:p w14:paraId="7AF85218" w14:textId="0970D91C" w:rsidR="00716F5C" w:rsidRPr="005F2432" w:rsidRDefault="00716F5C" w:rsidP="00716F5C">
            <w:pPr>
              <w:pStyle w:val="Caption"/>
              <w:jc w:val="both"/>
              <w:rPr>
                <w:rFonts w:cstheme="minorHAnsi"/>
              </w:rPr>
            </w:pPr>
            <w:bookmarkStart w:id="355" w:name="_Ref10924053"/>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56" w:author="Author">
              <w:r w:rsidR="00B11AAE">
                <w:rPr>
                  <w:rFonts w:cstheme="minorHAnsi"/>
                  <w:noProof/>
                </w:rPr>
                <w:t>39</w:t>
              </w:r>
            </w:ins>
            <w:del w:id="357" w:author="Author">
              <w:r w:rsidR="008E4C54" w:rsidDel="00B11AAE">
                <w:rPr>
                  <w:rFonts w:cstheme="minorHAnsi"/>
                  <w:noProof/>
                </w:rPr>
                <w:delText>32</w:delText>
              </w:r>
            </w:del>
            <w:r w:rsidRPr="005F2432">
              <w:rPr>
                <w:rFonts w:cstheme="minorHAnsi"/>
              </w:rPr>
              <w:fldChar w:fldCharType="end"/>
            </w:r>
            <w:bookmarkEnd w:id="355"/>
            <w:r w:rsidRPr="005F2432">
              <w:rPr>
                <w:rFonts w:cstheme="minorHAnsi"/>
              </w:rPr>
              <w:t>: GHG emissions from livestock. a) Sources of total ruminant emissions; b) Sources of total non ruminant emissions; c) Total livestock emissions.</w:t>
            </w:r>
          </w:p>
          <w:p w14:paraId="23725BCE" w14:textId="77777777" w:rsidR="00716F5C" w:rsidRPr="005F2432" w:rsidRDefault="00716F5C" w:rsidP="00716F5C">
            <w:pPr>
              <w:keepNext/>
              <w:jc w:val="both"/>
              <w:rPr>
                <w:rFonts w:cstheme="minorHAnsi"/>
              </w:rPr>
            </w:pPr>
            <w:r w:rsidRPr="005F2432">
              <w:rPr>
                <w:noProof/>
                <w:lang w:eastAsia="en-GB"/>
              </w:rPr>
              <w:drawing>
                <wp:inline distT="0" distB="0" distL="0" distR="0" wp14:anchorId="30F605DF" wp14:editId="694C0E81">
                  <wp:extent cx="4152900" cy="16954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_emission_appendix_crop.jpg"/>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4159843" cy="1698285"/>
                          </a:xfrm>
                          <a:prstGeom prst="rect">
                            <a:avLst/>
                          </a:prstGeom>
                          <a:ln>
                            <a:noFill/>
                          </a:ln>
                          <a:extLst>
                            <a:ext uri="{53640926-AAD7-44D8-BBD7-CCE9431645EC}">
                              <a14:shadowObscured xmlns:a14="http://schemas.microsoft.com/office/drawing/2010/main"/>
                            </a:ext>
                          </a:extLst>
                        </pic:spPr>
                      </pic:pic>
                    </a:graphicData>
                  </a:graphic>
                </wp:inline>
              </w:drawing>
            </w:r>
          </w:p>
          <w:p w14:paraId="7538B5B0" w14:textId="51CB4C60" w:rsidR="00716F5C" w:rsidRPr="005F2432" w:rsidRDefault="00716F5C" w:rsidP="00716F5C">
            <w:pPr>
              <w:pStyle w:val="Caption"/>
              <w:jc w:val="both"/>
              <w:rPr>
                <w:rFonts w:cstheme="minorHAnsi"/>
              </w:rPr>
            </w:pPr>
            <w:bookmarkStart w:id="358" w:name="_Ref10924158"/>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59" w:author="Author">
              <w:r w:rsidR="00B11AAE">
                <w:rPr>
                  <w:rFonts w:cstheme="minorHAnsi"/>
                  <w:noProof/>
                </w:rPr>
                <w:t>40</w:t>
              </w:r>
            </w:ins>
            <w:del w:id="360" w:author="Author">
              <w:r w:rsidR="008E4C54" w:rsidDel="00B11AAE">
                <w:rPr>
                  <w:rFonts w:cstheme="minorHAnsi"/>
                  <w:noProof/>
                </w:rPr>
                <w:delText>33</w:delText>
              </w:r>
            </w:del>
            <w:r w:rsidRPr="005F2432">
              <w:rPr>
                <w:rFonts w:cstheme="minorHAnsi"/>
              </w:rPr>
              <w:fldChar w:fldCharType="end"/>
            </w:r>
            <w:bookmarkEnd w:id="358"/>
            <w:r w:rsidRPr="005F2432">
              <w:rPr>
                <w:rFonts w:cstheme="minorHAnsi"/>
              </w:rPr>
              <w:t>: GHG emissions from crops. a) Total emissions of crops by emissions source. b) Total emissions of crops by crop type.</w:t>
            </w:r>
          </w:p>
          <w:p w14:paraId="1B9F288F" w14:textId="77777777" w:rsidR="00716F5C" w:rsidRPr="005F2432" w:rsidRDefault="00716F5C" w:rsidP="00716F5C">
            <w:pPr>
              <w:jc w:val="both"/>
              <w:rPr>
                <w:rFonts w:cstheme="minorHAnsi"/>
              </w:rPr>
            </w:pPr>
          </w:p>
        </w:tc>
      </w:tr>
    </w:tbl>
    <w:p w14:paraId="1459D90F" w14:textId="77777777" w:rsidR="00716F5C" w:rsidRPr="005F2432" w:rsidRDefault="00716F5C" w:rsidP="00716F5C">
      <w:pPr>
        <w:tabs>
          <w:tab w:val="left" w:pos="7464"/>
        </w:tabs>
        <w:jc w:val="both"/>
        <w:rPr>
          <w:rFonts w:cstheme="minorHAnsi"/>
        </w:rPr>
      </w:pPr>
    </w:p>
    <w:p w14:paraId="55E8D928" w14:textId="77777777" w:rsidR="00716F5C" w:rsidRPr="005F2432" w:rsidRDefault="00716F5C" w:rsidP="00716F5C">
      <w:pPr>
        <w:tabs>
          <w:tab w:val="left" w:pos="7464"/>
        </w:tabs>
        <w:jc w:val="both"/>
        <w:rPr>
          <w:rFonts w:cstheme="minorHAnsi"/>
        </w:rPr>
      </w:pPr>
    </w:p>
    <w:tbl>
      <w:tblPr>
        <w:tblStyle w:val="TableGrid"/>
        <w:tblW w:w="0" w:type="auto"/>
        <w:tblLook w:val="04A0" w:firstRow="1" w:lastRow="0" w:firstColumn="1" w:lastColumn="0" w:noHBand="0" w:noVBand="1"/>
      </w:tblPr>
      <w:tblGrid>
        <w:gridCol w:w="1660"/>
        <w:gridCol w:w="7356"/>
      </w:tblGrid>
      <w:tr w:rsidR="00716F5C" w:rsidRPr="005F2432" w14:paraId="3AD159DE" w14:textId="77777777" w:rsidTr="00716F5C">
        <w:tc>
          <w:tcPr>
            <w:tcW w:w="2607" w:type="dxa"/>
          </w:tcPr>
          <w:p w14:paraId="60DFC306" w14:textId="77777777" w:rsidR="00716F5C" w:rsidRPr="005F2432" w:rsidRDefault="00716F5C" w:rsidP="00716F5C">
            <w:pPr>
              <w:rPr>
                <w:rFonts w:cstheme="minorHAnsi"/>
                <w:b/>
              </w:rPr>
            </w:pPr>
            <w:r w:rsidRPr="005F2432">
              <w:rPr>
                <w:rFonts w:cstheme="minorHAnsi"/>
                <w:b/>
              </w:rPr>
              <w:t>Working Group</w:t>
            </w:r>
          </w:p>
        </w:tc>
        <w:tc>
          <w:tcPr>
            <w:tcW w:w="6409" w:type="dxa"/>
          </w:tcPr>
          <w:p w14:paraId="0349A1D0" w14:textId="77777777" w:rsidR="00716F5C" w:rsidRPr="005F2432" w:rsidRDefault="00716F5C" w:rsidP="00716F5C">
            <w:pPr>
              <w:rPr>
                <w:rFonts w:cstheme="minorHAnsi"/>
              </w:rPr>
            </w:pPr>
            <w:r w:rsidRPr="005F2432">
              <w:rPr>
                <w:rFonts w:cstheme="minorHAnsi"/>
              </w:rPr>
              <w:t>3: Mitigation Actions and Health Co-Benefits</w:t>
            </w:r>
          </w:p>
        </w:tc>
      </w:tr>
      <w:tr w:rsidR="00716F5C" w:rsidRPr="005F2432" w14:paraId="04373A37" w14:textId="77777777" w:rsidTr="00716F5C">
        <w:trPr>
          <w:trHeight w:val="284"/>
        </w:trPr>
        <w:tc>
          <w:tcPr>
            <w:tcW w:w="2607" w:type="dxa"/>
          </w:tcPr>
          <w:p w14:paraId="0C716110" w14:textId="77777777" w:rsidR="00716F5C" w:rsidRPr="005F2432" w:rsidRDefault="00716F5C" w:rsidP="00716F5C">
            <w:pPr>
              <w:rPr>
                <w:rFonts w:cstheme="minorHAnsi"/>
                <w:b/>
              </w:rPr>
            </w:pPr>
            <w:r w:rsidRPr="005F2432">
              <w:rPr>
                <w:rFonts w:cstheme="minorHAnsi"/>
                <w:b/>
              </w:rPr>
              <w:t>Indicator</w:t>
            </w:r>
          </w:p>
        </w:tc>
        <w:tc>
          <w:tcPr>
            <w:tcW w:w="6409" w:type="dxa"/>
          </w:tcPr>
          <w:p w14:paraId="74A54AE5" w14:textId="77777777" w:rsidR="00716F5C" w:rsidRPr="005F2432" w:rsidRDefault="00716F5C" w:rsidP="00716F5C">
            <w:pPr>
              <w:rPr>
                <w:rFonts w:cstheme="minorHAnsi"/>
              </w:rPr>
            </w:pPr>
            <w:r w:rsidRPr="005F2432">
              <w:rPr>
                <w:rFonts w:cstheme="minorHAnsi"/>
              </w:rPr>
              <w:t>3.6: Healthcare sector emissions</w:t>
            </w:r>
          </w:p>
        </w:tc>
      </w:tr>
      <w:tr w:rsidR="00716F5C" w:rsidRPr="005F2432" w14:paraId="5946E4AA" w14:textId="77777777" w:rsidTr="00716F5C">
        <w:tc>
          <w:tcPr>
            <w:tcW w:w="2607" w:type="dxa"/>
          </w:tcPr>
          <w:p w14:paraId="55C10FBE" w14:textId="77777777" w:rsidR="00716F5C" w:rsidRPr="005F2432" w:rsidRDefault="00716F5C" w:rsidP="00716F5C">
            <w:pPr>
              <w:rPr>
                <w:rFonts w:cstheme="minorHAnsi"/>
                <w:b/>
              </w:rPr>
            </w:pPr>
            <w:r w:rsidRPr="005F2432">
              <w:rPr>
                <w:rFonts w:cstheme="minorHAnsi"/>
                <w:b/>
              </w:rPr>
              <w:t>Methods</w:t>
            </w:r>
          </w:p>
        </w:tc>
        <w:tc>
          <w:tcPr>
            <w:tcW w:w="6409" w:type="dxa"/>
          </w:tcPr>
          <w:p w14:paraId="6A85DBF7" w14:textId="77777777" w:rsidR="00716F5C" w:rsidRPr="005F2432" w:rsidRDefault="00716F5C" w:rsidP="00716F5C">
            <w:pPr>
              <w:rPr>
                <w:rFonts w:cstheme="minorHAnsi"/>
                <w:color w:val="000000" w:themeColor="text1"/>
              </w:rPr>
            </w:pPr>
            <w:r w:rsidRPr="005F2432">
              <w:rPr>
                <w:rFonts w:cstheme="minorHAnsi"/>
                <w:color w:val="000000" w:themeColor="text1"/>
              </w:rPr>
              <w:t>This indicator is in the form of healthcare-associated GHG emissions per capita per year.</w:t>
            </w:r>
          </w:p>
          <w:p w14:paraId="2C547ACF" w14:textId="77777777" w:rsidR="00716F5C" w:rsidRPr="005F2432" w:rsidRDefault="00716F5C" w:rsidP="00716F5C">
            <w:pPr>
              <w:rPr>
                <w:rFonts w:cstheme="minorHAnsi"/>
                <w:color w:val="000000" w:themeColor="text1"/>
              </w:rPr>
            </w:pPr>
          </w:p>
          <w:p w14:paraId="3FF81624" w14:textId="77777777" w:rsidR="00716F5C" w:rsidRPr="005F2432" w:rsidRDefault="00716F5C" w:rsidP="00716F5C">
            <w:pPr>
              <w:rPr>
                <w:rFonts w:cstheme="minorHAnsi"/>
                <w:color w:val="000000" w:themeColor="text1"/>
              </w:rPr>
            </w:pPr>
            <w:r w:rsidRPr="005F2432">
              <w:rPr>
                <w:rFonts w:cstheme="minorHAnsi"/>
                <w:color w:val="000000" w:themeColor="text1"/>
              </w:rPr>
              <w:t xml:space="preserve">Results are calculated by assigning aggregate national health expenditures from WHO to final demand for ‘Health and Social Work’ in the WIOD or EXIOBASE MRIO models.  Satellite environmental accounts are appended to each MRIO model, and GHG emissions are calculated using the standard Leontief inverse technique. </w:t>
            </w:r>
          </w:p>
          <w:p w14:paraId="2B762CBC" w14:textId="77777777" w:rsidR="00716F5C" w:rsidRPr="005F2432" w:rsidRDefault="00716F5C" w:rsidP="00716F5C">
            <w:pPr>
              <w:rPr>
                <w:rFonts w:cstheme="minorHAnsi"/>
                <w:color w:val="000000" w:themeColor="text1"/>
              </w:rPr>
            </w:pPr>
          </w:p>
          <w:p w14:paraId="6F9EF0FA" w14:textId="68B77F7C" w:rsidR="00716F5C" w:rsidRPr="005F2432" w:rsidRDefault="00716F5C" w:rsidP="00716F5C">
            <w:pPr>
              <w:rPr>
                <w:rFonts w:cstheme="minorHAnsi"/>
                <w:color w:val="000000" w:themeColor="text1"/>
              </w:rPr>
            </w:pPr>
            <w:r w:rsidRPr="005F2432">
              <w:rPr>
                <w:rFonts w:cstheme="minorHAnsi"/>
                <w:color w:val="000000" w:themeColor="text1"/>
              </w:rPr>
              <w:t>This method provides an aggregate GHG emissions result for all types of health care expenditures.  It is possible to produce a disaggregated estimate that differentiates among expenditure categories, such as hospitals, research, public health, and so on, as has been done for other national-level studies and a recent international comparison.</w:t>
            </w:r>
            <w:r w:rsidRPr="005F2432">
              <w:rPr>
                <w:rFonts w:cstheme="minorHAnsi"/>
                <w:color w:val="000000" w:themeColor="text1"/>
              </w:rPr>
              <w:fldChar w:fldCharType="begin">
                <w:fldData xml:space="preserve">PEVuZE5vdGU+PENpdGU+PEF1dGhvcj5FY2tlbG1hbjwvQXV0aG9yPjxZZWFyPjIwMTY8L1llYXI+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</w:fldData>
              </w:fldChar>
            </w:r>
            <w:r w:rsidR="0011445B" w:rsidRPr="005F2432">
              <w:rPr>
                <w:rFonts w:cstheme="minorHAnsi"/>
                <w:color w:val="000000" w:themeColor="text1"/>
              </w:rPr>
              <w:instrText xml:space="preserve"> ADDIN EN.CITE </w:instrText>
            </w:r>
            <w:r w:rsidR="0011445B" w:rsidRPr="005F2432">
              <w:rPr>
                <w:rFonts w:cstheme="minorHAnsi"/>
                <w:color w:val="000000" w:themeColor="text1"/>
              </w:rPr>
              <w:fldChar w:fldCharType="begin">
                <w:fldData xml:space="preserve">PEVuZE5vdGU+PENpdGU+PEF1dGhvcj5FY2tlbG1hbjwvQXV0aG9yPjxZZWFyPjIwMTY8L1llYXI+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</w:fldData>
              </w:fldChar>
            </w:r>
            <w:r w:rsidR="0011445B" w:rsidRPr="005F2432">
              <w:rPr>
                <w:rFonts w:cstheme="minorHAnsi"/>
                <w:color w:val="000000" w:themeColor="text1"/>
              </w:rPr>
              <w:instrText xml:space="preserve"> ADDIN EN.CITE.DATA </w:instrText>
            </w:r>
            <w:r w:rsidR="0011445B" w:rsidRPr="005F2432">
              <w:rPr>
                <w:rFonts w:cstheme="minorHAnsi"/>
                <w:color w:val="000000" w:themeColor="text1"/>
              </w:rPr>
            </w:r>
            <w:r w:rsidR="0011445B" w:rsidRPr="005F2432">
              <w:rPr>
                <w:rFonts w:cstheme="minorHAnsi"/>
                <w:color w:val="000000" w:themeColor="text1"/>
              </w:rPr>
              <w:fldChar w:fldCharType="end"/>
            </w:r>
            <w:r w:rsidRPr="005F2432">
              <w:rPr>
                <w:rFonts w:cstheme="minorHAnsi"/>
                <w:color w:val="000000" w:themeColor="text1"/>
              </w:rPr>
            </w:r>
            <w:r w:rsidRPr="005F2432">
              <w:rPr>
                <w:rFonts w:cstheme="minorHAnsi"/>
                <w:color w:val="000000" w:themeColor="text1"/>
              </w:rPr>
              <w:fldChar w:fldCharType="separate"/>
            </w:r>
            <w:r w:rsidR="0011445B" w:rsidRPr="005F2432">
              <w:rPr>
                <w:rFonts w:cstheme="minorHAnsi"/>
                <w:noProof/>
                <w:color w:val="000000" w:themeColor="text1"/>
                <w:vertAlign w:val="superscript"/>
              </w:rPr>
              <w:t>109-112</w:t>
            </w:r>
            <w:r w:rsidRPr="005F2432">
              <w:rPr>
                <w:rFonts w:cstheme="minorHAnsi"/>
                <w:color w:val="000000" w:themeColor="text1"/>
              </w:rPr>
              <w:fldChar w:fldCharType="end"/>
            </w:r>
            <w:r w:rsidRPr="005F2432">
              <w:rPr>
                <w:rFonts w:cstheme="minorHAnsi"/>
                <w:color w:val="000000" w:themeColor="text1"/>
              </w:rPr>
              <w:t xml:space="preserve">  One method to do this would be to use expenditure accounts that are themselves already disaggregated. The OECD provides disaggregated health expenditures, but this data set is limited in its geographic coverage.  In order to maintain a global scope, WHO expenditure data was preferred, with the trade-off of reduced sector resolution.  A second method to create disaggregated results would be to use the supply-use data embedded in the MRIO models themselves to determine expenditures of each national ‘Health and Social work’ sector to all other sectors in the model, rather than relying on data that are independently reported to the WHO.  This method has the advantage of high resolution but the disadvantage that Social Work expenditures would also be included, adding uncertainty to the results.  A second disadvantage is that the WIOD and EXIOBASE only have full supply-use models for ~40 countries, which would again limit the geographic scope of the results.  Other MRIO models such as EORA have higher granularity and covers 190 countries, but its environmental accounts only cover carbon dioxide and not the other GHGs.  </w:t>
            </w:r>
          </w:p>
          <w:p w14:paraId="3F8F8801" w14:textId="77777777" w:rsidR="00716F5C" w:rsidRPr="005F2432" w:rsidRDefault="00716F5C" w:rsidP="00716F5C">
            <w:pPr>
              <w:rPr>
                <w:rFonts w:cstheme="minorHAnsi"/>
                <w:color w:val="000000" w:themeColor="text1"/>
              </w:rPr>
            </w:pPr>
          </w:p>
          <w:p w14:paraId="00615879" w14:textId="77777777" w:rsidR="00716F5C" w:rsidRPr="005F2432" w:rsidRDefault="00716F5C" w:rsidP="00716F5C">
            <w:pPr>
              <w:rPr>
                <w:rFonts w:cstheme="minorHAnsi"/>
                <w:color w:val="000000" w:themeColor="text1"/>
              </w:rPr>
            </w:pPr>
            <w:r w:rsidRPr="005F2432">
              <w:rPr>
                <w:rFonts w:cstheme="minorHAnsi"/>
              </w:rPr>
              <w:t>Results for years after the MRIO model year are achieved through deflation of expenditure data.  WIOD tables are in US dollars.  For model years after 2011, WHO expenditure data in current US dollars is deflated to $2011 using the US consumer price index from the World Bank.  EXIOBASE tables are in euro.  For model years after 2007, WHO expenditure data in current US dollars is converted to current national currencies using current market exchange rates, deflated in national currencies to 2007 using consumer price indices from the World Bank, and converted to 2007€ using 2007 market exchange rates.</w:t>
            </w:r>
          </w:p>
          <w:p w14:paraId="318BBFB9" w14:textId="77777777" w:rsidR="00716F5C" w:rsidRPr="005F2432" w:rsidRDefault="00716F5C" w:rsidP="00716F5C">
            <w:pPr>
              <w:rPr>
                <w:rFonts w:cstheme="minorHAnsi"/>
                <w:color w:val="000000" w:themeColor="text1"/>
              </w:rPr>
            </w:pPr>
          </w:p>
        </w:tc>
      </w:tr>
      <w:tr w:rsidR="00716F5C" w:rsidRPr="005F2432" w14:paraId="75A5F635" w14:textId="77777777" w:rsidTr="00716F5C">
        <w:trPr>
          <w:trHeight w:val="287"/>
        </w:trPr>
        <w:tc>
          <w:tcPr>
            <w:tcW w:w="2607" w:type="dxa"/>
          </w:tcPr>
          <w:p w14:paraId="0FBF286D" w14:textId="77777777" w:rsidR="00716F5C" w:rsidRPr="005F2432" w:rsidRDefault="00716F5C" w:rsidP="00716F5C">
            <w:pPr>
              <w:rPr>
                <w:rFonts w:cstheme="minorHAnsi"/>
                <w:b/>
              </w:rPr>
            </w:pPr>
            <w:r w:rsidRPr="005F2432">
              <w:rPr>
                <w:rFonts w:cstheme="minorHAnsi"/>
                <w:b/>
              </w:rPr>
              <w:t>Data</w:t>
            </w:r>
          </w:p>
        </w:tc>
        <w:tc>
          <w:tcPr>
            <w:tcW w:w="6409" w:type="dxa"/>
          </w:tcPr>
          <w:p w14:paraId="337E88D5" w14:textId="77777777" w:rsidR="00716F5C" w:rsidRPr="005F2432" w:rsidRDefault="00716F5C" w:rsidP="00716F5C">
            <w:pPr>
              <w:rPr>
                <w:rFonts w:cstheme="minorHAnsi"/>
              </w:rPr>
            </w:pPr>
            <w:r w:rsidRPr="005F2432">
              <w:rPr>
                <w:rFonts w:cstheme="minorHAnsi"/>
              </w:rPr>
              <w:t xml:space="preserve">Environmentally extended multi-region input-output tables: </w:t>
            </w:r>
          </w:p>
          <w:p w14:paraId="185425CE" w14:textId="77777777" w:rsidR="00716F5C" w:rsidRPr="005F2432" w:rsidRDefault="00716F5C" w:rsidP="00716F5C">
            <w:pPr>
              <w:pStyle w:val="ListParagraph"/>
              <w:numPr>
                <w:ilvl w:val="0"/>
                <w:numId w:val="24"/>
              </w:numPr>
              <w:rPr>
                <w:rFonts w:cstheme="minorHAnsi"/>
                <w:lang w:val="en-US"/>
              </w:rPr>
            </w:pPr>
            <w:r w:rsidRPr="005F2432">
              <w:rPr>
                <w:rFonts w:cstheme="minorHAnsi"/>
                <w:lang w:val="en-US"/>
              </w:rPr>
              <w:t>WIOD 2013 release with environmental accounts, latest model year 2011, latest emissions account year 2009, air emissions include CO</w:t>
            </w:r>
            <w:r w:rsidRPr="005F2432">
              <w:rPr>
                <w:rFonts w:cstheme="minorHAnsi"/>
                <w:vertAlign w:val="subscript"/>
                <w:lang w:val="en-US"/>
              </w:rPr>
              <w:t>2</w:t>
            </w:r>
            <w:r w:rsidRPr="005F2432">
              <w:rPr>
                <w:rFonts w:cstheme="minorHAnsi"/>
                <w:lang w:val="en-US"/>
              </w:rPr>
              <w:t>, CH</w:t>
            </w:r>
            <w:r w:rsidRPr="005F2432">
              <w:rPr>
                <w:rFonts w:cstheme="minorHAnsi"/>
                <w:vertAlign w:val="subscript"/>
                <w:lang w:val="en-US"/>
              </w:rPr>
              <w:t>4</w:t>
            </w:r>
            <w:r w:rsidRPr="005F2432">
              <w:rPr>
                <w:rFonts w:cstheme="minorHAnsi"/>
                <w:lang w:val="en-US"/>
              </w:rPr>
              <w:t>, N</w:t>
            </w:r>
            <w:r w:rsidRPr="005F2432">
              <w:rPr>
                <w:rFonts w:cstheme="minorHAnsi"/>
                <w:vertAlign w:val="subscript"/>
                <w:lang w:val="en-US"/>
              </w:rPr>
              <w:t>2</w:t>
            </w:r>
            <w:r w:rsidRPr="005F2432">
              <w:rPr>
                <w:rFonts w:cstheme="minorHAnsi"/>
                <w:lang w:val="en-US"/>
              </w:rPr>
              <w:t>O, NO</w:t>
            </w:r>
            <w:r w:rsidRPr="005F2432">
              <w:rPr>
                <w:rFonts w:cstheme="minorHAnsi"/>
                <w:iCs/>
                <w:vertAlign w:val="subscript"/>
                <w:lang w:val="en-US"/>
              </w:rPr>
              <w:t>x</w:t>
            </w:r>
            <w:r w:rsidRPr="005F2432">
              <w:rPr>
                <w:rFonts w:cstheme="minorHAnsi"/>
                <w:lang w:val="en-US"/>
              </w:rPr>
              <w:t>, SO</w:t>
            </w:r>
            <w:r w:rsidRPr="005F2432">
              <w:rPr>
                <w:rFonts w:cstheme="minorHAnsi"/>
                <w:iCs/>
                <w:vertAlign w:val="subscript"/>
                <w:lang w:val="en-US"/>
              </w:rPr>
              <w:t>x</w:t>
            </w:r>
            <w:r w:rsidRPr="005F2432">
              <w:rPr>
                <w:rFonts w:cstheme="minorHAnsi"/>
                <w:lang w:val="en-US"/>
              </w:rPr>
              <w:t>, CO, NMVOC, and NH</w:t>
            </w:r>
            <w:r w:rsidRPr="005F2432">
              <w:rPr>
                <w:rFonts w:cstheme="minorHAnsi"/>
                <w:vertAlign w:val="subscript"/>
                <w:lang w:val="en-US"/>
              </w:rPr>
              <w:t>3</w:t>
            </w:r>
            <w:r w:rsidRPr="005F2432">
              <w:rPr>
                <w:rFonts w:cstheme="minorHAnsi"/>
                <w:lang w:val="en-US"/>
              </w:rPr>
              <w:t>;</w:t>
            </w:r>
          </w:p>
          <w:p w14:paraId="6F3AFBD1" w14:textId="77777777" w:rsidR="00716F5C" w:rsidRPr="005F2432" w:rsidRDefault="00716F5C" w:rsidP="00716F5C">
            <w:pPr>
              <w:pStyle w:val="ListParagraph"/>
              <w:numPr>
                <w:ilvl w:val="0"/>
                <w:numId w:val="24"/>
              </w:numPr>
              <w:rPr>
                <w:rFonts w:cstheme="minorHAnsi"/>
                <w:lang w:val="en-US"/>
              </w:rPr>
            </w:pPr>
            <w:r w:rsidRPr="005F2432">
              <w:rPr>
                <w:rFonts w:cstheme="minorHAnsi"/>
                <w:lang w:val="en-US"/>
              </w:rPr>
              <w:t>EXIOBASE version 2.2, latest model and emissions account year 2007, GHG emissions include CO</w:t>
            </w:r>
            <w:r w:rsidRPr="005F2432">
              <w:rPr>
                <w:rFonts w:cstheme="minorHAnsi"/>
                <w:vertAlign w:val="subscript"/>
                <w:lang w:val="en-US"/>
              </w:rPr>
              <w:t>2</w:t>
            </w:r>
            <w:r w:rsidRPr="005F2432">
              <w:rPr>
                <w:rFonts w:cstheme="minorHAnsi"/>
                <w:lang w:val="en-US"/>
              </w:rPr>
              <w:t>, CH</w:t>
            </w:r>
            <w:r w:rsidRPr="005F2432">
              <w:rPr>
                <w:rFonts w:cstheme="minorHAnsi"/>
                <w:vertAlign w:val="subscript"/>
                <w:lang w:val="en-US"/>
              </w:rPr>
              <w:t>4</w:t>
            </w:r>
            <w:r w:rsidRPr="005F2432">
              <w:rPr>
                <w:rFonts w:cstheme="minorHAnsi"/>
                <w:lang w:val="en-US"/>
              </w:rPr>
              <w:t>, N</w:t>
            </w:r>
            <w:r w:rsidRPr="005F2432">
              <w:rPr>
                <w:rFonts w:cstheme="minorHAnsi"/>
                <w:vertAlign w:val="subscript"/>
                <w:lang w:val="en-US"/>
              </w:rPr>
              <w:t>2</w:t>
            </w:r>
            <w:r w:rsidRPr="005F2432">
              <w:rPr>
                <w:rFonts w:cstheme="minorHAnsi"/>
                <w:lang w:val="en-US"/>
              </w:rPr>
              <w:t>O.  This is not the most recent version of EXIOBASE, but was chosen as EXIOBASE 3.4 produced health care sector GHG emissions intensity results for the U.S. in 2011 that were less than half of those of the national USEEIO model developed by the USEPA, a discrepancy that could not be reconciled.</w:t>
            </w:r>
          </w:p>
          <w:p w14:paraId="44DB72AB" w14:textId="77777777" w:rsidR="00716F5C" w:rsidRPr="005F2432" w:rsidRDefault="00716F5C" w:rsidP="00716F5C">
            <w:pPr>
              <w:rPr>
                <w:rFonts w:cstheme="minorHAnsi"/>
              </w:rPr>
            </w:pPr>
          </w:p>
          <w:p w14:paraId="31CAD9C5" w14:textId="413C4DCE" w:rsidR="00716F5C" w:rsidRPr="005F2432" w:rsidRDefault="00716F5C" w:rsidP="00716F5C">
            <w:pPr>
              <w:rPr>
                <w:rFonts w:cstheme="minorHAnsi"/>
              </w:rPr>
            </w:pPr>
            <w:r w:rsidRPr="005F2432">
              <w:rPr>
                <w:rFonts w:cstheme="minorHAnsi"/>
              </w:rPr>
              <w:t>Per capita health expenditure data and health expenditure as % of national GDP is from the World Health Organization’s Global Health Expenditure Database.</w:t>
            </w:r>
            <w:r w:rsidRPr="005F2432">
              <w:rPr>
                <w:rFonts w:cstheme="minorHAnsi"/>
              </w:rPr>
              <w:fldChar w:fldCharType="begin"/>
            </w:r>
            <w:r w:rsidR="0011445B" w:rsidRPr="005F2432">
              <w:rPr>
                <w:rFonts w:cstheme="minorHAnsi"/>
              </w:rPr>
              <w:instrText xml:space="preserve"> ADDIN EN.CITE &lt;EndNote&gt;&lt;Cite&gt;&lt;Author&gt;WHO&lt;/Author&gt;&lt;Year&gt;2019&lt;/Year&gt;&lt;RecNum&gt;352&lt;/RecNum&gt;&lt;DisplayText&gt;&lt;style face="superscript"&gt;113&lt;/style&gt;&lt;/DisplayText&gt;&lt;record&gt;&lt;rec-number&gt;352&lt;/rec-number&gt;&lt;foreign-keys&gt;&lt;key app="EN" db-id="e2zepwa56vz2ryev2aoxraf420vzvwft0pzz" timestamp="1560153183"&gt;352&lt;/key&gt;&lt;/foreign-keys&gt;&lt;ref-type name="Online Database"&gt;45&lt;/ref-type&gt;&lt;contributors&gt;&lt;authors&gt;&lt;author&gt;WHO&lt;/author&gt;&lt;/authors&gt;&lt;/contributors&gt;&lt;titles&gt;&lt;title&gt;Global Health Expenditure Database&lt;/title&gt;&lt;/titles&gt;&lt;dates&gt;&lt;year&gt;2019&lt;/year&gt;&lt;/dates&gt;&lt;pub-location&gt;Geneva, Switzerland&lt;/pub-location&gt;&lt;publisher&gt;World Health Organization&lt;/publisher&gt;&lt;urls&gt;&lt;related-urls&gt;&lt;url&gt;http://apps.who.int/nha/database&lt;/url&gt;&lt;/related-urls&gt;&lt;/urls&gt;&lt;/record&gt;&lt;/Cite&gt;&lt;/EndNote&gt;</w:instrText>
            </w:r>
            <w:r w:rsidRPr="005F2432">
              <w:rPr>
                <w:rFonts w:cstheme="minorHAnsi"/>
              </w:rPr>
              <w:fldChar w:fldCharType="separate"/>
            </w:r>
            <w:r w:rsidR="0011445B" w:rsidRPr="005F2432">
              <w:rPr>
                <w:rFonts w:cstheme="minorHAnsi"/>
                <w:noProof/>
                <w:vertAlign w:val="superscript"/>
              </w:rPr>
              <w:t>113</w:t>
            </w:r>
            <w:r w:rsidRPr="005F2432">
              <w:rPr>
                <w:rFonts w:cstheme="minorHAnsi"/>
              </w:rPr>
              <w:fldChar w:fldCharType="end"/>
            </w:r>
            <w:r w:rsidRPr="005F2432">
              <w:rPr>
                <w:rFonts w:cstheme="minorHAnsi"/>
              </w:rPr>
              <w:t xml:space="preserve">  Population data is also from the WHO.</w:t>
            </w:r>
            <w:r w:rsidRPr="005F2432">
              <w:rPr>
                <w:rFonts w:cstheme="minorHAnsi"/>
              </w:rPr>
              <w:fldChar w:fldCharType="begin"/>
            </w:r>
            <w:r w:rsidR="0011445B" w:rsidRPr="005F2432">
              <w:rPr>
                <w:rFonts w:cstheme="minorHAnsi"/>
              </w:rPr>
              <w:instrText xml:space="preserve"> ADDIN EN.CITE &lt;EndNote&gt;&lt;Cite&gt;&lt;Author&gt;WHO&lt;/Author&gt;&lt;Year&gt;2019&lt;/Year&gt;&lt;RecNum&gt;353&lt;/RecNum&gt;&lt;DisplayText&gt;&lt;style face="superscript"&gt;114&lt;/style&gt;&lt;/DisplayText&gt;&lt;record&gt;&lt;rec-number&gt;353&lt;/rec-number&gt;&lt;foreign-keys&gt;&lt;key app="EN" db-id="e2zepwa56vz2ryev2aoxraf420vzvwft0pzz" timestamp="1560153326"&gt;353&lt;/key&gt;&lt;/foreign-keys&gt;&lt;ref-type name="Online Database"&gt;45&lt;/ref-type&gt;&lt;contributors&gt;&lt;authors&gt;&lt;author&gt;WHO&lt;/author&gt;&lt;/authors&gt;&lt;/contributors&gt;&lt;titles&gt;&lt;title&gt;Global Health Expenditure Database: Indicators and data&lt;/title&gt;&lt;/titles&gt;&lt;dates&gt;&lt;year&gt;2019&lt;/year&gt;&lt;/dates&gt;&lt;pub-location&gt;Geneva, Switzerland&lt;/pub-location&gt;&lt;publisher&gt;World Health Organization&lt;/publisher&gt;&lt;urls&gt;&lt;related-urls&gt;&lt;url&gt;http://apps.who.int/nha/database/Select/Indicators/en&lt;/url&gt;&lt;/related-urls&gt;&lt;/urls&gt;&lt;/record&gt;&lt;/Cite&gt;&lt;/EndNote&gt;</w:instrText>
            </w:r>
            <w:r w:rsidRPr="005F2432">
              <w:rPr>
                <w:rFonts w:cstheme="minorHAnsi"/>
              </w:rPr>
              <w:fldChar w:fldCharType="separate"/>
            </w:r>
            <w:r w:rsidR="0011445B" w:rsidRPr="005F2432">
              <w:rPr>
                <w:rFonts w:cstheme="minorHAnsi"/>
                <w:noProof/>
                <w:vertAlign w:val="superscript"/>
              </w:rPr>
              <w:t>114</w:t>
            </w:r>
            <w:r w:rsidRPr="005F2432">
              <w:rPr>
                <w:rFonts w:cstheme="minorHAnsi"/>
              </w:rPr>
              <w:fldChar w:fldCharType="end"/>
            </w:r>
          </w:p>
          <w:p w14:paraId="4E1137A0" w14:textId="77777777" w:rsidR="00716F5C" w:rsidRPr="005F2432" w:rsidRDefault="00716F5C" w:rsidP="00716F5C">
            <w:pPr>
              <w:rPr>
                <w:rFonts w:cstheme="minorHAnsi"/>
              </w:rPr>
            </w:pPr>
          </w:p>
          <w:p w14:paraId="058FE5E5" w14:textId="65AF0610" w:rsidR="00716F5C" w:rsidRPr="005F2432" w:rsidRDefault="00716F5C" w:rsidP="00716F5C">
            <w:pPr>
              <w:rPr>
                <w:rStyle w:val="Hyperlink"/>
                <w:rFonts w:cstheme="minorHAnsi"/>
              </w:rPr>
            </w:pPr>
            <w:r w:rsidRPr="005F2432">
              <w:rPr>
                <w:rFonts w:cstheme="minorHAnsi"/>
              </w:rPr>
              <w:t>Market exchange rates are from UN Statistics Division.</w:t>
            </w:r>
            <w:r w:rsidRPr="005F2432">
              <w:rPr>
                <w:rFonts w:cstheme="minorHAnsi"/>
              </w:rPr>
              <w:fldChar w:fldCharType="begin"/>
            </w:r>
            <w:r w:rsidR="0011445B" w:rsidRPr="005F2432">
              <w:rPr>
                <w:rFonts w:cstheme="minorHAnsi"/>
              </w:rPr>
              <w:instrText xml:space="preserve"> ADDIN EN.CITE &lt;EndNote&gt;&lt;Cite&gt;&lt;Author&gt;UNSD&lt;/Author&gt;&lt;Year&gt;2019&lt;/Year&gt;&lt;RecNum&gt;354&lt;/RecNum&gt;&lt;DisplayText&gt;&lt;style face="superscript"&gt;115&lt;/style&gt;&lt;/DisplayText&gt;&lt;record&gt;&lt;rec-number&gt;354&lt;/rec-number&gt;&lt;foreign-keys&gt;&lt;key app="EN" db-id="e2zepwa56vz2ryev2aoxraf420vzvwft0pzz" timestamp="1560153454"&gt;354&lt;/key&gt;&lt;/foreign-keys&gt;&lt;ref-type name="Online Database"&gt;45&lt;/ref-type&gt;&lt;contributors&gt;&lt;authors&gt;&lt;author&gt;UNSD&lt;/author&gt;&lt;/authors&gt;&lt;/contributors&gt;&lt;titles&gt;&lt;title&gt;Basic Data Selection&lt;/title&gt;&lt;/titles&gt;&lt;dates&gt;&lt;year&gt;2019&lt;/year&gt;&lt;/dates&gt;&lt;publisher&gt;United Nations Statistics Division&lt;/publisher&gt;&lt;urls&gt;&lt;related-urls&gt;&lt;url&gt;https://unstats.un.org/unsd/snaama/Basic&lt;/url&gt;&lt;/related-urls&gt;&lt;/urls&gt;&lt;/record&gt;&lt;/Cite&gt;&lt;/EndNote&gt;</w:instrText>
            </w:r>
            <w:r w:rsidRPr="005F2432">
              <w:rPr>
                <w:rFonts w:cstheme="minorHAnsi"/>
              </w:rPr>
              <w:fldChar w:fldCharType="separate"/>
            </w:r>
            <w:r w:rsidR="0011445B" w:rsidRPr="005F2432">
              <w:rPr>
                <w:rFonts w:cstheme="minorHAnsi"/>
                <w:noProof/>
                <w:vertAlign w:val="superscript"/>
              </w:rPr>
              <w:t>115</w:t>
            </w:r>
            <w:r w:rsidRPr="005F2432">
              <w:rPr>
                <w:rFonts w:cstheme="minorHAnsi"/>
              </w:rPr>
              <w:fldChar w:fldCharType="end"/>
            </w:r>
            <w:r w:rsidRPr="005F2432">
              <w:rPr>
                <w:rFonts w:cstheme="minorHAnsi"/>
              </w:rPr>
              <w:t xml:space="preserve"> </w:t>
            </w:r>
          </w:p>
          <w:p w14:paraId="7C7343D3" w14:textId="77777777" w:rsidR="00716F5C" w:rsidRPr="005F2432" w:rsidRDefault="00716F5C" w:rsidP="00716F5C">
            <w:pPr>
              <w:rPr>
                <w:rFonts w:cstheme="minorHAnsi"/>
              </w:rPr>
            </w:pPr>
          </w:p>
          <w:p w14:paraId="6CFDFA59" w14:textId="3ED0C3F4" w:rsidR="00716F5C" w:rsidRPr="005F2432" w:rsidRDefault="00716F5C" w:rsidP="00716F5C">
            <w:pPr>
              <w:rPr>
                <w:rStyle w:val="Hyperlink"/>
                <w:rFonts w:cstheme="minorHAnsi"/>
              </w:rPr>
            </w:pPr>
            <w:r w:rsidRPr="005F2432">
              <w:rPr>
                <w:rFonts w:cstheme="minorHAnsi"/>
              </w:rPr>
              <w:t>Consumer price indices are from the World Bank.</w:t>
            </w:r>
            <w:r w:rsidRPr="005F2432">
              <w:rPr>
                <w:rFonts w:cstheme="minorHAnsi"/>
              </w:rPr>
              <w:fldChar w:fldCharType="begin"/>
            </w:r>
            <w:r w:rsidR="0011445B" w:rsidRPr="005F2432">
              <w:rPr>
                <w:rFonts w:cstheme="minorHAnsi"/>
              </w:rPr>
              <w:instrText xml:space="preserve"> ADDIN EN.CITE &lt;EndNote&gt;&lt;Cite&gt;&lt;Author&gt;WBG&lt;/Author&gt;&lt;Year&gt;2019&lt;/Year&gt;&lt;RecNum&gt;355&lt;/RecNum&gt;&lt;DisplayText&gt;&lt;style face="superscript"&gt;116&lt;/style&gt;&lt;/DisplayText&gt;&lt;record&gt;&lt;rec-number&gt;355&lt;/rec-number&gt;&lt;foreign-keys&gt;&lt;key app="EN" db-id="e2zepwa56vz2ryev2aoxraf420vzvwft0pzz" timestamp="1560153621"&gt;355&lt;/key&gt;&lt;/foreign-keys&gt;&lt;ref-type name="Online Database"&gt;45&lt;/ref-type&gt;&lt;contributors&gt;&lt;authors&gt;&lt;author&gt;WBG&lt;/author&gt;&lt;/authors&gt;&lt;/contributors&gt;&lt;titles&gt;&lt;title&gt;Consumer price index (2010 = 100)&lt;/title&gt;&lt;/titles&gt;&lt;dates&gt;&lt;year&gt;2019&lt;/year&gt;&lt;/dates&gt;&lt;urls&gt;&lt;related-urls&gt;&lt;url&gt;https://data.worldbank.org/indicator/FP.CPI.TOTL?end=2017&amp;amp;locations=US&amp;amp;start=2000&lt;/url&gt;&lt;/related-urls&gt;&lt;/urls&gt;&lt;/record&gt;&lt;/Cite&gt;&lt;/EndNote&gt;</w:instrText>
            </w:r>
            <w:r w:rsidRPr="005F2432">
              <w:rPr>
                <w:rFonts w:cstheme="minorHAnsi"/>
              </w:rPr>
              <w:fldChar w:fldCharType="separate"/>
            </w:r>
            <w:r w:rsidR="0011445B" w:rsidRPr="005F2432">
              <w:rPr>
                <w:rFonts w:cstheme="minorHAnsi"/>
                <w:noProof/>
                <w:vertAlign w:val="superscript"/>
              </w:rPr>
              <w:t>116</w:t>
            </w:r>
            <w:r w:rsidRPr="005F2432">
              <w:rPr>
                <w:rFonts w:cstheme="minorHAnsi"/>
              </w:rPr>
              <w:fldChar w:fldCharType="end"/>
            </w:r>
            <w:r w:rsidRPr="005F2432">
              <w:rPr>
                <w:rFonts w:cstheme="minorHAnsi"/>
              </w:rPr>
              <w:t xml:space="preserve"> </w:t>
            </w:r>
          </w:p>
          <w:p w14:paraId="667A1C8B" w14:textId="77777777" w:rsidR="00716F5C" w:rsidRPr="005F2432" w:rsidRDefault="00716F5C" w:rsidP="00716F5C">
            <w:pPr>
              <w:rPr>
                <w:rFonts w:cstheme="minorHAnsi"/>
              </w:rPr>
            </w:pPr>
            <w:r w:rsidRPr="005F2432">
              <w:rPr>
                <w:rFonts w:cstheme="minorHAnsi"/>
              </w:rPr>
              <w:t xml:space="preserve"> </w:t>
            </w:r>
          </w:p>
        </w:tc>
      </w:tr>
      <w:tr w:rsidR="00716F5C" w:rsidRPr="005F2432" w14:paraId="3BB5DF14" w14:textId="77777777" w:rsidTr="00716F5C">
        <w:tc>
          <w:tcPr>
            <w:tcW w:w="2607" w:type="dxa"/>
          </w:tcPr>
          <w:p w14:paraId="7AE336CD" w14:textId="77777777" w:rsidR="00716F5C" w:rsidRPr="005F2432" w:rsidRDefault="00716F5C" w:rsidP="00716F5C">
            <w:pPr>
              <w:rPr>
                <w:rFonts w:cstheme="minorHAnsi"/>
                <w:b/>
              </w:rPr>
            </w:pPr>
            <w:r w:rsidRPr="005F2432">
              <w:rPr>
                <w:rFonts w:cstheme="minorHAnsi"/>
                <w:b/>
              </w:rPr>
              <w:t>Caveats</w:t>
            </w:r>
          </w:p>
        </w:tc>
        <w:tc>
          <w:tcPr>
            <w:tcW w:w="6409" w:type="dxa"/>
          </w:tcPr>
          <w:p w14:paraId="79BA57DF" w14:textId="77777777" w:rsidR="00716F5C" w:rsidRPr="005F2432" w:rsidRDefault="00716F5C" w:rsidP="00716F5C">
            <w:pPr>
              <w:rPr>
                <w:rFonts w:cstheme="minorHAnsi"/>
              </w:rPr>
            </w:pPr>
            <w:r w:rsidRPr="005F2432">
              <w:rPr>
                <w:rFonts w:cstheme="minorHAnsi"/>
              </w:rPr>
              <w:t xml:space="preserve">As only total health expenditure data are available from WHO, all expenditures are assigned to Final Demand, with no separation for investment. </w:t>
            </w:r>
          </w:p>
          <w:p w14:paraId="7CC9FA86" w14:textId="77777777" w:rsidR="00716F5C" w:rsidRPr="005F2432" w:rsidRDefault="00716F5C" w:rsidP="00716F5C">
            <w:pPr>
              <w:rPr>
                <w:rFonts w:cstheme="minorHAnsi"/>
              </w:rPr>
            </w:pPr>
          </w:p>
          <w:p w14:paraId="6B9CD1E6" w14:textId="77777777" w:rsidR="00716F5C" w:rsidRPr="005F2432" w:rsidRDefault="00716F5C" w:rsidP="00716F5C">
            <w:pPr>
              <w:rPr>
                <w:rFonts w:cstheme="minorHAnsi"/>
              </w:rPr>
            </w:pPr>
            <w:r w:rsidRPr="005F2432">
              <w:rPr>
                <w:rFonts w:cstheme="minorHAnsi"/>
              </w:rPr>
              <w:t>MRIO models are retrospective and do not intrinsically account for changes in economic structure or emissions intensities (e.g., for electricity) that have occurred in the intervening period.</w:t>
            </w:r>
          </w:p>
          <w:p w14:paraId="7A2D620E" w14:textId="77777777" w:rsidR="00716F5C" w:rsidRPr="005F2432" w:rsidRDefault="00716F5C" w:rsidP="00716F5C">
            <w:pPr>
              <w:rPr>
                <w:rFonts w:cstheme="minorHAnsi"/>
              </w:rPr>
            </w:pPr>
          </w:p>
          <w:p w14:paraId="3A17BCE1" w14:textId="77777777" w:rsidR="00716F5C" w:rsidRPr="005F2432" w:rsidRDefault="00716F5C" w:rsidP="00716F5C">
            <w:pPr>
              <w:rPr>
                <w:rFonts w:cstheme="minorHAnsi"/>
              </w:rPr>
            </w:pPr>
            <w:r w:rsidRPr="005F2432">
              <w:rPr>
                <w:rFonts w:cstheme="minorHAnsi"/>
              </w:rPr>
              <w:t>Results will not reflect individual health care systems’ power purchase agreements for renewable energy; nor are emissions of waste anaesthetic gases, as these are not currently reported consistently to national governments and are not considered in environmental accounts.</w:t>
            </w:r>
          </w:p>
        </w:tc>
      </w:tr>
      <w:tr w:rsidR="00716F5C" w:rsidRPr="005F2432" w14:paraId="68C8738B" w14:textId="77777777" w:rsidTr="00716F5C">
        <w:tc>
          <w:tcPr>
            <w:tcW w:w="2607" w:type="dxa"/>
          </w:tcPr>
          <w:p w14:paraId="4B3BC5DA" w14:textId="77777777" w:rsidR="00716F5C" w:rsidRPr="005F2432" w:rsidRDefault="00716F5C" w:rsidP="00716F5C">
            <w:pPr>
              <w:rPr>
                <w:rFonts w:cstheme="minorHAnsi"/>
                <w:b/>
              </w:rPr>
            </w:pPr>
            <w:r w:rsidRPr="005F2432">
              <w:rPr>
                <w:rFonts w:cstheme="minorHAnsi"/>
                <w:b/>
              </w:rPr>
              <w:t>Future Form of Indicator</w:t>
            </w:r>
          </w:p>
        </w:tc>
        <w:tc>
          <w:tcPr>
            <w:tcW w:w="6409" w:type="dxa"/>
          </w:tcPr>
          <w:p w14:paraId="4F220FE4" w14:textId="77777777" w:rsidR="00716F5C" w:rsidRPr="005F2432" w:rsidRDefault="00716F5C" w:rsidP="00716F5C">
            <w:pPr>
              <w:rPr>
                <w:rFonts w:cstheme="minorHAnsi"/>
              </w:rPr>
            </w:pPr>
            <w:r w:rsidRPr="005F2432">
              <w:rPr>
                <w:rFonts w:cstheme="minorHAnsi"/>
              </w:rPr>
              <w:t>This indicator could be updated with improved EE-MRIO models in future years.  For example, the addition of non-CO</w:t>
            </w:r>
            <w:r w:rsidRPr="005F2432">
              <w:rPr>
                <w:rFonts w:cstheme="minorHAnsi"/>
                <w:vertAlign w:val="subscript"/>
              </w:rPr>
              <w:t>2</w:t>
            </w:r>
            <w:r w:rsidRPr="005F2432">
              <w:rPr>
                <w:rFonts w:cstheme="minorHAnsi"/>
              </w:rPr>
              <w:t xml:space="preserve"> GHGs to the EORA full model would enable global coverage with additional resolution of expenditures within the health care sector.</w:t>
            </w:r>
          </w:p>
        </w:tc>
      </w:tr>
      <w:tr w:rsidR="00716F5C" w:rsidRPr="005F2432" w14:paraId="25D98C13" w14:textId="77777777" w:rsidTr="00716F5C">
        <w:tc>
          <w:tcPr>
            <w:tcW w:w="2607" w:type="dxa"/>
          </w:tcPr>
          <w:p w14:paraId="6D0593E7" w14:textId="77777777" w:rsidR="00716F5C" w:rsidRPr="005F2432" w:rsidRDefault="00716F5C" w:rsidP="00716F5C">
            <w:pPr>
              <w:rPr>
                <w:rFonts w:cstheme="minorHAnsi"/>
                <w:b/>
              </w:rPr>
            </w:pPr>
            <w:r w:rsidRPr="005F2432">
              <w:rPr>
                <w:rFonts w:cstheme="minorHAnsi"/>
                <w:b/>
              </w:rPr>
              <w:t>Additional information</w:t>
            </w:r>
          </w:p>
          <w:p w14:paraId="0A080127" w14:textId="77777777" w:rsidR="00716F5C" w:rsidRPr="005F2432" w:rsidRDefault="00716F5C" w:rsidP="00716F5C">
            <w:pPr>
              <w:rPr>
                <w:rFonts w:cstheme="minorHAnsi"/>
                <w:b/>
              </w:rPr>
            </w:pPr>
          </w:p>
        </w:tc>
        <w:tc>
          <w:tcPr>
            <w:tcW w:w="6409" w:type="dxa"/>
          </w:tcPr>
          <w:p w14:paraId="7020EEEF" w14:textId="77777777" w:rsidR="00716F5C" w:rsidRPr="005F2432" w:rsidRDefault="00716F5C" w:rsidP="00716F5C">
            <w:pPr>
              <w:rPr>
                <w:rFonts w:cstheme="minorHAnsi"/>
              </w:rPr>
            </w:pPr>
            <w:r w:rsidRPr="005F2432">
              <w:rPr>
                <w:rFonts w:cstheme="minorHAnsi"/>
              </w:rPr>
              <w:t>This is the first year that results are being presented for this indicator.</w:t>
            </w:r>
          </w:p>
          <w:p w14:paraId="3A7B48C0" w14:textId="77777777" w:rsidR="00716F5C" w:rsidRPr="005F2432" w:rsidRDefault="00716F5C" w:rsidP="00716F5C">
            <w:pPr>
              <w:rPr>
                <w:rFonts w:cstheme="minorHAnsi"/>
              </w:rPr>
            </w:pPr>
          </w:p>
          <w:p w14:paraId="26A2C664" w14:textId="2EC7A545" w:rsidR="00716F5C" w:rsidRPr="005F2432" w:rsidRDefault="00716F5C" w:rsidP="00716F5C">
            <w:pPr>
              <w:rPr>
                <w:rFonts w:cstheme="minorHAnsi"/>
              </w:rPr>
            </w:pPr>
            <w:r w:rsidRPr="005F2432">
              <w:rPr>
                <w:rFonts w:cstheme="minorHAnsi"/>
              </w:rPr>
              <w:t>Healthcare GHG emissions can be differentiated between those that occur domestically and those that occur in other countries.  In the indictor results, countries also show wide variation in the location of healthcare GHG emissions, with the Russian Federation showing the highest proportion of emissions occurring domestically (88%) and Luxembourg showing the least (12%) (</w:t>
            </w:r>
            <w:r w:rsidRPr="005F2432">
              <w:rPr>
                <w:rFonts w:cstheme="minorHAnsi"/>
              </w:rPr>
              <w:fldChar w:fldCharType="begin"/>
            </w:r>
            <w:r w:rsidRPr="005F2432">
              <w:rPr>
                <w:rFonts w:cstheme="minorHAnsi"/>
              </w:rPr>
              <w:instrText xml:space="preserve"> REF _Ref11050389 \h  \* MERGEFORMAT </w:instrText>
            </w:r>
            <w:r w:rsidRPr="005F2432">
              <w:rPr>
                <w:rFonts w:cstheme="minorHAnsi"/>
              </w:rPr>
            </w:r>
            <w:r w:rsidRPr="005F2432">
              <w:rPr>
                <w:rFonts w:cstheme="minorHAnsi"/>
              </w:rPr>
              <w:fldChar w:fldCharType="separate"/>
            </w:r>
            <w:r w:rsidR="008E4C54" w:rsidRPr="005F2432">
              <w:rPr>
                <w:rFonts w:cstheme="minorHAnsi"/>
              </w:rPr>
              <w:t xml:space="preserve">Figure </w:t>
            </w:r>
            <w:r w:rsidR="008E4C54">
              <w:rPr>
                <w:rFonts w:cstheme="minorHAnsi"/>
                <w:noProof/>
              </w:rPr>
              <w:t>34</w:t>
            </w:r>
            <w:r w:rsidRPr="005F2432">
              <w:rPr>
                <w:rFonts w:cstheme="minorHAnsi"/>
              </w:rPr>
              <w:fldChar w:fldCharType="end"/>
            </w:r>
            <w:r w:rsidRPr="005F2432">
              <w:rPr>
                <w:rFonts w:cstheme="minorHAnsi"/>
              </w:rPr>
              <w:t>).</w:t>
            </w:r>
          </w:p>
          <w:p w14:paraId="4DA1BF99" w14:textId="77777777" w:rsidR="00716F5C" w:rsidRPr="005F2432" w:rsidRDefault="00716F5C" w:rsidP="00716F5C">
            <w:pPr>
              <w:keepNext/>
              <w:rPr>
                <w:rFonts w:cstheme="minorHAnsi"/>
              </w:rPr>
            </w:pPr>
            <w:r w:rsidRPr="005F2432">
              <w:rPr>
                <w:rFonts w:cstheme="minorHAnsi"/>
                <w:noProof/>
              </w:rPr>
              <w:drawing>
                <wp:inline distT="0" distB="0" distL="0" distR="0" wp14:anchorId="25D56A8B" wp14:editId="07651DC2">
                  <wp:extent cx="4533900" cy="6229350"/>
                  <wp:effectExtent l="0" t="0" r="0" b="0"/>
                  <wp:docPr id="303" name="Chart 30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51401F2E" w14:textId="2B755C61" w:rsidR="00716F5C" w:rsidRPr="005F2432" w:rsidRDefault="00716F5C" w:rsidP="00716F5C">
            <w:pPr>
              <w:pStyle w:val="Caption"/>
              <w:rPr>
                <w:rFonts w:cstheme="minorHAnsi"/>
              </w:rPr>
            </w:pPr>
            <w:bookmarkStart w:id="361" w:name="_Ref11050389"/>
            <w:r w:rsidRPr="005F2432">
              <w:rPr>
                <w:rFonts w:cstheme="minorHAnsi"/>
              </w:rPr>
              <w:t xml:space="preserve">Figure </w:t>
            </w:r>
            <w:r w:rsidRPr="005F2432">
              <w:rPr>
                <w:rFonts w:cstheme="minorHAnsi"/>
              </w:rPr>
              <w:fldChar w:fldCharType="begin"/>
            </w:r>
            <w:r w:rsidRPr="005F2432">
              <w:rPr>
                <w:rFonts w:cstheme="minorHAnsi"/>
              </w:rPr>
              <w:instrText xml:space="preserve"> SEQ Figure \* ARABIC </w:instrText>
            </w:r>
            <w:r w:rsidRPr="005F2432">
              <w:rPr>
                <w:rFonts w:cstheme="minorHAnsi"/>
              </w:rPr>
              <w:fldChar w:fldCharType="separate"/>
            </w:r>
            <w:ins w:id="362" w:author="Author">
              <w:r w:rsidR="00B11AAE">
                <w:rPr>
                  <w:rFonts w:cstheme="minorHAnsi"/>
                  <w:noProof/>
                </w:rPr>
                <w:t>41</w:t>
              </w:r>
            </w:ins>
            <w:del w:id="363" w:author="Author">
              <w:r w:rsidR="008E4C54" w:rsidDel="00B11AAE">
                <w:rPr>
                  <w:rFonts w:cstheme="minorHAnsi"/>
                  <w:noProof/>
                </w:rPr>
                <w:delText>34</w:delText>
              </w:r>
            </w:del>
            <w:r w:rsidRPr="005F2432">
              <w:rPr>
                <w:rFonts w:cstheme="minorHAnsi"/>
              </w:rPr>
              <w:fldChar w:fldCharType="end"/>
            </w:r>
            <w:bookmarkEnd w:id="361"/>
            <w:r w:rsidRPr="005F2432">
              <w:rPr>
                <w:rFonts w:cstheme="minorHAnsi"/>
              </w:rPr>
              <w:t>: Proportion of healthcare sector emissions of domestic origin.</w:t>
            </w:r>
          </w:p>
          <w:p w14:paraId="23F9164F" w14:textId="77777777" w:rsidR="00716F5C" w:rsidRPr="005F2432" w:rsidRDefault="00716F5C" w:rsidP="00716F5C">
            <w:pPr>
              <w:rPr>
                <w:rFonts w:cstheme="minorHAnsi"/>
              </w:rPr>
            </w:pPr>
          </w:p>
        </w:tc>
      </w:tr>
    </w:tbl>
    <w:p w14:paraId="25DF714C" w14:textId="77777777" w:rsidR="00716F5C" w:rsidRPr="005F2432" w:rsidRDefault="00716F5C" w:rsidP="00716F5C">
      <w:pPr>
        <w:tabs>
          <w:tab w:val="left" w:pos="7464"/>
        </w:tabs>
        <w:jc w:val="both"/>
        <w:rPr>
          <w:rFonts w:cstheme="minorHAnsi"/>
          <w:b/>
        </w:rPr>
      </w:pPr>
    </w:p>
    <w:p w14:paraId="7D8D0A2F" w14:textId="77059BFA" w:rsidR="00716F5C" w:rsidRPr="005F2432" w:rsidRDefault="00716F5C">
      <w:pPr>
        <w:rPr>
          <w:rFonts w:cstheme="minorHAnsi"/>
        </w:rPr>
      </w:pPr>
      <w:r w:rsidRPr="005F2432">
        <w:rPr>
          <w:rFonts w:cstheme="minorHAnsi"/>
        </w:rPr>
        <w:br w:type="page"/>
      </w:r>
    </w:p>
    <w:p w14:paraId="372A572F" w14:textId="1E60D22B" w:rsidR="00716F5C" w:rsidRPr="005F2432" w:rsidRDefault="00716F5C" w:rsidP="00716F5C">
      <w:pPr>
        <w:pStyle w:val="Heading1"/>
      </w:pPr>
      <w:r w:rsidRPr="005F2432">
        <w:t>Section 4: Economics and Finance</w:t>
      </w:r>
    </w:p>
    <w:p w14:paraId="6E5F7CFD" w14:textId="77777777" w:rsidR="00716F5C" w:rsidRPr="005F2432" w:rsidRDefault="00716F5C" w:rsidP="00716F5C"/>
    <w:tbl>
      <w:tblPr>
        <w:tblStyle w:val="TableGrid"/>
        <w:tblW w:w="0" w:type="auto"/>
        <w:tblLook w:val="04A0" w:firstRow="1" w:lastRow="0" w:firstColumn="1" w:lastColumn="0" w:noHBand="0" w:noVBand="1"/>
      </w:tblPr>
      <w:tblGrid>
        <w:gridCol w:w="1278"/>
        <w:gridCol w:w="7738"/>
      </w:tblGrid>
      <w:tr w:rsidR="00716F5C" w:rsidRPr="005F2432" w14:paraId="7F3A3321" w14:textId="77777777" w:rsidTr="00716F5C">
        <w:tc>
          <w:tcPr>
            <w:tcW w:w="1278" w:type="dxa"/>
          </w:tcPr>
          <w:p w14:paraId="604AEAB9" w14:textId="77777777" w:rsidR="00716F5C" w:rsidRPr="005F2432" w:rsidRDefault="00716F5C" w:rsidP="00716F5C">
            <w:pPr>
              <w:rPr>
                <w:b/>
              </w:rPr>
            </w:pPr>
            <w:r w:rsidRPr="005F2432">
              <w:rPr>
                <w:b/>
              </w:rPr>
              <w:t>Working Group</w:t>
            </w:r>
          </w:p>
        </w:tc>
        <w:tc>
          <w:tcPr>
            <w:tcW w:w="7738" w:type="dxa"/>
          </w:tcPr>
          <w:p w14:paraId="351B9BF1" w14:textId="77777777" w:rsidR="00716F5C" w:rsidRPr="005F2432" w:rsidRDefault="00716F5C" w:rsidP="00716F5C">
            <w:r w:rsidRPr="005F2432">
              <w:t>4: Economics and Finance</w:t>
            </w:r>
          </w:p>
        </w:tc>
      </w:tr>
      <w:tr w:rsidR="00716F5C" w:rsidRPr="005F2432" w14:paraId="3E211763" w14:textId="77777777" w:rsidTr="00716F5C">
        <w:trPr>
          <w:trHeight w:val="284"/>
        </w:trPr>
        <w:tc>
          <w:tcPr>
            <w:tcW w:w="1278" w:type="dxa"/>
          </w:tcPr>
          <w:p w14:paraId="76C87D3C" w14:textId="77777777" w:rsidR="00716F5C" w:rsidRPr="005F2432" w:rsidRDefault="00716F5C" w:rsidP="00716F5C">
            <w:pPr>
              <w:rPr>
                <w:b/>
              </w:rPr>
            </w:pPr>
            <w:r w:rsidRPr="005F2432">
              <w:rPr>
                <w:b/>
              </w:rPr>
              <w:t>Indicator</w:t>
            </w:r>
          </w:p>
        </w:tc>
        <w:tc>
          <w:tcPr>
            <w:tcW w:w="7738" w:type="dxa"/>
          </w:tcPr>
          <w:p w14:paraId="04795791" w14:textId="77777777" w:rsidR="00716F5C" w:rsidRPr="005F2432" w:rsidRDefault="00716F5C" w:rsidP="00716F5C">
            <w:r w:rsidRPr="005F2432">
              <w:t>4.1: Economic Losses due to Climate-Related Events</w:t>
            </w:r>
          </w:p>
        </w:tc>
      </w:tr>
      <w:tr w:rsidR="00716F5C" w:rsidRPr="005F2432" w14:paraId="7B2D56B5" w14:textId="77777777" w:rsidTr="00716F5C">
        <w:tc>
          <w:tcPr>
            <w:tcW w:w="1278" w:type="dxa"/>
          </w:tcPr>
          <w:p w14:paraId="168B1645" w14:textId="77777777" w:rsidR="00716F5C" w:rsidRPr="005F2432" w:rsidRDefault="00716F5C" w:rsidP="00716F5C">
            <w:pPr>
              <w:rPr>
                <w:b/>
              </w:rPr>
            </w:pPr>
            <w:r w:rsidRPr="005F2432">
              <w:rPr>
                <w:b/>
              </w:rPr>
              <w:t>Methods</w:t>
            </w:r>
          </w:p>
        </w:tc>
        <w:tc>
          <w:tcPr>
            <w:tcW w:w="7738" w:type="dxa"/>
          </w:tcPr>
          <w:p w14:paraId="70E21EB8" w14:textId="729BD07D" w:rsidR="00716F5C" w:rsidRPr="005F2432" w:rsidRDefault="00716F5C" w:rsidP="00716F5C">
            <w:pPr>
              <w:rPr>
                <w:rFonts w:ascii="Calibri" w:hAnsi="Calibri" w:cs="Times New Roman"/>
                <w:b/>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Pr="005F2432">
              <w:rPr>
                <w:rFonts w:ascii="Calibri" w:hAnsi="Calibri"/>
              </w:rPr>
              <w:t>Munch Re NatCatSERVICE provided the data for this indicator.</w:t>
            </w:r>
            <w:r w:rsidRPr="005F2432">
              <w:rPr>
                <w:rFonts w:ascii="Calibri" w:hAnsi="Calibri"/>
              </w:rPr>
              <w:fldChar w:fldCharType="begin"/>
            </w:r>
            <w:r w:rsidR="0011445B" w:rsidRPr="005F2432">
              <w:rPr>
                <w:rFonts w:ascii="Calibri" w:hAnsi="Calibri"/>
              </w:rPr>
              <w:instrText xml:space="preserve"> ADDIN EN.CITE &lt;EndNote&gt;&lt;Cite&gt;&lt;Author&gt;Munich Re&lt;/Author&gt;&lt;Year&gt;2019&lt;/Year&gt;&lt;RecNum&gt;145&lt;/RecNum&gt;&lt;DisplayText&gt;&lt;style face="superscript"&gt;117&lt;/style&gt;&lt;/DisplayText&gt;&lt;record&gt;&lt;rec-number&gt;145&lt;/rec-number&gt;&lt;foreign-keys&gt;&lt;key app="EN" db-id="e2zepwa56vz2ryev2aoxraf420vzvwft0pzz" timestamp="0"&gt;145&lt;/key&gt;&lt;/foreign-keys&gt;&lt;ref-type name="Generic"&gt;13&lt;/ref-type&gt;&lt;contributors&gt;&lt;authors&gt;&lt;author&gt;Munich Re,&lt;/author&gt;&lt;/authors&gt;&lt;/contributors&gt;&lt;titles&gt;&lt;title&gt;NatCatSERVICE&lt;/title&gt;&lt;/titles&gt;&lt;dates&gt;&lt;year&gt;2019&lt;/year&gt;&lt;/dates&gt;&lt;urls&gt;&lt;related-urls&gt;&lt;url&gt;http://natcatservice.munichre.com&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117</w:t>
            </w:r>
            <w:r w:rsidRPr="005F2432">
              <w:rPr>
                <w:rFonts w:ascii="Calibri" w:hAnsi="Calibri"/>
              </w:rPr>
              <w:fldChar w:fldCharType="end"/>
            </w:r>
            <w:r w:rsidRPr="005F2432">
              <w:rPr>
                <w:rFonts w:ascii="Calibri" w:hAnsi="Calibri"/>
              </w:rPr>
              <w:t xml:space="preserve"> The NatCatSERVICE is a global database of natural catastrophe data. </w:t>
            </w:r>
            <w:del w:id="364" w:author="Author">
              <w:r w:rsidRPr="005F2432" w:rsidDel="00286641">
                <w:rPr>
                  <w:rFonts w:ascii="Calibri" w:hAnsi="Calibri" w:cs="Times New Roman"/>
                  <w:lang w:val="en-US"/>
                </w:rPr>
                <w:delText xml:space="preserve">Munich Re has been systematically recording information on natural catastrophe loss events from around the world since 1994. </w:delText>
              </w:r>
            </w:del>
            <w:r w:rsidRPr="005F2432">
              <w:rPr>
                <w:rFonts w:ascii="Calibri" w:hAnsi="Calibri" w:cs="Times New Roman"/>
                <w:lang w:val="en-US"/>
              </w:rPr>
              <w:t>This has developed into one of the world’s most comprehensive databases for information on natural catastrophe loss events. Data suitable for systematic and analytical evaluation on a worldwide scale are available from 1980 onwards. For this paper, data from 1990 are presented in order to align with the base year against which GHG emission reduction targets are commonly set.</w:t>
            </w:r>
          </w:p>
          <w:p w14:paraId="2DC167E4" w14:textId="77777777" w:rsidR="00716F5C" w:rsidRPr="005F2432" w:rsidRDefault="00716F5C" w:rsidP="00716F5C"/>
          <w:p w14:paraId="6FBB50CB" w14:textId="30811134" w:rsidR="00716F5C" w:rsidRPr="005F2432" w:rsidRDefault="00716F5C" w:rsidP="00716F5C">
            <w:pPr>
              <w:rPr>
                <w:rFonts w:ascii="Calibri" w:hAnsi="Calibri"/>
              </w:rPr>
            </w:pPr>
            <w:r w:rsidRPr="005F2432">
              <w:rPr>
                <w:rFonts w:ascii="Calibri" w:hAnsi="Calibri"/>
              </w:rPr>
              <w:t>NatCatSERVICE collect a range of information for around 1,200 events each year. For this paper only data on direct economic loss (physical/tangible losses</w:t>
            </w:r>
            <w:ins w:id="365" w:author="Author">
              <w:r w:rsidR="008F5E44">
                <w:rPr>
                  <w:rFonts w:ascii="Calibri" w:hAnsi="Calibri"/>
                </w:rPr>
                <w:t>)</w:t>
              </w:r>
            </w:ins>
            <w:del w:id="366" w:author="Author">
              <w:r w:rsidRPr="005F2432" w:rsidDel="008F5E44">
                <w:rPr>
                  <w:rFonts w:ascii="Calibri" w:hAnsi="Calibri"/>
                </w:rPr>
                <w:delText>, expressed in US$2017</w:delText>
              </w:r>
              <w:r w:rsidR="008F5E44" w:rsidDel="008F5E44">
                <w:rPr>
                  <w:rFonts w:ascii="Calibri" w:hAnsi="Calibri"/>
                </w:rPr>
                <w:delText>)</w:delText>
              </w:r>
            </w:del>
            <w:r w:rsidRPr="005F2432">
              <w:rPr>
                <w:rFonts w:ascii="Calibri" w:hAnsi="Calibri"/>
              </w:rPr>
              <w:t>, insured losses (all paid-out insured physical/tangible losses) are used. Please refer to the online NatCatSERVICE Methodology document, which may be found online.</w:t>
            </w:r>
            <w:r w:rsidRPr="005F2432">
              <w:rPr>
                <w:rFonts w:ascii="Calibri" w:hAnsi="Calibri"/>
              </w:rPr>
              <w:fldChar w:fldCharType="begin"/>
            </w:r>
            <w:r w:rsidR="0011445B" w:rsidRPr="005F2432">
              <w:rPr>
                <w:rFonts w:ascii="Calibri" w:hAnsi="Calibri"/>
              </w:rPr>
              <w:instrText xml:space="preserve"> ADDIN EN.CITE &lt;EndNote&gt;&lt;Cite&gt;&lt;Author&gt;Munich RE&lt;/Author&gt;&lt;Year&gt;2018&lt;/Year&gt;&lt;RecNum&gt;322&lt;/RecNum&gt;&lt;DisplayText&gt;&lt;style face="superscript"&gt;118&lt;/style&gt;&lt;/DisplayText&gt;&lt;record&gt;&lt;rec-number&gt;322&lt;/rec-number&gt;&lt;foreign-keys&gt;&lt;key app="EN" db-id="e2zepwa56vz2ryev2aoxraf420vzvwft0pzz" timestamp="1560076520"&gt;322&lt;/key&gt;&lt;/foreign-keys&gt;&lt;ref-type name="Report"&gt;27&lt;/ref-type&gt;&lt;contributors&gt;&lt;authors&gt;&lt;author&gt;Munich RE,&lt;/author&gt;&lt;/authors&gt;&lt;/contributors&gt;&lt;titles&gt;&lt;title&gt;NatCatSERVICE Methodology&lt;/title&gt;&lt;/titles&gt;&lt;dates&gt;&lt;year&gt;2018&lt;/year&gt;&lt;/dates&gt;&lt;urls&gt;&lt;related-urls&gt;&lt;url&gt;https://natcatservice.munichre.com/assets/pdf/180220_NCS_Methodology_en.pdf&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118</w:t>
            </w:r>
            <w:r w:rsidRPr="005F2432">
              <w:rPr>
                <w:rFonts w:ascii="Calibri" w:hAnsi="Calibri"/>
              </w:rPr>
              <w:fldChar w:fldCharType="end"/>
            </w:r>
          </w:p>
          <w:p w14:paraId="00177A14" w14:textId="77777777" w:rsidR="00716F5C" w:rsidRPr="005F2432" w:rsidRDefault="00716F5C" w:rsidP="00716F5C"/>
          <w:p w14:paraId="1FB30E56" w14:textId="77777777" w:rsidR="00716F5C" w:rsidRPr="005F2432" w:rsidRDefault="00716F5C" w:rsidP="00716F5C">
            <w:pPr>
              <w:rPr>
                <w:rFonts w:ascii="Calibri" w:hAnsi="Calibri"/>
              </w:rPr>
            </w:pPr>
            <w:r w:rsidRPr="005F2432">
              <w:rPr>
                <w:rFonts w:ascii="Calibri" w:hAnsi="Calibri"/>
              </w:rPr>
              <w:t>The Table below illustrates the ‘peril classification’ provided by NatCatSERVICE. Perils classified as Meteorological, Hydrological and Climatological have been included in the analysis. Geophysical perils are excluded, due to their general independence from climate change.</w:t>
            </w:r>
          </w:p>
          <w:p w14:paraId="3339AE25" w14:textId="77777777" w:rsidR="00716F5C" w:rsidRPr="005F2432" w:rsidRDefault="00716F5C" w:rsidP="00716F5C">
            <w:pPr>
              <w:rPr>
                <w:rFonts w:ascii="Calibri" w:hAnsi="Calibri"/>
                <w:b/>
              </w:rPr>
            </w:pPr>
          </w:p>
          <w:p w14:paraId="46DA8BB2" w14:textId="0B1FE10B" w:rsidR="00716F5C" w:rsidRPr="005F2432" w:rsidRDefault="00716F5C" w:rsidP="00716F5C">
            <w:pPr>
              <w:pStyle w:val="Caption"/>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14</w:t>
            </w:r>
            <w:r w:rsidRPr="005F2432">
              <w:fldChar w:fldCharType="end"/>
            </w:r>
            <w:r w:rsidRPr="005F2432">
              <w:t>: Peril classification as classified by NatCatSERVICE.</w:t>
            </w:r>
            <w:r w:rsidRPr="005F2432">
              <w:fldChar w:fldCharType="begin"/>
            </w:r>
            <w:r w:rsidR="0011445B" w:rsidRPr="005F2432">
              <w:instrText xml:space="preserve"> ADDIN EN.CITE &lt;EndNote&gt;&lt;Cite&gt;&lt;Author&gt;Munich RE&lt;/Author&gt;&lt;Year&gt;2018&lt;/Year&gt;&lt;RecNum&gt;322&lt;/RecNum&gt;&lt;DisplayText&gt;&lt;style face="superscript"&gt;118&lt;/style&gt;&lt;/DisplayText&gt;&lt;record&gt;&lt;rec-number&gt;322&lt;/rec-number&gt;&lt;foreign-keys&gt;&lt;key app="EN" db-id="e2zepwa56vz2ryev2aoxraf420vzvwft0pzz" timestamp="1560076520"&gt;322&lt;/key&gt;&lt;/foreign-keys&gt;&lt;ref-type name="Report"&gt;27&lt;/ref-type&gt;&lt;contributors&gt;&lt;authors&gt;&lt;author&gt;Munich RE,&lt;/author&gt;&lt;/authors&gt;&lt;/contributors&gt;&lt;titles&gt;&lt;title&gt;NatCatSERVICE Methodology&lt;/title&gt;&lt;/titles&gt;&lt;dates&gt;&lt;year&gt;2018&lt;/year&gt;&lt;/dates&gt;&lt;urls&gt;&lt;related-urls&gt;&lt;url&gt;https://natcatservice.munichre.com/assets/pdf/180220_NCS_Methodology_en.pdf&lt;/url&gt;&lt;/related-urls&gt;&lt;/urls&gt;&lt;/record&gt;&lt;/Cite&gt;&lt;/EndNote&gt;</w:instrText>
            </w:r>
            <w:r w:rsidRPr="005F2432">
              <w:fldChar w:fldCharType="separate"/>
            </w:r>
            <w:r w:rsidR="0011445B" w:rsidRPr="005F2432">
              <w:rPr>
                <w:noProof/>
                <w:vertAlign w:val="superscript"/>
              </w:rPr>
              <w:t>118</w:t>
            </w:r>
            <w:r w:rsidRPr="005F2432">
              <w:fldChar w:fldCharType="end"/>
            </w:r>
          </w:p>
          <w:tbl>
            <w:tblPr>
              <w:tblStyle w:val="TableGrid"/>
              <w:tblW w:w="0" w:type="auto"/>
              <w:tblLook w:val="04A0" w:firstRow="1" w:lastRow="0" w:firstColumn="1" w:lastColumn="0" w:noHBand="0" w:noVBand="1"/>
            </w:tblPr>
            <w:tblGrid>
              <w:gridCol w:w="1725"/>
              <w:gridCol w:w="2436"/>
              <w:gridCol w:w="3351"/>
            </w:tblGrid>
            <w:tr w:rsidR="00716F5C" w:rsidRPr="005F2432" w14:paraId="57980FBA" w14:textId="77777777" w:rsidTr="00716F5C">
              <w:tc>
                <w:tcPr>
                  <w:tcW w:w="1725" w:type="dxa"/>
                  <w:vAlign w:val="center"/>
                </w:tcPr>
                <w:p w14:paraId="492E05BA" w14:textId="77777777" w:rsidR="00716F5C" w:rsidRPr="005F2432" w:rsidRDefault="00716F5C" w:rsidP="00716F5C">
                  <w:pPr>
                    <w:rPr>
                      <w:rFonts w:ascii="Calibri" w:hAnsi="Calibri"/>
                      <w:b/>
                      <w:sz w:val="20"/>
                    </w:rPr>
                  </w:pPr>
                  <w:r w:rsidRPr="005F2432">
                    <w:rPr>
                      <w:rFonts w:ascii="Calibri" w:hAnsi="Calibri"/>
                      <w:b/>
                      <w:sz w:val="20"/>
                    </w:rPr>
                    <w:t>Family</w:t>
                  </w:r>
                </w:p>
              </w:tc>
              <w:tc>
                <w:tcPr>
                  <w:tcW w:w="2436" w:type="dxa"/>
                  <w:vAlign w:val="center"/>
                </w:tcPr>
                <w:p w14:paraId="059E9727" w14:textId="77777777" w:rsidR="00716F5C" w:rsidRPr="005F2432" w:rsidRDefault="00716F5C" w:rsidP="00716F5C">
                  <w:pPr>
                    <w:rPr>
                      <w:rFonts w:ascii="Calibri" w:hAnsi="Calibri"/>
                      <w:b/>
                      <w:sz w:val="20"/>
                    </w:rPr>
                  </w:pPr>
                  <w:r w:rsidRPr="005F2432">
                    <w:rPr>
                      <w:rFonts w:ascii="Calibri" w:hAnsi="Calibri"/>
                      <w:b/>
                      <w:sz w:val="20"/>
                    </w:rPr>
                    <w:t>Main Event</w:t>
                  </w:r>
                </w:p>
              </w:tc>
              <w:tc>
                <w:tcPr>
                  <w:tcW w:w="3351" w:type="dxa"/>
                  <w:vAlign w:val="center"/>
                </w:tcPr>
                <w:p w14:paraId="301959D5" w14:textId="77777777" w:rsidR="00716F5C" w:rsidRPr="005F2432" w:rsidRDefault="00716F5C" w:rsidP="00716F5C">
                  <w:pPr>
                    <w:rPr>
                      <w:rFonts w:ascii="Calibri" w:hAnsi="Calibri"/>
                      <w:b/>
                      <w:sz w:val="20"/>
                    </w:rPr>
                  </w:pPr>
                  <w:r w:rsidRPr="005F2432">
                    <w:rPr>
                      <w:rFonts w:ascii="Calibri" w:hAnsi="Calibri"/>
                      <w:b/>
                      <w:sz w:val="20"/>
                    </w:rPr>
                    <w:t>Sub-Peril</w:t>
                  </w:r>
                </w:p>
              </w:tc>
            </w:tr>
            <w:tr w:rsidR="00716F5C" w:rsidRPr="005F2432" w14:paraId="0352658F" w14:textId="77777777" w:rsidTr="00716F5C">
              <w:tc>
                <w:tcPr>
                  <w:tcW w:w="1725" w:type="dxa"/>
                  <w:vAlign w:val="center"/>
                </w:tcPr>
                <w:p w14:paraId="7FA03A1E" w14:textId="77777777" w:rsidR="00716F5C" w:rsidRPr="005F2432" w:rsidRDefault="00716F5C" w:rsidP="00716F5C">
                  <w:pPr>
                    <w:rPr>
                      <w:rFonts w:ascii="Calibri" w:hAnsi="Calibri"/>
                      <w:b/>
                      <w:sz w:val="20"/>
                    </w:rPr>
                  </w:pPr>
                  <w:r w:rsidRPr="005F2432">
                    <w:rPr>
                      <w:rFonts w:ascii="Calibri" w:hAnsi="Calibri"/>
                      <w:b/>
                      <w:sz w:val="20"/>
                    </w:rPr>
                    <w:t>Geophysical</w:t>
                  </w:r>
                </w:p>
              </w:tc>
              <w:tc>
                <w:tcPr>
                  <w:tcW w:w="2436" w:type="dxa"/>
                  <w:vAlign w:val="center"/>
                </w:tcPr>
                <w:p w14:paraId="40E29226" w14:textId="77777777" w:rsidR="00716F5C" w:rsidRPr="005F2432" w:rsidRDefault="00716F5C" w:rsidP="00716F5C">
                  <w:pPr>
                    <w:rPr>
                      <w:rFonts w:ascii="Calibri" w:hAnsi="Calibri"/>
                      <w:sz w:val="20"/>
                    </w:rPr>
                  </w:pPr>
                  <w:r w:rsidRPr="005F2432">
                    <w:rPr>
                      <w:rFonts w:ascii="Calibri" w:hAnsi="Calibri"/>
                      <w:sz w:val="20"/>
                    </w:rPr>
                    <w:t>Earthquake</w:t>
                  </w:r>
                </w:p>
                <w:p w14:paraId="4F0DA262" w14:textId="77777777" w:rsidR="00716F5C" w:rsidRPr="005F2432" w:rsidRDefault="00716F5C" w:rsidP="00716F5C">
                  <w:pPr>
                    <w:rPr>
                      <w:rFonts w:ascii="Calibri" w:hAnsi="Calibri"/>
                      <w:sz w:val="20"/>
                    </w:rPr>
                  </w:pPr>
                  <w:r w:rsidRPr="005F2432">
                    <w:rPr>
                      <w:rFonts w:ascii="Calibri" w:hAnsi="Calibri"/>
                      <w:sz w:val="20"/>
                    </w:rPr>
                    <w:t>Volcanic Eruption</w:t>
                  </w:r>
                </w:p>
                <w:p w14:paraId="591B56A0" w14:textId="77777777" w:rsidR="00716F5C" w:rsidRPr="005F2432" w:rsidRDefault="00716F5C" w:rsidP="00716F5C">
                  <w:pPr>
                    <w:rPr>
                      <w:rFonts w:ascii="Calibri" w:hAnsi="Calibri"/>
                      <w:sz w:val="20"/>
                    </w:rPr>
                  </w:pPr>
                  <w:r w:rsidRPr="005F2432">
                    <w:rPr>
                      <w:rFonts w:ascii="Calibri" w:hAnsi="Calibri"/>
                      <w:sz w:val="20"/>
                    </w:rPr>
                    <w:t>Mass Movement (Dry)</w:t>
                  </w:r>
                </w:p>
              </w:tc>
              <w:tc>
                <w:tcPr>
                  <w:tcW w:w="3351" w:type="dxa"/>
                  <w:vAlign w:val="center"/>
                </w:tcPr>
                <w:p w14:paraId="08D72DD7" w14:textId="77777777" w:rsidR="00716F5C" w:rsidRPr="005F2432" w:rsidRDefault="00716F5C" w:rsidP="00716F5C">
                  <w:pPr>
                    <w:rPr>
                      <w:rFonts w:ascii="Calibri" w:hAnsi="Calibri"/>
                      <w:sz w:val="20"/>
                    </w:rPr>
                  </w:pPr>
                  <w:r w:rsidRPr="005F2432">
                    <w:rPr>
                      <w:rFonts w:ascii="Calibri" w:hAnsi="Calibri"/>
                      <w:sz w:val="20"/>
                    </w:rPr>
                    <w:t>Earthquake (ground shaking)</w:t>
                  </w:r>
                </w:p>
                <w:p w14:paraId="4206524B" w14:textId="77777777" w:rsidR="00716F5C" w:rsidRPr="005F2432" w:rsidRDefault="00716F5C" w:rsidP="00716F5C">
                  <w:pPr>
                    <w:rPr>
                      <w:rFonts w:ascii="Calibri" w:hAnsi="Calibri"/>
                      <w:sz w:val="20"/>
                    </w:rPr>
                  </w:pPr>
                  <w:r w:rsidRPr="005F2432">
                    <w:rPr>
                      <w:rFonts w:ascii="Calibri" w:hAnsi="Calibri"/>
                      <w:sz w:val="20"/>
                    </w:rPr>
                    <w:t>Fire Following</w:t>
                  </w:r>
                </w:p>
                <w:p w14:paraId="078FE223" w14:textId="77777777" w:rsidR="00716F5C" w:rsidRPr="005F2432" w:rsidRDefault="00716F5C" w:rsidP="00716F5C">
                  <w:pPr>
                    <w:rPr>
                      <w:rFonts w:ascii="Calibri" w:hAnsi="Calibri"/>
                      <w:sz w:val="20"/>
                    </w:rPr>
                  </w:pPr>
                  <w:r w:rsidRPr="005F2432">
                    <w:rPr>
                      <w:rFonts w:ascii="Calibri" w:hAnsi="Calibri"/>
                      <w:sz w:val="20"/>
                    </w:rPr>
                    <w:t>Tsunami</w:t>
                  </w:r>
                </w:p>
                <w:p w14:paraId="35E318DB" w14:textId="77777777" w:rsidR="00716F5C" w:rsidRPr="005F2432" w:rsidRDefault="00716F5C" w:rsidP="00716F5C">
                  <w:pPr>
                    <w:rPr>
                      <w:rFonts w:ascii="Calibri" w:hAnsi="Calibri"/>
                      <w:sz w:val="20"/>
                    </w:rPr>
                  </w:pPr>
                  <w:r w:rsidRPr="005F2432">
                    <w:rPr>
                      <w:rFonts w:ascii="Calibri" w:hAnsi="Calibri"/>
                      <w:sz w:val="20"/>
                    </w:rPr>
                    <w:t>Volcanic Eruption</w:t>
                  </w:r>
                </w:p>
                <w:p w14:paraId="643D4F9D" w14:textId="77777777" w:rsidR="00716F5C" w:rsidRPr="005F2432" w:rsidRDefault="00716F5C" w:rsidP="00716F5C">
                  <w:pPr>
                    <w:rPr>
                      <w:rFonts w:ascii="Calibri" w:hAnsi="Calibri"/>
                      <w:sz w:val="20"/>
                    </w:rPr>
                  </w:pPr>
                  <w:r w:rsidRPr="005F2432">
                    <w:rPr>
                      <w:rFonts w:ascii="Calibri" w:hAnsi="Calibri"/>
                      <w:sz w:val="20"/>
                    </w:rPr>
                    <w:t>Ash Cloud</w:t>
                  </w:r>
                </w:p>
                <w:p w14:paraId="1F2433DF" w14:textId="77777777" w:rsidR="00716F5C" w:rsidRPr="005F2432" w:rsidRDefault="00716F5C" w:rsidP="00716F5C">
                  <w:pPr>
                    <w:rPr>
                      <w:rFonts w:ascii="Calibri" w:hAnsi="Calibri"/>
                      <w:sz w:val="20"/>
                    </w:rPr>
                  </w:pPr>
                  <w:r w:rsidRPr="005F2432">
                    <w:rPr>
                      <w:rFonts w:ascii="Calibri" w:hAnsi="Calibri"/>
                      <w:sz w:val="20"/>
                    </w:rPr>
                    <w:t>Subsidence</w:t>
                  </w:r>
                </w:p>
                <w:p w14:paraId="4AE6B2D3" w14:textId="77777777" w:rsidR="00716F5C" w:rsidRPr="005F2432" w:rsidRDefault="00716F5C" w:rsidP="00716F5C">
                  <w:pPr>
                    <w:rPr>
                      <w:rFonts w:ascii="Calibri" w:hAnsi="Calibri"/>
                      <w:sz w:val="20"/>
                    </w:rPr>
                  </w:pPr>
                  <w:r w:rsidRPr="005F2432">
                    <w:rPr>
                      <w:rFonts w:ascii="Calibri" w:hAnsi="Calibri"/>
                      <w:sz w:val="20"/>
                    </w:rPr>
                    <w:t>Rockfall</w:t>
                  </w:r>
                </w:p>
                <w:p w14:paraId="0F672711" w14:textId="77777777" w:rsidR="00716F5C" w:rsidRPr="005F2432" w:rsidRDefault="00716F5C" w:rsidP="00716F5C">
                  <w:pPr>
                    <w:rPr>
                      <w:rFonts w:ascii="Calibri" w:hAnsi="Calibri"/>
                      <w:sz w:val="20"/>
                    </w:rPr>
                  </w:pPr>
                  <w:r w:rsidRPr="005F2432">
                    <w:rPr>
                      <w:rFonts w:ascii="Calibri" w:hAnsi="Calibri"/>
                      <w:sz w:val="20"/>
                    </w:rPr>
                    <w:t>Landslide (Dry)</w:t>
                  </w:r>
                </w:p>
              </w:tc>
            </w:tr>
            <w:tr w:rsidR="00716F5C" w:rsidRPr="005F2432" w14:paraId="3967CC3C" w14:textId="77777777" w:rsidTr="00716F5C">
              <w:tc>
                <w:tcPr>
                  <w:tcW w:w="1725" w:type="dxa"/>
                  <w:vAlign w:val="center"/>
                </w:tcPr>
                <w:p w14:paraId="0B0EE323" w14:textId="77777777" w:rsidR="00716F5C" w:rsidRPr="005F2432" w:rsidRDefault="00716F5C" w:rsidP="00716F5C">
                  <w:pPr>
                    <w:rPr>
                      <w:rFonts w:ascii="Calibri" w:hAnsi="Calibri"/>
                      <w:b/>
                      <w:sz w:val="20"/>
                    </w:rPr>
                  </w:pPr>
                  <w:r w:rsidRPr="005F2432">
                    <w:rPr>
                      <w:rFonts w:ascii="Calibri" w:hAnsi="Calibri"/>
                      <w:b/>
                      <w:sz w:val="20"/>
                    </w:rPr>
                    <w:t>Meteorological</w:t>
                  </w:r>
                </w:p>
              </w:tc>
              <w:tc>
                <w:tcPr>
                  <w:tcW w:w="2436" w:type="dxa"/>
                  <w:vAlign w:val="center"/>
                </w:tcPr>
                <w:p w14:paraId="552C746E" w14:textId="77777777" w:rsidR="00716F5C" w:rsidRPr="005F2432" w:rsidRDefault="00716F5C" w:rsidP="00716F5C">
                  <w:pPr>
                    <w:rPr>
                      <w:rFonts w:ascii="Calibri" w:hAnsi="Calibri"/>
                      <w:sz w:val="20"/>
                    </w:rPr>
                  </w:pPr>
                  <w:r w:rsidRPr="005F2432">
                    <w:rPr>
                      <w:rFonts w:ascii="Calibri" w:hAnsi="Calibri"/>
                      <w:sz w:val="20"/>
                    </w:rPr>
                    <w:t>Tropical Storm</w:t>
                  </w:r>
                </w:p>
                <w:p w14:paraId="257B9212" w14:textId="77777777" w:rsidR="00716F5C" w:rsidRPr="005F2432" w:rsidRDefault="00716F5C" w:rsidP="00716F5C">
                  <w:pPr>
                    <w:rPr>
                      <w:rFonts w:ascii="Calibri" w:hAnsi="Calibri"/>
                      <w:sz w:val="20"/>
                    </w:rPr>
                  </w:pPr>
                  <w:r w:rsidRPr="005F2432">
                    <w:rPr>
                      <w:rFonts w:ascii="Calibri" w:hAnsi="Calibri"/>
                      <w:sz w:val="20"/>
                    </w:rPr>
                    <w:t>Extra-Tropical Storm</w:t>
                  </w:r>
                </w:p>
                <w:p w14:paraId="109F793C" w14:textId="77777777" w:rsidR="00716F5C" w:rsidRPr="005F2432" w:rsidRDefault="00716F5C" w:rsidP="00716F5C">
                  <w:pPr>
                    <w:rPr>
                      <w:rFonts w:ascii="Calibri" w:hAnsi="Calibri"/>
                      <w:sz w:val="20"/>
                    </w:rPr>
                  </w:pPr>
                  <w:r w:rsidRPr="005F2432">
                    <w:rPr>
                      <w:rFonts w:ascii="Calibri" w:hAnsi="Calibri"/>
                      <w:sz w:val="20"/>
                    </w:rPr>
                    <w:t>Convective Storm</w:t>
                  </w:r>
                </w:p>
                <w:p w14:paraId="50FAAB38" w14:textId="77777777" w:rsidR="00716F5C" w:rsidRPr="005F2432" w:rsidRDefault="00716F5C" w:rsidP="00716F5C">
                  <w:pPr>
                    <w:rPr>
                      <w:rFonts w:ascii="Calibri" w:hAnsi="Calibri"/>
                      <w:sz w:val="20"/>
                    </w:rPr>
                  </w:pPr>
                  <w:r w:rsidRPr="005F2432">
                    <w:rPr>
                      <w:rFonts w:ascii="Calibri" w:hAnsi="Calibri"/>
                      <w:sz w:val="20"/>
                    </w:rPr>
                    <w:t>Local Windstorm</w:t>
                  </w:r>
                </w:p>
              </w:tc>
              <w:tc>
                <w:tcPr>
                  <w:tcW w:w="3351" w:type="dxa"/>
                  <w:vAlign w:val="center"/>
                </w:tcPr>
                <w:p w14:paraId="3B875491" w14:textId="77777777" w:rsidR="00716F5C" w:rsidRPr="005F2432" w:rsidRDefault="00716F5C" w:rsidP="00716F5C">
                  <w:pPr>
                    <w:rPr>
                      <w:rFonts w:ascii="Calibri" w:hAnsi="Calibri"/>
                      <w:sz w:val="20"/>
                    </w:rPr>
                  </w:pPr>
                  <w:r w:rsidRPr="005F2432">
                    <w:rPr>
                      <w:rFonts w:ascii="Calibri" w:hAnsi="Calibri"/>
                      <w:sz w:val="20"/>
                    </w:rPr>
                    <w:t>Winter Storm (extra-tropical cyclone)</w:t>
                  </w:r>
                </w:p>
                <w:p w14:paraId="51C4149E" w14:textId="77777777" w:rsidR="00716F5C" w:rsidRPr="005F2432" w:rsidRDefault="00716F5C" w:rsidP="00716F5C">
                  <w:pPr>
                    <w:rPr>
                      <w:rFonts w:ascii="Calibri" w:hAnsi="Calibri"/>
                      <w:sz w:val="20"/>
                    </w:rPr>
                  </w:pPr>
                  <w:r w:rsidRPr="005F2432">
                    <w:rPr>
                      <w:rFonts w:ascii="Calibri" w:hAnsi="Calibri"/>
                      <w:sz w:val="20"/>
                    </w:rPr>
                    <w:t>Hail Storm</w:t>
                  </w:r>
                </w:p>
                <w:p w14:paraId="6A57D859" w14:textId="77777777" w:rsidR="00716F5C" w:rsidRPr="005F2432" w:rsidRDefault="00716F5C" w:rsidP="00716F5C">
                  <w:pPr>
                    <w:rPr>
                      <w:rFonts w:ascii="Calibri" w:hAnsi="Calibri"/>
                      <w:sz w:val="20"/>
                    </w:rPr>
                  </w:pPr>
                  <w:r w:rsidRPr="005F2432">
                    <w:rPr>
                      <w:rFonts w:ascii="Calibri" w:hAnsi="Calibri"/>
                      <w:sz w:val="20"/>
                    </w:rPr>
                    <w:t>Lightning</w:t>
                  </w:r>
                </w:p>
                <w:p w14:paraId="4713BE33" w14:textId="77777777" w:rsidR="00716F5C" w:rsidRPr="005F2432" w:rsidRDefault="00716F5C" w:rsidP="00716F5C">
                  <w:pPr>
                    <w:rPr>
                      <w:rFonts w:ascii="Calibri" w:hAnsi="Calibri"/>
                      <w:sz w:val="20"/>
                    </w:rPr>
                  </w:pPr>
                  <w:r w:rsidRPr="005F2432">
                    <w:rPr>
                      <w:rFonts w:ascii="Calibri" w:hAnsi="Calibri"/>
                      <w:sz w:val="20"/>
                    </w:rPr>
                    <w:t>Tornado</w:t>
                  </w:r>
                </w:p>
                <w:p w14:paraId="5B748BA2" w14:textId="77777777" w:rsidR="00716F5C" w:rsidRPr="005F2432" w:rsidRDefault="00716F5C" w:rsidP="00716F5C">
                  <w:pPr>
                    <w:rPr>
                      <w:rFonts w:ascii="Calibri" w:hAnsi="Calibri"/>
                      <w:sz w:val="20"/>
                    </w:rPr>
                  </w:pPr>
                  <w:r w:rsidRPr="005F2432">
                    <w:rPr>
                      <w:rFonts w:ascii="Calibri" w:hAnsi="Calibri"/>
                      <w:sz w:val="20"/>
                    </w:rPr>
                    <w:t>Local Windstorm</w:t>
                  </w:r>
                </w:p>
                <w:p w14:paraId="211DAF47" w14:textId="77777777" w:rsidR="00716F5C" w:rsidRPr="005F2432" w:rsidRDefault="00716F5C" w:rsidP="00716F5C">
                  <w:pPr>
                    <w:rPr>
                      <w:rFonts w:ascii="Calibri" w:hAnsi="Calibri"/>
                      <w:sz w:val="20"/>
                    </w:rPr>
                  </w:pPr>
                  <w:r w:rsidRPr="005F2432">
                    <w:rPr>
                      <w:rFonts w:ascii="Calibri" w:hAnsi="Calibri"/>
                      <w:sz w:val="20"/>
                    </w:rPr>
                    <w:t>Sand/dust storm</w:t>
                  </w:r>
                </w:p>
                <w:p w14:paraId="0ADA0014" w14:textId="77777777" w:rsidR="00716F5C" w:rsidRPr="005F2432" w:rsidRDefault="00716F5C" w:rsidP="00716F5C">
                  <w:pPr>
                    <w:rPr>
                      <w:rFonts w:ascii="Calibri" w:hAnsi="Calibri"/>
                      <w:sz w:val="20"/>
                    </w:rPr>
                  </w:pPr>
                  <w:r w:rsidRPr="005F2432">
                    <w:rPr>
                      <w:rFonts w:ascii="Calibri" w:hAnsi="Calibri"/>
                      <w:sz w:val="20"/>
                    </w:rPr>
                    <w:t>Blizzard/Snowstorm</w:t>
                  </w:r>
                </w:p>
                <w:p w14:paraId="6841A51A" w14:textId="77777777" w:rsidR="00716F5C" w:rsidRPr="005F2432" w:rsidRDefault="00716F5C" w:rsidP="00716F5C">
                  <w:pPr>
                    <w:rPr>
                      <w:rFonts w:ascii="Calibri" w:hAnsi="Calibri"/>
                      <w:sz w:val="20"/>
                    </w:rPr>
                  </w:pPr>
                  <w:r w:rsidRPr="005F2432">
                    <w:rPr>
                      <w:rFonts w:ascii="Calibri" w:hAnsi="Calibri"/>
                      <w:sz w:val="20"/>
                    </w:rPr>
                    <w:t>Storm Surge</w:t>
                  </w:r>
                </w:p>
              </w:tc>
            </w:tr>
            <w:tr w:rsidR="00716F5C" w:rsidRPr="005F2432" w14:paraId="53413379" w14:textId="77777777" w:rsidTr="00716F5C">
              <w:tc>
                <w:tcPr>
                  <w:tcW w:w="1725" w:type="dxa"/>
                  <w:vAlign w:val="center"/>
                </w:tcPr>
                <w:p w14:paraId="5E12E1F4" w14:textId="77777777" w:rsidR="00716F5C" w:rsidRPr="005F2432" w:rsidRDefault="00716F5C" w:rsidP="00716F5C">
                  <w:pPr>
                    <w:rPr>
                      <w:rFonts w:ascii="Calibri" w:hAnsi="Calibri"/>
                      <w:b/>
                      <w:sz w:val="20"/>
                    </w:rPr>
                  </w:pPr>
                  <w:r w:rsidRPr="005F2432">
                    <w:rPr>
                      <w:rFonts w:ascii="Calibri" w:hAnsi="Calibri"/>
                      <w:b/>
                      <w:sz w:val="20"/>
                    </w:rPr>
                    <w:t>Hydrological</w:t>
                  </w:r>
                </w:p>
              </w:tc>
              <w:tc>
                <w:tcPr>
                  <w:tcW w:w="2436" w:type="dxa"/>
                  <w:vAlign w:val="center"/>
                </w:tcPr>
                <w:p w14:paraId="15732469" w14:textId="77777777" w:rsidR="00716F5C" w:rsidRPr="005F2432" w:rsidRDefault="00716F5C" w:rsidP="00716F5C">
                  <w:pPr>
                    <w:rPr>
                      <w:rFonts w:ascii="Calibri" w:hAnsi="Calibri"/>
                      <w:sz w:val="20"/>
                    </w:rPr>
                  </w:pPr>
                  <w:r w:rsidRPr="005F2432">
                    <w:rPr>
                      <w:rFonts w:ascii="Calibri" w:hAnsi="Calibri"/>
                      <w:sz w:val="20"/>
                    </w:rPr>
                    <w:t>Flood</w:t>
                  </w:r>
                </w:p>
                <w:p w14:paraId="7D4890A8" w14:textId="77777777" w:rsidR="00716F5C" w:rsidRPr="005F2432" w:rsidRDefault="00716F5C" w:rsidP="00716F5C">
                  <w:pPr>
                    <w:rPr>
                      <w:rFonts w:ascii="Calibri" w:hAnsi="Calibri"/>
                      <w:sz w:val="20"/>
                    </w:rPr>
                  </w:pPr>
                  <w:r w:rsidRPr="005F2432">
                    <w:rPr>
                      <w:rFonts w:ascii="Calibri" w:hAnsi="Calibri"/>
                      <w:sz w:val="20"/>
                    </w:rPr>
                    <w:t>Mass Movement (Wet)</w:t>
                  </w:r>
                </w:p>
              </w:tc>
              <w:tc>
                <w:tcPr>
                  <w:tcW w:w="3351" w:type="dxa"/>
                  <w:vAlign w:val="center"/>
                </w:tcPr>
                <w:p w14:paraId="63E265EE" w14:textId="77777777" w:rsidR="00716F5C" w:rsidRPr="005F2432" w:rsidRDefault="00716F5C" w:rsidP="00716F5C">
                  <w:pPr>
                    <w:rPr>
                      <w:rFonts w:ascii="Calibri" w:hAnsi="Calibri"/>
                      <w:sz w:val="20"/>
                    </w:rPr>
                  </w:pPr>
                  <w:r w:rsidRPr="005F2432">
                    <w:rPr>
                      <w:rFonts w:ascii="Calibri" w:hAnsi="Calibri"/>
                      <w:sz w:val="20"/>
                    </w:rPr>
                    <w:t>General Flood</w:t>
                  </w:r>
                </w:p>
                <w:p w14:paraId="7F6D40AF" w14:textId="77777777" w:rsidR="00716F5C" w:rsidRPr="005F2432" w:rsidRDefault="00716F5C" w:rsidP="00716F5C">
                  <w:pPr>
                    <w:rPr>
                      <w:rFonts w:ascii="Calibri" w:hAnsi="Calibri"/>
                      <w:sz w:val="20"/>
                    </w:rPr>
                  </w:pPr>
                  <w:r w:rsidRPr="005F2432">
                    <w:rPr>
                      <w:rFonts w:ascii="Calibri" w:hAnsi="Calibri"/>
                      <w:sz w:val="20"/>
                    </w:rPr>
                    <w:t>Flash Flood</w:t>
                  </w:r>
                </w:p>
                <w:p w14:paraId="1D5788FD" w14:textId="77777777" w:rsidR="00716F5C" w:rsidRPr="005F2432" w:rsidRDefault="00716F5C" w:rsidP="00716F5C">
                  <w:pPr>
                    <w:rPr>
                      <w:rFonts w:ascii="Calibri" w:hAnsi="Calibri"/>
                      <w:sz w:val="20"/>
                    </w:rPr>
                  </w:pPr>
                  <w:r w:rsidRPr="005F2432">
                    <w:rPr>
                      <w:rFonts w:ascii="Calibri" w:hAnsi="Calibri"/>
                      <w:sz w:val="20"/>
                    </w:rPr>
                    <w:t>Glacial Lake Outburst</w:t>
                  </w:r>
                </w:p>
                <w:p w14:paraId="422F1EDD" w14:textId="77777777" w:rsidR="00716F5C" w:rsidRPr="005F2432" w:rsidRDefault="00716F5C" w:rsidP="00716F5C">
                  <w:pPr>
                    <w:rPr>
                      <w:rFonts w:ascii="Calibri" w:hAnsi="Calibri"/>
                      <w:sz w:val="20"/>
                    </w:rPr>
                  </w:pPr>
                  <w:r w:rsidRPr="005F2432">
                    <w:rPr>
                      <w:rFonts w:ascii="Calibri" w:hAnsi="Calibri"/>
                      <w:sz w:val="20"/>
                    </w:rPr>
                    <w:t>Subsidence</w:t>
                  </w:r>
                </w:p>
                <w:p w14:paraId="24BFCCAB" w14:textId="77777777" w:rsidR="00716F5C" w:rsidRPr="005F2432" w:rsidRDefault="00716F5C" w:rsidP="00716F5C">
                  <w:pPr>
                    <w:rPr>
                      <w:rFonts w:ascii="Calibri" w:hAnsi="Calibri"/>
                      <w:sz w:val="20"/>
                    </w:rPr>
                  </w:pPr>
                  <w:r w:rsidRPr="005F2432">
                    <w:rPr>
                      <w:rFonts w:ascii="Calibri" w:hAnsi="Calibri"/>
                      <w:sz w:val="20"/>
                    </w:rPr>
                    <w:t>Avalanche</w:t>
                  </w:r>
                </w:p>
                <w:p w14:paraId="6D1B816D" w14:textId="77777777" w:rsidR="00716F5C" w:rsidRPr="005F2432" w:rsidRDefault="00716F5C" w:rsidP="00716F5C">
                  <w:pPr>
                    <w:rPr>
                      <w:rFonts w:ascii="Calibri" w:hAnsi="Calibri"/>
                      <w:sz w:val="20"/>
                    </w:rPr>
                  </w:pPr>
                  <w:r w:rsidRPr="005F2432">
                    <w:rPr>
                      <w:rFonts w:ascii="Calibri" w:hAnsi="Calibri"/>
                      <w:sz w:val="20"/>
                    </w:rPr>
                    <w:t>Landslide (Wet)</w:t>
                  </w:r>
                </w:p>
              </w:tc>
            </w:tr>
            <w:tr w:rsidR="00716F5C" w:rsidRPr="005F2432" w14:paraId="01B87962" w14:textId="77777777" w:rsidTr="00716F5C">
              <w:tc>
                <w:tcPr>
                  <w:tcW w:w="1725" w:type="dxa"/>
                  <w:vAlign w:val="center"/>
                </w:tcPr>
                <w:p w14:paraId="076092FC" w14:textId="77777777" w:rsidR="00716F5C" w:rsidRPr="005F2432" w:rsidRDefault="00716F5C" w:rsidP="00716F5C">
                  <w:pPr>
                    <w:rPr>
                      <w:rFonts w:ascii="Calibri" w:hAnsi="Calibri"/>
                      <w:b/>
                      <w:sz w:val="20"/>
                    </w:rPr>
                  </w:pPr>
                  <w:r w:rsidRPr="005F2432">
                    <w:rPr>
                      <w:rFonts w:ascii="Calibri" w:hAnsi="Calibri"/>
                      <w:b/>
                      <w:sz w:val="20"/>
                    </w:rPr>
                    <w:t>Climatological</w:t>
                  </w:r>
                </w:p>
              </w:tc>
              <w:tc>
                <w:tcPr>
                  <w:tcW w:w="2436" w:type="dxa"/>
                  <w:vAlign w:val="center"/>
                </w:tcPr>
                <w:p w14:paraId="1EF381D9" w14:textId="77777777" w:rsidR="00716F5C" w:rsidRPr="005F2432" w:rsidRDefault="00716F5C" w:rsidP="00716F5C">
                  <w:pPr>
                    <w:rPr>
                      <w:rFonts w:ascii="Calibri" w:hAnsi="Calibri"/>
                      <w:sz w:val="20"/>
                    </w:rPr>
                  </w:pPr>
                  <w:r w:rsidRPr="005F2432">
                    <w:rPr>
                      <w:rFonts w:ascii="Calibri" w:hAnsi="Calibri"/>
                      <w:sz w:val="20"/>
                    </w:rPr>
                    <w:t>Extreme Temperature</w:t>
                  </w:r>
                </w:p>
                <w:p w14:paraId="7EC9336D" w14:textId="77777777" w:rsidR="00716F5C" w:rsidRPr="005F2432" w:rsidRDefault="00716F5C" w:rsidP="00716F5C">
                  <w:pPr>
                    <w:rPr>
                      <w:rFonts w:ascii="Calibri" w:hAnsi="Calibri"/>
                      <w:sz w:val="20"/>
                    </w:rPr>
                  </w:pPr>
                  <w:r w:rsidRPr="005F2432">
                    <w:rPr>
                      <w:rFonts w:ascii="Calibri" w:hAnsi="Calibri"/>
                      <w:sz w:val="20"/>
                    </w:rPr>
                    <w:t>Drought</w:t>
                  </w:r>
                </w:p>
                <w:p w14:paraId="07C6D563" w14:textId="77777777" w:rsidR="00716F5C" w:rsidRPr="005F2432" w:rsidRDefault="00716F5C" w:rsidP="00716F5C">
                  <w:pPr>
                    <w:rPr>
                      <w:rFonts w:ascii="Calibri" w:hAnsi="Calibri"/>
                      <w:sz w:val="20"/>
                    </w:rPr>
                  </w:pPr>
                  <w:r w:rsidRPr="005F2432">
                    <w:rPr>
                      <w:rFonts w:ascii="Calibri" w:hAnsi="Calibri"/>
                      <w:sz w:val="20"/>
                    </w:rPr>
                    <w:t>Wildfire</w:t>
                  </w:r>
                </w:p>
              </w:tc>
              <w:tc>
                <w:tcPr>
                  <w:tcW w:w="3351" w:type="dxa"/>
                  <w:vAlign w:val="center"/>
                </w:tcPr>
                <w:p w14:paraId="71F4E2F2" w14:textId="77777777" w:rsidR="00716F5C" w:rsidRPr="005F2432" w:rsidRDefault="00716F5C" w:rsidP="00716F5C">
                  <w:pPr>
                    <w:rPr>
                      <w:rFonts w:ascii="Calibri" w:hAnsi="Calibri"/>
                      <w:sz w:val="20"/>
                    </w:rPr>
                  </w:pPr>
                  <w:r w:rsidRPr="005F2432">
                    <w:rPr>
                      <w:rFonts w:ascii="Calibri" w:hAnsi="Calibri"/>
                      <w:sz w:val="20"/>
                    </w:rPr>
                    <w:t>Heat Wave</w:t>
                  </w:r>
                </w:p>
                <w:p w14:paraId="5AB34FA7" w14:textId="77777777" w:rsidR="00716F5C" w:rsidRPr="005F2432" w:rsidRDefault="00716F5C" w:rsidP="00716F5C">
                  <w:pPr>
                    <w:rPr>
                      <w:rFonts w:ascii="Calibri" w:hAnsi="Calibri"/>
                      <w:sz w:val="20"/>
                    </w:rPr>
                  </w:pPr>
                  <w:r w:rsidRPr="005F2432">
                    <w:rPr>
                      <w:rFonts w:ascii="Calibri" w:hAnsi="Calibri"/>
                      <w:sz w:val="20"/>
                    </w:rPr>
                    <w:t>Cold Wave/Frost</w:t>
                  </w:r>
                </w:p>
                <w:p w14:paraId="2C03AFAE" w14:textId="77777777" w:rsidR="00716F5C" w:rsidRPr="005F2432" w:rsidRDefault="00716F5C" w:rsidP="00716F5C">
                  <w:pPr>
                    <w:rPr>
                      <w:rFonts w:ascii="Calibri" w:hAnsi="Calibri"/>
                      <w:sz w:val="20"/>
                    </w:rPr>
                  </w:pPr>
                  <w:r w:rsidRPr="005F2432">
                    <w:rPr>
                      <w:rFonts w:ascii="Calibri" w:hAnsi="Calibri"/>
                      <w:sz w:val="20"/>
                    </w:rPr>
                    <w:t>Extreme Winter Conditions</w:t>
                  </w:r>
                </w:p>
                <w:p w14:paraId="24778346" w14:textId="77777777" w:rsidR="00716F5C" w:rsidRPr="005F2432" w:rsidRDefault="00716F5C" w:rsidP="00716F5C">
                  <w:pPr>
                    <w:rPr>
                      <w:rFonts w:ascii="Calibri" w:hAnsi="Calibri"/>
                      <w:sz w:val="20"/>
                    </w:rPr>
                  </w:pPr>
                  <w:r w:rsidRPr="005F2432">
                    <w:rPr>
                      <w:rFonts w:ascii="Calibri" w:hAnsi="Calibri"/>
                      <w:sz w:val="20"/>
                    </w:rPr>
                    <w:t>Wildfire</w:t>
                  </w:r>
                </w:p>
                <w:p w14:paraId="17F3DED6" w14:textId="77777777" w:rsidR="00716F5C" w:rsidRPr="005F2432" w:rsidRDefault="00716F5C" w:rsidP="00716F5C">
                  <w:pPr>
                    <w:rPr>
                      <w:rFonts w:ascii="Calibri" w:hAnsi="Calibri"/>
                      <w:sz w:val="20"/>
                    </w:rPr>
                  </w:pPr>
                  <w:r w:rsidRPr="005F2432">
                    <w:rPr>
                      <w:rFonts w:ascii="Calibri" w:hAnsi="Calibri"/>
                      <w:sz w:val="20"/>
                    </w:rPr>
                    <w:t>Drought</w:t>
                  </w:r>
                </w:p>
              </w:tc>
            </w:tr>
          </w:tbl>
          <w:p w14:paraId="1D155C93" w14:textId="77777777" w:rsidR="00716F5C" w:rsidRPr="005F2432" w:rsidRDefault="00716F5C" w:rsidP="00716F5C">
            <w:pPr>
              <w:rPr>
                <w:rFonts w:ascii="Calibri" w:hAnsi="Calibri"/>
                <w:b/>
              </w:rPr>
            </w:pPr>
          </w:p>
          <w:p w14:paraId="578D412E" w14:textId="77777777" w:rsidR="00716F5C" w:rsidRPr="005F2432" w:rsidRDefault="00716F5C" w:rsidP="00716F5C">
            <w:pPr>
              <w:rPr>
                <w:rFonts w:ascii="Calibri" w:hAnsi="Calibri"/>
              </w:rPr>
            </w:pPr>
            <w:r w:rsidRPr="005F2432">
              <w:rPr>
                <w:rFonts w:ascii="Calibri" w:hAnsi="Calibri"/>
              </w:rPr>
              <w:t>Each natural catastrophe event recorded is assigned a direct economic loss, and where applicable, an insured loss. Where these are available, data is taken from official institutions, but where not, estimates are calculated. The process for estimation depends on what data is available. For example, if loss estimates from insurance market data is available, this data may be combined with data on insurance penetration and other event-specific information to estimate total economic losses. If only low-quality information is available, such as a description of the number of homes damaged or destroyed, assumptions on value and costs are made.</w:t>
            </w:r>
          </w:p>
          <w:p w14:paraId="610A6105" w14:textId="77777777" w:rsidR="00716F5C" w:rsidRPr="005F2432" w:rsidRDefault="00716F5C" w:rsidP="00716F5C">
            <w:pPr>
              <w:rPr>
                <w:rFonts w:ascii="Calibri" w:hAnsi="Calibri"/>
              </w:rPr>
            </w:pPr>
          </w:p>
          <w:p w14:paraId="6638D874" w14:textId="77777777" w:rsidR="00716F5C" w:rsidRPr="005F2432" w:rsidRDefault="00716F5C" w:rsidP="00716F5C">
            <w:pPr>
              <w:rPr>
                <w:rFonts w:ascii="Calibri" w:hAnsi="Calibri"/>
              </w:rPr>
            </w:pPr>
            <w:r w:rsidRPr="005F2432">
              <w:rPr>
                <w:rFonts w:ascii="Calibri" w:hAnsi="Calibri"/>
              </w:rPr>
              <w:t xml:space="preserve">Loss values are presented in US$, or if initially expressed in local currency, converted to US$ using the market exchange rates at the end of the month when the event occurred. </w:t>
            </w:r>
            <w:r w:rsidRPr="005F2432">
              <w:t>Once data was</w:t>
            </w:r>
            <w:r w:rsidRPr="005F2432">
              <w:rPr>
                <w:rFonts w:ascii="Calibri" w:hAnsi="Calibri"/>
              </w:rPr>
              <w:t xml:space="preserve"> received from the NatCatSERVICE</w:t>
            </w:r>
            <w:r w:rsidRPr="005F2432">
              <w:t xml:space="preserve"> </w:t>
            </w:r>
            <w:r w:rsidRPr="005F2432">
              <w:rPr>
                <w:rFonts w:ascii="Calibri" w:hAnsi="Calibri"/>
              </w:rPr>
              <w:t>economic losses (insured and uninsured) were divided by annual GDP values for each income grouping, sourced from the World Bank Database.</w:t>
            </w:r>
          </w:p>
          <w:p w14:paraId="2DD4B99A" w14:textId="77777777" w:rsidR="00716F5C" w:rsidRPr="005F2432" w:rsidRDefault="00716F5C" w:rsidP="00716F5C">
            <w:pPr>
              <w:rPr>
                <w:rFonts w:ascii="Calibri" w:hAnsi="Calibri"/>
                <w:color w:val="FF0000"/>
              </w:rPr>
            </w:pPr>
          </w:p>
          <w:p w14:paraId="54E10C28" w14:textId="77777777" w:rsidR="00716F5C" w:rsidRPr="005F2432" w:rsidRDefault="00716F5C" w:rsidP="00716F5C">
            <w:pPr>
              <w:rPr>
                <w:rFonts w:ascii="Calibri" w:hAnsi="Calibri"/>
              </w:rPr>
            </w:pPr>
            <w:r w:rsidRPr="005F2432">
              <w:rPr>
                <w:rFonts w:ascii="Calibri" w:hAnsi="Calibri"/>
              </w:rPr>
              <w:t>Loss values for 1990-2016 were provided by MunichRe in US$2016 terms. GDP data taken from the World Bank Database were inflated to US$2016 terms to carry out the losses/$1000 GDP calculation. For 2017 onwards, data for both economic losses and GDP are sourced in current terms. For this paper, updated GDP values for 2016, 2017 and 2018 have been used.</w:t>
            </w:r>
          </w:p>
          <w:p w14:paraId="589C31BF" w14:textId="77777777" w:rsidR="00716F5C" w:rsidRPr="005F2432" w:rsidRDefault="00716F5C" w:rsidP="00716F5C"/>
        </w:tc>
      </w:tr>
      <w:tr w:rsidR="00716F5C" w:rsidRPr="005F2432" w14:paraId="032CED2B" w14:textId="77777777" w:rsidTr="00716F5C">
        <w:trPr>
          <w:trHeight w:val="287"/>
        </w:trPr>
        <w:tc>
          <w:tcPr>
            <w:tcW w:w="1278" w:type="dxa"/>
          </w:tcPr>
          <w:p w14:paraId="1564544B" w14:textId="77777777" w:rsidR="00716F5C" w:rsidRPr="005F2432" w:rsidRDefault="00716F5C" w:rsidP="00716F5C">
            <w:pPr>
              <w:rPr>
                <w:b/>
              </w:rPr>
            </w:pPr>
            <w:r w:rsidRPr="005F2432">
              <w:rPr>
                <w:b/>
              </w:rPr>
              <w:t>Data</w:t>
            </w:r>
          </w:p>
        </w:tc>
        <w:tc>
          <w:tcPr>
            <w:tcW w:w="7738" w:type="dxa"/>
          </w:tcPr>
          <w:p w14:paraId="45028282" w14:textId="78328355"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15</w:t>
            </w:r>
            <w:r w:rsidRPr="005F2432">
              <w:fldChar w:fldCharType="end"/>
            </w:r>
            <w:r w:rsidRPr="005F2432">
              <w:t>: Insured and uninsured losses from climate-related extreme events by WBG income group and year.</w:t>
            </w:r>
          </w:p>
          <w:tbl>
            <w:tblPr>
              <w:tblStyle w:val="TableGrid"/>
              <w:tblW w:w="0" w:type="auto"/>
              <w:tblLook w:val="04A0" w:firstRow="1" w:lastRow="0" w:firstColumn="1" w:lastColumn="0" w:noHBand="0" w:noVBand="1"/>
            </w:tblPr>
            <w:tblGrid>
              <w:gridCol w:w="1502"/>
              <w:gridCol w:w="1502"/>
              <w:gridCol w:w="1502"/>
              <w:gridCol w:w="1503"/>
              <w:gridCol w:w="1503"/>
            </w:tblGrid>
            <w:tr w:rsidR="00716F5C" w:rsidRPr="005F2432" w14:paraId="6EEDDABB" w14:textId="77777777" w:rsidTr="00716F5C">
              <w:tc>
                <w:tcPr>
                  <w:tcW w:w="1502" w:type="dxa"/>
                  <w:tcBorders>
                    <w:top w:val="nil"/>
                    <w:left w:val="nil"/>
                    <w:right w:val="nil"/>
                  </w:tcBorders>
                  <w:vAlign w:val="center"/>
                </w:tcPr>
                <w:p w14:paraId="0C559716" w14:textId="77777777" w:rsidR="00716F5C" w:rsidRPr="005F2432" w:rsidRDefault="00716F5C" w:rsidP="00716F5C">
                  <w:pPr>
                    <w:rPr>
                      <w:rFonts w:ascii="Calibri" w:hAnsi="Calibri" w:cs="Calibri"/>
                      <w:sz w:val="18"/>
                      <w:szCs w:val="18"/>
                    </w:rPr>
                  </w:pPr>
                </w:p>
              </w:tc>
              <w:tc>
                <w:tcPr>
                  <w:tcW w:w="1502" w:type="dxa"/>
                  <w:tcBorders>
                    <w:top w:val="nil"/>
                    <w:left w:val="nil"/>
                  </w:tcBorders>
                  <w:vAlign w:val="center"/>
                </w:tcPr>
                <w:p w14:paraId="4A91E302" w14:textId="77777777" w:rsidR="00716F5C" w:rsidRPr="005F2432" w:rsidRDefault="00716F5C" w:rsidP="00716F5C">
                  <w:pPr>
                    <w:rPr>
                      <w:rFonts w:ascii="Calibri" w:hAnsi="Calibri" w:cs="Calibri"/>
                      <w:sz w:val="18"/>
                      <w:szCs w:val="18"/>
                    </w:rPr>
                  </w:pPr>
                </w:p>
              </w:tc>
              <w:tc>
                <w:tcPr>
                  <w:tcW w:w="1502" w:type="dxa"/>
                  <w:vAlign w:val="center"/>
                </w:tcPr>
                <w:p w14:paraId="59BEB08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Number of Events</w:t>
                  </w:r>
                </w:p>
              </w:tc>
              <w:tc>
                <w:tcPr>
                  <w:tcW w:w="1503" w:type="dxa"/>
                  <w:vAlign w:val="center"/>
                </w:tcPr>
                <w:p w14:paraId="0386D4A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 xml:space="preserve">Insured Losses/$1000 GDP </w:t>
                  </w:r>
                </w:p>
              </w:tc>
              <w:tc>
                <w:tcPr>
                  <w:tcW w:w="1503" w:type="dxa"/>
                  <w:vAlign w:val="center"/>
                </w:tcPr>
                <w:p w14:paraId="6697F70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 xml:space="preserve">Uninsured Losses/$1000 GDP </w:t>
                  </w:r>
                </w:p>
              </w:tc>
            </w:tr>
            <w:tr w:rsidR="00716F5C" w:rsidRPr="005F2432" w14:paraId="58F370C1" w14:textId="77777777" w:rsidTr="00716F5C">
              <w:tc>
                <w:tcPr>
                  <w:tcW w:w="1502" w:type="dxa"/>
                  <w:vMerge w:val="restart"/>
                  <w:vAlign w:val="center"/>
                </w:tcPr>
                <w:p w14:paraId="35ED216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1990</w:t>
                  </w:r>
                </w:p>
              </w:tc>
              <w:tc>
                <w:tcPr>
                  <w:tcW w:w="1502" w:type="dxa"/>
                  <w:vAlign w:val="center"/>
                </w:tcPr>
                <w:p w14:paraId="65286F9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B4D227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w:t>
                  </w:r>
                </w:p>
              </w:tc>
              <w:tc>
                <w:tcPr>
                  <w:tcW w:w="1503" w:type="dxa"/>
                </w:tcPr>
                <w:p w14:paraId="3930BED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1E164F7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$1.36</w:t>
                  </w:r>
                </w:p>
              </w:tc>
            </w:tr>
            <w:tr w:rsidR="00716F5C" w:rsidRPr="005F2432" w14:paraId="22863A26" w14:textId="77777777" w:rsidTr="00716F5C">
              <w:tc>
                <w:tcPr>
                  <w:tcW w:w="1502" w:type="dxa"/>
                  <w:vMerge/>
                  <w:vAlign w:val="center"/>
                </w:tcPr>
                <w:p w14:paraId="0E3984DE" w14:textId="77777777" w:rsidR="00716F5C" w:rsidRPr="005F2432" w:rsidRDefault="00716F5C" w:rsidP="00716F5C">
                  <w:pPr>
                    <w:rPr>
                      <w:rFonts w:ascii="Calibri" w:hAnsi="Calibri" w:cs="Calibri"/>
                      <w:sz w:val="18"/>
                      <w:szCs w:val="18"/>
                    </w:rPr>
                  </w:pPr>
                </w:p>
              </w:tc>
              <w:tc>
                <w:tcPr>
                  <w:tcW w:w="1502" w:type="dxa"/>
                  <w:vAlign w:val="center"/>
                </w:tcPr>
                <w:p w14:paraId="4FAAE99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6ACF9DB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90</w:t>
                  </w:r>
                </w:p>
              </w:tc>
              <w:tc>
                <w:tcPr>
                  <w:tcW w:w="1503" w:type="dxa"/>
                </w:tcPr>
                <w:p w14:paraId="39E181B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1B3A316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$2.51</w:t>
                  </w:r>
                </w:p>
              </w:tc>
            </w:tr>
            <w:tr w:rsidR="00716F5C" w:rsidRPr="005F2432" w14:paraId="711E5EAC" w14:textId="77777777" w:rsidTr="00716F5C">
              <w:tc>
                <w:tcPr>
                  <w:tcW w:w="1502" w:type="dxa"/>
                  <w:vMerge/>
                  <w:vAlign w:val="center"/>
                </w:tcPr>
                <w:p w14:paraId="127195B4" w14:textId="77777777" w:rsidR="00716F5C" w:rsidRPr="005F2432" w:rsidRDefault="00716F5C" w:rsidP="00716F5C">
                  <w:pPr>
                    <w:rPr>
                      <w:rFonts w:ascii="Calibri" w:hAnsi="Calibri" w:cs="Calibri"/>
                      <w:sz w:val="18"/>
                      <w:szCs w:val="18"/>
                    </w:rPr>
                  </w:pPr>
                </w:p>
              </w:tc>
              <w:tc>
                <w:tcPr>
                  <w:tcW w:w="1502" w:type="dxa"/>
                  <w:vAlign w:val="center"/>
                </w:tcPr>
                <w:p w14:paraId="2A88E25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605F4C0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85</w:t>
                  </w:r>
                </w:p>
              </w:tc>
              <w:tc>
                <w:tcPr>
                  <w:tcW w:w="1503" w:type="dxa"/>
                </w:tcPr>
                <w:p w14:paraId="42F4025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260A384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$1.92</w:t>
                  </w:r>
                </w:p>
              </w:tc>
            </w:tr>
            <w:tr w:rsidR="00716F5C" w:rsidRPr="005F2432" w14:paraId="6C5C36EF" w14:textId="77777777" w:rsidTr="00716F5C">
              <w:tc>
                <w:tcPr>
                  <w:tcW w:w="1502" w:type="dxa"/>
                  <w:vMerge/>
                  <w:vAlign w:val="center"/>
                </w:tcPr>
                <w:p w14:paraId="3522ECFD" w14:textId="77777777" w:rsidR="00716F5C" w:rsidRPr="005F2432" w:rsidRDefault="00716F5C" w:rsidP="00716F5C">
                  <w:pPr>
                    <w:rPr>
                      <w:rFonts w:ascii="Calibri" w:hAnsi="Calibri" w:cs="Calibri"/>
                      <w:sz w:val="18"/>
                      <w:szCs w:val="18"/>
                    </w:rPr>
                  </w:pPr>
                </w:p>
              </w:tc>
              <w:tc>
                <w:tcPr>
                  <w:tcW w:w="1502" w:type="dxa"/>
                  <w:vAlign w:val="center"/>
                </w:tcPr>
                <w:p w14:paraId="17EA6D2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176ADA7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217</w:t>
                  </w:r>
                </w:p>
              </w:tc>
              <w:tc>
                <w:tcPr>
                  <w:tcW w:w="1503" w:type="dxa"/>
                </w:tcPr>
                <w:p w14:paraId="794D05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$0.72</w:t>
                  </w:r>
                </w:p>
              </w:tc>
              <w:tc>
                <w:tcPr>
                  <w:tcW w:w="1503" w:type="dxa"/>
                </w:tcPr>
                <w:p w14:paraId="1AE2081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$0.96</w:t>
                  </w:r>
                </w:p>
              </w:tc>
            </w:tr>
            <w:tr w:rsidR="00716F5C" w:rsidRPr="005F2432" w14:paraId="709865CC" w14:textId="77777777" w:rsidTr="00716F5C">
              <w:tc>
                <w:tcPr>
                  <w:tcW w:w="1502" w:type="dxa"/>
                  <w:vMerge w:val="restart"/>
                  <w:vAlign w:val="center"/>
                </w:tcPr>
                <w:p w14:paraId="28B468F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1991</w:t>
                  </w:r>
                </w:p>
              </w:tc>
              <w:tc>
                <w:tcPr>
                  <w:tcW w:w="1502" w:type="dxa"/>
                  <w:vAlign w:val="center"/>
                </w:tcPr>
                <w:p w14:paraId="2C2B5BD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166F22F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w:t>
                  </w:r>
                </w:p>
              </w:tc>
              <w:tc>
                <w:tcPr>
                  <w:tcW w:w="1503" w:type="dxa"/>
                </w:tcPr>
                <w:p w14:paraId="409D521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E633FE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$0.26</w:t>
                  </w:r>
                </w:p>
              </w:tc>
            </w:tr>
            <w:tr w:rsidR="00716F5C" w:rsidRPr="005F2432" w14:paraId="370CC5F4" w14:textId="77777777" w:rsidTr="00716F5C">
              <w:tc>
                <w:tcPr>
                  <w:tcW w:w="1502" w:type="dxa"/>
                  <w:vMerge/>
                  <w:vAlign w:val="center"/>
                </w:tcPr>
                <w:p w14:paraId="2186494F" w14:textId="77777777" w:rsidR="00716F5C" w:rsidRPr="005F2432" w:rsidRDefault="00716F5C" w:rsidP="00716F5C">
                  <w:pPr>
                    <w:rPr>
                      <w:rFonts w:ascii="Calibri" w:hAnsi="Calibri" w:cs="Calibri"/>
                      <w:sz w:val="18"/>
                      <w:szCs w:val="18"/>
                    </w:rPr>
                  </w:pPr>
                </w:p>
              </w:tc>
              <w:tc>
                <w:tcPr>
                  <w:tcW w:w="1502" w:type="dxa"/>
                  <w:vAlign w:val="center"/>
                </w:tcPr>
                <w:p w14:paraId="37B71B7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06A56DD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75</w:t>
                  </w:r>
                </w:p>
              </w:tc>
              <w:tc>
                <w:tcPr>
                  <w:tcW w:w="1503" w:type="dxa"/>
                </w:tcPr>
                <w:p w14:paraId="1372864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$0.26</w:t>
                  </w:r>
                </w:p>
              </w:tc>
              <w:tc>
                <w:tcPr>
                  <w:tcW w:w="1503" w:type="dxa"/>
                </w:tcPr>
                <w:p w14:paraId="2B9610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$7.37</w:t>
                  </w:r>
                </w:p>
              </w:tc>
            </w:tr>
            <w:tr w:rsidR="00716F5C" w:rsidRPr="005F2432" w14:paraId="07595C30" w14:textId="77777777" w:rsidTr="00716F5C">
              <w:tc>
                <w:tcPr>
                  <w:tcW w:w="1502" w:type="dxa"/>
                  <w:vMerge/>
                  <w:vAlign w:val="center"/>
                </w:tcPr>
                <w:p w14:paraId="0012EA53" w14:textId="77777777" w:rsidR="00716F5C" w:rsidRPr="005F2432" w:rsidRDefault="00716F5C" w:rsidP="00716F5C">
                  <w:pPr>
                    <w:rPr>
                      <w:rFonts w:ascii="Calibri" w:hAnsi="Calibri" w:cs="Calibri"/>
                      <w:sz w:val="18"/>
                      <w:szCs w:val="18"/>
                    </w:rPr>
                  </w:pPr>
                </w:p>
              </w:tc>
              <w:tc>
                <w:tcPr>
                  <w:tcW w:w="1502" w:type="dxa"/>
                  <w:vAlign w:val="center"/>
                </w:tcPr>
                <w:p w14:paraId="70B42CF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4B2E167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89</w:t>
                  </w:r>
                </w:p>
              </w:tc>
              <w:tc>
                <w:tcPr>
                  <w:tcW w:w="1503" w:type="dxa"/>
                </w:tcPr>
                <w:p w14:paraId="42218C5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$0.21</w:t>
                  </w:r>
                </w:p>
              </w:tc>
              <w:tc>
                <w:tcPr>
                  <w:tcW w:w="1503" w:type="dxa"/>
                </w:tcPr>
                <w:p w14:paraId="1C125BD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$4.14</w:t>
                  </w:r>
                </w:p>
              </w:tc>
            </w:tr>
            <w:tr w:rsidR="00716F5C" w:rsidRPr="005F2432" w14:paraId="0943CA47" w14:textId="77777777" w:rsidTr="00716F5C">
              <w:tc>
                <w:tcPr>
                  <w:tcW w:w="1502" w:type="dxa"/>
                  <w:vMerge/>
                  <w:vAlign w:val="center"/>
                </w:tcPr>
                <w:p w14:paraId="0A324933" w14:textId="77777777" w:rsidR="00716F5C" w:rsidRPr="005F2432" w:rsidRDefault="00716F5C" w:rsidP="00716F5C">
                  <w:pPr>
                    <w:rPr>
                      <w:rFonts w:ascii="Calibri" w:hAnsi="Calibri" w:cs="Calibri"/>
                      <w:sz w:val="18"/>
                      <w:szCs w:val="18"/>
                    </w:rPr>
                  </w:pPr>
                </w:p>
              </w:tc>
              <w:tc>
                <w:tcPr>
                  <w:tcW w:w="1502" w:type="dxa"/>
                  <w:vAlign w:val="center"/>
                </w:tcPr>
                <w:p w14:paraId="462EE00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0F543BD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158</w:t>
                  </w:r>
                </w:p>
              </w:tc>
              <w:tc>
                <w:tcPr>
                  <w:tcW w:w="1503" w:type="dxa"/>
                </w:tcPr>
                <w:p w14:paraId="2D895B4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$0.65</w:t>
                  </w:r>
                </w:p>
              </w:tc>
              <w:tc>
                <w:tcPr>
                  <w:tcW w:w="1503" w:type="dxa"/>
                </w:tcPr>
                <w:p w14:paraId="097FDC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$0.74</w:t>
                  </w:r>
                </w:p>
              </w:tc>
            </w:tr>
            <w:tr w:rsidR="00716F5C" w:rsidRPr="005F2432" w14:paraId="3144AB5D" w14:textId="77777777" w:rsidTr="00716F5C">
              <w:tc>
                <w:tcPr>
                  <w:tcW w:w="1502" w:type="dxa"/>
                  <w:vMerge w:val="restart"/>
                  <w:vAlign w:val="center"/>
                </w:tcPr>
                <w:p w14:paraId="08B3BF3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1992</w:t>
                  </w:r>
                </w:p>
              </w:tc>
              <w:tc>
                <w:tcPr>
                  <w:tcW w:w="1502" w:type="dxa"/>
                  <w:vAlign w:val="center"/>
                </w:tcPr>
                <w:p w14:paraId="72BA738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75EEA26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w:t>
                  </w:r>
                </w:p>
              </w:tc>
              <w:tc>
                <w:tcPr>
                  <w:tcW w:w="1503" w:type="dxa"/>
                </w:tcPr>
                <w:p w14:paraId="5ED981F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595BC94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$3.78</w:t>
                  </w:r>
                </w:p>
              </w:tc>
            </w:tr>
            <w:tr w:rsidR="00716F5C" w:rsidRPr="005F2432" w14:paraId="2009EE50" w14:textId="77777777" w:rsidTr="00716F5C">
              <w:tc>
                <w:tcPr>
                  <w:tcW w:w="1502" w:type="dxa"/>
                  <w:vMerge/>
                  <w:vAlign w:val="center"/>
                </w:tcPr>
                <w:p w14:paraId="326EE614" w14:textId="77777777" w:rsidR="00716F5C" w:rsidRPr="005F2432" w:rsidRDefault="00716F5C" w:rsidP="00716F5C">
                  <w:pPr>
                    <w:rPr>
                      <w:rFonts w:ascii="Calibri" w:hAnsi="Calibri" w:cs="Calibri"/>
                      <w:sz w:val="18"/>
                      <w:szCs w:val="18"/>
                    </w:rPr>
                  </w:pPr>
                </w:p>
              </w:tc>
              <w:tc>
                <w:tcPr>
                  <w:tcW w:w="1502" w:type="dxa"/>
                  <w:vAlign w:val="center"/>
                </w:tcPr>
                <w:p w14:paraId="637D583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5AAD423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86</w:t>
                  </w:r>
                </w:p>
              </w:tc>
              <w:tc>
                <w:tcPr>
                  <w:tcW w:w="1503" w:type="dxa"/>
                </w:tcPr>
                <w:p w14:paraId="43D21FD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F1BFEC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$4.63</w:t>
                  </w:r>
                </w:p>
              </w:tc>
            </w:tr>
            <w:tr w:rsidR="00716F5C" w:rsidRPr="005F2432" w14:paraId="400F05C4" w14:textId="77777777" w:rsidTr="00716F5C">
              <w:tc>
                <w:tcPr>
                  <w:tcW w:w="1502" w:type="dxa"/>
                  <w:vMerge/>
                  <w:vAlign w:val="center"/>
                </w:tcPr>
                <w:p w14:paraId="38083A9F" w14:textId="77777777" w:rsidR="00716F5C" w:rsidRPr="005F2432" w:rsidRDefault="00716F5C" w:rsidP="00716F5C">
                  <w:pPr>
                    <w:rPr>
                      <w:rFonts w:ascii="Calibri" w:hAnsi="Calibri" w:cs="Calibri"/>
                      <w:sz w:val="18"/>
                      <w:szCs w:val="18"/>
                    </w:rPr>
                  </w:pPr>
                </w:p>
              </w:tc>
              <w:tc>
                <w:tcPr>
                  <w:tcW w:w="1502" w:type="dxa"/>
                  <w:vAlign w:val="center"/>
                </w:tcPr>
                <w:p w14:paraId="2EBDAB2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3D5B8BE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109</w:t>
                  </w:r>
                </w:p>
              </w:tc>
              <w:tc>
                <w:tcPr>
                  <w:tcW w:w="1503" w:type="dxa"/>
                </w:tcPr>
                <w:p w14:paraId="7C13C2A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1D1EC24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$3.26</w:t>
                  </w:r>
                </w:p>
              </w:tc>
            </w:tr>
            <w:tr w:rsidR="00716F5C" w:rsidRPr="005F2432" w14:paraId="2C18E47B" w14:textId="77777777" w:rsidTr="00716F5C">
              <w:tc>
                <w:tcPr>
                  <w:tcW w:w="1502" w:type="dxa"/>
                  <w:vMerge/>
                  <w:vAlign w:val="center"/>
                </w:tcPr>
                <w:p w14:paraId="1B5CF4FD" w14:textId="77777777" w:rsidR="00716F5C" w:rsidRPr="005F2432" w:rsidRDefault="00716F5C" w:rsidP="00716F5C">
                  <w:pPr>
                    <w:rPr>
                      <w:rFonts w:ascii="Calibri" w:hAnsi="Calibri" w:cs="Calibri"/>
                      <w:sz w:val="18"/>
                      <w:szCs w:val="18"/>
                    </w:rPr>
                  </w:pPr>
                </w:p>
              </w:tc>
              <w:tc>
                <w:tcPr>
                  <w:tcW w:w="1502" w:type="dxa"/>
                  <w:vAlign w:val="center"/>
                </w:tcPr>
                <w:p w14:paraId="582F5E0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2C3653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187</w:t>
                  </w:r>
                </w:p>
              </w:tc>
              <w:tc>
                <w:tcPr>
                  <w:tcW w:w="1503" w:type="dxa"/>
                </w:tcPr>
                <w:p w14:paraId="3B23FCD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$1.34</w:t>
                  </w:r>
                </w:p>
              </w:tc>
              <w:tc>
                <w:tcPr>
                  <w:tcW w:w="1503" w:type="dxa"/>
                </w:tcPr>
                <w:p w14:paraId="6EA787F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$1.28</w:t>
                  </w:r>
                </w:p>
              </w:tc>
            </w:tr>
            <w:tr w:rsidR="00716F5C" w:rsidRPr="005F2432" w14:paraId="41E328B2" w14:textId="77777777" w:rsidTr="00716F5C">
              <w:tc>
                <w:tcPr>
                  <w:tcW w:w="1502" w:type="dxa"/>
                  <w:vMerge w:val="restart"/>
                  <w:vAlign w:val="center"/>
                </w:tcPr>
                <w:p w14:paraId="520207F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1993</w:t>
                  </w:r>
                </w:p>
              </w:tc>
              <w:tc>
                <w:tcPr>
                  <w:tcW w:w="1502" w:type="dxa"/>
                  <w:vAlign w:val="center"/>
                </w:tcPr>
                <w:p w14:paraId="32F975C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27288A0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w:t>
                  </w:r>
                </w:p>
              </w:tc>
              <w:tc>
                <w:tcPr>
                  <w:tcW w:w="1503" w:type="dxa"/>
                </w:tcPr>
                <w:p w14:paraId="5944A2A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3920FEF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$5.11</w:t>
                  </w:r>
                </w:p>
              </w:tc>
            </w:tr>
            <w:tr w:rsidR="00716F5C" w:rsidRPr="005F2432" w14:paraId="3424FBCA" w14:textId="77777777" w:rsidTr="00716F5C">
              <w:tc>
                <w:tcPr>
                  <w:tcW w:w="1502" w:type="dxa"/>
                  <w:vMerge/>
                  <w:vAlign w:val="center"/>
                </w:tcPr>
                <w:p w14:paraId="429D0703" w14:textId="77777777" w:rsidR="00716F5C" w:rsidRPr="005F2432" w:rsidRDefault="00716F5C" w:rsidP="00716F5C">
                  <w:pPr>
                    <w:rPr>
                      <w:rFonts w:ascii="Calibri" w:hAnsi="Calibri" w:cs="Calibri"/>
                      <w:sz w:val="18"/>
                      <w:szCs w:val="18"/>
                    </w:rPr>
                  </w:pPr>
                </w:p>
              </w:tc>
              <w:tc>
                <w:tcPr>
                  <w:tcW w:w="1502" w:type="dxa"/>
                  <w:vAlign w:val="center"/>
                </w:tcPr>
                <w:p w14:paraId="1D22C97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5A97D01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118</w:t>
                  </w:r>
                </w:p>
              </w:tc>
              <w:tc>
                <w:tcPr>
                  <w:tcW w:w="1503" w:type="dxa"/>
                </w:tcPr>
                <w:p w14:paraId="0D16F7D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52EEC1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$14.71</w:t>
                  </w:r>
                </w:p>
              </w:tc>
            </w:tr>
            <w:tr w:rsidR="00716F5C" w:rsidRPr="005F2432" w14:paraId="2C846B03" w14:textId="77777777" w:rsidTr="00716F5C">
              <w:tc>
                <w:tcPr>
                  <w:tcW w:w="1502" w:type="dxa"/>
                  <w:vMerge/>
                  <w:vAlign w:val="center"/>
                </w:tcPr>
                <w:p w14:paraId="09DC3367" w14:textId="77777777" w:rsidR="00716F5C" w:rsidRPr="005F2432" w:rsidRDefault="00716F5C" w:rsidP="00716F5C">
                  <w:pPr>
                    <w:rPr>
                      <w:rFonts w:ascii="Calibri" w:hAnsi="Calibri" w:cs="Calibri"/>
                      <w:sz w:val="18"/>
                      <w:szCs w:val="18"/>
                    </w:rPr>
                  </w:pPr>
                </w:p>
              </w:tc>
              <w:tc>
                <w:tcPr>
                  <w:tcW w:w="1502" w:type="dxa"/>
                  <w:vAlign w:val="center"/>
                </w:tcPr>
                <w:p w14:paraId="5FACA0A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7C9CF7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151</w:t>
                  </w:r>
                </w:p>
              </w:tc>
              <w:tc>
                <w:tcPr>
                  <w:tcW w:w="1503" w:type="dxa"/>
                </w:tcPr>
                <w:p w14:paraId="2CDA222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475BEC4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$4.30</w:t>
                  </w:r>
                </w:p>
              </w:tc>
            </w:tr>
            <w:tr w:rsidR="00716F5C" w:rsidRPr="005F2432" w14:paraId="416B58E5" w14:textId="77777777" w:rsidTr="00716F5C">
              <w:tc>
                <w:tcPr>
                  <w:tcW w:w="1502" w:type="dxa"/>
                  <w:vMerge/>
                  <w:vAlign w:val="center"/>
                </w:tcPr>
                <w:p w14:paraId="6F0A184C" w14:textId="77777777" w:rsidR="00716F5C" w:rsidRPr="005F2432" w:rsidRDefault="00716F5C" w:rsidP="00716F5C">
                  <w:pPr>
                    <w:rPr>
                      <w:rFonts w:ascii="Calibri" w:hAnsi="Calibri" w:cs="Calibri"/>
                      <w:sz w:val="18"/>
                      <w:szCs w:val="18"/>
                    </w:rPr>
                  </w:pPr>
                </w:p>
              </w:tc>
              <w:tc>
                <w:tcPr>
                  <w:tcW w:w="1502" w:type="dxa"/>
                  <w:vAlign w:val="center"/>
                </w:tcPr>
                <w:p w14:paraId="7152FD0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17C1616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203</w:t>
                  </w:r>
                </w:p>
              </w:tc>
              <w:tc>
                <w:tcPr>
                  <w:tcW w:w="1503" w:type="dxa"/>
                </w:tcPr>
                <w:p w14:paraId="70C1F23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$0.52</w:t>
                  </w:r>
                </w:p>
              </w:tc>
              <w:tc>
                <w:tcPr>
                  <w:tcW w:w="1503" w:type="dxa"/>
                </w:tcPr>
                <w:p w14:paraId="5B75633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$1.49</w:t>
                  </w:r>
                </w:p>
              </w:tc>
            </w:tr>
            <w:tr w:rsidR="00716F5C" w:rsidRPr="005F2432" w14:paraId="0DB6A3BC" w14:textId="77777777" w:rsidTr="00716F5C">
              <w:tc>
                <w:tcPr>
                  <w:tcW w:w="1502" w:type="dxa"/>
                  <w:vMerge w:val="restart"/>
                  <w:vAlign w:val="center"/>
                </w:tcPr>
                <w:p w14:paraId="4E3E19F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1994</w:t>
                  </w:r>
                </w:p>
              </w:tc>
              <w:tc>
                <w:tcPr>
                  <w:tcW w:w="1502" w:type="dxa"/>
                  <w:vAlign w:val="center"/>
                </w:tcPr>
                <w:p w14:paraId="3F76EB3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02AE96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w:t>
                  </w:r>
                </w:p>
              </w:tc>
              <w:tc>
                <w:tcPr>
                  <w:tcW w:w="1503" w:type="dxa"/>
                </w:tcPr>
                <w:p w14:paraId="1948423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0421549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w:t>
                  </w:r>
                </w:p>
              </w:tc>
            </w:tr>
            <w:tr w:rsidR="00716F5C" w:rsidRPr="005F2432" w14:paraId="2FB54C1E" w14:textId="77777777" w:rsidTr="00716F5C">
              <w:tc>
                <w:tcPr>
                  <w:tcW w:w="1502" w:type="dxa"/>
                  <w:vMerge/>
                  <w:vAlign w:val="center"/>
                </w:tcPr>
                <w:p w14:paraId="32B42157" w14:textId="77777777" w:rsidR="00716F5C" w:rsidRPr="005F2432" w:rsidRDefault="00716F5C" w:rsidP="00716F5C">
                  <w:pPr>
                    <w:rPr>
                      <w:rFonts w:ascii="Calibri" w:hAnsi="Calibri" w:cs="Calibri"/>
                      <w:sz w:val="18"/>
                      <w:szCs w:val="18"/>
                    </w:rPr>
                  </w:pPr>
                </w:p>
              </w:tc>
              <w:tc>
                <w:tcPr>
                  <w:tcW w:w="1502" w:type="dxa"/>
                  <w:vAlign w:val="center"/>
                </w:tcPr>
                <w:p w14:paraId="436FC95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328CEEE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106</w:t>
                  </w:r>
                </w:p>
              </w:tc>
              <w:tc>
                <w:tcPr>
                  <w:tcW w:w="1503" w:type="dxa"/>
                </w:tcPr>
                <w:p w14:paraId="63B68A0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CDB2F5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$2.96</w:t>
                  </w:r>
                </w:p>
              </w:tc>
            </w:tr>
            <w:tr w:rsidR="00716F5C" w:rsidRPr="005F2432" w14:paraId="17E1D39D" w14:textId="77777777" w:rsidTr="00716F5C">
              <w:tc>
                <w:tcPr>
                  <w:tcW w:w="1502" w:type="dxa"/>
                  <w:vMerge/>
                  <w:vAlign w:val="center"/>
                </w:tcPr>
                <w:p w14:paraId="5935F76F" w14:textId="77777777" w:rsidR="00716F5C" w:rsidRPr="005F2432" w:rsidRDefault="00716F5C" w:rsidP="00716F5C">
                  <w:pPr>
                    <w:rPr>
                      <w:rFonts w:ascii="Calibri" w:hAnsi="Calibri" w:cs="Calibri"/>
                      <w:sz w:val="18"/>
                      <w:szCs w:val="18"/>
                    </w:rPr>
                  </w:pPr>
                </w:p>
              </w:tc>
              <w:tc>
                <w:tcPr>
                  <w:tcW w:w="1502" w:type="dxa"/>
                  <w:vAlign w:val="center"/>
                </w:tcPr>
                <w:p w14:paraId="066243A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02CB225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125</w:t>
                  </w:r>
                </w:p>
              </w:tc>
              <w:tc>
                <w:tcPr>
                  <w:tcW w:w="1503" w:type="dxa"/>
                </w:tcPr>
                <w:p w14:paraId="45F0F29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$0.04</w:t>
                  </w:r>
                </w:p>
              </w:tc>
              <w:tc>
                <w:tcPr>
                  <w:tcW w:w="1503" w:type="dxa"/>
                </w:tcPr>
                <w:p w14:paraId="4797714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$4.52</w:t>
                  </w:r>
                </w:p>
              </w:tc>
            </w:tr>
            <w:tr w:rsidR="00716F5C" w:rsidRPr="005F2432" w14:paraId="289A4882" w14:textId="77777777" w:rsidTr="00716F5C">
              <w:tc>
                <w:tcPr>
                  <w:tcW w:w="1502" w:type="dxa"/>
                  <w:vMerge/>
                  <w:vAlign w:val="center"/>
                </w:tcPr>
                <w:p w14:paraId="4D7FFC8F" w14:textId="77777777" w:rsidR="00716F5C" w:rsidRPr="005F2432" w:rsidRDefault="00716F5C" w:rsidP="00716F5C">
                  <w:pPr>
                    <w:rPr>
                      <w:rFonts w:ascii="Calibri" w:hAnsi="Calibri" w:cs="Calibri"/>
                      <w:sz w:val="18"/>
                      <w:szCs w:val="18"/>
                    </w:rPr>
                  </w:pPr>
                </w:p>
              </w:tc>
              <w:tc>
                <w:tcPr>
                  <w:tcW w:w="1502" w:type="dxa"/>
                  <w:vAlign w:val="center"/>
                </w:tcPr>
                <w:p w14:paraId="4208E19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69C2A64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203</w:t>
                  </w:r>
                </w:p>
              </w:tc>
              <w:tc>
                <w:tcPr>
                  <w:tcW w:w="1503" w:type="dxa"/>
                </w:tcPr>
                <w:p w14:paraId="6B71145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$0.31</w:t>
                  </w:r>
                </w:p>
              </w:tc>
              <w:tc>
                <w:tcPr>
                  <w:tcW w:w="1503" w:type="dxa"/>
                </w:tcPr>
                <w:p w14:paraId="6C26D3D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$0.81</w:t>
                  </w:r>
                </w:p>
              </w:tc>
            </w:tr>
            <w:tr w:rsidR="00716F5C" w:rsidRPr="005F2432" w14:paraId="6E8922B9" w14:textId="77777777" w:rsidTr="00716F5C">
              <w:tc>
                <w:tcPr>
                  <w:tcW w:w="1502" w:type="dxa"/>
                  <w:vMerge w:val="restart"/>
                  <w:vAlign w:val="center"/>
                </w:tcPr>
                <w:p w14:paraId="41DC75D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1995</w:t>
                  </w:r>
                </w:p>
              </w:tc>
              <w:tc>
                <w:tcPr>
                  <w:tcW w:w="1502" w:type="dxa"/>
                  <w:vAlign w:val="center"/>
                </w:tcPr>
                <w:p w14:paraId="41A2D34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1E8F96B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17</w:t>
                  </w:r>
                </w:p>
              </w:tc>
              <w:tc>
                <w:tcPr>
                  <w:tcW w:w="1503" w:type="dxa"/>
                </w:tcPr>
                <w:p w14:paraId="0595E17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1F77D2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$190.71</w:t>
                  </w:r>
                </w:p>
              </w:tc>
            </w:tr>
            <w:tr w:rsidR="00716F5C" w:rsidRPr="005F2432" w14:paraId="092C72B9" w14:textId="77777777" w:rsidTr="00716F5C">
              <w:tc>
                <w:tcPr>
                  <w:tcW w:w="1502" w:type="dxa"/>
                  <w:vMerge/>
                  <w:vAlign w:val="center"/>
                </w:tcPr>
                <w:p w14:paraId="1E060015" w14:textId="77777777" w:rsidR="00716F5C" w:rsidRPr="005F2432" w:rsidRDefault="00716F5C" w:rsidP="00716F5C">
                  <w:pPr>
                    <w:rPr>
                      <w:rFonts w:ascii="Calibri" w:hAnsi="Calibri" w:cs="Calibri"/>
                      <w:sz w:val="18"/>
                      <w:szCs w:val="18"/>
                    </w:rPr>
                  </w:pPr>
                </w:p>
              </w:tc>
              <w:tc>
                <w:tcPr>
                  <w:tcW w:w="1502" w:type="dxa"/>
                  <w:vAlign w:val="center"/>
                </w:tcPr>
                <w:p w14:paraId="673DD64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4A51776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104</w:t>
                  </w:r>
                </w:p>
              </w:tc>
              <w:tc>
                <w:tcPr>
                  <w:tcW w:w="1503" w:type="dxa"/>
                </w:tcPr>
                <w:p w14:paraId="325E3A3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$0.06</w:t>
                  </w:r>
                </w:p>
              </w:tc>
              <w:tc>
                <w:tcPr>
                  <w:tcW w:w="1503" w:type="dxa"/>
                </w:tcPr>
                <w:p w14:paraId="63ECA96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$2.92</w:t>
                  </w:r>
                </w:p>
              </w:tc>
            </w:tr>
            <w:tr w:rsidR="00716F5C" w:rsidRPr="005F2432" w14:paraId="4D7EC1AD" w14:textId="77777777" w:rsidTr="00716F5C">
              <w:tc>
                <w:tcPr>
                  <w:tcW w:w="1502" w:type="dxa"/>
                  <w:vMerge/>
                  <w:vAlign w:val="center"/>
                </w:tcPr>
                <w:p w14:paraId="0939D88F" w14:textId="77777777" w:rsidR="00716F5C" w:rsidRPr="005F2432" w:rsidRDefault="00716F5C" w:rsidP="00716F5C">
                  <w:pPr>
                    <w:rPr>
                      <w:rFonts w:ascii="Calibri" w:hAnsi="Calibri" w:cs="Calibri"/>
                      <w:sz w:val="18"/>
                      <w:szCs w:val="18"/>
                    </w:rPr>
                  </w:pPr>
                </w:p>
              </w:tc>
              <w:tc>
                <w:tcPr>
                  <w:tcW w:w="1502" w:type="dxa"/>
                  <w:vAlign w:val="center"/>
                </w:tcPr>
                <w:p w14:paraId="0B35A60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242EA68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136</w:t>
                  </w:r>
                </w:p>
              </w:tc>
              <w:tc>
                <w:tcPr>
                  <w:tcW w:w="1503" w:type="dxa"/>
                </w:tcPr>
                <w:p w14:paraId="2CB7FA1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$0.14</w:t>
                  </w:r>
                </w:p>
              </w:tc>
              <w:tc>
                <w:tcPr>
                  <w:tcW w:w="1503" w:type="dxa"/>
                </w:tcPr>
                <w:p w14:paraId="290204C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$3.42</w:t>
                  </w:r>
                </w:p>
              </w:tc>
            </w:tr>
            <w:tr w:rsidR="00716F5C" w:rsidRPr="005F2432" w14:paraId="13AC1894" w14:textId="77777777" w:rsidTr="00716F5C">
              <w:tc>
                <w:tcPr>
                  <w:tcW w:w="1502" w:type="dxa"/>
                  <w:vMerge/>
                  <w:vAlign w:val="center"/>
                </w:tcPr>
                <w:p w14:paraId="12D8F333" w14:textId="77777777" w:rsidR="00716F5C" w:rsidRPr="005F2432" w:rsidRDefault="00716F5C" w:rsidP="00716F5C">
                  <w:pPr>
                    <w:rPr>
                      <w:rFonts w:ascii="Calibri" w:hAnsi="Calibri" w:cs="Calibri"/>
                      <w:sz w:val="18"/>
                      <w:szCs w:val="18"/>
                    </w:rPr>
                  </w:pPr>
                </w:p>
              </w:tc>
              <w:tc>
                <w:tcPr>
                  <w:tcW w:w="1502" w:type="dxa"/>
                  <w:vAlign w:val="center"/>
                </w:tcPr>
                <w:p w14:paraId="27F6ADD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3D77E16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209</w:t>
                  </w:r>
                </w:p>
              </w:tc>
              <w:tc>
                <w:tcPr>
                  <w:tcW w:w="1503" w:type="dxa"/>
                </w:tcPr>
                <w:p w14:paraId="3B10080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$0.53</w:t>
                  </w:r>
                </w:p>
              </w:tc>
              <w:tc>
                <w:tcPr>
                  <w:tcW w:w="1503" w:type="dxa"/>
                </w:tcPr>
                <w:p w14:paraId="711026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$0.60</w:t>
                  </w:r>
                </w:p>
              </w:tc>
            </w:tr>
            <w:tr w:rsidR="00716F5C" w:rsidRPr="005F2432" w14:paraId="136D8F5F" w14:textId="77777777" w:rsidTr="00716F5C">
              <w:tc>
                <w:tcPr>
                  <w:tcW w:w="1502" w:type="dxa"/>
                  <w:vMerge w:val="restart"/>
                  <w:vAlign w:val="center"/>
                </w:tcPr>
                <w:p w14:paraId="4C37A47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1996</w:t>
                  </w:r>
                </w:p>
              </w:tc>
              <w:tc>
                <w:tcPr>
                  <w:tcW w:w="1502" w:type="dxa"/>
                  <w:vAlign w:val="center"/>
                </w:tcPr>
                <w:p w14:paraId="0DADDDC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6222B02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27</w:t>
                  </w:r>
                </w:p>
              </w:tc>
              <w:tc>
                <w:tcPr>
                  <w:tcW w:w="1503" w:type="dxa"/>
                </w:tcPr>
                <w:p w14:paraId="67CCA83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315E8DA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$27.29</w:t>
                  </w:r>
                </w:p>
              </w:tc>
            </w:tr>
            <w:tr w:rsidR="00716F5C" w:rsidRPr="005F2432" w14:paraId="5BD7794E" w14:textId="77777777" w:rsidTr="00716F5C">
              <w:tc>
                <w:tcPr>
                  <w:tcW w:w="1502" w:type="dxa"/>
                  <w:vMerge/>
                  <w:vAlign w:val="center"/>
                </w:tcPr>
                <w:p w14:paraId="6D21F677" w14:textId="77777777" w:rsidR="00716F5C" w:rsidRPr="005F2432" w:rsidRDefault="00716F5C" w:rsidP="00716F5C">
                  <w:pPr>
                    <w:rPr>
                      <w:rFonts w:ascii="Calibri" w:hAnsi="Calibri" w:cs="Calibri"/>
                      <w:sz w:val="18"/>
                      <w:szCs w:val="18"/>
                    </w:rPr>
                  </w:pPr>
                </w:p>
              </w:tc>
              <w:tc>
                <w:tcPr>
                  <w:tcW w:w="1502" w:type="dxa"/>
                  <w:vAlign w:val="center"/>
                </w:tcPr>
                <w:p w14:paraId="4AF933F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554B1A3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99</w:t>
                  </w:r>
                </w:p>
              </w:tc>
              <w:tc>
                <w:tcPr>
                  <w:tcW w:w="1503" w:type="dxa"/>
                </w:tcPr>
                <w:p w14:paraId="3D3A870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$0.04</w:t>
                  </w:r>
                </w:p>
              </w:tc>
              <w:tc>
                <w:tcPr>
                  <w:tcW w:w="1503" w:type="dxa"/>
                </w:tcPr>
                <w:p w14:paraId="0959F9F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$4.52</w:t>
                  </w:r>
                </w:p>
              </w:tc>
            </w:tr>
            <w:tr w:rsidR="00716F5C" w:rsidRPr="005F2432" w14:paraId="6C4B68D6" w14:textId="77777777" w:rsidTr="00716F5C">
              <w:tc>
                <w:tcPr>
                  <w:tcW w:w="1502" w:type="dxa"/>
                  <w:vMerge/>
                  <w:vAlign w:val="center"/>
                </w:tcPr>
                <w:p w14:paraId="745599D9" w14:textId="77777777" w:rsidR="00716F5C" w:rsidRPr="005F2432" w:rsidRDefault="00716F5C" w:rsidP="00716F5C">
                  <w:pPr>
                    <w:rPr>
                      <w:rFonts w:ascii="Calibri" w:hAnsi="Calibri" w:cs="Calibri"/>
                      <w:sz w:val="18"/>
                      <w:szCs w:val="18"/>
                    </w:rPr>
                  </w:pPr>
                </w:p>
              </w:tc>
              <w:tc>
                <w:tcPr>
                  <w:tcW w:w="1502" w:type="dxa"/>
                  <w:vAlign w:val="center"/>
                </w:tcPr>
                <w:p w14:paraId="12FC04F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6957E16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141</w:t>
                  </w:r>
                </w:p>
              </w:tc>
              <w:tc>
                <w:tcPr>
                  <w:tcW w:w="1503" w:type="dxa"/>
                </w:tcPr>
                <w:p w14:paraId="6B70276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$0.11</w:t>
                  </w:r>
                </w:p>
              </w:tc>
              <w:tc>
                <w:tcPr>
                  <w:tcW w:w="1503" w:type="dxa"/>
                </w:tcPr>
                <w:p w14:paraId="48A4909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$4.16</w:t>
                  </w:r>
                </w:p>
              </w:tc>
            </w:tr>
            <w:tr w:rsidR="00716F5C" w:rsidRPr="005F2432" w14:paraId="6F14FDB0" w14:textId="77777777" w:rsidTr="00716F5C">
              <w:tc>
                <w:tcPr>
                  <w:tcW w:w="1502" w:type="dxa"/>
                  <w:vMerge/>
                  <w:vAlign w:val="center"/>
                </w:tcPr>
                <w:p w14:paraId="2401C93D" w14:textId="77777777" w:rsidR="00716F5C" w:rsidRPr="005F2432" w:rsidRDefault="00716F5C" w:rsidP="00716F5C">
                  <w:pPr>
                    <w:rPr>
                      <w:rFonts w:ascii="Calibri" w:hAnsi="Calibri" w:cs="Calibri"/>
                      <w:sz w:val="18"/>
                      <w:szCs w:val="18"/>
                    </w:rPr>
                  </w:pPr>
                </w:p>
              </w:tc>
              <w:tc>
                <w:tcPr>
                  <w:tcW w:w="1502" w:type="dxa"/>
                  <w:vAlign w:val="center"/>
                </w:tcPr>
                <w:p w14:paraId="7391E76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3F68184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202</w:t>
                  </w:r>
                </w:p>
              </w:tc>
              <w:tc>
                <w:tcPr>
                  <w:tcW w:w="1503" w:type="dxa"/>
                </w:tcPr>
                <w:p w14:paraId="1777B04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$0.47</w:t>
                  </w:r>
                </w:p>
              </w:tc>
              <w:tc>
                <w:tcPr>
                  <w:tcW w:w="1503" w:type="dxa"/>
                </w:tcPr>
                <w:p w14:paraId="65B1BF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$0.78</w:t>
                  </w:r>
                </w:p>
              </w:tc>
            </w:tr>
            <w:tr w:rsidR="00716F5C" w:rsidRPr="005F2432" w14:paraId="7B495F2B" w14:textId="77777777" w:rsidTr="00716F5C">
              <w:tc>
                <w:tcPr>
                  <w:tcW w:w="1502" w:type="dxa"/>
                  <w:vMerge w:val="restart"/>
                  <w:vAlign w:val="center"/>
                </w:tcPr>
                <w:p w14:paraId="13552ED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1997</w:t>
                  </w:r>
                </w:p>
              </w:tc>
              <w:tc>
                <w:tcPr>
                  <w:tcW w:w="1502" w:type="dxa"/>
                  <w:vAlign w:val="center"/>
                </w:tcPr>
                <w:p w14:paraId="45F2C92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0E1B5E8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w:t>
                  </w:r>
                </w:p>
              </w:tc>
              <w:tc>
                <w:tcPr>
                  <w:tcW w:w="1503" w:type="dxa"/>
                </w:tcPr>
                <w:p w14:paraId="4B05D22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395B369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$2.69</w:t>
                  </w:r>
                </w:p>
              </w:tc>
            </w:tr>
            <w:tr w:rsidR="00716F5C" w:rsidRPr="005F2432" w14:paraId="372C21E1" w14:textId="77777777" w:rsidTr="00716F5C">
              <w:tc>
                <w:tcPr>
                  <w:tcW w:w="1502" w:type="dxa"/>
                  <w:vMerge/>
                  <w:vAlign w:val="center"/>
                </w:tcPr>
                <w:p w14:paraId="48D4F68C" w14:textId="77777777" w:rsidR="00716F5C" w:rsidRPr="005F2432" w:rsidRDefault="00716F5C" w:rsidP="00716F5C">
                  <w:pPr>
                    <w:rPr>
                      <w:rFonts w:ascii="Calibri" w:hAnsi="Calibri" w:cs="Calibri"/>
                      <w:sz w:val="18"/>
                      <w:szCs w:val="18"/>
                    </w:rPr>
                  </w:pPr>
                </w:p>
              </w:tc>
              <w:tc>
                <w:tcPr>
                  <w:tcW w:w="1502" w:type="dxa"/>
                  <w:vAlign w:val="center"/>
                </w:tcPr>
                <w:p w14:paraId="2D03318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6E8ED0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83</w:t>
                  </w:r>
                </w:p>
              </w:tc>
              <w:tc>
                <w:tcPr>
                  <w:tcW w:w="1503" w:type="dxa"/>
                </w:tcPr>
                <w:p w14:paraId="77EBE42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2F9D0DE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$2.82</w:t>
                  </w:r>
                </w:p>
              </w:tc>
            </w:tr>
            <w:tr w:rsidR="00716F5C" w:rsidRPr="005F2432" w14:paraId="3E49DC3C" w14:textId="77777777" w:rsidTr="00716F5C">
              <w:tc>
                <w:tcPr>
                  <w:tcW w:w="1502" w:type="dxa"/>
                  <w:vMerge/>
                  <w:vAlign w:val="center"/>
                </w:tcPr>
                <w:p w14:paraId="331C73FB" w14:textId="77777777" w:rsidR="00716F5C" w:rsidRPr="005F2432" w:rsidRDefault="00716F5C" w:rsidP="00716F5C">
                  <w:pPr>
                    <w:rPr>
                      <w:rFonts w:ascii="Calibri" w:hAnsi="Calibri" w:cs="Calibri"/>
                      <w:sz w:val="18"/>
                      <w:szCs w:val="18"/>
                    </w:rPr>
                  </w:pPr>
                </w:p>
              </w:tc>
              <w:tc>
                <w:tcPr>
                  <w:tcW w:w="1502" w:type="dxa"/>
                  <w:vAlign w:val="center"/>
                </w:tcPr>
                <w:p w14:paraId="659A235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654AEBE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121</w:t>
                  </w:r>
                </w:p>
              </w:tc>
              <w:tc>
                <w:tcPr>
                  <w:tcW w:w="1503" w:type="dxa"/>
                </w:tcPr>
                <w:p w14:paraId="06486C8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$0.09</w:t>
                  </w:r>
                </w:p>
              </w:tc>
              <w:tc>
                <w:tcPr>
                  <w:tcW w:w="1503" w:type="dxa"/>
                </w:tcPr>
                <w:p w14:paraId="2377998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$2.51</w:t>
                  </w:r>
                </w:p>
              </w:tc>
            </w:tr>
            <w:tr w:rsidR="00716F5C" w:rsidRPr="005F2432" w14:paraId="0BEEA71D" w14:textId="77777777" w:rsidTr="00716F5C">
              <w:tc>
                <w:tcPr>
                  <w:tcW w:w="1502" w:type="dxa"/>
                  <w:vMerge/>
                  <w:vAlign w:val="center"/>
                </w:tcPr>
                <w:p w14:paraId="3292BDDE" w14:textId="77777777" w:rsidR="00716F5C" w:rsidRPr="005F2432" w:rsidRDefault="00716F5C" w:rsidP="00716F5C">
                  <w:pPr>
                    <w:rPr>
                      <w:rFonts w:ascii="Calibri" w:hAnsi="Calibri" w:cs="Calibri"/>
                      <w:sz w:val="18"/>
                      <w:szCs w:val="18"/>
                    </w:rPr>
                  </w:pPr>
                </w:p>
              </w:tc>
              <w:tc>
                <w:tcPr>
                  <w:tcW w:w="1502" w:type="dxa"/>
                  <w:vAlign w:val="center"/>
                </w:tcPr>
                <w:p w14:paraId="428ABFD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5FEEA54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186</w:t>
                  </w:r>
                </w:p>
              </w:tc>
              <w:tc>
                <w:tcPr>
                  <w:tcW w:w="1503" w:type="dxa"/>
                </w:tcPr>
                <w:p w14:paraId="6147462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$0.21</w:t>
                  </w:r>
                </w:p>
              </w:tc>
              <w:tc>
                <w:tcPr>
                  <w:tcW w:w="1503" w:type="dxa"/>
                </w:tcPr>
                <w:p w14:paraId="065BD45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$0.77</w:t>
                  </w:r>
                </w:p>
              </w:tc>
            </w:tr>
            <w:tr w:rsidR="00716F5C" w:rsidRPr="005F2432" w14:paraId="11B02D5A" w14:textId="77777777" w:rsidTr="00716F5C">
              <w:tc>
                <w:tcPr>
                  <w:tcW w:w="1502" w:type="dxa"/>
                  <w:vMerge w:val="restart"/>
                  <w:vAlign w:val="center"/>
                </w:tcPr>
                <w:p w14:paraId="5D8DC74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1998</w:t>
                  </w:r>
                </w:p>
              </w:tc>
              <w:tc>
                <w:tcPr>
                  <w:tcW w:w="1502" w:type="dxa"/>
                  <w:vAlign w:val="center"/>
                </w:tcPr>
                <w:p w14:paraId="232283B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7E23378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38</w:t>
                  </w:r>
                </w:p>
              </w:tc>
              <w:tc>
                <w:tcPr>
                  <w:tcW w:w="1503" w:type="dxa"/>
                </w:tcPr>
                <w:p w14:paraId="281522A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DDF7C4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$3.73</w:t>
                  </w:r>
                </w:p>
              </w:tc>
            </w:tr>
            <w:tr w:rsidR="00716F5C" w:rsidRPr="005F2432" w14:paraId="2311362C" w14:textId="77777777" w:rsidTr="00716F5C">
              <w:tc>
                <w:tcPr>
                  <w:tcW w:w="1502" w:type="dxa"/>
                  <w:vMerge/>
                  <w:vAlign w:val="center"/>
                </w:tcPr>
                <w:p w14:paraId="2EC8A2F3" w14:textId="77777777" w:rsidR="00716F5C" w:rsidRPr="005F2432" w:rsidRDefault="00716F5C" w:rsidP="00716F5C">
                  <w:pPr>
                    <w:rPr>
                      <w:rFonts w:ascii="Calibri" w:hAnsi="Calibri" w:cs="Calibri"/>
                      <w:sz w:val="18"/>
                      <w:szCs w:val="18"/>
                    </w:rPr>
                  </w:pPr>
                </w:p>
              </w:tc>
              <w:tc>
                <w:tcPr>
                  <w:tcW w:w="1502" w:type="dxa"/>
                  <w:vAlign w:val="center"/>
                </w:tcPr>
                <w:p w14:paraId="6220022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010006D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111</w:t>
                  </w:r>
                </w:p>
              </w:tc>
              <w:tc>
                <w:tcPr>
                  <w:tcW w:w="1503" w:type="dxa"/>
                </w:tcPr>
                <w:p w14:paraId="79120F3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$0.66</w:t>
                  </w:r>
                </w:p>
              </w:tc>
              <w:tc>
                <w:tcPr>
                  <w:tcW w:w="1503" w:type="dxa"/>
                </w:tcPr>
                <w:p w14:paraId="44DE668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$18.36</w:t>
                  </w:r>
                </w:p>
              </w:tc>
            </w:tr>
            <w:tr w:rsidR="00716F5C" w:rsidRPr="005F2432" w14:paraId="53F5C7CA" w14:textId="77777777" w:rsidTr="00716F5C">
              <w:tc>
                <w:tcPr>
                  <w:tcW w:w="1502" w:type="dxa"/>
                  <w:vMerge/>
                  <w:vAlign w:val="center"/>
                </w:tcPr>
                <w:p w14:paraId="6657EEA1" w14:textId="77777777" w:rsidR="00716F5C" w:rsidRPr="005F2432" w:rsidRDefault="00716F5C" w:rsidP="00716F5C">
                  <w:pPr>
                    <w:rPr>
                      <w:rFonts w:ascii="Calibri" w:hAnsi="Calibri" w:cs="Calibri"/>
                      <w:sz w:val="18"/>
                      <w:szCs w:val="18"/>
                    </w:rPr>
                  </w:pPr>
                </w:p>
              </w:tc>
              <w:tc>
                <w:tcPr>
                  <w:tcW w:w="1502" w:type="dxa"/>
                  <w:vAlign w:val="center"/>
                </w:tcPr>
                <w:p w14:paraId="566A7C9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4E3B82F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125</w:t>
                  </w:r>
                </w:p>
              </w:tc>
              <w:tc>
                <w:tcPr>
                  <w:tcW w:w="1503" w:type="dxa"/>
                </w:tcPr>
                <w:p w14:paraId="5C1C98E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$0.21</w:t>
                  </w:r>
                </w:p>
              </w:tc>
              <w:tc>
                <w:tcPr>
                  <w:tcW w:w="1503" w:type="dxa"/>
                </w:tcPr>
                <w:p w14:paraId="50226E7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$7.28</w:t>
                  </w:r>
                </w:p>
              </w:tc>
            </w:tr>
            <w:tr w:rsidR="00716F5C" w:rsidRPr="005F2432" w14:paraId="31B2FE2B" w14:textId="77777777" w:rsidTr="00716F5C">
              <w:tc>
                <w:tcPr>
                  <w:tcW w:w="1502" w:type="dxa"/>
                  <w:vMerge/>
                  <w:vAlign w:val="center"/>
                </w:tcPr>
                <w:p w14:paraId="16FE7F6E" w14:textId="77777777" w:rsidR="00716F5C" w:rsidRPr="005F2432" w:rsidRDefault="00716F5C" w:rsidP="00716F5C">
                  <w:pPr>
                    <w:rPr>
                      <w:rFonts w:ascii="Calibri" w:hAnsi="Calibri" w:cs="Calibri"/>
                      <w:sz w:val="18"/>
                      <w:szCs w:val="18"/>
                    </w:rPr>
                  </w:pPr>
                </w:p>
              </w:tc>
              <w:tc>
                <w:tcPr>
                  <w:tcW w:w="1502" w:type="dxa"/>
                  <w:vAlign w:val="center"/>
                </w:tcPr>
                <w:p w14:paraId="3C6B59C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D6017A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227</w:t>
                  </w:r>
                </w:p>
              </w:tc>
              <w:tc>
                <w:tcPr>
                  <w:tcW w:w="1503" w:type="dxa"/>
                </w:tcPr>
                <w:p w14:paraId="6A79801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$0.69</w:t>
                  </w:r>
                </w:p>
              </w:tc>
              <w:tc>
                <w:tcPr>
                  <w:tcW w:w="1503" w:type="dxa"/>
                </w:tcPr>
                <w:p w14:paraId="52340B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$1.11</w:t>
                  </w:r>
                </w:p>
              </w:tc>
            </w:tr>
            <w:tr w:rsidR="00716F5C" w:rsidRPr="005F2432" w14:paraId="41669431" w14:textId="77777777" w:rsidTr="00716F5C">
              <w:tc>
                <w:tcPr>
                  <w:tcW w:w="1502" w:type="dxa"/>
                  <w:vMerge w:val="restart"/>
                  <w:vAlign w:val="center"/>
                </w:tcPr>
                <w:p w14:paraId="3ACD8D6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1999</w:t>
                  </w:r>
                </w:p>
              </w:tc>
              <w:tc>
                <w:tcPr>
                  <w:tcW w:w="1502" w:type="dxa"/>
                  <w:vAlign w:val="center"/>
                </w:tcPr>
                <w:p w14:paraId="7AB6F48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7CF8A6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37</w:t>
                  </w:r>
                </w:p>
              </w:tc>
              <w:tc>
                <w:tcPr>
                  <w:tcW w:w="1503" w:type="dxa"/>
                </w:tcPr>
                <w:p w14:paraId="4FFE580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$0.02</w:t>
                  </w:r>
                </w:p>
              </w:tc>
              <w:tc>
                <w:tcPr>
                  <w:tcW w:w="1503" w:type="dxa"/>
                </w:tcPr>
                <w:p w14:paraId="6B83FBF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$3.68</w:t>
                  </w:r>
                </w:p>
              </w:tc>
            </w:tr>
            <w:tr w:rsidR="00716F5C" w:rsidRPr="005F2432" w14:paraId="483E2704" w14:textId="77777777" w:rsidTr="00716F5C">
              <w:tc>
                <w:tcPr>
                  <w:tcW w:w="1502" w:type="dxa"/>
                  <w:vMerge/>
                  <w:vAlign w:val="center"/>
                </w:tcPr>
                <w:p w14:paraId="174FE4B5" w14:textId="77777777" w:rsidR="00716F5C" w:rsidRPr="005F2432" w:rsidRDefault="00716F5C" w:rsidP="00716F5C">
                  <w:pPr>
                    <w:rPr>
                      <w:rFonts w:ascii="Calibri" w:hAnsi="Calibri" w:cs="Calibri"/>
                      <w:sz w:val="18"/>
                      <w:szCs w:val="18"/>
                    </w:rPr>
                  </w:pPr>
                </w:p>
              </w:tc>
              <w:tc>
                <w:tcPr>
                  <w:tcW w:w="1502" w:type="dxa"/>
                  <w:vAlign w:val="center"/>
                </w:tcPr>
                <w:p w14:paraId="6F05C37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4B29035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109</w:t>
                  </w:r>
                </w:p>
              </w:tc>
              <w:tc>
                <w:tcPr>
                  <w:tcW w:w="1503" w:type="dxa"/>
                </w:tcPr>
                <w:p w14:paraId="7F725A0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$0.13</w:t>
                  </w:r>
                </w:p>
              </w:tc>
              <w:tc>
                <w:tcPr>
                  <w:tcW w:w="1503" w:type="dxa"/>
                </w:tcPr>
                <w:p w14:paraId="60F5941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$3.68</w:t>
                  </w:r>
                </w:p>
              </w:tc>
            </w:tr>
            <w:tr w:rsidR="00716F5C" w:rsidRPr="005F2432" w14:paraId="04DE5C76" w14:textId="77777777" w:rsidTr="00716F5C">
              <w:tc>
                <w:tcPr>
                  <w:tcW w:w="1502" w:type="dxa"/>
                  <w:vMerge/>
                  <w:vAlign w:val="center"/>
                </w:tcPr>
                <w:p w14:paraId="136BB24D" w14:textId="77777777" w:rsidR="00716F5C" w:rsidRPr="005F2432" w:rsidRDefault="00716F5C" w:rsidP="00716F5C">
                  <w:pPr>
                    <w:rPr>
                      <w:rFonts w:ascii="Calibri" w:hAnsi="Calibri" w:cs="Calibri"/>
                      <w:sz w:val="18"/>
                      <w:szCs w:val="18"/>
                    </w:rPr>
                  </w:pPr>
                </w:p>
              </w:tc>
              <w:tc>
                <w:tcPr>
                  <w:tcW w:w="1502" w:type="dxa"/>
                  <w:vAlign w:val="center"/>
                </w:tcPr>
                <w:p w14:paraId="25A3F26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1D96A59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133</w:t>
                  </w:r>
                </w:p>
              </w:tc>
              <w:tc>
                <w:tcPr>
                  <w:tcW w:w="1503" w:type="dxa"/>
                </w:tcPr>
                <w:p w14:paraId="375A913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$0.14</w:t>
                  </w:r>
                </w:p>
              </w:tc>
              <w:tc>
                <w:tcPr>
                  <w:tcW w:w="1503" w:type="dxa"/>
                </w:tcPr>
                <w:p w14:paraId="2881567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$4.56</w:t>
                  </w:r>
                </w:p>
              </w:tc>
            </w:tr>
            <w:tr w:rsidR="00716F5C" w:rsidRPr="005F2432" w14:paraId="5E2304C5" w14:textId="77777777" w:rsidTr="00716F5C">
              <w:tc>
                <w:tcPr>
                  <w:tcW w:w="1502" w:type="dxa"/>
                  <w:vMerge/>
                  <w:vAlign w:val="center"/>
                </w:tcPr>
                <w:p w14:paraId="618DD6CF" w14:textId="77777777" w:rsidR="00716F5C" w:rsidRPr="005F2432" w:rsidRDefault="00716F5C" w:rsidP="00716F5C">
                  <w:pPr>
                    <w:rPr>
                      <w:rFonts w:ascii="Calibri" w:hAnsi="Calibri" w:cs="Calibri"/>
                      <w:sz w:val="18"/>
                      <w:szCs w:val="18"/>
                    </w:rPr>
                  </w:pPr>
                </w:p>
              </w:tc>
              <w:tc>
                <w:tcPr>
                  <w:tcW w:w="1502" w:type="dxa"/>
                  <w:vAlign w:val="center"/>
                </w:tcPr>
                <w:p w14:paraId="1976A90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83F459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212</w:t>
                  </w:r>
                </w:p>
              </w:tc>
              <w:tc>
                <w:tcPr>
                  <w:tcW w:w="1503" w:type="dxa"/>
                </w:tcPr>
                <w:p w14:paraId="2E5E6A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$0.99</w:t>
                  </w:r>
                </w:p>
              </w:tc>
              <w:tc>
                <w:tcPr>
                  <w:tcW w:w="1503" w:type="dxa"/>
                </w:tcPr>
                <w:p w14:paraId="771E3D4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$0.92</w:t>
                  </w:r>
                </w:p>
              </w:tc>
            </w:tr>
            <w:tr w:rsidR="00716F5C" w:rsidRPr="005F2432" w14:paraId="2CC5C574" w14:textId="77777777" w:rsidTr="00716F5C">
              <w:tc>
                <w:tcPr>
                  <w:tcW w:w="1502" w:type="dxa"/>
                  <w:vMerge w:val="restart"/>
                  <w:vAlign w:val="center"/>
                </w:tcPr>
                <w:p w14:paraId="007AEA3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2000</w:t>
                  </w:r>
                </w:p>
              </w:tc>
              <w:tc>
                <w:tcPr>
                  <w:tcW w:w="1502" w:type="dxa"/>
                  <w:vAlign w:val="center"/>
                </w:tcPr>
                <w:p w14:paraId="0676E72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1A8E104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57</w:t>
                  </w:r>
                </w:p>
              </w:tc>
              <w:tc>
                <w:tcPr>
                  <w:tcW w:w="1503" w:type="dxa"/>
                </w:tcPr>
                <w:p w14:paraId="5713E5C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31628CF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$6.59</w:t>
                  </w:r>
                </w:p>
              </w:tc>
            </w:tr>
            <w:tr w:rsidR="00716F5C" w:rsidRPr="005F2432" w14:paraId="5CC65048" w14:textId="77777777" w:rsidTr="00716F5C">
              <w:tc>
                <w:tcPr>
                  <w:tcW w:w="1502" w:type="dxa"/>
                  <w:vMerge/>
                  <w:vAlign w:val="center"/>
                </w:tcPr>
                <w:p w14:paraId="3A34CD0E" w14:textId="77777777" w:rsidR="00716F5C" w:rsidRPr="005F2432" w:rsidRDefault="00716F5C" w:rsidP="00716F5C">
                  <w:pPr>
                    <w:rPr>
                      <w:rFonts w:ascii="Calibri" w:hAnsi="Calibri" w:cs="Calibri"/>
                      <w:sz w:val="18"/>
                      <w:szCs w:val="18"/>
                    </w:rPr>
                  </w:pPr>
                </w:p>
              </w:tc>
              <w:tc>
                <w:tcPr>
                  <w:tcW w:w="1502" w:type="dxa"/>
                  <w:vAlign w:val="center"/>
                </w:tcPr>
                <w:p w14:paraId="16AB6AB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492A36D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122</w:t>
                  </w:r>
                </w:p>
              </w:tc>
              <w:tc>
                <w:tcPr>
                  <w:tcW w:w="1503" w:type="dxa"/>
                </w:tcPr>
                <w:p w14:paraId="7386A4B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0F697BF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$4.89</w:t>
                  </w:r>
                </w:p>
              </w:tc>
            </w:tr>
            <w:tr w:rsidR="00716F5C" w:rsidRPr="005F2432" w14:paraId="6CE6F5F1" w14:textId="77777777" w:rsidTr="00716F5C">
              <w:tc>
                <w:tcPr>
                  <w:tcW w:w="1502" w:type="dxa"/>
                  <w:vMerge/>
                  <w:vAlign w:val="center"/>
                </w:tcPr>
                <w:p w14:paraId="3F02BCEA" w14:textId="77777777" w:rsidR="00716F5C" w:rsidRPr="005F2432" w:rsidRDefault="00716F5C" w:rsidP="00716F5C">
                  <w:pPr>
                    <w:rPr>
                      <w:rFonts w:ascii="Calibri" w:hAnsi="Calibri" w:cs="Calibri"/>
                      <w:sz w:val="18"/>
                      <w:szCs w:val="18"/>
                    </w:rPr>
                  </w:pPr>
                </w:p>
              </w:tc>
              <w:tc>
                <w:tcPr>
                  <w:tcW w:w="1502" w:type="dxa"/>
                  <w:vAlign w:val="center"/>
                </w:tcPr>
                <w:p w14:paraId="67161FE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56D35C1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136</w:t>
                  </w:r>
                </w:p>
              </w:tc>
              <w:tc>
                <w:tcPr>
                  <w:tcW w:w="1503" w:type="dxa"/>
                </w:tcPr>
                <w:p w14:paraId="05803FB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2418F7C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$1.21</w:t>
                  </w:r>
                </w:p>
              </w:tc>
            </w:tr>
            <w:tr w:rsidR="00716F5C" w:rsidRPr="005F2432" w14:paraId="1293B12B" w14:textId="77777777" w:rsidTr="00716F5C">
              <w:tc>
                <w:tcPr>
                  <w:tcW w:w="1502" w:type="dxa"/>
                  <w:vMerge/>
                  <w:vAlign w:val="center"/>
                </w:tcPr>
                <w:p w14:paraId="73761E87" w14:textId="77777777" w:rsidR="00716F5C" w:rsidRPr="005F2432" w:rsidRDefault="00716F5C" w:rsidP="00716F5C">
                  <w:pPr>
                    <w:rPr>
                      <w:rFonts w:ascii="Calibri" w:hAnsi="Calibri" w:cs="Calibri"/>
                      <w:sz w:val="18"/>
                      <w:szCs w:val="18"/>
                    </w:rPr>
                  </w:pPr>
                </w:p>
              </w:tc>
              <w:tc>
                <w:tcPr>
                  <w:tcW w:w="1502" w:type="dxa"/>
                  <w:vAlign w:val="center"/>
                </w:tcPr>
                <w:p w14:paraId="157E042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1E72F1D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204</w:t>
                  </w:r>
                </w:p>
              </w:tc>
              <w:tc>
                <w:tcPr>
                  <w:tcW w:w="1503" w:type="dxa"/>
                </w:tcPr>
                <w:p w14:paraId="3AB38CA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$0.37</w:t>
                  </w:r>
                </w:p>
              </w:tc>
              <w:tc>
                <w:tcPr>
                  <w:tcW w:w="1503" w:type="dxa"/>
                </w:tcPr>
                <w:p w14:paraId="1526F50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$0.76</w:t>
                  </w:r>
                </w:p>
              </w:tc>
            </w:tr>
            <w:tr w:rsidR="00716F5C" w:rsidRPr="005F2432" w14:paraId="55A7EA9B" w14:textId="77777777" w:rsidTr="00716F5C">
              <w:tc>
                <w:tcPr>
                  <w:tcW w:w="1502" w:type="dxa"/>
                  <w:vMerge w:val="restart"/>
                  <w:vAlign w:val="center"/>
                </w:tcPr>
                <w:p w14:paraId="4700700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2001</w:t>
                  </w:r>
                </w:p>
              </w:tc>
              <w:tc>
                <w:tcPr>
                  <w:tcW w:w="1502" w:type="dxa"/>
                  <w:vAlign w:val="center"/>
                </w:tcPr>
                <w:p w14:paraId="76D57E5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775E029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40</w:t>
                  </w:r>
                </w:p>
              </w:tc>
              <w:tc>
                <w:tcPr>
                  <w:tcW w:w="1503" w:type="dxa"/>
                </w:tcPr>
                <w:p w14:paraId="6C95387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33A4D5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$2.51</w:t>
                  </w:r>
                </w:p>
              </w:tc>
            </w:tr>
            <w:tr w:rsidR="00716F5C" w:rsidRPr="005F2432" w14:paraId="458909F5" w14:textId="77777777" w:rsidTr="00716F5C">
              <w:tc>
                <w:tcPr>
                  <w:tcW w:w="1502" w:type="dxa"/>
                  <w:vMerge/>
                  <w:vAlign w:val="center"/>
                </w:tcPr>
                <w:p w14:paraId="25E01254" w14:textId="77777777" w:rsidR="00716F5C" w:rsidRPr="005F2432" w:rsidRDefault="00716F5C" w:rsidP="00716F5C">
                  <w:pPr>
                    <w:rPr>
                      <w:rFonts w:ascii="Calibri" w:hAnsi="Calibri" w:cs="Calibri"/>
                      <w:sz w:val="18"/>
                      <w:szCs w:val="18"/>
                    </w:rPr>
                  </w:pPr>
                </w:p>
              </w:tc>
              <w:tc>
                <w:tcPr>
                  <w:tcW w:w="1502" w:type="dxa"/>
                  <w:vAlign w:val="center"/>
                </w:tcPr>
                <w:p w14:paraId="202BE81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4F72E64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116</w:t>
                  </w:r>
                </w:p>
              </w:tc>
              <w:tc>
                <w:tcPr>
                  <w:tcW w:w="1503" w:type="dxa"/>
                </w:tcPr>
                <w:p w14:paraId="05F9600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AE4C5E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$1.41</w:t>
                  </w:r>
                </w:p>
              </w:tc>
            </w:tr>
            <w:tr w:rsidR="00716F5C" w:rsidRPr="005F2432" w14:paraId="236885AA" w14:textId="77777777" w:rsidTr="00716F5C">
              <w:tc>
                <w:tcPr>
                  <w:tcW w:w="1502" w:type="dxa"/>
                  <w:vMerge/>
                  <w:vAlign w:val="center"/>
                </w:tcPr>
                <w:p w14:paraId="354FCA15" w14:textId="77777777" w:rsidR="00716F5C" w:rsidRPr="005F2432" w:rsidRDefault="00716F5C" w:rsidP="00716F5C">
                  <w:pPr>
                    <w:rPr>
                      <w:rFonts w:ascii="Calibri" w:hAnsi="Calibri" w:cs="Calibri"/>
                      <w:sz w:val="18"/>
                      <w:szCs w:val="18"/>
                    </w:rPr>
                  </w:pPr>
                </w:p>
              </w:tc>
              <w:tc>
                <w:tcPr>
                  <w:tcW w:w="1502" w:type="dxa"/>
                  <w:vAlign w:val="center"/>
                </w:tcPr>
                <w:p w14:paraId="5108457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455CFAA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126</w:t>
                  </w:r>
                </w:p>
              </w:tc>
              <w:tc>
                <w:tcPr>
                  <w:tcW w:w="1503" w:type="dxa"/>
                </w:tcPr>
                <w:p w14:paraId="1B07F8F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$0.08</w:t>
                  </w:r>
                </w:p>
              </w:tc>
              <w:tc>
                <w:tcPr>
                  <w:tcW w:w="1503" w:type="dxa"/>
                </w:tcPr>
                <w:p w14:paraId="1BE7B71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$1.16</w:t>
                  </w:r>
                </w:p>
              </w:tc>
            </w:tr>
            <w:tr w:rsidR="00716F5C" w:rsidRPr="005F2432" w14:paraId="732074F5" w14:textId="77777777" w:rsidTr="00716F5C">
              <w:tc>
                <w:tcPr>
                  <w:tcW w:w="1502" w:type="dxa"/>
                  <w:vMerge/>
                  <w:vAlign w:val="center"/>
                </w:tcPr>
                <w:p w14:paraId="7BDC9216" w14:textId="77777777" w:rsidR="00716F5C" w:rsidRPr="005F2432" w:rsidRDefault="00716F5C" w:rsidP="00716F5C">
                  <w:pPr>
                    <w:rPr>
                      <w:rFonts w:ascii="Calibri" w:hAnsi="Calibri" w:cs="Calibri"/>
                      <w:sz w:val="18"/>
                      <w:szCs w:val="18"/>
                    </w:rPr>
                  </w:pPr>
                </w:p>
              </w:tc>
              <w:tc>
                <w:tcPr>
                  <w:tcW w:w="1502" w:type="dxa"/>
                  <w:vAlign w:val="center"/>
                </w:tcPr>
                <w:p w14:paraId="57DD533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60CD931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182</w:t>
                  </w:r>
                </w:p>
              </w:tc>
              <w:tc>
                <w:tcPr>
                  <w:tcW w:w="1503" w:type="dxa"/>
                </w:tcPr>
                <w:p w14:paraId="4990786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$0.42</w:t>
                  </w:r>
                </w:p>
              </w:tc>
              <w:tc>
                <w:tcPr>
                  <w:tcW w:w="1503" w:type="dxa"/>
                </w:tcPr>
                <w:p w14:paraId="4666DC5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$0.39</w:t>
                  </w:r>
                </w:p>
              </w:tc>
            </w:tr>
            <w:tr w:rsidR="00716F5C" w:rsidRPr="005F2432" w14:paraId="7563D6F1" w14:textId="77777777" w:rsidTr="00716F5C">
              <w:tc>
                <w:tcPr>
                  <w:tcW w:w="1502" w:type="dxa"/>
                  <w:vMerge w:val="restart"/>
                  <w:vAlign w:val="center"/>
                </w:tcPr>
                <w:p w14:paraId="3F33DC6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2002</w:t>
                  </w:r>
                </w:p>
              </w:tc>
              <w:tc>
                <w:tcPr>
                  <w:tcW w:w="1502" w:type="dxa"/>
                  <w:vAlign w:val="center"/>
                </w:tcPr>
                <w:p w14:paraId="439B4FE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3856489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30</w:t>
                  </w:r>
                </w:p>
              </w:tc>
              <w:tc>
                <w:tcPr>
                  <w:tcW w:w="1503" w:type="dxa"/>
                </w:tcPr>
                <w:p w14:paraId="612C58C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7D565E1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$2.58</w:t>
                  </w:r>
                </w:p>
              </w:tc>
            </w:tr>
            <w:tr w:rsidR="00716F5C" w:rsidRPr="005F2432" w14:paraId="0A78A95F" w14:textId="77777777" w:rsidTr="00716F5C">
              <w:tc>
                <w:tcPr>
                  <w:tcW w:w="1502" w:type="dxa"/>
                  <w:vMerge/>
                  <w:vAlign w:val="center"/>
                </w:tcPr>
                <w:p w14:paraId="1239C5E1" w14:textId="77777777" w:rsidR="00716F5C" w:rsidRPr="005F2432" w:rsidRDefault="00716F5C" w:rsidP="00716F5C">
                  <w:pPr>
                    <w:rPr>
                      <w:rFonts w:ascii="Calibri" w:hAnsi="Calibri" w:cs="Calibri"/>
                      <w:sz w:val="18"/>
                      <w:szCs w:val="18"/>
                    </w:rPr>
                  </w:pPr>
                </w:p>
              </w:tc>
              <w:tc>
                <w:tcPr>
                  <w:tcW w:w="1502" w:type="dxa"/>
                  <w:vAlign w:val="center"/>
                </w:tcPr>
                <w:p w14:paraId="4D68F29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4E30AC3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111</w:t>
                  </w:r>
                </w:p>
              </w:tc>
              <w:tc>
                <w:tcPr>
                  <w:tcW w:w="1503" w:type="dxa"/>
                </w:tcPr>
                <w:p w14:paraId="3C4B3D0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$0.29</w:t>
                  </w:r>
                </w:p>
              </w:tc>
              <w:tc>
                <w:tcPr>
                  <w:tcW w:w="1503" w:type="dxa"/>
                </w:tcPr>
                <w:p w14:paraId="2D7206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$2.19</w:t>
                  </w:r>
                </w:p>
              </w:tc>
            </w:tr>
            <w:tr w:rsidR="00716F5C" w:rsidRPr="005F2432" w14:paraId="3C19517B" w14:textId="77777777" w:rsidTr="00716F5C">
              <w:tc>
                <w:tcPr>
                  <w:tcW w:w="1502" w:type="dxa"/>
                  <w:vMerge/>
                  <w:vAlign w:val="center"/>
                </w:tcPr>
                <w:p w14:paraId="520663E6" w14:textId="77777777" w:rsidR="00716F5C" w:rsidRPr="005F2432" w:rsidRDefault="00716F5C" w:rsidP="00716F5C">
                  <w:pPr>
                    <w:rPr>
                      <w:rFonts w:ascii="Calibri" w:hAnsi="Calibri" w:cs="Calibri"/>
                      <w:sz w:val="18"/>
                      <w:szCs w:val="18"/>
                    </w:rPr>
                  </w:pPr>
                </w:p>
              </w:tc>
              <w:tc>
                <w:tcPr>
                  <w:tcW w:w="1502" w:type="dxa"/>
                  <w:vAlign w:val="center"/>
                </w:tcPr>
                <w:p w14:paraId="5A3345D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7C0B60C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130</w:t>
                  </w:r>
                </w:p>
              </w:tc>
              <w:tc>
                <w:tcPr>
                  <w:tcW w:w="1503" w:type="dxa"/>
                </w:tcPr>
                <w:p w14:paraId="5B8BE4E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$0.10</w:t>
                  </w:r>
                </w:p>
              </w:tc>
              <w:tc>
                <w:tcPr>
                  <w:tcW w:w="1503" w:type="dxa"/>
                </w:tcPr>
                <w:p w14:paraId="20D8E6C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$2.90</w:t>
                  </w:r>
                </w:p>
              </w:tc>
            </w:tr>
            <w:tr w:rsidR="00716F5C" w:rsidRPr="005F2432" w14:paraId="4E99C171" w14:textId="77777777" w:rsidTr="00716F5C">
              <w:tc>
                <w:tcPr>
                  <w:tcW w:w="1502" w:type="dxa"/>
                  <w:vMerge/>
                  <w:vAlign w:val="center"/>
                </w:tcPr>
                <w:p w14:paraId="3257AD95" w14:textId="77777777" w:rsidR="00716F5C" w:rsidRPr="005F2432" w:rsidRDefault="00716F5C" w:rsidP="00716F5C">
                  <w:pPr>
                    <w:rPr>
                      <w:rFonts w:ascii="Calibri" w:hAnsi="Calibri" w:cs="Calibri"/>
                      <w:sz w:val="18"/>
                      <w:szCs w:val="18"/>
                    </w:rPr>
                  </w:pPr>
                </w:p>
              </w:tc>
              <w:tc>
                <w:tcPr>
                  <w:tcW w:w="1502" w:type="dxa"/>
                  <w:vAlign w:val="center"/>
                </w:tcPr>
                <w:p w14:paraId="68AAF50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018828A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180</w:t>
                  </w:r>
                </w:p>
              </w:tc>
              <w:tc>
                <w:tcPr>
                  <w:tcW w:w="1503" w:type="dxa"/>
                </w:tcPr>
                <w:p w14:paraId="5F8D41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$0.61</w:t>
                  </w:r>
                </w:p>
              </w:tc>
              <w:tc>
                <w:tcPr>
                  <w:tcW w:w="1503" w:type="dxa"/>
                </w:tcPr>
                <w:p w14:paraId="491F3DF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$1.42</w:t>
                  </w:r>
                </w:p>
              </w:tc>
            </w:tr>
            <w:tr w:rsidR="00716F5C" w:rsidRPr="005F2432" w14:paraId="07699DED" w14:textId="77777777" w:rsidTr="00716F5C">
              <w:tc>
                <w:tcPr>
                  <w:tcW w:w="1502" w:type="dxa"/>
                  <w:vMerge w:val="restart"/>
                  <w:vAlign w:val="center"/>
                </w:tcPr>
                <w:p w14:paraId="7B9EDE2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2003</w:t>
                  </w:r>
                </w:p>
              </w:tc>
              <w:tc>
                <w:tcPr>
                  <w:tcW w:w="1502" w:type="dxa"/>
                  <w:vAlign w:val="center"/>
                </w:tcPr>
                <w:p w14:paraId="18BE1AD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017C63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42</w:t>
                  </w:r>
                </w:p>
              </w:tc>
              <w:tc>
                <w:tcPr>
                  <w:tcW w:w="1503" w:type="dxa"/>
                </w:tcPr>
                <w:p w14:paraId="3B1C740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D9C7C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$2.09</w:t>
                  </w:r>
                </w:p>
              </w:tc>
            </w:tr>
            <w:tr w:rsidR="00716F5C" w:rsidRPr="005F2432" w14:paraId="38006E40" w14:textId="77777777" w:rsidTr="00716F5C">
              <w:tc>
                <w:tcPr>
                  <w:tcW w:w="1502" w:type="dxa"/>
                  <w:vMerge/>
                  <w:vAlign w:val="center"/>
                </w:tcPr>
                <w:p w14:paraId="79DC42F8" w14:textId="77777777" w:rsidR="00716F5C" w:rsidRPr="005F2432" w:rsidRDefault="00716F5C" w:rsidP="00716F5C">
                  <w:pPr>
                    <w:rPr>
                      <w:rFonts w:ascii="Calibri" w:hAnsi="Calibri" w:cs="Calibri"/>
                      <w:sz w:val="18"/>
                      <w:szCs w:val="18"/>
                    </w:rPr>
                  </w:pPr>
                </w:p>
              </w:tc>
              <w:tc>
                <w:tcPr>
                  <w:tcW w:w="1502" w:type="dxa"/>
                  <w:vAlign w:val="center"/>
                </w:tcPr>
                <w:p w14:paraId="120214F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74EA03F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107</w:t>
                  </w:r>
                </w:p>
              </w:tc>
              <w:tc>
                <w:tcPr>
                  <w:tcW w:w="1503" w:type="dxa"/>
                </w:tcPr>
                <w:p w14:paraId="50A61CB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0FA7EB7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$0.76</w:t>
                  </w:r>
                </w:p>
              </w:tc>
            </w:tr>
            <w:tr w:rsidR="00716F5C" w:rsidRPr="005F2432" w14:paraId="22D0FE8C" w14:textId="77777777" w:rsidTr="00716F5C">
              <w:tc>
                <w:tcPr>
                  <w:tcW w:w="1502" w:type="dxa"/>
                  <w:vMerge/>
                  <w:vAlign w:val="center"/>
                </w:tcPr>
                <w:p w14:paraId="03924E11" w14:textId="77777777" w:rsidR="00716F5C" w:rsidRPr="005F2432" w:rsidRDefault="00716F5C" w:rsidP="00716F5C">
                  <w:pPr>
                    <w:rPr>
                      <w:rFonts w:ascii="Calibri" w:hAnsi="Calibri" w:cs="Calibri"/>
                      <w:sz w:val="18"/>
                      <w:szCs w:val="18"/>
                    </w:rPr>
                  </w:pPr>
                </w:p>
              </w:tc>
              <w:tc>
                <w:tcPr>
                  <w:tcW w:w="1502" w:type="dxa"/>
                  <w:vAlign w:val="center"/>
                </w:tcPr>
                <w:p w14:paraId="1EC99A3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372E517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118</w:t>
                  </w:r>
                </w:p>
              </w:tc>
              <w:tc>
                <w:tcPr>
                  <w:tcW w:w="1503" w:type="dxa"/>
                </w:tcPr>
                <w:p w14:paraId="06F7935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62DBBC3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$3.43</w:t>
                  </w:r>
                </w:p>
              </w:tc>
            </w:tr>
            <w:tr w:rsidR="00716F5C" w:rsidRPr="005F2432" w14:paraId="69C366C8" w14:textId="77777777" w:rsidTr="00716F5C">
              <w:tc>
                <w:tcPr>
                  <w:tcW w:w="1502" w:type="dxa"/>
                  <w:vMerge/>
                  <w:vAlign w:val="center"/>
                </w:tcPr>
                <w:p w14:paraId="46C215E7" w14:textId="77777777" w:rsidR="00716F5C" w:rsidRPr="005F2432" w:rsidRDefault="00716F5C" w:rsidP="00716F5C">
                  <w:pPr>
                    <w:rPr>
                      <w:rFonts w:ascii="Calibri" w:hAnsi="Calibri" w:cs="Calibri"/>
                      <w:sz w:val="18"/>
                      <w:szCs w:val="18"/>
                    </w:rPr>
                  </w:pPr>
                </w:p>
              </w:tc>
              <w:tc>
                <w:tcPr>
                  <w:tcW w:w="1502" w:type="dxa"/>
                  <w:vAlign w:val="center"/>
                </w:tcPr>
                <w:p w14:paraId="1ECF1EF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0AE4316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182</w:t>
                  </w:r>
                </w:p>
              </w:tc>
              <w:tc>
                <w:tcPr>
                  <w:tcW w:w="1503" w:type="dxa"/>
                </w:tcPr>
                <w:p w14:paraId="6F488C1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$0.56</w:t>
                  </w:r>
                </w:p>
              </w:tc>
              <w:tc>
                <w:tcPr>
                  <w:tcW w:w="1503" w:type="dxa"/>
                </w:tcPr>
                <w:p w14:paraId="4D34483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$0.89</w:t>
                  </w:r>
                </w:p>
              </w:tc>
            </w:tr>
            <w:tr w:rsidR="00716F5C" w:rsidRPr="005F2432" w14:paraId="25FF3413" w14:textId="77777777" w:rsidTr="00716F5C">
              <w:tc>
                <w:tcPr>
                  <w:tcW w:w="1502" w:type="dxa"/>
                  <w:vMerge w:val="restart"/>
                  <w:vAlign w:val="center"/>
                </w:tcPr>
                <w:p w14:paraId="084AE9B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2004</w:t>
                  </w:r>
                </w:p>
              </w:tc>
              <w:tc>
                <w:tcPr>
                  <w:tcW w:w="1502" w:type="dxa"/>
                  <w:vAlign w:val="center"/>
                </w:tcPr>
                <w:p w14:paraId="3CF4C9E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15F2742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w:t>
                  </w:r>
                </w:p>
              </w:tc>
              <w:tc>
                <w:tcPr>
                  <w:tcW w:w="1503" w:type="dxa"/>
                </w:tcPr>
                <w:p w14:paraId="115E5F0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C7029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$6.28</w:t>
                  </w:r>
                </w:p>
              </w:tc>
            </w:tr>
            <w:tr w:rsidR="00716F5C" w:rsidRPr="005F2432" w14:paraId="2C17D7A3" w14:textId="77777777" w:rsidTr="00716F5C">
              <w:tc>
                <w:tcPr>
                  <w:tcW w:w="1502" w:type="dxa"/>
                  <w:vMerge/>
                  <w:vAlign w:val="center"/>
                </w:tcPr>
                <w:p w14:paraId="4A7D77B9" w14:textId="77777777" w:rsidR="00716F5C" w:rsidRPr="005F2432" w:rsidRDefault="00716F5C" w:rsidP="00716F5C">
                  <w:pPr>
                    <w:rPr>
                      <w:rFonts w:ascii="Calibri" w:hAnsi="Calibri" w:cs="Calibri"/>
                      <w:sz w:val="18"/>
                      <w:szCs w:val="18"/>
                    </w:rPr>
                  </w:pPr>
                </w:p>
              </w:tc>
              <w:tc>
                <w:tcPr>
                  <w:tcW w:w="1502" w:type="dxa"/>
                  <w:vAlign w:val="center"/>
                </w:tcPr>
                <w:p w14:paraId="4A66BE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629CEF5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84</w:t>
                  </w:r>
                </w:p>
              </w:tc>
              <w:tc>
                <w:tcPr>
                  <w:tcW w:w="1503" w:type="dxa"/>
                </w:tcPr>
                <w:p w14:paraId="3995E95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726870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$3.68</w:t>
                  </w:r>
                </w:p>
              </w:tc>
            </w:tr>
            <w:tr w:rsidR="00716F5C" w:rsidRPr="005F2432" w14:paraId="1230D58A" w14:textId="77777777" w:rsidTr="00716F5C">
              <w:tc>
                <w:tcPr>
                  <w:tcW w:w="1502" w:type="dxa"/>
                  <w:vMerge/>
                  <w:vAlign w:val="center"/>
                </w:tcPr>
                <w:p w14:paraId="29B860DB" w14:textId="77777777" w:rsidR="00716F5C" w:rsidRPr="005F2432" w:rsidRDefault="00716F5C" w:rsidP="00716F5C">
                  <w:pPr>
                    <w:rPr>
                      <w:rFonts w:ascii="Calibri" w:hAnsi="Calibri" w:cs="Calibri"/>
                      <w:sz w:val="18"/>
                      <w:szCs w:val="18"/>
                    </w:rPr>
                  </w:pPr>
                </w:p>
              </w:tc>
              <w:tc>
                <w:tcPr>
                  <w:tcW w:w="1502" w:type="dxa"/>
                  <w:vAlign w:val="center"/>
                </w:tcPr>
                <w:p w14:paraId="216886D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4209419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122</w:t>
                  </w:r>
                </w:p>
              </w:tc>
              <w:tc>
                <w:tcPr>
                  <w:tcW w:w="1503" w:type="dxa"/>
                </w:tcPr>
                <w:p w14:paraId="782712A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$0.08</w:t>
                  </w:r>
                </w:p>
              </w:tc>
              <w:tc>
                <w:tcPr>
                  <w:tcW w:w="1503" w:type="dxa"/>
                </w:tcPr>
                <w:p w14:paraId="0E02883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$3.59</w:t>
                  </w:r>
                </w:p>
              </w:tc>
            </w:tr>
            <w:tr w:rsidR="00716F5C" w:rsidRPr="005F2432" w14:paraId="228B24A8" w14:textId="77777777" w:rsidTr="00716F5C">
              <w:tc>
                <w:tcPr>
                  <w:tcW w:w="1502" w:type="dxa"/>
                  <w:vMerge/>
                  <w:vAlign w:val="center"/>
                </w:tcPr>
                <w:p w14:paraId="767CD902" w14:textId="77777777" w:rsidR="00716F5C" w:rsidRPr="005F2432" w:rsidRDefault="00716F5C" w:rsidP="00716F5C">
                  <w:pPr>
                    <w:rPr>
                      <w:rFonts w:ascii="Calibri" w:hAnsi="Calibri" w:cs="Calibri"/>
                      <w:sz w:val="18"/>
                      <w:szCs w:val="18"/>
                    </w:rPr>
                  </w:pPr>
                </w:p>
              </w:tc>
              <w:tc>
                <w:tcPr>
                  <w:tcW w:w="1502" w:type="dxa"/>
                  <w:vAlign w:val="center"/>
                </w:tcPr>
                <w:p w14:paraId="2E9E25A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041832B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197</w:t>
                  </w:r>
                </w:p>
              </w:tc>
              <w:tc>
                <w:tcPr>
                  <w:tcW w:w="1503" w:type="dxa"/>
                </w:tcPr>
                <w:p w14:paraId="2F5F752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$1.20</w:t>
                  </w:r>
                </w:p>
              </w:tc>
              <w:tc>
                <w:tcPr>
                  <w:tcW w:w="1503" w:type="dxa"/>
                </w:tcPr>
                <w:p w14:paraId="7C1DE94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$1.18</w:t>
                  </w:r>
                </w:p>
              </w:tc>
            </w:tr>
            <w:tr w:rsidR="00716F5C" w:rsidRPr="005F2432" w14:paraId="39B3D40D" w14:textId="77777777" w:rsidTr="00716F5C">
              <w:tc>
                <w:tcPr>
                  <w:tcW w:w="1502" w:type="dxa"/>
                  <w:vMerge w:val="restart"/>
                  <w:vAlign w:val="center"/>
                </w:tcPr>
                <w:p w14:paraId="4F0A0F2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2005</w:t>
                  </w:r>
                </w:p>
              </w:tc>
              <w:tc>
                <w:tcPr>
                  <w:tcW w:w="1502" w:type="dxa"/>
                  <w:vAlign w:val="center"/>
                </w:tcPr>
                <w:p w14:paraId="4FF542D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0F12C20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38</w:t>
                  </w:r>
                </w:p>
              </w:tc>
              <w:tc>
                <w:tcPr>
                  <w:tcW w:w="1503" w:type="dxa"/>
                </w:tcPr>
                <w:p w14:paraId="5DAA1A5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61C0BA3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$5.11</w:t>
                  </w:r>
                </w:p>
              </w:tc>
            </w:tr>
            <w:tr w:rsidR="00716F5C" w:rsidRPr="005F2432" w14:paraId="7C4AC515" w14:textId="77777777" w:rsidTr="00716F5C">
              <w:tc>
                <w:tcPr>
                  <w:tcW w:w="1502" w:type="dxa"/>
                  <w:vMerge/>
                  <w:vAlign w:val="center"/>
                </w:tcPr>
                <w:p w14:paraId="42DABFEE" w14:textId="77777777" w:rsidR="00716F5C" w:rsidRPr="005F2432" w:rsidRDefault="00716F5C" w:rsidP="00716F5C">
                  <w:pPr>
                    <w:rPr>
                      <w:rFonts w:ascii="Calibri" w:hAnsi="Calibri" w:cs="Calibri"/>
                      <w:sz w:val="18"/>
                      <w:szCs w:val="18"/>
                    </w:rPr>
                  </w:pPr>
                </w:p>
              </w:tc>
              <w:tc>
                <w:tcPr>
                  <w:tcW w:w="1502" w:type="dxa"/>
                  <w:vAlign w:val="center"/>
                </w:tcPr>
                <w:p w14:paraId="5D01D2B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29FCCA3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117</w:t>
                  </w:r>
                </w:p>
              </w:tc>
              <w:tc>
                <w:tcPr>
                  <w:tcW w:w="1503" w:type="dxa"/>
                </w:tcPr>
                <w:p w14:paraId="61E6416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$0.47</w:t>
                  </w:r>
                </w:p>
              </w:tc>
              <w:tc>
                <w:tcPr>
                  <w:tcW w:w="1503" w:type="dxa"/>
                </w:tcPr>
                <w:p w14:paraId="5967C05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$4.05</w:t>
                  </w:r>
                </w:p>
              </w:tc>
            </w:tr>
            <w:tr w:rsidR="00716F5C" w:rsidRPr="005F2432" w14:paraId="1C2C5AF9" w14:textId="77777777" w:rsidTr="00716F5C">
              <w:tc>
                <w:tcPr>
                  <w:tcW w:w="1502" w:type="dxa"/>
                  <w:vMerge/>
                  <w:vAlign w:val="center"/>
                </w:tcPr>
                <w:p w14:paraId="5B77C404" w14:textId="77777777" w:rsidR="00716F5C" w:rsidRPr="005F2432" w:rsidRDefault="00716F5C" w:rsidP="00716F5C">
                  <w:pPr>
                    <w:rPr>
                      <w:rFonts w:ascii="Calibri" w:hAnsi="Calibri" w:cs="Calibri"/>
                      <w:sz w:val="18"/>
                      <w:szCs w:val="18"/>
                    </w:rPr>
                  </w:pPr>
                </w:p>
              </w:tc>
              <w:tc>
                <w:tcPr>
                  <w:tcW w:w="1502" w:type="dxa"/>
                  <w:vAlign w:val="center"/>
                </w:tcPr>
                <w:p w14:paraId="1CA7C45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6B2507B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155</w:t>
                  </w:r>
                </w:p>
              </w:tc>
              <w:tc>
                <w:tcPr>
                  <w:tcW w:w="1503" w:type="dxa"/>
                </w:tcPr>
                <w:p w14:paraId="06A6C35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$0.26</w:t>
                  </w:r>
                </w:p>
              </w:tc>
              <w:tc>
                <w:tcPr>
                  <w:tcW w:w="1503" w:type="dxa"/>
                </w:tcPr>
                <w:p w14:paraId="46A0A6D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$2.93</w:t>
                  </w:r>
                </w:p>
              </w:tc>
            </w:tr>
            <w:tr w:rsidR="00716F5C" w:rsidRPr="005F2432" w14:paraId="5C7CB733" w14:textId="77777777" w:rsidTr="00716F5C">
              <w:tc>
                <w:tcPr>
                  <w:tcW w:w="1502" w:type="dxa"/>
                  <w:vMerge/>
                  <w:vAlign w:val="center"/>
                </w:tcPr>
                <w:p w14:paraId="6CAABB07" w14:textId="77777777" w:rsidR="00716F5C" w:rsidRPr="005F2432" w:rsidRDefault="00716F5C" w:rsidP="00716F5C">
                  <w:pPr>
                    <w:rPr>
                      <w:rFonts w:ascii="Calibri" w:hAnsi="Calibri" w:cs="Calibri"/>
                      <w:sz w:val="18"/>
                      <w:szCs w:val="18"/>
                    </w:rPr>
                  </w:pPr>
                </w:p>
              </w:tc>
              <w:tc>
                <w:tcPr>
                  <w:tcW w:w="1502" w:type="dxa"/>
                  <w:vAlign w:val="center"/>
                </w:tcPr>
                <w:p w14:paraId="6CD5DAB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6333F93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197</w:t>
                  </w:r>
                </w:p>
              </w:tc>
              <w:tc>
                <w:tcPr>
                  <w:tcW w:w="1503" w:type="dxa"/>
                </w:tcPr>
                <w:p w14:paraId="5BED8ED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$2.51</w:t>
                  </w:r>
                </w:p>
              </w:tc>
              <w:tc>
                <w:tcPr>
                  <w:tcW w:w="1503" w:type="dxa"/>
                </w:tcPr>
                <w:p w14:paraId="438EE89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$2.47</w:t>
                  </w:r>
                </w:p>
              </w:tc>
            </w:tr>
            <w:tr w:rsidR="00716F5C" w:rsidRPr="005F2432" w14:paraId="79660437" w14:textId="77777777" w:rsidTr="00716F5C">
              <w:tc>
                <w:tcPr>
                  <w:tcW w:w="1502" w:type="dxa"/>
                  <w:vMerge w:val="restart"/>
                  <w:vAlign w:val="center"/>
                </w:tcPr>
                <w:p w14:paraId="378D060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2006</w:t>
                  </w:r>
                </w:p>
              </w:tc>
              <w:tc>
                <w:tcPr>
                  <w:tcW w:w="1502" w:type="dxa"/>
                  <w:vAlign w:val="center"/>
                </w:tcPr>
                <w:p w14:paraId="382D26F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373CA53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53</w:t>
                  </w:r>
                </w:p>
              </w:tc>
              <w:tc>
                <w:tcPr>
                  <w:tcW w:w="1503" w:type="dxa"/>
                </w:tcPr>
                <w:p w14:paraId="2C9A7CB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3DAEE3C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$2.45</w:t>
                  </w:r>
                </w:p>
              </w:tc>
            </w:tr>
            <w:tr w:rsidR="00716F5C" w:rsidRPr="005F2432" w14:paraId="60AC7529" w14:textId="77777777" w:rsidTr="00716F5C">
              <w:tc>
                <w:tcPr>
                  <w:tcW w:w="1502" w:type="dxa"/>
                  <w:vMerge/>
                  <w:vAlign w:val="center"/>
                </w:tcPr>
                <w:p w14:paraId="59BC9C87" w14:textId="77777777" w:rsidR="00716F5C" w:rsidRPr="005F2432" w:rsidRDefault="00716F5C" w:rsidP="00716F5C">
                  <w:pPr>
                    <w:rPr>
                      <w:rFonts w:ascii="Calibri" w:hAnsi="Calibri" w:cs="Calibri"/>
                      <w:sz w:val="18"/>
                      <w:szCs w:val="18"/>
                    </w:rPr>
                  </w:pPr>
                </w:p>
              </w:tc>
              <w:tc>
                <w:tcPr>
                  <w:tcW w:w="1502" w:type="dxa"/>
                  <w:vAlign w:val="center"/>
                </w:tcPr>
                <w:p w14:paraId="33CDCC4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79225C1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149</w:t>
                  </w:r>
                </w:p>
              </w:tc>
              <w:tc>
                <w:tcPr>
                  <w:tcW w:w="1503" w:type="dxa"/>
                </w:tcPr>
                <w:p w14:paraId="3634B7B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$0.20</w:t>
                  </w:r>
                </w:p>
              </w:tc>
              <w:tc>
                <w:tcPr>
                  <w:tcW w:w="1503" w:type="dxa"/>
                </w:tcPr>
                <w:p w14:paraId="1F782EE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$4.69</w:t>
                  </w:r>
                </w:p>
              </w:tc>
            </w:tr>
            <w:tr w:rsidR="00716F5C" w:rsidRPr="005F2432" w14:paraId="0FDA7364" w14:textId="77777777" w:rsidTr="00716F5C">
              <w:tc>
                <w:tcPr>
                  <w:tcW w:w="1502" w:type="dxa"/>
                  <w:vMerge/>
                  <w:vAlign w:val="center"/>
                </w:tcPr>
                <w:p w14:paraId="5317A1E6" w14:textId="77777777" w:rsidR="00716F5C" w:rsidRPr="005F2432" w:rsidRDefault="00716F5C" w:rsidP="00716F5C">
                  <w:pPr>
                    <w:rPr>
                      <w:rFonts w:ascii="Calibri" w:hAnsi="Calibri" w:cs="Calibri"/>
                      <w:sz w:val="18"/>
                      <w:szCs w:val="18"/>
                    </w:rPr>
                  </w:pPr>
                </w:p>
              </w:tc>
              <w:tc>
                <w:tcPr>
                  <w:tcW w:w="1502" w:type="dxa"/>
                  <w:vAlign w:val="center"/>
                </w:tcPr>
                <w:p w14:paraId="4CAAE5F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534641A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139</w:t>
                  </w:r>
                </w:p>
              </w:tc>
              <w:tc>
                <w:tcPr>
                  <w:tcW w:w="1503" w:type="dxa"/>
                </w:tcPr>
                <w:p w14:paraId="495076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$0.04</w:t>
                  </w:r>
                </w:p>
              </w:tc>
              <w:tc>
                <w:tcPr>
                  <w:tcW w:w="1503" w:type="dxa"/>
                </w:tcPr>
                <w:p w14:paraId="2EE7DB7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$1.48</w:t>
                  </w:r>
                </w:p>
              </w:tc>
            </w:tr>
            <w:tr w:rsidR="00716F5C" w:rsidRPr="005F2432" w14:paraId="6BC25632" w14:textId="77777777" w:rsidTr="00716F5C">
              <w:tc>
                <w:tcPr>
                  <w:tcW w:w="1502" w:type="dxa"/>
                  <w:vMerge/>
                  <w:vAlign w:val="center"/>
                </w:tcPr>
                <w:p w14:paraId="4A898809" w14:textId="77777777" w:rsidR="00716F5C" w:rsidRPr="005F2432" w:rsidRDefault="00716F5C" w:rsidP="00716F5C">
                  <w:pPr>
                    <w:rPr>
                      <w:rFonts w:ascii="Calibri" w:hAnsi="Calibri" w:cs="Calibri"/>
                      <w:sz w:val="18"/>
                      <w:szCs w:val="18"/>
                    </w:rPr>
                  </w:pPr>
                </w:p>
              </w:tc>
              <w:tc>
                <w:tcPr>
                  <w:tcW w:w="1502" w:type="dxa"/>
                  <w:vAlign w:val="center"/>
                </w:tcPr>
                <w:p w14:paraId="1934B0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156E0D7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265</w:t>
                  </w:r>
                </w:p>
              </w:tc>
              <w:tc>
                <w:tcPr>
                  <w:tcW w:w="1503" w:type="dxa"/>
                </w:tcPr>
                <w:p w14:paraId="3A078C4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$0.39</w:t>
                  </w:r>
                </w:p>
              </w:tc>
              <w:tc>
                <w:tcPr>
                  <w:tcW w:w="1503" w:type="dxa"/>
                </w:tcPr>
                <w:p w14:paraId="4E9CADB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$0.43</w:t>
                  </w:r>
                </w:p>
              </w:tc>
            </w:tr>
            <w:tr w:rsidR="00716F5C" w:rsidRPr="005F2432" w14:paraId="06ADAF6A" w14:textId="77777777" w:rsidTr="00716F5C">
              <w:tc>
                <w:tcPr>
                  <w:tcW w:w="1502" w:type="dxa"/>
                  <w:vMerge w:val="restart"/>
                  <w:vAlign w:val="center"/>
                </w:tcPr>
                <w:p w14:paraId="1971A5E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2007</w:t>
                  </w:r>
                </w:p>
              </w:tc>
              <w:tc>
                <w:tcPr>
                  <w:tcW w:w="1502" w:type="dxa"/>
                  <w:vAlign w:val="center"/>
                </w:tcPr>
                <w:p w14:paraId="37F5DAB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6DD3A15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72</w:t>
                  </w:r>
                </w:p>
              </w:tc>
              <w:tc>
                <w:tcPr>
                  <w:tcW w:w="1503" w:type="dxa"/>
                </w:tcPr>
                <w:p w14:paraId="6AE1C67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7288D70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$4.06</w:t>
                  </w:r>
                </w:p>
              </w:tc>
            </w:tr>
            <w:tr w:rsidR="00716F5C" w:rsidRPr="005F2432" w14:paraId="5199A47D" w14:textId="77777777" w:rsidTr="00716F5C">
              <w:tc>
                <w:tcPr>
                  <w:tcW w:w="1502" w:type="dxa"/>
                  <w:vMerge/>
                  <w:vAlign w:val="center"/>
                </w:tcPr>
                <w:p w14:paraId="502F2BD5" w14:textId="77777777" w:rsidR="00716F5C" w:rsidRPr="005F2432" w:rsidRDefault="00716F5C" w:rsidP="00716F5C">
                  <w:pPr>
                    <w:rPr>
                      <w:rFonts w:ascii="Calibri" w:hAnsi="Calibri" w:cs="Calibri"/>
                      <w:sz w:val="18"/>
                      <w:szCs w:val="18"/>
                    </w:rPr>
                  </w:pPr>
                </w:p>
              </w:tc>
              <w:tc>
                <w:tcPr>
                  <w:tcW w:w="1502" w:type="dxa"/>
                  <w:vAlign w:val="center"/>
                </w:tcPr>
                <w:p w14:paraId="3CB1584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7A957E9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182</w:t>
                  </w:r>
                </w:p>
              </w:tc>
              <w:tc>
                <w:tcPr>
                  <w:tcW w:w="1503" w:type="dxa"/>
                </w:tcPr>
                <w:p w14:paraId="5425D03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$0.19</w:t>
                  </w:r>
                </w:p>
              </w:tc>
              <w:tc>
                <w:tcPr>
                  <w:tcW w:w="1503" w:type="dxa"/>
                </w:tcPr>
                <w:p w14:paraId="49B2209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$4.55</w:t>
                  </w:r>
                </w:p>
              </w:tc>
            </w:tr>
            <w:tr w:rsidR="00716F5C" w:rsidRPr="005F2432" w14:paraId="6C28CEE5" w14:textId="77777777" w:rsidTr="00716F5C">
              <w:tc>
                <w:tcPr>
                  <w:tcW w:w="1502" w:type="dxa"/>
                  <w:vMerge/>
                  <w:vAlign w:val="center"/>
                </w:tcPr>
                <w:p w14:paraId="0E482282" w14:textId="77777777" w:rsidR="00716F5C" w:rsidRPr="005F2432" w:rsidRDefault="00716F5C" w:rsidP="00716F5C">
                  <w:pPr>
                    <w:rPr>
                      <w:rFonts w:ascii="Calibri" w:hAnsi="Calibri" w:cs="Calibri"/>
                      <w:sz w:val="18"/>
                      <w:szCs w:val="18"/>
                    </w:rPr>
                  </w:pPr>
                </w:p>
              </w:tc>
              <w:tc>
                <w:tcPr>
                  <w:tcW w:w="1502" w:type="dxa"/>
                  <w:vAlign w:val="center"/>
                </w:tcPr>
                <w:p w14:paraId="0060999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14EFF5F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199</w:t>
                  </w:r>
                </w:p>
              </w:tc>
              <w:tc>
                <w:tcPr>
                  <w:tcW w:w="1503" w:type="dxa"/>
                </w:tcPr>
                <w:p w14:paraId="54BBD79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$0.19</w:t>
                  </w:r>
                </w:p>
              </w:tc>
              <w:tc>
                <w:tcPr>
                  <w:tcW w:w="1503" w:type="dxa"/>
                </w:tcPr>
                <w:p w14:paraId="454B131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$2.02</w:t>
                  </w:r>
                </w:p>
              </w:tc>
            </w:tr>
            <w:tr w:rsidR="00716F5C" w:rsidRPr="005F2432" w14:paraId="6C0EB94A" w14:textId="77777777" w:rsidTr="00716F5C">
              <w:tc>
                <w:tcPr>
                  <w:tcW w:w="1502" w:type="dxa"/>
                  <w:vMerge/>
                  <w:vAlign w:val="center"/>
                </w:tcPr>
                <w:p w14:paraId="74960A18" w14:textId="77777777" w:rsidR="00716F5C" w:rsidRPr="005F2432" w:rsidRDefault="00716F5C" w:rsidP="00716F5C">
                  <w:pPr>
                    <w:rPr>
                      <w:rFonts w:ascii="Calibri" w:hAnsi="Calibri" w:cs="Calibri"/>
                      <w:sz w:val="18"/>
                      <w:szCs w:val="18"/>
                    </w:rPr>
                  </w:pPr>
                </w:p>
              </w:tc>
              <w:tc>
                <w:tcPr>
                  <w:tcW w:w="1502" w:type="dxa"/>
                  <w:vAlign w:val="center"/>
                </w:tcPr>
                <w:p w14:paraId="3B0E31E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2A9E510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234</w:t>
                  </w:r>
                </w:p>
              </w:tc>
              <w:tc>
                <w:tcPr>
                  <w:tcW w:w="1503" w:type="dxa"/>
                </w:tcPr>
                <w:p w14:paraId="1696492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$0.50</w:t>
                  </w:r>
                </w:p>
              </w:tc>
              <w:tc>
                <w:tcPr>
                  <w:tcW w:w="1503" w:type="dxa"/>
                </w:tcPr>
                <w:p w14:paraId="1E8193C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$0.49</w:t>
                  </w:r>
                </w:p>
              </w:tc>
            </w:tr>
            <w:tr w:rsidR="00716F5C" w:rsidRPr="005F2432" w14:paraId="11F264BE" w14:textId="77777777" w:rsidTr="00716F5C">
              <w:tc>
                <w:tcPr>
                  <w:tcW w:w="1502" w:type="dxa"/>
                  <w:vMerge w:val="restart"/>
                  <w:vAlign w:val="center"/>
                </w:tcPr>
                <w:p w14:paraId="0BE74C1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2008</w:t>
                  </w:r>
                </w:p>
              </w:tc>
              <w:tc>
                <w:tcPr>
                  <w:tcW w:w="1502" w:type="dxa"/>
                  <w:vAlign w:val="center"/>
                </w:tcPr>
                <w:p w14:paraId="435EB9B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2408680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52</w:t>
                  </w:r>
                </w:p>
              </w:tc>
              <w:tc>
                <w:tcPr>
                  <w:tcW w:w="1503" w:type="dxa"/>
                </w:tcPr>
                <w:p w14:paraId="718B51E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08D296D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$2.27</w:t>
                  </w:r>
                </w:p>
              </w:tc>
            </w:tr>
            <w:tr w:rsidR="00716F5C" w:rsidRPr="005F2432" w14:paraId="404F4D68" w14:textId="77777777" w:rsidTr="00716F5C">
              <w:tc>
                <w:tcPr>
                  <w:tcW w:w="1502" w:type="dxa"/>
                  <w:vMerge/>
                  <w:vAlign w:val="center"/>
                </w:tcPr>
                <w:p w14:paraId="1B0F994E" w14:textId="77777777" w:rsidR="00716F5C" w:rsidRPr="005F2432" w:rsidRDefault="00716F5C" w:rsidP="00716F5C">
                  <w:pPr>
                    <w:rPr>
                      <w:rFonts w:ascii="Calibri" w:hAnsi="Calibri" w:cs="Calibri"/>
                      <w:sz w:val="18"/>
                      <w:szCs w:val="18"/>
                    </w:rPr>
                  </w:pPr>
                </w:p>
              </w:tc>
              <w:tc>
                <w:tcPr>
                  <w:tcW w:w="1502" w:type="dxa"/>
                  <w:vAlign w:val="center"/>
                </w:tcPr>
                <w:p w14:paraId="4078F55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7B69DB2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131</w:t>
                  </w:r>
                </w:p>
              </w:tc>
              <w:tc>
                <w:tcPr>
                  <w:tcW w:w="1503" w:type="dxa"/>
                </w:tcPr>
                <w:p w14:paraId="270A713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56A62E6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$2.50</w:t>
                  </w:r>
                </w:p>
              </w:tc>
            </w:tr>
            <w:tr w:rsidR="00716F5C" w:rsidRPr="005F2432" w14:paraId="4DC476CA" w14:textId="77777777" w:rsidTr="00716F5C">
              <w:tc>
                <w:tcPr>
                  <w:tcW w:w="1502" w:type="dxa"/>
                  <w:vMerge/>
                  <w:vAlign w:val="center"/>
                </w:tcPr>
                <w:p w14:paraId="3D5971C3" w14:textId="77777777" w:rsidR="00716F5C" w:rsidRPr="005F2432" w:rsidRDefault="00716F5C" w:rsidP="00716F5C">
                  <w:pPr>
                    <w:rPr>
                      <w:rFonts w:ascii="Calibri" w:hAnsi="Calibri" w:cs="Calibri"/>
                      <w:sz w:val="18"/>
                      <w:szCs w:val="18"/>
                    </w:rPr>
                  </w:pPr>
                </w:p>
              </w:tc>
              <w:tc>
                <w:tcPr>
                  <w:tcW w:w="1502" w:type="dxa"/>
                  <w:vAlign w:val="center"/>
                </w:tcPr>
                <w:p w14:paraId="2B6E1DA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3A748B6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146</w:t>
                  </w:r>
                </w:p>
              </w:tc>
              <w:tc>
                <w:tcPr>
                  <w:tcW w:w="1503" w:type="dxa"/>
                </w:tcPr>
                <w:p w14:paraId="2413B77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$0.14</w:t>
                  </w:r>
                </w:p>
              </w:tc>
              <w:tc>
                <w:tcPr>
                  <w:tcW w:w="1503" w:type="dxa"/>
                </w:tcPr>
                <w:p w14:paraId="2371548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$2.91</w:t>
                  </w:r>
                </w:p>
              </w:tc>
            </w:tr>
            <w:tr w:rsidR="00716F5C" w:rsidRPr="005F2432" w14:paraId="43C6100A" w14:textId="77777777" w:rsidTr="00716F5C">
              <w:tc>
                <w:tcPr>
                  <w:tcW w:w="1502" w:type="dxa"/>
                  <w:vMerge/>
                  <w:vAlign w:val="center"/>
                </w:tcPr>
                <w:p w14:paraId="050E029F" w14:textId="77777777" w:rsidR="00716F5C" w:rsidRPr="005F2432" w:rsidRDefault="00716F5C" w:rsidP="00716F5C">
                  <w:pPr>
                    <w:rPr>
                      <w:rFonts w:ascii="Calibri" w:hAnsi="Calibri" w:cs="Calibri"/>
                      <w:sz w:val="18"/>
                      <w:szCs w:val="18"/>
                    </w:rPr>
                  </w:pPr>
                </w:p>
              </w:tc>
              <w:tc>
                <w:tcPr>
                  <w:tcW w:w="1502" w:type="dxa"/>
                  <w:vAlign w:val="center"/>
                </w:tcPr>
                <w:p w14:paraId="05873C1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30183BC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195</w:t>
                  </w:r>
                </w:p>
              </w:tc>
              <w:tc>
                <w:tcPr>
                  <w:tcW w:w="1503" w:type="dxa"/>
                </w:tcPr>
                <w:p w14:paraId="2CB9445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$0.88</w:t>
                  </w:r>
                </w:p>
              </w:tc>
              <w:tc>
                <w:tcPr>
                  <w:tcW w:w="1503" w:type="dxa"/>
                </w:tcPr>
                <w:p w14:paraId="5A7E8BC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$0.84</w:t>
                  </w:r>
                </w:p>
              </w:tc>
            </w:tr>
            <w:tr w:rsidR="00716F5C" w:rsidRPr="005F2432" w14:paraId="38B16053" w14:textId="77777777" w:rsidTr="00716F5C">
              <w:tc>
                <w:tcPr>
                  <w:tcW w:w="1502" w:type="dxa"/>
                  <w:vMerge w:val="restart"/>
                  <w:vAlign w:val="center"/>
                </w:tcPr>
                <w:p w14:paraId="20621DE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2009</w:t>
                  </w:r>
                </w:p>
              </w:tc>
              <w:tc>
                <w:tcPr>
                  <w:tcW w:w="1502" w:type="dxa"/>
                  <w:vAlign w:val="center"/>
                </w:tcPr>
                <w:p w14:paraId="6F232C8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3370BEB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55</w:t>
                  </w:r>
                </w:p>
              </w:tc>
              <w:tc>
                <w:tcPr>
                  <w:tcW w:w="1503" w:type="dxa"/>
                </w:tcPr>
                <w:p w14:paraId="075153D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$0.02</w:t>
                  </w:r>
                </w:p>
              </w:tc>
              <w:tc>
                <w:tcPr>
                  <w:tcW w:w="1503" w:type="dxa"/>
                </w:tcPr>
                <w:p w14:paraId="56092A8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$2.64</w:t>
                  </w:r>
                </w:p>
              </w:tc>
            </w:tr>
            <w:tr w:rsidR="00716F5C" w:rsidRPr="005F2432" w14:paraId="1B5CB7C8" w14:textId="77777777" w:rsidTr="00716F5C">
              <w:tc>
                <w:tcPr>
                  <w:tcW w:w="1502" w:type="dxa"/>
                  <w:vMerge/>
                  <w:vAlign w:val="center"/>
                </w:tcPr>
                <w:p w14:paraId="07C91D7B" w14:textId="77777777" w:rsidR="00716F5C" w:rsidRPr="005F2432" w:rsidRDefault="00716F5C" w:rsidP="00716F5C">
                  <w:pPr>
                    <w:rPr>
                      <w:rFonts w:ascii="Calibri" w:hAnsi="Calibri" w:cs="Calibri"/>
                      <w:sz w:val="18"/>
                      <w:szCs w:val="18"/>
                    </w:rPr>
                  </w:pPr>
                </w:p>
              </w:tc>
              <w:tc>
                <w:tcPr>
                  <w:tcW w:w="1502" w:type="dxa"/>
                  <w:vAlign w:val="center"/>
                </w:tcPr>
                <w:p w14:paraId="497CBC8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5159F79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169</w:t>
                  </w:r>
                </w:p>
              </w:tc>
              <w:tc>
                <w:tcPr>
                  <w:tcW w:w="1503" w:type="dxa"/>
                </w:tcPr>
                <w:p w14:paraId="037B2BB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$0.13</w:t>
                  </w:r>
                </w:p>
              </w:tc>
              <w:tc>
                <w:tcPr>
                  <w:tcW w:w="1503" w:type="dxa"/>
                </w:tcPr>
                <w:p w14:paraId="27484A7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$2.46</w:t>
                  </w:r>
                </w:p>
              </w:tc>
            </w:tr>
            <w:tr w:rsidR="00716F5C" w:rsidRPr="005F2432" w14:paraId="4D1E1314" w14:textId="77777777" w:rsidTr="00716F5C">
              <w:tc>
                <w:tcPr>
                  <w:tcW w:w="1502" w:type="dxa"/>
                  <w:vMerge/>
                  <w:vAlign w:val="center"/>
                </w:tcPr>
                <w:p w14:paraId="4F032841" w14:textId="77777777" w:rsidR="00716F5C" w:rsidRPr="005F2432" w:rsidRDefault="00716F5C" w:rsidP="00716F5C">
                  <w:pPr>
                    <w:rPr>
                      <w:rFonts w:ascii="Calibri" w:hAnsi="Calibri" w:cs="Calibri"/>
                      <w:sz w:val="18"/>
                      <w:szCs w:val="18"/>
                    </w:rPr>
                  </w:pPr>
                </w:p>
              </w:tc>
              <w:tc>
                <w:tcPr>
                  <w:tcW w:w="1502" w:type="dxa"/>
                  <w:vAlign w:val="center"/>
                </w:tcPr>
                <w:p w14:paraId="472C331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05B094E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146</w:t>
                  </w:r>
                </w:p>
              </w:tc>
              <w:tc>
                <w:tcPr>
                  <w:tcW w:w="1503" w:type="dxa"/>
                </w:tcPr>
                <w:p w14:paraId="624E424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6F528DF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$0.87</w:t>
                  </w:r>
                </w:p>
              </w:tc>
            </w:tr>
            <w:tr w:rsidR="00716F5C" w:rsidRPr="005F2432" w14:paraId="6F6AA7ED" w14:textId="77777777" w:rsidTr="00716F5C">
              <w:tc>
                <w:tcPr>
                  <w:tcW w:w="1502" w:type="dxa"/>
                  <w:vMerge/>
                  <w:vAlign w:val="center"/>
                </w:tcPr>
                <w:p w14:paraId="15CEBCF6" w14:textId="77777777" w:rsidR="00716F5C" w:rsidRPr="005F2432" w:rsidRDefault="00716F5C" w:rsidP="00716F5C">
                  <w:pPr>
                    <w:rPr>
                      <w:rFonts w:ascii="Calibri" w:hAnsi="Calibri" w:cs="Calibri"/>
                      <w:sz w:val="18"/>
                      <w:szCs w:val="18"/>
                    </w:rPr>
                  </w:pPr>
                </w:p>
              </w:tc>
              <w:tc>
                <w:tcPr>
                  <w:tcW w:w="1502" w:type="dxa"/>
                  <w:vAlign w:val="center"/>
                </w:tcPr>
                <w:p w14:paraId="3733E2E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5C94F1A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218</w:t>
                  </w:r>
                </w:p>
              </w:tc>
              <w:tc>
                <w:tcPr>
                  <w:tcW w:w="1503" w:type="dxa"/>
                </w:tcPr>
                <w:p w14:paraId="5907EB9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$0.48</w:t>
                  </w:r>
                </w:p>
              </w:tc>
              <w:tc>
                <w:tcPr>
                  <w:tcW w:w="1503" w:type="dxa"/>
                </w:tcPr>
                <w:p w14:paraId="1FE6AC3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$0.48</w:t>
                  </w:r>
                </w:p>
              </w:tc>
            </w:tr>
            <w:tr w:rsidR="00716F5C" w:rsidRPr="005F2432" w14:paraId="3363247C" w14:textId="77777777" w:rsidTr="00716F5C">
              <w:tc>
                <w:tcPr>
                  <w:tcW w:w="1502" w:type="dxa"/>
                  <w:vMerge w:val="restart"/>
                  <w:vAlign w:val="center"/>
                </w:tcPr>
                <w:p w14:paraId="69B9346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2010</w:t>
                  </w:r>
                </w:p>
              </w:tc>
              <w:tc>
                <w:tcPr>
                  <w:tcW w:w="1502" w:type="dxa"/>
                  <w:vAlign w:val="center"/>
                </w:tcPr>
                <w:p w14:paraId="011BE5E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265089C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65</w:t>
                  </w:r>
                </w:p>
              </w:tc>
              <w:tc>
                <w:tcPr>
                  <w:tcW w:w="1503" w:type="dxa"/>
                </w:tcPr>
                <w:p w14:paraId="7AC207C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00B1785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$1.57</w:t>
                  </w:r>
                </w:p>
              </w:tc>
            </w:tr>
            <w:tr w:rsidR="00716F5C" w:rsidRPr="005F2432" w14:paraId="1438AE48" w14:textId="77777777" w:rsidTr="00716F5C">
              <w:tc>
                <w:tcPr>
                  <w:tcW w:w="1502" w:type="dxa"/>
                  <w:vMerge/>
                  <w:vAlign w:val="center"/>
                </w:tcPr>
                <w:p w14:paraId="7D7B7253" w14:textId="77777777" w:rsidR="00716F5C" w:rsidRPr="005F2432" w:rsidRDefault="00716F5C" w:rsidP="00716F5C">
                  <w:pPr>
                    <w:rPr>
                      <w:rFonts w:ascii="Calibri" w:hAnsi="Calibri" w:cs="Calibri"/>
                      <w:sz w:val="18"/>
                      <w:szCs w:val="18"/>
                    </w:rPr>
                  </w:pPr>
                </w:p>
              </w:tc>
              <w:tc>
                <w:tcPr>
                  <w:tcW w:w="1502" w:type="dxa"/>
                  <w:vAlign w:val="center"/>
                </w:tcPr>
                <w:p w14:paraId="03DDD83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70BCBA8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177</w:t>
                  </w:r>
                </w:p>
              </w:tc>
              <w:tc>
                <w:tcPr>
                  <w:tcW w:w="1503" w:type="dxa"/>
                </w:tcPr>
                <w:p w14:paraId="134CB34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$0.04</w:t>
                  </w:r>
                </w:p>
              </w:tc>
              <w:tc>
                <w:tcPr>
                  <w:tcW w:w="1503" w:type="dxa"/>
                </w:tcPr>
                <w:p w14:paraId="0085487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$3.38</w:t>
                  </w:r>
                </w:p>
              </w:tc>
            </w:tr>
            <w:tr w:rsidR="00716F5C" w:rsidRPr="005F2432" w14:paraId="68D85F85" w14:textId="77777777" w:rsidTr="00716F5C">
              <w:tc>
                <w:tcPr>
                  <w:tcW w:w="1502" w:type="dxa"/>
                  <w:vMerge/>
                  <w:vAlign w:val="center"/>
                </w:tcPr>
                <w:p w14:paraId="5D82BF78" w14:textId="77777777" w:rsidR="00716F5C" w:rsidRPr="005F2432" w:rsidRDefault="00716F5C" w:rsidP="00716F5C">
                  <w:pPr>
                    <w:rPr>
                      <w:rFonts w:ascii="Calibri" w:hAnsi="Calibri" w:cs="Calibri"/>
                      <w:sz w:val="18"/>
                      <w:szCs w:val="18"/>
                    </w:rPr>
                  </w:pPr>
                </w:p>
              </w:tc>
              <w:tc>
                <w:tcPr>
                  <w:tcW w:w="1502" w:type="dxa"/>
                  <w:vAlign w:val="center"/>
                </w:tcPr>
                <w:p w14:paraId="7BF8569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011EC7E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149</w:t>
                  </w:r>
                </w:p>
              </w:tc>
              <w:tc>
                <w:tcPr>
                  <w:tcW w:w="1503" w:type="dxa"/>
                </w:tcPr>
                <w:p w14:paraId="14E7DC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$0.09</w:t>
                  </w:r>
                </w:p>
              </w:tc>
              <w:tc>
                <w:tcPr>
                  <w:tcW w:w="1503" w:type="dxa"/>
                </w:tcPr>
                <w:p w14:paraId="1DF8B22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$2.42</w:t>
                  </w:r>
                </w:p>
              </w:tc>
            </w:tr>
            <w:tr w:rsidR="00716F5C" w:rsidRPr="005F2432" w14:paraId="7899AF75" w14:textId="77777777" w:rsidTr="00716F5C">
              <w:tc>
                <w:tcPr>
                  <w:tcW w:w="1502" w:type="dxa"/>
                  <w:vMerge/>
                  <w:vAlign w:val="center"/>
                </w:tcPr>
                <w:p w14:paraId="4FD55A7A" w14:textId="77777777" w:rsidR="00716F5C" w:rsidRPr="005F2432" w:rsidRDefault="00716F5C" w:rsidP="00716F5C">
                  <w:pPr>
                    <w:rPr>
                      <w:rFonts w:ascii="Calibri" w:hAnsi="Calibri" w:cs="Calibri"/>
                      <w:sz w:val="18"/>
                      <w:szCs w:val="18"/>
                    </w:rPr>
                  </w:pPr>
                </w:p>
              </w:tc>
              <w:tc>
                <w:tcPr>
                  <w:tcW w:w="1502" w:type="dxa"/>
                  <w:vAlign w:val="center"/>
                </w:tcPr>
                <w:p w14:paraId="46FCE4B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6EDF3DF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234</w:t>
                  </w:r>
                </w:p>
              </w:tc>
              <w:tc>
                <w:tcPr>
                  <w:tcW w:w="1503" w:type="dxa"/>
                </w:tcPr>
                <w:p w14:paraId="0559CFE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$0.59</w:t>
                  </w:r>
                </w:p>
              </w:tc>
              <w:tc>
                <w:tcPr>
                  <w:tcW w:w="1503" w:type="dxa"/>
                </w:tcPr>
                <w:p w14:paraId="6189A55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$0.50</w:t>
                  </w:r>
                </w:p>
              </w:tc>
            </w:tr>
            <w:tr w:rsidR="00716F5C" w:rsidRPr="005F2432" w14:paraId="3325423A" w14:textId="77777777" w:rsidTr="00716F5C">
              <w:tc>
                <w:tcPr>
                  <w:tcW w:w="1502" w:type="dxa"/>
                  <w:vMerge w:val="restart"/>
                  <w:vAlign w:val="center"/>
                </w:tcPr>
                <w:p w14:paraId="3AED111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2011</w:t>
                  </w:r>
                </w:p>
              </w:tc>
              <w:tc>
                <w:tcPr>
                  <w:tcW w:w="1502" w:type="dxa"/>
                  <w:vAlign w:val="center"/>
                </w:tcPr>
                <w:p w14:paraId="33B492D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3173126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60</w:t>
                  </w:r>
                </w:p>
              </w:tc>
              <w:tc>
                <w:tcPr>
                  <w:tcW w:w="1503" w:type="dxa"/>
                </w:tcPr>
                <w:p w14:paraId="26951B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41429A4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$2.96</w:t>
                  </w:r>
                </w:p>
              </w:tc>
            </w:tr>
            <w:tr w:rsidR="00716F5C" w:rsidRPr="005F2432" w14:paraId="5139B177" w14:textId="77777777" w:rsidTr="00716F5C">
              <w:tc>
                <w:tcPr>
                  <w:tcW w:w="1502" w:type="dxa"/>
                  <w:vMerge/>
                  <w:vAlign w:val="center"/>
                </w:tcPr>
                <w:p w14:paraId="376A79E5" w14:textId="77777777" w:rsidR="00716F5C" w:rsidRPr="005F2432" w:rsidRDefault="00716F5C" w:rsidP="00716F5C">
                  <w:pPr>
                    <w:rPr>
                      <w:rFonts w:ascii="Calibri" w:hAnsi="Calibri" w:cs="Calibri"/>
                      <w:sz w:val="18"/>
                      <w:szCs w:val="18"/>
                    </w:rPr>
                  </w:pPr>
                </w:p>
              </w:tc>
              <w:tc>
                <w:tcPr>
                  <w:tcW w:w="1502" w:type="dxa"/>
                  <w:vAlign w:val="center"/>
                </w:tcPr>
                <w:p w14:paraId="0AD3235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60FF1EE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147</w:t>
                  </w:r>
                </w:p>
              </w:tc>
              <w:tc>
                <w:tcPr>
                  <w:tcW w:w="1503" w:type="dxa"/>
                </w:tcPr>
                <w:p w14:paraId="3650CE5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$0.01</w:t>
                  </w:r>
                </w:p>
              </w:tc>
              <w:tc>
                <w:tcPr>
                  <w:tcW w:w="1503" w:type="dxa"/>
                </w:tcPr>
                <w:p w14:paraId="5508E4A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$1.59</w:t>
                  </w:r>
                </w:p>
              </w:tc>
            </w:tr>
            <w:tr w:rsidR="00716F5C" w:rsidRPr="005F2432" w14:paraId="2E365264" w14:textId="77777777" w:rsidTr="00716F5C">
              <w:tc>
                <w:tcPr>
                  <w:tcW w:w="1502" w:type="dxa"/>
                  <w:vMerge/>
                  <w:vAlign w:val="center"/>
                </w:tcPr>
                <w:p w14:paraId="2D59FC4C" w14:textId="77777777" w:rsidR="00716F5C" w:rsidRPr="005F2432" w:rsidRDefault="00716F5C" w:rsidP="00716F5C">
                  <w:pPr>
                    <w:rPr>
                      <w:rFonts w:ascii="Calibri" w:hAnsi="Calibri" w:cs="Calibri"/>
                      <w:sz w:val="18"/>
                      <w:szCs w:val="18"/>
                    </w:rPr>
                  </w:pPr>
                </w:p>
              </w:tc>
              <w:tc>
                <w:tcPr>
                  <w:tcW w:w="1502" w:type="dxa"/>
                  <w:vAlign w:val="center"/>
                </w:tcPr>
                <w:p w14:paraId="7030AFD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16D5FEA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141</w:t>
                  </w:r>
                </w:p>
              </w:tc>
              <w:tc>
                <w:tcPr>
                  <w:tcW w:w="1503" w:type="dxa"/>
                </w:tcPr>
                <w:p w14:paraId="2A98289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$0.75</w:t>
                  </w:r>
                </w:p>
              </w:tc>
              <w:tc>
                <w:tcPr>
                  <w:tcW w:w="1503" w:type="dxa"/>
                </w:tcPr>
                <w:p w14:paraId="2A58DD8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$2.03</w:t>
                  </w:r>
                </w:p>
              </w:tc>
            </w:tr>
            <w:tr w:rsidR="00716F5C" w:rsidRPr="005F2432" w14:paraId="25DF3BDA" w14:textId="77777777" w:rsidTr="00716F5C">
              <w:tc>
                <w:tcPr>
                  <w:tcW w:w="1502" w:type="dxa"/>
                  <w:vMerge/>
                  <w:vAlign w:val="center"/>
                </w:tcPr>
                <w:p w14:paraId="75038677" w14:textId="77777777" w:rsidR="00716F5C" w:rsidRPr="005F2432" w:rsidRDefault="00716F5C" w:rsidP="00716F5C">
                  <w:pPr>
                    <w:rPr>
                      <w:rFonts w:ascii="Calibri" w:hAnsi="Calibri" w:cs="Calibri"/>
                      <w:sz w:val="18"/>
                      <w:szCs w:val="18"/>
                    </w:rPr>
                  </w:pPr>
                </w:p>
              </w:tc>
              <w:tc>
                <w:tcPr>
                  <w:tcW w:w="1502" w:type="dxa"/>
                  <w:vAlign w:val="center"/>
                </w:tcPr>
                <w:p w14:paraId="234A6FA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9AA2D3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220</w:t>
                  </w:r>
                </w:p>
              </w:tc>
              <w:tc>
                <w:tcPr>
                  <w:tcW w:w="1503" w:type="dxa"/>
                </w:tcPr>
                <w:p w14:paraId="10955EC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$1.04</w:t>
                  </w:r>
                </w:p>
              </w:tc>
              <w:tc>
                <w:tcPr>
                  <w:tcW w:w="1503" w:type="dxa"/>
                </w:tcPr>
                <w:p w14:paraId="4D61394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$0.77</w:t>
                  </w:r>
                </w:p>
              </w:tc>
            </w:tr>
            <w:tr w:rsidR="00716F5C" w:rsidRPr="005F2432" w14:paraId="26F4352B" w14:textId="77777777" w:rsidTr="00716F5C">
              <w:tc>
                <w:tcPr>
                  <w:tcW w:w="1502" w:type="dxa"/>
                  <w:vMerge w:val="restart"/>
                  <w:vAlign w:val="center"/>
                </w:tcPr>
                <w:p w14:paraId="0007D29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2012</w:t>
                  </w:r>
                </w:p>
              </w:tc>
              <w:tc>
                <w:tcPr>
                  <w:tcW w:w="1502" w:type="dxa"/>
                  <w:vAlign w:val="center"/>
                </w:tcPr>
                <w:p w14:paraId="4727C89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C4851B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85</w:t>
                  </w:r>
                </w:p>
              </w:tc>
              <w:tc>
                <w:tcPr>
                  <w:tcW w:w="1503" w:type="dxa"/>
                </w:tcPr>
                <w:p w14:paraId="5D735AF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2D761AF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$3.10</w:t>
                  </w:r>
                </w:p>
              </w:tc>
            </w:tr>
            <w:tr w:rsidR="00716F5C" w:rsidRPr="005F2432" w14:paraId="4CDCB0C7" w14:textId="77777777" w:rsidTr="00716F5C">
              <w:tc>
                <w:tcPr>
                  <w:tcW w:w="1502" w:type="dxa"/>
                  <w:vMerge/>
                  <w:vAlign w:val="center"/>
                </w:tcPr>
                <w:p w14:paraId="01A86D25" w14:textId="77777777" w:rsidR="00716F5C" w:rsidRPr="005F2432" w:rsidRDefault="00716F5C" w:rsidP="00716F5C">
                  <w:pPr>
                    <w:rPr>
                      <w:rFonts w:ascii="Calibri" w:hAnsi="Calibri" w:cs="Calibri"/>
                      <w:sz w:val="18"/>
                      <w:szCs w:val="18"/>
                    </w:rPr>
                  </w:pPr>
                </w:p>
              </w:tc>
              <w:tc>
                <w:tcPr>
                  <w:tcW w:w="1502" w:type="dxa"/>
                  <w:vAlign w:val="center"/>
                </w:tcPr>
                <w:p w14:paraId="356FD29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1DEF0D3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184</w:t>
                  </w:r>
                </w:p>
              </w:tc>
              <w:tc>
                <w:tcPr>
                  <w:tcW w:w="1503" w:type="dxa"/>
                </w:tcPr>
                <w:p w14:paraId="76DB409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$0.11</w:t>
                  </w:r>
                </w:p>
              </w:tc>
              <w:tc>
                <w:tcPr>
                  <w:tcW w:w="1503" w:type="dxa"/>
                </w:tcPr>
                <w:p w14:paraId="544A990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$1.13</w:t>
                  </w:r>
                </w:p>
              </w:tc>
            </w:tr>
            <w:tr w:rsidR="00716F5C" w:rsidRPr="005F2432" w14:paraId="4870132A" w14:textId="77777777" w:rsidTr="00716F5C">
              <w:tc>
                <w:tcPr>
                  <w:tcW w:w="1502" w:type="dxa"/>
                  <w:vMerge/>
                  <w:vAlign w:val="center"/>
                </w:tcPr>
                <w:p w14:paraId="49768DF8" w14:textId="77777777" w:rsidR="00716F5C" w:rsidRPr="005F2432" w:rsidRDefault="00716F5C" w:rsidP="00716F5C">
                  <w:pPr>
                    <w:rPr>
                      <w:rFonts w:ascii="Calibri" w:hAnsi="Calibri" w:cs="Calibri"/>
                      <w:sz w:val="18"/>
                      <w:szCs w:val="18"/>
                    </w:rPr>
                  </w:pPr>
                </w:p>
              </w:tc>
              <w:tc>
                <w:tcPr>
                  <w:tcW w:w="1502" w:type="dxa"/>
                  <w:vAlign w:val="center"/>
                </w:tcPr>
                <w:p w14:paraId="64314E7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529C103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198</w:t>
                  </w:r>
                </w:p>
              </w:tc>
              <w:tc>
                <w:tcPr>
                  <w:tcW w:w="1503" w:type="dxa"/>
                </w:tcPr>
                <w:p w14:paraId="4827A1F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$0.05</w:t>
                  </w:r>
                </w:p>
              </w:tc>
              <w:tc>
                <w:tcPr>
                  <w:tcW w:w="1503" w:type="dxa"/>
                </w:tcPr>
                <w:p w14:paraId="337C73B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$1.11</w:t>
                  </w:r>
                </w:p>
              </w:tc>
            </w:tr>
            <w:tr w:rsidR="00716F5C" w:rsidRPr="005F2432" w14:paraId="0D83814E" w14:textId="77777777" w:rsidTr="00716F5C">
              <w:tc>
                <w:tcPr>
                  <w:tcW w:w="1502" w:type="dxa"/>
                  <w:vMerge/>
                  <w:vAlign w:val="center"/>
                </w:tcPr>
                <w:p w14:paraId="0E9C0A60" w14:textId="77777777" w:rsidR="00716F5C" w:rsidRPr="005F2432" w:rsidRDefault="00716F5C" w:rsidP="00716F5C">
                  <w:pPr>
                    <w:rPr>
                      <w:rFonts w:ascii="Calibri" w:hAnsi="Calibri" w:cs="Calibri"/>
                      <w:sz w:val="18"/>
                      <w:szCs w:val="18"/>
                    </w:rPr>
                  </w:pPr>
                </w:p>
              </w:tc>
              <w:tc>
                <w:tcPr>
                  <w:tcW w:w="1502" w:type="dxa"/>
                  <w:vAlign w:val="center"/>
                </w:tcPr>
                <w:p w14:paraId="1346CFB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1E9BFE0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252</w:t>
                  </w:r>
                </w:p>
              </w:tc>
              <w:tc>
                <w:tcPr>
                  <w:tcW w:w="1503" w:type="dxa"/>
                </w:tcPr>
                <w:p w14:paraId="616CCB6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$1.23</w:t>
                  </w:r>
                </w:p>
              </w:tc>
              <w:tc>
                <w:tcPr>
                  <w:tcW w:w="1503" w:type="dxa"/>
                </w:tcPr>
                <w:p w14:paraId="25C4E49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$1.26</w:t>
                  </w:r>
                </w:p>
              </w:tc>
            </w:tr>
            <w:tr w:rsidR="00716F5C" w:rsidRPr="005F2432" w14:paraId="77A6CFAA" w14:textId="77777777" w:rsidTr="00716F5C">
              <w:tc>
                <w:tcPr>
                  <w:tcW w:w="1502" w:type="dxa"/>
                  <w:vMerge w:val="restart"/>
                  <w:vAlign w:val="center"/>
                </w:tcPr>
                <w:p w14:paraId="0904432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2013</w:t>
                  </w:r>
                </w:p>
              </w:tc>
              <w:tc>
                <w:tcPr>
                  <w:tcW w:w="1502" w:type="dxa"/>
                  <w:vAlign w:val="center"/>
                </w:tcPr>
                <w:p w14:paraId="0390593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53BBD2C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54</w:t>
                  </w:r>
                </w:p>
              </w:tc>
              <w:tc>
                <w:tcPr>
                  <w:tcW w:w="1503" w:type="dxa"/>
                </w:tcPr>
                <w:p w14:paraId="6792B5F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025AFCF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$0.53</w:t>
                  </w:r>
                </w:p>
              </w:tc>
            </w:tr>
            <w:tr w:rsidR="00716F5C" w:rsidRPr="005F2432" w14:paraId="02D257E7" w14:textId="77777777" w:rsidTr="00716F5C">
              <w:tc>
                <w:tcPr>
                  <w:tcW w:w="1502" w:type="dxa"/>
                  <w:vMerge/>
                  <w:vAlign w:val="center"/>
                </w:tcPr>
                <w:p w14:paraId="5579A159" w14:textId="77777777" w:rsidR="00716F5C" w:rsidRPr="005F2432" w:rsidRDefault="00716F5C" w:rsidP="00716F5C">
                  <w:pPr>
                    <w:rPr>
                      <w:rFonts w:ascii="Calibri" w:hAnsi="Calibri" w:cs="Calibri"/>
                      <w:sz w:val="18"/>
                      <w:szCs w:val="18"/>
                    </w:rPr>
                  </w:pPr>
                </w:p>
              </w:tc>
              <w:tc>
                <w:tcPr>
                  <w:tcW w:w="1502" w:type="dxa"/>
                  <w:vAlign w:val="center"/>
                </w:tcPr>
                <w:p w14:paraId="362FB62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5F6C332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159</w:t>
                  </w:r>
                </w:p>
              </w:tc>
              <w:tc>
                <w:tcPr>
                  <w:tcW w:w="1503" w:type="dxa"/>
                </w:tcPr>
                <w:p w14:paraId="54F2A34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$0.31</w:t>
                  </w:r>
                </w:p>
              </w:tc>
              <w:tc>
                <w:tcPr>
                  <w:tcW w:w="1503" w:type="dxa"/>
                </w:tcPr>
                <w:p w14:paraId="7B6F95C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$3.03</w:t>
                  </w:r>
                </w:p>
              </w:tc>
            </w:tr>
            <w:tr w:rsidR="00716F5C" w:rsidRPr="005F2432" w14:paraId="3AAE3FC7" w14:textId="77777777" w:rsidTr="00716F5C">
              <w:tc>
                <w:tcPr>
                  <w:tcW w:w="1502" w:type="dxa"/>
                  <w:vMerge/>
                  <w:vAlign w:val="center"/>
                </w:tcPr>
                <w:p w14:paraId="5A82F396" w14:textId="77777777" w:rsidR="00716F5C" w:rsidRPr="005F2432" w:rsidRDefault="00716F5C" w:rsidP="00716F5C">
                  <w:pPr>
                    <w:rPr>
                      <w:rFonts w:ascii="Calibri" w:hAnsi="Calibri" w:cs="Calibri"/>
                      <w:sz w:val="18"/>
                      <w:szCs w:val="18"/>
                    </w:rPr>
                  </w:pPr>
                </w:p>
              </w:tc>
              <w:tc>
                <w:tcPr>
                  <w:tcW w:w="1502" w:type="dxa"/>
                  <w:vAlign w:val="center"/>
                </w:tcPr>
                <w:p w14:paraId="6CC7A3F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41E985A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188</w:t>
                  </w:r>
                </w:p>
              </w:tc>
              <w:tc>
                <w:tcPr>
                  <w:tcW w:w="1503" w:type="dxa"/>
                </w:tcPr>
                <w:p w14:paraId="36BA4D5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$0.13</w:t>
                  </w:r>
                </w:p>
              </w:tc>
              <w:tc>
                <w:tcPr>
                  <w:tcW w:w="1503" w:type="dxa"/>
                </w:tcPr>
                <w:p w14:paraId="2435B00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$1.83</w:t>
                  </w:r>
                </w:p>
              </w:tc>
            </w:tr>
            <w:tr w:rsidR="00716F5C" w:rsidRPr="005F2432" w14:paraId="0D15C13B" w14:textId="77777777" w:rsidTr="00716F5C">
              <w:tc>
                <w:tcPr>
                  <w:tcW w:w="1502" w:type="dxa"/>
                  <w:vMerge/>
                  <w:vAlign w:val="center"/>
                </w:tcPr>
                <w:p w14:paraId="49D18338" w14:textId="77777777" w:rsidR="00716F5C" w:rsidRPr="005F2432" w:rsidRDefault="00716F5C" w:rsidP="00716F5C">
                  <w:pPr>
                    <w:rPr>
                      <w:rFonts w:ascii="Calibri" w:hAnsi="Calibri" w:cs="Calibri"/>
                      <w:sz w:val="18"/>
                      <w:szCs w:val="18"/>
                    </w:rPr>
                  </w:pPr>
                </w:p>
              </w:tc>
              <w:tc>
                <w:tcPr>
                  <w:tcW w:w="1502" w:type="dxa"/>
                  <w:vAlign w:val="center"/>
                </w:tcPr>
                <w:p w14:paraId="05A3D19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8AC43F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234</w:t>
                  </w:r>
                </w:p>
              </w:tc>
              <w:tc>
                <w:tcPr>
                  <w:tcW w:w="1503" w:type="dxa"/>
                </w:tcPr>
                <w:p w14:paraId="03B7C70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$0.61</w:t>
                  </w:r>
                </w:p>
              </w:tc>
              <w:tc>
                <w:tcPr>
                  <w:tcW w:w="1503" w:type="dxa"/>
                </w:tcPr>
                <w:p w14:paraId="3C5B13D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$0.62</w:t>
                  </w:r>
                </w:p>
              </w:tc>
            </w:tr>
            <w:tr w:rsidR="00716F5C" w:rsidRPr="005F2432" w14:paraId="3CD19E81" w14:textId="77777777" w:rsidTr="00716F5C">
              <w:tc>
                <w:tcPr>
                  <w:tcW w:w="1502" w:type="dxa"/>
                  <w:vMerge w:val="restart"/>
                  <w:vAlign w:val="center"/>
                </w:tcPr>
                <w:p w14:paraId="16A2B3E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2014</w:t>
                  </w:r>
                </w:p>
              </w:tc>
              <w:tc>
                <w:tcPr>
                  <w:tcW w:w="1502" w:type="dxa"/>
                  <w:vAlign w:val="center"/>
                </w:tcPr>
                <w:p w14:paraId="7ADC529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715A965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70</w:t>
                  </w:r>
                </w:p>
              </w:tc>
              <w:tc>
                <w:tcPr>
                  <w:tcW w:w="1503" w:type="dxa"/>
                </w:tcPr>
                <w:p w14:paraId="3B45ABA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7AD79DE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$0.76</w:t>
                  </w:r>
                </w:p>
              </w:tc>
            </w:tr>
            <w:tr w:rsidR="00716F5C" w:rsidRPr="005F2432" w14:paraId="30DE3884" w14:textId="77777777" w:rsidTr="00716F5C">
              <w:tc>
                <w:tcPr>
                  <w:tcW w:w="1502" w:type="dxa"/>
                  <w:vMerge/>
                  <w:vAlign w:val="center"/>
                </w:tcPr>
                <w:p w14:paraId="50BA90CE" w14:textId="77777777" w:rsidR="00716F5C" w:rsidRPr="005F2432" w:rsidRDefault="00716F5C" w:rsidP="00716F5C">
                  <w:pPr>
                    <w:rPr>
                      <w:rFonts w:ascii="Calibri" w:hAnsi="Calibri" w:cs="Calibri"/>
                      <w:sz w:val="18"/>
                      <w:szCs w:val="18"/>
                    </w:rPr>
                  </w:pPr>
                </w:p>
              </w:tc>
              <w:tc>
                <w:tcPr>
                  <w:tcW w:w="1502" w:type="dxa"/>
                  <w:vAlign w:val="center"/>
                </w:tcPr>
                <w:p w14:paraId="205215C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081AAFE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176</w:t>
                  </w:r>
                </w:p>
              </w:tc>
              <w:tc>
                <w:tcPr>
                  <w:tcW w:w="1503" w:type="dxa"/>
                </w:tcPr>
                <w:p w14:paraId="02DA789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$0.13</w:t>
                  </w:r>
                </w:p>
              </w:tc>
              <w:tc>
                <w:tcPr>
                  <w:tcW w:w="1503" w:type="dxa"/>
                </w:tcPr>
                <w:p w14:paraId="1250627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$2.37</w:t>
                  </w:r>
                </w:p>
              </w:tc>
            </w:tr>
            <w:tr w:rsidR="00716F5C" w:rsidRPr="005F2432" w14:paraId="4988D8CC" w14:textId="77777777" w:rsidTr="00716F5C">
              <w:tc>
                <w:tcPr>
                  <w:tcW w:w="1502" w:type="dxa"/>
                  <w:vMerge/>
                  <w:vAlign w:val="center"/>
                </w:tcPr>
                <w:p w14:paraId="582ADCCB" w14:textId="77777777" w:rsidR="00716F5C" w:rsidRPr="005F2432" w:rsidRDefault="00716F5C" w:rsidP="00716F5C">
                  <w:pPr>
                    <w:rPr>
                      <w:rFonts w:ascii="Calibri" w:hAnsi="Calibri" w:cs="Calibri"/>
                      <w:sz w:val="18"/>
                      <w:szCs w:val="18"/>
                    </w:rPr>
                  </w:pPr>
                </w:p>
              </w:tc>
              <w:tc>
                <w:tcPr>
                  <w:tcW w:w="1502" w:type="dxa"/>
                  <w:vAlign w:val="center"/>
                </w:tcPr>
                <w:p w14:paraId="7F65447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6B00789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205</w:t>
                  </w:r>
                </w:p>
              </w:tc>
              <w:tc>
                <w:tcPr>
                  <w:tcW w:w="1503" w:type="dxa"/>
                </w:tcPr>
                <w:p w14:paraId="0C1E763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$0.07</w:t>
                  </w:r>
                </w:p>
              </w:tc>
              <w:tc>
                <w:tcPr>
                  <w:tcW w:w="1503" w:type="dxa"/>
                </w:tcPr>
                <w:p w14:paraId="07AB167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$1.33</w:t>
                  </w:r>
                </w:p>
              </w:tc>
            </w:tr>
            <w:tr w:rsidR="00716F5C" w:rsidRPr="005F2432" w14:paraId="689B196D" w14:textId="77777777" w:rsidTr="00716F5C">
              <w:tc>
                <w:tcPr>
                  <w:tcW w:w="1502" w:type="dxa"/>
                  <w:vMerge/>
                  <w:vAlign w:val="center"/>
                </w:tcPr>
                <w:p w14:paraId="21F1EB98" w14:textId="77777777" w:rsidR="00716F5C" w:rsidRPr="005F2432" w:rsidRDefault="00716F5C" w:rsidP="00716F5C">
                  <w:pPr>
                    <w:rPr>
                      <w:rFonts w:ascii="Calibri" w:hAnsi="Calibri" w:cs="Calibri"/>
                      <w:sz w:val="18"/>
                      <w:szCs w:val="18"/>
                    </w:rPr>
                  </w:pPr>
                </w:p>
              </w:tc>
              <w:tc>
                <w:tcPr>
                  <w:tcW w:w="1502" w:type="dxa"/>
                  <w:vAlign w:val="center"/>
                </w:tcPr>
                <w:p w14:paraId="58E7E5C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53661E8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275</w:t>
                  </w:r>
                </w:p>
              </w:tc>
              <w:tc>
                <w:tcPr>
                  <w:tcW w:w="1503" w:type="dxa"/>
                </w:tcPr>
                <w:p w14:paraId="0FAD7C0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$0.56</w:t>
                  </w:r>
                </w:p>
              </w:tc>
              <w:tc>
                <w:tcPr>
                  <w:tcW w:w="1503" w:type="dxa"/>
                </w:tcPr>
                <w:p w14:paraId="0D7BFCB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$0.41</w:t>
                  </w:r>
                </w:p>
              </w:tc>
            </w:tr>
            <w:tr w:rsidR="00716F5C" w:rsidRPr="005F2432" w14:paraId="0E5A84D6" w14:textId="77777777" w:rsidTr="00716F5C">
              <w:tc>
                <w:tcPr>
                  <w:tcW w:w="1502" w:type="dxa"/>
                  <w:vMerge w:val="restart"/>
                  <w:vAlign w:val="center"/>
                </w:tcPr>
                <w:p w14:paraId="212B4AB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2015</w:t>
                  </w:r>
                </w:p>
              </w:tc>
              <w:tc>
                <w:tcPr>
                  <w:tcW w:w="1502" w:type="dxa"/>
                  <w:vAlign w:val="center"/>
                </w:tcPr>
                <w:p w14:paraId="14DEC38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40FEB7A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80</w:t>
                  </w:r>
                </w:p>
              </w:tc>
              <w:tc>
                <w:tcPr>
                  <w:tcW w:w="1503" w:type="dxa"/>
                </w:tcPr>
                <w:p w14:paraId="06D762D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$0.02</w:t>
                  </w:r>
                </w:p>
              </w:tc>
              <w:tc>
                <w:tcPr>
                  <w:tcW w:w="1503" w:type="dxa"/>
                </w:tcPr>
                <w:p w14:paraId="0FF6E92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$3.67</w:t>
                  </w:r>
                </w:p>
              </w:tc>
            </w:tr>
            <w:tr w:rsidR="00716F5C" w:rsidRPr="005F2432" w14:paraId="7B1CB62F" w14:textId="77777777" w:rsidTr="00716F5C">
              <w:tc>
                <w:tcPr>
                  <w:tcW w:w="1502" w:type="dxa"/>
                  <w:vMerge/>
                  <w:vAlign w:val="center"/>
                </w:tcPr>
                <w:p w14:paraId="41A6C428" w14:textId="77777777" w:rsidR="00716F5C" w:rsidRPr="005F2432" w:rsidRDefault="00716F5C" w:rsidP="00716F5C">
                  <w:pPr>
                    <w:rPr>
                      <w:rFonts w:ascii="Calibri" w:hAnsi="Calibri" w:cs="Calibri"/>
                      <w:sz w:val="18"/>
                      <w:szCs w:val="18"/>
                    </w:rPr>
                  </w:pPr>
                </w:p>
              </w:tc>
              <w:tc>
                <w:tcPr>
                  <w:tcW w:w="1502" w:type="dxa"/>
                  <w:vAlign w:val="center"/>
                </w:tcPr>
                <w:p w14:paraId="35C0182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256AB5E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244</w:t>
                  </w:r>
                </w:p>
              </w:tc>
              <w:tc>
                <w:tcPr>
                  <w:tcW w:w="1503" w:type="dxa"/>
                </w:tcPr>
                <w:p w14:paraId="09D0574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$0.28</w:t>
                  </w:r>
                </w:p>
              </w:tc>
              <w:tc>
                <w:tcPr>
                  <w:tcW w:w="1503" w:type="dxa"/>
                </w:tcPr>
                <w:p w14:paraId="18B1E14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$2.29</w:t>
                  </w:r>
                </w:p>
              </w:tc>
            </w:tr>
            <w:tr w:rsidR="00716F5C" w:rsidRPr="005F2432" w14:paraId="06AFD816" w14:textId="77777777" w:rsidTr="00716F5C">
              <w:tc>
                <w:tcPr>
                  <w:tcW w:w="1502" w:type="dxa"/>
                  <w:vMerge/>
                  <w:vAlign w:val="center"/>
                </w:tcPr>
                <w:p w14:paraId="17863545" w14:textId="77777777" w:rsidR="00716F5C" w:rsidRPr="005F2432" w:rsidRDefault="00716F5C" w:rsidP="00716F5C">
                  <w:pPr>
                    <w:rPr>
                      <w:rFonts w:ascii="Calibri" w:hAnsi="Calibri" w:cs="Calibri"/>
                      <w:sz w:val="18"/>
                      <w:szCs w:val="18"/>
                    </w:rPr>
                  </w:pPr>
                </w:p>
              </w:tc>
              <w:tc>
                <w:tcPr>
                  <w:tcW w:w="1502" w:type="dxa"/>
                  <w:vAlign w:val="center"/>
                </w:tcPr>
                <w:p w14:paraId="12B645D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75A26EF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219</w:t>
                  </w:r>
                </w:p>
              </w:tc>
              <w:tc>
                <w:tcPr>
                  <w:tcW w:w="1503" w:type="dxa"/>
                </w:tcPr>
                <w:p w14:paraId="73890C5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$0.05</w:t>
                  </w:r>
                </w:p>
              </w:tc>
              <w:tc>
                <w:tcPr>
                  <w:tcW w:w="1503" w:type="dxa"/>
                </w:tcPr>
                <w:p w14:paraId="6BAA7DF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$1.27</w:t>
                  </w:r>
                </w:p>
              </w:tc>
            </w:tr>
            <w:tr w:rsidR="00716F5C" w:rsidRPr="005F2432" w14:paraId="35F17B5E" w14:textId="77777777" w:rsidTr="00716F5C">
              <w:tc>
                <w:tcPr>
                  <w:tcW w:w="1502" w:type="dxa"/>
                  <w:vMerge/>
                  <w:vAlign w:val="center"/>
                </w:tcPr>
                <w:p w14:paraId="230165A3" w14:textId="77777777" w:rsidR="00716F5C" w:rsidRPr="005F2432" w:rsidRDefault="00716F5C" w:rsidP="00716F5C">
                  <w:pPr>
                    <w:rPr>
                      <w:rFonts w:ascii="Calibri" w:hAnsi="Calibri" w:cs="Calibri"/>
                      <w:sz w:val="18"/>
                      <w:szCs w:val="18"/>
                    </w:rPr>
                  </w:pPr>
                </w:p>
              </w:tc>
              <w:tc>
                <w:tcPr>
                  <w:tcW w:w="1502" w:type="dxa"/>
                  <w:vAlign w:val="center"/>
                </w:tcPr>
                <w:p w14:paraId="07A4E70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5C40801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288</w:t>
                  </w:r>
                </w:p>
              </w:tc>
              <w:tc>
                <w:tcPr>
                  <w:tcW w:w="1503" w:type="dxa"/>
                </w:tcPr>
                <w:p w14:paraId="317FC0B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$0.61</w:t>
                  </w:r>
                </w:p>
              </w:tc>
              <w:tc>
                <w:tcPr>
                  <w:tcW w:w="1503" w:type="dxa"/>
                </w:tcPr>
                <w:p w14:paraId="0D0FE5D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$0.47</w:t>
                  </w:r>
                </w:p>
              </w:tc>
            </w:tr>
            <w:tr w:rsidR="00716F5C" w:rsidRPr="005F2432" w14:paraId="1E8A6630" w14:textId="77777777" w:rsidTr="00716F5C">
              <w:tc>
                <w:tcPr>
                  <w:tcW w:w="1502" w:type="dxa"/>
                  <w:vMerge w:val="restart"/>
                  <w:vAlign w:val="center"/>
                </w:tcPr>
                <w:p w14:paraId="0C168E3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2016</w:t>
                  </w:r>
                </w:p>
              </w:tc>
              <w:tc>
                <w:tcPr>
                  <w:tcW w:w="1502" w:type="dxa"/>
                  <w:vAlign w:val="center"/>
                </w:tcPr>
                <w:p w14:paraId="585A3E8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191E830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84</w:t>
                  </w:r>
                </w:p>
              </w:tc>
              <w:tc>
                <w:tcPr>
                  <w:tcW w:w="1503" w:type="dxa"/>
                </w:tcPr>
                <w:p w14:paraId="4294D11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$0.05</w:t>
                  </w:r>
                </w:p>
              </w:tc>
              <w:tc>
                <w:tcPr>
                  <w:tcW w:w="1503" w:type="dxa"/>
                </w:tcPr>
                <w:p w14:paraId="6227739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$4.33</w:t>
                  </w:r>
                </w:p>
              </w:tc>
            </w:tr>
            <w:tr w:rsidR="00716F5C" w:rsidRPr="005F2432" w14:paraId="1AA79DDA" w14:textId="77777777" w:rsidTr="00716F5C">
              <w:tc>
                <w:tcPr>
                  <w:tcW w:w="1502" w:type="dxa"/>
                  <w:vMerge/>
                  <w:vAlign w:val="center"/>
                </w:tcPr>
                <w:p w14:paraId="3E7EFC5B" w14:textId="77777777" w:rsidR="00716F5C" w:rsidRPr="005F2432" w:rsidRDefault="00716F5C" w:rsidP="00716F5C">
                  <w:pPr>
                    <w:rPr>
                      <w:rFonts w:ascii="Calibri" w:hAnsi="Calibri" w:cs="Calibri"/>
                      <w:sz w:val="18"/>
                      <w:szCs w:val="18"/>
                    </w:rPr>
                  </w:pPr>
                </w:p>
              </w:tc>
              <w:tc>
                <w:tcPr>
                  <w:tcW w:w="1502" w:type="dxa"/>
                  <w:vAlign w:val="center"/>
                </w:tcPr>
                <w:p w14:paraId="28A3FC6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361626D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221</w:t>
                  </w:r>
                </w:p>
              </w:tc>
              <w:tc>
                <w:tcPr>
                  <w:tcW w:w="1503" w:type="dxa"/>
                </w:tcPr>
                <w:p w14:paraId="0ADC43B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$0.06</w:t>
                  </w:r>
                </w:p>
              </w:tc>
              <w:tc>
                <w:tcPr>
                  <w:tcW w:w="1503" w:type="dxa"/>
                </w:tcPr>
                <w:p w14:paraId="3F1EC63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$1.19</w:t>
                  </w:r>
                </w:p>
              </w:tc>
            </w:tr>
            <w:tr w:rsidR="00716F5C" w:rsidRPr="005F2432" w14:paraId="5C6E3338" w14:textId="77777777" w:rsidTr="00716F5C">
              <w:tc>
                <w:tcPr>
                  <w:tcW w:w="1502" w:type="dxa"/>
                  <w:vMerge/>
                  <w:vAlign w:val="center"/>
                </w:tcPr>
                <w:p w14:paraId="2B5F748F" w14:textId="77777777" w:rsidR="00716F5C" w:rsidRPr="005F2432" w:rsidRDefault="00716F5C" w:rsidP="00716F5C">
                  <w:pPr>
                    <w:rPr>
                      <w:rFonts w:ascii="Calibri" w:hAnsi="Calibri" w:cs="Calibri"/>
                      <w:sz w:val="18"/>
                      <w:szCs w:val="18"/>
                    </w:rPr>
                  </w:pPr>
                </w:p>
              </w:tc>
              <w:tc>
                <w:tcPr>
                  <w:tcW w:w="1502" w:type="dxa"/>
                  <w:vAlign w:val="center"/>
                </w:tcPr>
                <w:p w14:paraId="08076CE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1FEA141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227</w:t>
                  </w:r>
                </w:p>
              </w:tc>
              <w:tc>
                <w:tcPr>
                  <w:tcW w:w="1503" w:type="dxa"/>
                </w:tcPr>
                <w:p w14:paraId="721284D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$0.13</w:t>
                  </w:r>
                </w:p>
              </w:tc>
              <w:tc>
                <w:tcPr>
                  <w:tcW w:w="1503" w:type="dxa"/>
                </w:tcPr>
                <w:p w14:paraId="4B7ED99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$2.34</w:t>
                  </w:r>
                </w:p>
              </w:tc>
            </w:tr>
            <w:tr w:rsidR="00716F5C" w:rsidRPr="005F2432" w14:paraId="600915CE" w14:textId="77777777" w:rsidTr="00716F5C">
              <w:tc>
                <w:tcPr>
                  <w:tcW w:w="1502" w:type="dxa"/>
                  <w:vMerge/>
                  <w:vAlign w:val="center"/>
                </w:tcPr>
                <w:p w14:paraId="0AAFE27C" w14:textId="77777777" w:rsidR="00716F5C" w:rsidRPr="005F2432" w:rsidRDefault="00716F5C" w:rsidP="00716F5C">
                  <w:pPr>
                    <w:rPr>
                      <w:rFonts w:ascii="Calibri" w:hAnsi="Calibri" w:cs="Calibri"/>
                      <w:sz w:val="18"/>
                      <w:szCs w:val="18"/>
                    </w:rPr>
                  </w:pPr>
                </w:p>
              </w:tc>
              <w:tc>
                <w:tcPr>
                  <w:tcW w:w="1502" w:type="dxa"/>
                  <w:vAlign w:val="center"/>
                </w:tcPr>
                <w:p w14:paraId="18905B2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506CD0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265</w:t>
                  </w:r>
                </w:p>
              </w:tc>
              <w:tc>
                <w:tcPr>
                  <w:tcW w:w="1503" w:type="dxa"/>
                </w:tcPr>
                <w:p w14:paraId="20F44CC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$0.75</w:t>
                  </w:r>
                </w:p>
              </w:tc>
              <w:tc>
                <w:tcPr>
                  <w:tcW w:w="1503" w:type="dxa"/>
                </w:tcPr>
                <w:p w14:paraId="5733246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$0.66</w:t>
                  </w:r>
                </w:p>
              </w:tc>
            </w:tr>
            <w:tr w:rsidR="00716F5C" w:rsidRPr="005F2432" w14:paraId="105E3FDD" w14:textId="77777777" w:rsidTr="00716F5C">
              <w:tc>
                <w:tcPr>
                  <w:tcW w:w="1502" w:type="dxa"/>
                  <w:vMerge w:val="restart"/>
                  <w:vAlign w:val="center"/>
                </w:tcPr>
                <w:p w14:paraId="5796601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2017</w:t>
                  </w:r>
                </w:p>
              </w:tc>
              <w:tc>
                <w:tcPr>
                  <w:tcW w:w="1502" w:type="dxa"/>
                  <w:vAlign w:val="center"/>
                </w:tcPr>
                <w:p w14:paraId="3EF2486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center"/>
                </w:tcPr>
                <w:p w14:paraId="6FD0414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52</w:t>
                  </w:r>
                </w:p>
              </w:tc>
              <w:tc>
                <w:tcPr>
                  <w:tcW w:w="1503" w:type="dxa"/>
                </w:tcPr>
                <w:p w14:paraId="2366156B"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$0.03</w:t>
                  </w:r>
                </w:p>
              </w:tc>
              <w:tc>
                <w:tcPr>
                  <w:tcW w:w="1503" w:type="dxa"/>
                </w:tcPr>
                <w:p w14:paraId="1E5079D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$3.27</w:t>
                  </w:r>
                </w:p>
              </w:tc>
            </w:tr>
            <w:tr w:rsidR="00716F5C" w:rsidRPr="005F2432" w14:paraId="7C1AFB8F" w14:textId="77777777" w:rsidTr="00716F5C">
              <w:tc>
                <w:tcPr>
                  <w:tcW w:w="1502" w:type="dxa"/>
                  <w:vMerge/>
                  <w:vAlign w:val="center"/>
                </w:tcPr>
                <w:p w14:paraId="0AC4BB35" w14:textId="77777777" w:rsidR="00716F5C" w:rsidRPr="005F2432" w:rsidRDefault="00716F5C" w:rsidP="00716F5C">
                  <w:pPr>
                    <w:rPr>
                      <w:rFonts w:ascii="Calibri" w:hAnsi="Calibri" w:cs="Calibri"/>
                      <w:sz w:val="18"/>
                      <w:szCs w:val="18"/>
                    </w:rPr>
                  </w:pPr>
                </w:p>
              </w:tc>
              <w:tc>
                <w:tcPr>
                  <w:tcW w:w="1502" w:type="dxa"/>
                  <w:vAlign w:val="center"/>
                </w:tcPr>
                <w:p w14:paraId="384EA36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center"/>
                </w:tcPr>
                <w:p w14:paraId="3BDF0394"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197</w:t>
                  </w:r>
                </w:p>
              </w:tc>
              <w:tc>
                <w:tcPr>
                  <w:tcW w:w="1503" w:type="dxa"/>
                </w:tcPr>
                <w:p w14:paraId="75990CD8"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$0.02</w:t>
                  </w:r>
                </w:p>
              </w:tc>
              <w:tc>
                <w:tcPr>
                  <w:tcW w:w="1503" w:type="dxa"/>
                </w:tcPr>
                <w:p w14:paraId="0B8EB0A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$1.21</w:t>
                  </w:r>
                </w:p>
              </w:tc>
            </w:tr>
            <w:tr w:rsidR="00716F5C" w:rsidRPr="005F2432" w14:paraId="6B20CDF9" w14:textId="77777777" w:rsidTr="00716F5C">
              <w:tc>
                <w:tcPr>
                  <w:tcW w:w="1502" w:type="dxa"/>
                  <w:vMerge/>
                  <w:vAlign w:val="center"/>
                </w:tcPr>
                <w:p w14:paraId="32318C72" w14:textId="77777777" w:rsidR="00716F5C" w:rsidRPr="005F2432" w:rsidRDefault="00716F5C" w:rsidP="00716F5C">
                  <w:pPr>
                    <w:rPr>
                      <w:rFonts w:ascii="Calibri" w:hAnsi="Calibri" w:cs="Calibri"/>
                      <w:sz w:val="18"/>
                      <w:szCs w:val="18"/>
                    </w:rPr>
                  </w:pPr>
                </w:p>
              </w:tc>
              <w:tc>
                <w:tcPr>
                  <w:tcW w:w="1502" w:type="dxa"/>
                  <w:vAlign w:val="center"/>
                </w:tcPr>
                <w:p w14:paraId="31E5AFAE"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center"/>
                </w:tcPr>
                <w:p w14:paraId="53917DE0"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190</w:t>
                  </w:r>
                </w:p>
              </w:tc>
              <w:tc>
                <w:tcPr>
                  <w:tcW w:w="1503" w:type="dxa"/>
                </w:tcPr>
                <w:p w14:paraId="0F96E82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$0.12</w:t>
                  </w:r>
                </w:p>
              </w:tc>
              <w:tc>
                <w:tcPr>
                  <w:tcW w:w="1503" w:type="dxa"/>
                </w:tcPr>
                <w:p w14:paraId="2B54B141"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$1.23</w:t>
                  </w:r>
                </w:p>
              </w:tc>
            </w:tr>
            <w:tr w:rsidR="00716F5C" w:rsidRPr="005F2432" w14:paraId="4CDEF7D8" w14:textId="77777777" w:rsidTr="00716F5C">
              <w:tc>
                <w:tcPr>
                  <w:tcW w:w="1502" w:type="dxa"/>
                  <w:vMerge/>
                  <w:vAlign w:val="center"/>
                </w:tcPr>
                <w:p w14:paraId="648AAE9C" w14:textId="77777777" w:rsidR="00716F5C" w:rsidRPr="005F2432" w:rsidRDefault="00716F5C" w:rsidP="00716F5C">
                  <w:pPr>
                    <w:rPr>
                      <w:rFonts w:ascii="Calibri" w:hAnsi="Calibri" w:cs="Calibri"/>
                      <w:sz w:val="18"/>
                      <w:szCs w:val="18"/>
                    </w:rPr>
                  </w:pPr>
                </w:p>
              </w:tc>
              <w:tc>
                <w:tcPr>
                  <w:tcW w:w="1502" w:type="dxa"/>
                  <w:vAlign w:val="center"/>
                </w:tcPr>
                <w:p w14:paraId="375978E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center"/>
                </w:tcPr>
                <w:p w14:paraId="7E8014C6"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273</w:t>
                  </w:r>
                </w:p>
              </w:tc>
              <w:tc>
                <w:tcPr>
                  <w:tcW w:w="1503" w:type="dxa"/>
                </w:tcPr>
                <w:p w14:paraId="12A9EE7D"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$2.54</w:t>
                  </w:r>
                </w:p>
              </w:tc>
              <w:tc>
                <w:tcPr>
                  <w:tcW w:w="1503" w:type="dxa"/>
                </w:tcPr>
                <w:p w14:paraId="1C2EDCF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$3.03</w:t>
                  </w:r>
                </w:p>
              </w:tc>
            </w:tr>
            <w:tr w:rsidR="00716F5C" w:rsidRPr="005F2432" w14:paraId="48B3D112" w14:textId="77777777" w:rsidTr="00716F5C">
              <w:tc>
                <w:tcPr>
                  <w:tcW w:w="1502" w:type="dxa"/>
                  <w:vMerge w:val="restart"/>
                  <w:vAlign w:val="center"/>
                </w:tcPr>
                <w:p w14:paraId="20D701B2"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2018</w:t>
                  </w:r>
                </w:p>
              </w:tc>
              <w:tc>
                <w:tcPr>
                  <w:tcW w:w="1502" w:type="dxa"/>
                  <w:vAlign w:val="center"/>
                </w:tcPr>
                <w:p w14:paraId="7368D68A"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 Income</w:t>
                  </w:r>
                </w:p>
              </w:tc>
              <w:tc>
                <w:tcPr>
                  <w:tcW w:w="1502" w:type="dxa"/>
                  <w:vAlign w:val="bottom"/>
                </w:tcPr>
                <w:p w14:paraId="17FB53E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74</w:t>
                  </w:r>
                </w:p>
              </w:tc>
              <w:tc>
                <w:tcPr>
                  <w:tcW w:w="1503" w:type="dxa"/>
                </w:tcPr>
                <w:p w14:paraId="1FCEDB27"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$0.00</w:t>
                  </w:r>
                </w:p>
              </w:tc>
              <w:tc>
                <w:tcPr>
                  <w:tcW w:w="1503" w:type="dxa"/>
                </w:tcPr>
                <w:p w14:paraId="5DBA21E9" w14:textId="6956F945" w:rsidR="00716F5C" w:rsidRPr="005F2432" w:rsidRDefault="00716F5C" w:rsidP="00716F5C">
                  <w:pPr>
                    <w:rPr>
                      <w:rFonts w:ascii="Calibri" w:hAnsi="Calibri" w:cs="Calibri"/>
                      <w:sz w:val="18"/>
                      <w:szCs w:val="18"/>
                    </w:rPr>
                  </w:pPr>
                  <w:r w:rsidRPr="005F2432">
                    <w:rPr>
                      <w:rFonts w:ascii="Calibri" w:hAnsi="Calibri" w:cs="Calibri"/>
                      <w:sz w:val="18"/>
                      <w:szCs w:val="18"/>
                    </w:rPr>
                    <w:t>$1.</w:t>
                  </w:r>
                  <w:ins w:id="367" w:author="Author">
                    <w:r w:rsidR="008F5E44">
                      <w:rPr>
                        <w:rFonts w:ascii="Calibri" w:hAnsi="Calibri" w:cs="Calibri"/>
                        <w:sz w:val="18"/>
                        <w:szCs w:val="18"/>
                      </w:rPr>
                      <w:t>10</w:t>
                    </w:r>
                  </w:ins>
                  <w:del w:id="368" w:author="Author">
                    <w:r w:rsidRPr="005F2432" w:rsidDel="008F5E44">
                      <w:rPr>
                        <w:rFonts w:ascii="Calibri" w:hAnsi="Calibri" w:cs="Calibri"/>
                        <w:sz w:val="18"/>
                        <w:szCs w:val="18"/>
                      </w:rPr>
                      <w:delText>09</w:delText>
                    </w:r>
                  </w:del>
                </w:p>
              </w:tc>
            </w:tr>
            <w:tr w:rsidR="00716F5C" w:rsidRPr="005F2432" w14:paraId="2A970998" w14:textId="77777777" w:rsidTr="00716F5C">
              <w:tc>
                <w:tcPr>
                  <w:tcW w:w="1502" w:type="dxa"/>
                  <w:vMerge/>
                  <w:vAlign w:val="center"/>
                </w:tcPr>
                <w:p w14:paraId="356868D2" w14:textId="77777777" w:rsidR="00716F5C" w:rsidRPr="005F2432" w:rsidRDefault="00716F5C" w:rsidP="00716F5C">
                  <w:pPr>
                    <w:rPr>
                      <w:rFonts w:ascii="Calibri" w:hAnsi="Calibri" w:cs="Calibri"/>
                      <w:sz w:val="18"/>
                      <w:szCs w:val="18"/>
                    </w:rPr>
                  </w:pPr>
                </w:p>
              </w:tc>
              <w:tc>
                <w:tcPr>
                  <w:tcW w:w="1502" w:type="dxa"/>
                  <w:vAlign w:val="center"/>
                </w:tcPr>
                <w:p w14:paraId="018A0C7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Lower-Middle</w:t>
                  </w:r>
                </w:p>
              </w:tc>
              <w:tc>
                <w:tcPr>
                  <w:tcW w:w="1502" w:type="dxa"/>
                  <w:vAlign w:val="bottom"/>
                </w:tcPr>
                <w:p w14:paraId="280E0D3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281</w:t>
                  </w:r>
                </w:p>
              </w:tc>
              <w:tc>
                <w:tcPr>
                  <w:tcW w:w="1503" w:type="dxa"/>
                </w:tcPr>
                <w:p w14:paraId="3E1D25AF"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$0.07</w:t>
                  </w:r>
                </w:p>
              </w:tc>
              <w:tc>
                <w:tcPr>
                  <w:tcW w:w="1503" w:type="dxa"/>
                </w:tcPr>
                <w:p w14:paraId="7F3B8CD7" w14:textId="5319FA48" w:rsidR="00716F5C" w:rsidRPr="005F2432" w:rsidRDefault="00716F5C" w:rsidP="00716F5C">
                  <w:pPr>
                    <w:rPr>
                      <w:rFonts w:ascii="Calibri" w:hAnsi="Calibri" w:cs="Calibri"/>
                      <w:sz w:val="18"/>
                      <w:szCs w:val="18"/>
                    </w:rPr>
                  </w:pPr>
                  <w:r w:rsidRPr="005F2432">
                    <w:rPr>
                      <w:rFonts w:ascii="Calibri" w:hAnsi="Calibri" w:cs="Calibri"/>
                      <w:sz w:val="18"/>
                      <w:szCs w:val="18"/>
                    </w:rPr>
                    <w:t>$2.0</w:t>
                  </w:r>
                  <w:ins w:id="369" w:author="Author">
                    <w:r w:rsidR="008F5E44">
                      <w:rPr>
                        <w:rFonts w:ascii="Calibri" w:hAnsi="Calibri" w:cs="Calibri"/>
                        <w:sz w:val="18"/>
                        <w:szCs w:val="18"/>
                      </w:rPr>
                      <w:t>2</w:t>
                    </w:r>
                  </w:ins>
                  <w:del w:id="370" w:author="Author">
                    <w:r w:rsidRPr="005F2432" w:rsidDel="008F5E44">
                      <w:rPr>
                        <w:rFonts w:ascii="Calibri" w:hAnsi="Calibri" w:cs="Calibri"/>
                        <w:sz w:val="18"/>
                        <w:szCs w:val="18"/>
                      </w:rPr>
                      <w:delText>8</w:delText>
                    </w:r>
                  </w:del>
                </w:p>
              </w:tc>
            </w:tr>
            <w:tr w:rsidR="00716F5C" w:rsidRPr="005F2432" w14:paraId="5C207E47" w14:textId="77777777" w:rsidTr="00716F5C">
              <w:tc>
                <w:tcPr>
                  <w:tcW w:w="1502" w:type="dxa"/>
                  <w:vMerge/>
                  <w:vAlign w:val="center"/>
                </w:tcPr>
                <w:p w14:paraId="7F57DEDC" w14:textId="77777777" w:rsidR="00716F5C" w:rsidRPr="005F2432" w:rsidRDefault="00716F5C" w:rsidP="00716F5C">
                  <w:pPr>
                    <w:rPr>
                      <w:rFonts w:ascii="Calibri" w:hAnsi="Calibri" w:cs="Calibri"/>
                      <w:sz w:val="18"/>
                      <w:szCs w:val="18"/>
                    </w:rPr>
                  </w:pPr>
                </w:p>
              </w:tc>
              <w:tc>
                <w:tcPr>
                  <w:tcW w:w="1502" w:type="dxa"/>
                  <w:vAlign w:val="center"/>
                </w:tcPr>
                <w:p w14:paraId="690DAB89"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Upper-Middle</w:t>
                  </w:r>
                </w:p>
              </w:tc>
              <w:tc>
                <w:tcPr>
                  <w:tcW w:w="1502" w:type="dxa"/>
                  <w:vAlign w:val="bottom"/>
                </w:tcPr>
                <w:p w14:paraId="4C7A8C4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221</w:t>
                  </w:r>
                </w:p>
              </w:tc>
              <w:tc>
                <w:tcPr>
                  <w:tcW w:w="1503" w:type="dxa"/>
                </w:tcPr>
                <w:p w14:paraId="14651E2C"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$0.07</w:t>
                  </w:r>
                </w:p>
              </w:tc>
              <w:tc>
                <w:tcPr>
                  <w:tcW w:w="1503" w:type="dxa"/>
                </w:tcPr>
                <w:p w14:paraId="06433A4E" w14:textId="7DE4F1B7" w:rsidR="00716F5C" w:rsidRPr="005F2432" w:rsidRDefault="00716F5C" w:rsidP="00716F5C">
                  <w:pPr>
                    <w:rPr>
                      <w:rFonts w:ascii="Calibri" w:hAnsi="Calibri" w:cs="Calibri"/>
                      <w:sz w:val="18"/>
                      <w:szCs w:val="18"/>
                    </w:rPr>
                  </w:pPr>
                  <w:r w:rsidRPr="005F2432">
                    <w:rPr>
                      <w:rFonts w:ascii="Calibri" w:hAnsi="Calibri" w:cs="Calibri"/>
                      <w:sz w:val="18"/>
                      <w:szCs w:val="18"/>
                    </w:rPr>
                    <w:t>$0.</w:t>
                  </w:r>
                  <w:ins w:id="371" w:author="Author">
                    <w:r w:rsidR="008F5E44">
                      <w:rPr>
                        <w:rFonts w:ascii="Calibri" w:hAnsi="Calibri" w:cs="Calibri"/>
                        <w:sz w:val="18"/>
                        <w:szCs w:val="18"/>
                      </w:rPr>
                      <w:t>79</w:t>
                    </w:r>
                  </w:ins>
                  <w:del w:id="372" w:author="Author">
                    <w:r w:rsidRPr="005F2432" w:rsidDel="008F5E44">
                      <w:rPr>
                        <w:rFonts w:ascii="Calibri" w:hAnsi="Calibri" w:cs="Calibri"/>
                        <w:sz w:val="18"/>
                        <w:szCs w:val="18"/>
                      </w:rPr>
                      <w:delText>87</w:delText>
                    </w:r>
                  </w:del>
                </w:p>
              </w:tc>
            </w:tr>
            <w:tr w:rsidR="00716F5C" w:rsidRPr="005F2432" w14:paraId="53F05B16" w14:textId="77777777" w:rsidTr="00716F5C">
              <w:tc>
                <w:tcPr>
                  <w:tcW w:w="1502" w:type="dxa"/>
                  <w:vMerge/>
                  <w:vAlign w:val="center"/>
                </w:tcPr>
                <w:p w14:paraId="65994F9E" w14:textId="77777777" w:rsidR="00716F5C" w:rsidRPr="005F2432" w:rsidRDefault="00716F5C" w:rsidP="00716F5C">
                  <w:pPr>
                    <w:rPr>
                      <w:rFonts w:ascii="Calibri" w:hAnsi="Calibri" w:cs="Calibri"/>
                      <w:sz w:val="18"/>
                      <w:szCs w:val="18"/>
                    </w:rPr>
                  </w:pPr>
                </w:p>
              </w:tc>
              <w:tc>
                <w:tcPr>
                  <w:tcW w:w="1502" w:type="dxa"/>
                  <w:vAlign w:val="center"/>
                </w:tcPr>
                <w:p w14:paraId="45905AD5"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High Income</w:t>
                  </w:r>
                </w:p>
              </w:tc>
              <w:tc>
                <w:tcPr>
                  <w:tcW w:w="1502" w:type="dxa"/>
                  <w:vAlign w:val="bottom"/>
                </w:tcPr>
                <w:p w14:paraId="4DF96F93" w14:textId="77777777" w:rsidR="00716F5C" w:rsidRPr="005F2432" w:rsidRDefault="00716F5C" w:rsidP="00716F5C">
                  <w:pPr>
                    <w:rPr>
                      <w:rFonts w:ascii="Calibri" w:hAnsi="Calibri" w:cs="Calibri"/>
                      <w:sz w:val="18"/>
                      <w:szCs w:val="18"/>
                    </w:rPr>
                  </w:pPr>
                  <w:r w:rsidRPr="005F2432">
                    <w:rPr>
                      <w:rFonts w:ascii="Calibri" w:hAnsi="Calibri" w:cs="Calibri"/>
                      <w:sz w:val="18"/>
                      <w:szCs w:val="18"/>
                    </w:rPr>
                    <w:t>255</w:t>
                  </w:r>
                </w:p>
              </w:tc>
              <w:tc>
                <w:tcPr>
                  <w:tcW w:w="1503" w:type="dxa"/>
                </w:tcPr>
                <w:p w14:paraId="753A3E34" w14:textId="4AFA59C5" w:rsidR="00716F5C" w:rsidRPr="005F2432" w:rsidRDefault="00716F5C" w:rsidP="00716F5C">
                  <w:pPr>
                    <w:rPr>
                      <w:rFonts w:ascii="Calibri" w:hAnsi="Calibri" w:cs="Calibri"/>
                      <w:sz w:val="18"/>
                      <w:szCs w:val="18"/>
                    </w:rPr>
                  </w:pPr>
                  <w:r w:rsidRPr="005F2432">
                    <w:rPr>
                      <w:rFonts w:ascii="Calibri" w:hAnsi="Calibri" w:cs="Calibri"/>
                      <w:sz w:val="18"/>
                      <w:szCs w:val="18"/>
                    </w:rPr>
                    <w:t>$1.</w:t>
                  </w:r>
                  <w:ins w:id="373" w:author="Author">
                    <w:r w:rsidR="008F5E44">
                      <w:rPr>
                        <w:rFonts w:ascii="Calibri" w:hAnsi="Calibri" w:cs="Calibri"/>
                        <w:sz w:val="18"/>
                        <w:szCs w:val="18"/>
                      </w:rPr>
                      <w:t>39</w:t>
                    </w:r>
                  </w:ins>
                  <w:del w:id="374" w:author="Author">
                    <w:r w:rsidRPr="005F2432" w:rsidDel="008F5E44">
                      <w:rPr>
                        <w:rFonts w:ascii="Calibri" w:hAnsi="Calibri" w:cs="Calibri"/>
                        <w:sz w:val="18"/>
                        <w:szCs w:val="18"/>
                      </w:rPr>
                      <w:delText>46</w:delText>
                    </w:r>
                  </w:del>
                </w:p>
              </w:tc>
              <w:tc>
                <w:tcPr>
                  <w:tcW w:w="1503" w:type="dxa"/>
                </w:tcPr>
                <w:p w14:paraId="56714EFE" w14:textId="76DAD47D" w:rsidR="00716F5C" w:rsidRPr="005F2432" w:rsidRDefault="00716F5C" w:rsidP="00716F5C">
                  <w:pPr>
                    <w:rPr>
                      <w:rFonts w:ascii="Calibri" w:hAnsi="Calibri" w:cs="Calibri"/>
                      <w:sz w:val="18"/>
                      <w:szCs w:val="18"/>
                    </w:rPr>
                  </w:pPr>
                  <w:r w:rsidRPr="005F2432">
                    <w:rPr>
                      <w:rFonts w:ascii="Calibri" w:hAnsi="Calibri" w:cs="Calibri"/>
                      <w:sz w:val="18"/>
                      <w:szCs w:val="18"/>
                    </w:rPr>
                    <w:t>$1.0</w:t>
                  </w:r>
                  <w:ins w:id="375" w:author="Author">
                    <w:r w:rsidR="008F5E44">
                      <w:rPr>
                        <w:rFonts w:ascii="Calibri" w:hAnsi="Calibri" w:cs="Calibri"/>
                        <w:sz w:val="18"/>
                        <w:szCs w:val="18"/>
                      </w:rPr>
                      <w:t>2</w:t>
                    </w:r>
                  </w:ins>
                  <w:del w:id="376" w:author="Author">
                    <w:r w:rsidRPr="005F2432" w:rsidDel="008F5E44">
                      <w:rPr>
                        <w:rFonts w:ascii="Calibri" w:hAnsi="Calibri" w:cs="Calibri"/>
                        <w:sz w:val="18"/>
                        <w:szCs w:val="18"/>
                      </w:rPr>
                      <w:delText>7</w:delText>
                    </w:r>
                  </w:del>
                </w:p>
              </w:tc>
            </w:tr>
          </w:tbl>
          <w:p w14:paraId="46E33BA6" w14:textId="77777777" w:rsidR="00716F5C" w:rsidRPr="005F2432" w:rsidRDefault="00716F5C" w:rsidP="00716F5C"/>
          <w:p w14:paraId="16743549" w14:textId="77777777" w:rsidR="00716F5C" w:rsidRPr="005F2432" w:rsidRDefault="00716F5C" w:rsidP="00716F5C"/>
        </w:tc>
      </w:tr>
      <w:tr w:rsidR="00716F5C" w:rsidRPr="005F2432" w14:paraId="12A029C3" w14:textId="77777777" w:rsidTr="00716F5C">
        <w:tc>
          <w:tcPr>
            <w:tcW w:w="1278" w:type="dxa"/>
          </w:tcPr>
          <w:p w14:paraId="6D932E36" w14:textId="77777777" w:rsidR="00716F5C" w:rsidRPr="005F2432" w:rsidRDefault="00716F5C" w:rsidP="00716F5C">
            <w:pPr>
              <w:rPr>
                <w:b/>
              </w:rPr>
            </w:pPr>
            <w:r w:rsidRPr="005F2432">
              <w:rPr>
                <w:b/>
              </w:rPr>
              <w:t>Future Form of Indicator</w:t>
            </w:r>
          </w:p>
        </w:tc>
        <w:tc>
          <w:tcPr>
            <w:tcW w:w="7738" w:type="dxa"/>
          </w:tcPr>
          <w:p w14:paraId="4260B22C" w14:textId="77777777" w:rsidR="00716F5C" w:rsidRPr="005F2432" w:rsidRDefault="00716F5C" w:rsidP="00716F5C">
            <w:r w:rsidRPr="005F2432">
              <w:rPr>
                <w:rFonts w:ascii="Calibri" w:hAnsi="Calibri"/>
              </w:rPr>
              <w:t>An ideal form of this indicator would allow attribution of fatalities and economic losses to events induced by climate change. However, such attribution is unlikely to be feasible over the course of the Lancet Countdown. As such, it is not envisaged that this indicator will significantly alter.</w:t>
            </w:r>
          </w:p>
        </w:tc>
      </w:tr>
    </w:tbl>
    <w:p w14:paraId="256EE746" w14:textId="77777777" w:rsidR="00716F5C" w:rsidRPr="005F2432" w:rsidRDefault="00716F5C" w:rsidP="00716F5C"/>
    <w:tbl>
      <w:tblPr>
        <w:tblStyle w:val="TableGrid"/>
        <w:tblW w:w="0" w:type="auto"/>
        <w:tblLook w:val="04A0" w:firstRow="1" w:lastRow="0" w:firstColumn="1" w:lastColumn="0" w:noHBand="0" w:noVBand="1"/>
      </w:tblPr>
      <w:tblGrid>
        <w:gridCol w:w="1008"/>
        <w:gridCol w:w="8008"/>
      </w:tblGrid>
      <w:tr w:rsidR="00716F5C" w:rsidRPr="005F2432" w14:paraId="3CF96598" w14:textId="77777777" w:rsidTr="00716F5C">
        <w:tc>
          <w:tcPr>
            <w:tcW w:w="1271" w:type="dxa"/>
          </w:tcPr>
          <w:p w14:paraId="2AAB1C35" w14:textId="77777777" w:rsidR="00716F5C" w:rsidRPr="005F2432" w:rsidRDefault="00716F5C" w:rsidP="00716F5C">
            <w:pPr>
              <w:rPr>
                <w:b/>
              </w:rPr>
            </w:pPr>
            <w:r w:rsidRPr="005F2432">
              <w:rPr>
                <w:b/>
              </w:rPr>
              <w:t>Working Group</w:t>
            </w:r>
          </w:p>
        </w:tc>
        <w:tc>
          <w:tcPr>
            <w:tcW w:w="7745" w:type="dxa"/>
          </w:tcPr>
          <w:p w14:paraId="0165E471" w14:textId="77777777" w:rsidR="00716F5C" w:rsidRPr="005F2432" w:rsidRDefault="00716F5C" w:rsidP="00716F5C">
            <w:r w:rsidRPr="005F2432">
              <w:t>4: Economics and Finance</w:t>
            </w:r>
          </w:p>
        </w:tc>
      </w:tr>
      <w:tr w:rsidR="00716F5C" w:rsidRPr="005F2432" w14:paraId="094402A1" w14:textId="77777777" w:rsidTr="00716F5C">
        <w:trPr>
          <w:trHeight w:val="284"/>
        </w:trPr>
        <w:tc>
          <w:tcPr>
            <w:tcW w:w="1271" w:type="dxa"/>
          </w:tcPr>
          <w:p w14:paraId="46BB47F2" w14:textId="77777777" w:rsidR="00716F5C" w:rsidRPr="005F2432" w:rsidRDefault="00716F5C" w:rsidP="00716F5C">
            <w:pPr>
              <w:rPr>
                <w:b/>
              </w:rPr>
            </w:pPr>
            <w:r w:rsidRPr="005F2432">
              <w:rPr>
                <w:b/>
              </w:rPr>
              <w:t>Indicator</w:t>
            </w:r>
          </w:p>
        </w:tc>
        <w:tc>
          <w:tcPr>
            <w:tcW w:w="7745" w:type="dxa"/>
          </w:tcPr>
          <w:p w14:paraId="19C3D80C" w14:textId="412E83D7" w:rsidR="00716F5C" w:rsidRPr="005F2432" w:rsidRDefault="00716F5C" w:rsidP="00716F5C">
            <w:r w:rsidRPr="005F2432">
              <w:t xml:space="preserve">4.2: </w:t>
            </w:r>
            <w:r w:rsidR="00316DCA" w:rsidRPr="005F2432">
              <w:t>Economic</w:t>
            </w:r>
            <w:r w:rsidR="00316DCA" w:rsidRPr="005F2432">
              <w:rPr>
                <w:lang w:val="en-US"/>
              </w:rPr>
              <w:t xml:space="preserve"> costs of air pollution</w:t>
            </w:r>
          </w:p>
        </w:tc>
      </w:tr>
      <w:tr w:rsidR="00716F5C" w:rsidRPr="005F2432" w14:paraId="2818325A" w14:textId="77777777" w:rsidTr="00716F5C">
        <w:tc>
          <w:tcPr>
            <w:tcW w:w="1271" w:type="dxa"/>
          </w:tcPr>
          <w:p w14:paraId="11258BCB" w14:textId="77777777" w:rsidR="00716F5C" w:rsidRPr="005F2432" w:rsidRDefault="00716F5C" w:rsidP="00716F5C">
            <w:pPr>
              <w:rPr>
                <w:b/>
              </w:rPr>
            </w:pPr>
            <w:r w:rsidRPr="005F2432">
              <w:rPr>
                <w:b/>
              </w:rPr>
              <w:t>Methods</w:t>
            </w:r>
          </w:p>
        </w:tc>
        <w:tc>
          <w:tcPr>
            <w:tcW w:w="7745" w:type="dxa"/>
          </w:tcPr>
          <w:p w14:paraId="6870B227" w14:textId="77777777" w:rsidR="00716F5C" w:rsidRPr="005F2432" w:rsidRDefault="00716F5C" w:rsidP="00716F5C">
            <w:r w:rsidRPr="005F2432">
              <w:t>This indicator is based on estimates of total Years of Life Lost (YOLL) in each member state of the European Union, resulting from PM</w:t>
            </w:r>
            <w:r w:rsidRPr="005F2432">
              <w:rPr>
                <w:vertAlign w:val="subscript"/>
              </w:rPr>
              <w:t>2.5</w:t>
            </w:r>
            <w:r w:rsidRPr="005F2432">
              <w:t xml:space="preserve"> exposure from emissions anthropogenic sources, assuming consistent levels of emissions and subsequent population exposure to 2115, integrated across the lifetime of the population present in 2015.</w:t>
            </w:r>
          </w:p>
          <w:p w14:paraId="466F5FFA" w14:textId="77777777" w:rsidR="00716F5C" w:rsidRPr="005F2432" w:rsidRDefault="00716F5C" w:rsidP="00716F5C"/>
          <w:p w14:paraId="39C1E38B" w14:textId="1450D43D" w:rsidR="00716F5C" w:rsidRPr="005F2432" w:rsidRDefault="00716F5C" w:rsidP="00716F5C">
            <w:r w:rsidRPr="005F2432">
              <w:t>The calculations are performed by the GAINS integrated assessment model (see  Kiesewetter et al (2015) for a full description of the model and how YOLLs are estimated</w:t>
            </w:r>
            <w:r w:rsidRPr="005F2432" w:rsidDel="0059549F">
              <w:t xml:space="preserve"> </w:t>
            </w:r>
            <w:r w:rsidRPr="005F2432">
              <w:t>.</w:t>
            </w:r>
            <w:r w:rsidRPr="005F2432">
              <w:fldChar w:fldCharType="begin"/>
            </w:r>
            <w:r w:rsidR="0011445B" w:rsidRPr="005F2432">
              <w:instrText xml:space="preserve"> ADDIN EN.CITE &lt;EndNote&gt;&lt;Cite&gt;&lt;Author&gt;Kiesewetter&lt;/Author&gt;&lt;Year&gt;2015&lt;/Year&gt;&lt;RecNum&gt;310&lt;/RecNum&gt;&lt;DisplayText&gt;&lt;style face="superscript"&gt;98&lt;/style&gt;&lt;/DisplayText&gt;&lt;record&gt;&lt;rec-number&gt;310&lt;/rec-number&gt;&lt;foreign-keys&gt;&lt;key app="EN" db-id="e2zepwa56vz2ryev2aoxraf420vzvwft0pzz" timestamp="1560024471"&gt;310&lt;/key&gt;&lt;/foreign-keys&gt;&lt;ref-type name="Journal Article"&gt;17&lt;/ref-type&gt;&lt;contributors&gt;&lt;authors&gt;&lt;author&gt;Kiesewetter, Gregor&lt;/author&gt;&lt;author&gt;Borken-Kleefeld, Jens&lt;/author&gt;&lt;author&gt;Schöpp, Wolfgang&lt;/author&gt;&lt;author&gt;Heyes, Chris&lt;/author&gt;&lt;author&gt;Thunis, Philippe&lt;/author&gt;&lt;author&gt;Bessagnet, Bertrand&lt;/author&gt;&lt;author&gt;Terrenoire, Etienne&lt;/author&gt;&lt;author&gt;Fagerli, Hilde&lt;/author&gt;&lt;author&gt;Nyiri, Agnès&lt;/author&gt;&lt;author&gt;Amann, Markus&lt;/author&gt;&lt;/authors&gt;&lt;/contributors&gt;&lt;titles&gt;&lt;title&gt;Modelling street level PM 10 concentrations across Europe: source apportionment and possible futures&lt;/title&gt;&lt;secondary-title&gt;Atmospheric Chemistry and Physics&lt;/secondary-title&gt;&lt;/titles&gt;&lt;periodical&gt;&lt;full-title&gt;Atmospheric Chemistry and Physics&lt;/full-title&gt;&lt;/periodical&gt;&lt;pages&gt;1539-1553&lt;/pages&gt;&lt;volume&gt;15&lt;/volume&gt;&lt;number&gt;3&lt;/number&gt;&lt;dates&gt;&lt;year&gt;2015&lt;/year&gt;&lt;/dates&gt;&lt;isbn&gt;1680-7316&lt;/isbn&gt;&lt;urls&gt;&lt;/urls&gt;&lt;/record&gt;&lt;/Cite&gt;&lt;/EndNote&gt;</w:instrText>
            </w:r>
            <w:r w:rsidRPr="005F2432">
              <w:fldChar w:fldCharType="separate"/>
            </w:r>
            <w:r w:rsidR="0011445B" w:rsidRPr="005F2432">
              <w:rPr>
                <w:noProof/>
                <w:vertAlign w:val="superscript"/>
              </w:rPr>
              <w:t>98</w:t>
            </w:r>
            <w:r w:rsidRPr="005F2432">
              <w:fldChar w:fldCharType="end"/>
            </w:r>
          </w:p>
          <w:p w14:paraId="5E4330A6" w14:textId="77777777" w:rsidR="00716F5C" w:rsidRPr="005F2432" w:rsidRDefault="00716F5C" w:rsidP="00716F5C">
            <w:pPr>
              <w:rPr>
                <w:rFonts w:ascii="Calibri" w:hAnsi="Calibri" w:cs="Calibri"/>
                <w:lang w:val="en-US"/>
              </w:rPr>
            </w:pPr>
          </w:p>
          <w:p w14:paraId="52AE3263" w14:textId="320D9129" w:rsidR="00716F5C" w:rsidRPr="005F2432" w:rsidRDefault="00716F5C" w:rsidP="00716F5C">
            <w:pPr>
              <w:pStyle w:val="ListParagraph"/>
              <w:numPr>
                <w:ilvl w:val="0"/>
                <w:numId w:val="33"/>
              </w:numPr>
            </w:pPr>
            <w:r w:rsidRPr="005F2432">
              <w:t>YOLLs are calculated based on the loss of life expectancy from all-cause mortality from ambient PM</w:t>
            </w:r>
            <w:r w:rsidRPr="005F2432">
              <w:rPr>
                <w:vertAlign w:val="subscript"/>
              </w:rPr>
              <w:t>2.5</w:t>
            </w:r>
            <w:r w:rsidRPr="005F2432">
              <w:t xml:space="preserve"> exposure resulting from anthropogenic sources, using dose-response relationships following the WHO Europe methodology,</w:t>
            </w:r>
            <w:r w:rsidRPr="005F2432">
              <w:fldChar w:fldCharType="begin"/>
            </w:r>
            <w:r w:rsidR="0011445B" w:rsidRPr="005F2432">
              <w:instrText xml:space="preserve"> ADDIN EN.CITE &lt;EndNote&gt;&lt;Cite&gt;&lt;Author&gt;WHO European Centre for Environment and Health&lt;/Author&gt;&lt;Year&gt;2013&lt;/Year&gt;&lt;RecNum&gt;315&lt;/RecNum&gt;&lt;DisplayText&gt;&lt;style face="superscript"&gt;102&lt;/style&gt;&lt;/DisplayText&gt;&lt;record&gt;&lt;rec-number&gt;315&lt;/rec-number&gt;&lt;foreign-keys&gt;&lt;key app="EN" db-id="e2zepwa56vz2ryev2aoxraf420vzvwft0pzz" timestamp="1560025881"&gt;315&lt;/key&gt;&lt;/foreign-keys&gt;&lt;ref-type name="Report"&gt;27&lt;/ref-type&gt;&lt;contributors&gt;&lt;authors&gt;&lt;author&gt;WHO European Centre for Environment and Health,&lt;/author&gt;&lt;/authors&gt;&lt;/contributors&gt;&lt;titles&gt;&lt;title&gt;Review of evidence on health aspects of air pollution - REVIHAAP Project&lt;/title&gt;&lt;/titles&gt;&lt;dates&gt;&lt;year&gt;2013&lt;/year&gt;&lt;/dates&gt;&lt;pub-location&gt;Copenhagen, Denmark&lt;/pub-location&gt;&lt;publisher&gt;WHO Regional Office for Europe&lt;/publisher&gt;&lt;urls&gt;&lt;related-urls&gt;&lt;url&gt;http://www.euro.who.int/__data/assets/pdf_file/0004/193108/REVIHAAP-Final-technical-report-final-version.pdf&lt;/url&gt;&lt;/related-urls&gt;&lt;/urls&gt;&lt;/record&gt;&lt;/Cite&gt;&lt;/EndNote&gt;</w:instrText>
            </w:r>
            <w:r w:rsidRPr="005F2432">
              <w:fldChar w:fldCharType="separate"/>
            </w:r>
            <w:r w:rsidR="0011445B" w:rsidRPr="005F2432">
              <w:rPr>
                <w:noProof/>
                <w:vertAlign w:val="superscript"/>
              </w:rPr>
              <w:t>102</w:t>
            </w:r>
            <w:r w:rsidRPr="005F2432">
              <w:fldChar w:fldCharType="end"/>
            </w:r>
            <w:r w:rsidRPr="005F2432">
              <w:t xml:space="preserve"> with population cohort exposure kept constant across lifetimes</w:t>
            </w:r>
          </w:p>
          <w:p w14:paraId="7FCFD0E2" w14:textId="77777777" w:rsidR="00716F5C" w:rsidRPr="005F2432" w:rsidRDefault="00716F5C" w:rsidP="00716F5C">
            <w:pPr>
              <w:pStyle w:val="ListParagraph"/>
              <w:numPr>
                <w:ilvl w:val="0"/>
                <w:numId w:val="33"/>
              </w:numPr>
              <w:rPr>
                <w:rFonts w:ascii="Calibri" w:hAnsi="Calibri" w:cs="Calibri"/>
              </w:rPr>
            </w:pPr>
            <w:r w:rsidRPr="005F2432">
              <w:t xml:space="preserve">Calculations are based on the population structure present in 2010, using data extracted from UN life tables. However, 2015 population numbers are used to </w:t>
            </w:r>
            <w:r w:rsidRPr="005F2432">
              <w:rPr>
                <w:rFonts w:ascii="Calibri" w:hAnsi="Calibri" w:cs="Calibri"/>
              </w:rPr>
              <w:t>calculate total YOLLs from the calculated reduction in life expectancies.</w:t>
            </w:r>
          </w:p>
          <w:p w14:paraId="628D74E5" w14:textId="77777777" w:rsidR="00716F5C" w:rsidRPr="005F2432" w:rsidRDefault="00716F5C" w:rsidP="00716F5C">
            <w:pPr>
              <w:pStyle w:val="ListParagraph"/>
              <w:numPr>
                <w:ilvl w:val="0"/>
                <w:numId w:val="34"/>
              </w:numPr>
              <w:rPr>
                <w:rFonts w:ascii="Calibri" w:hAnsi="Calibri" w:cs="Calibri"/>
                <w:lang w:val="en-US"/>
              </w:rPr>
            </w:pPr>
            <w:r w:rsidRPr="005F2432">
              <w:rPr>
                <w:rFonts w:ascii="Calibri" w:hAnsi="Calibri" w:cs="Calibri"/>
              </w:rPr>
              <w:t>Increased health risk from PM</w:t>
            </w:r>
            <w:r w:rsidRPr="005F2432">
              <w:rPr>
                <w:rFonts w:ascii="Calibri" w:hAnsi="Calibri" w:cs="Calibri"/>
                <w:vertAlign w:val="subscript"/>
              </w:rPr>
              <w:t>2.5</w:t>
            </w:r>
            <w:r w:rsidRPr="005F2432">
              <w:rPr>
                <w:rFonts w:ascii="Calibri" w:hAnsi="Calibri" w:cs="Calibri"/>
              </w:rPr>
              <w:t xml:space="preserve"> exposure occurs once population cohorts reach 30 years old</w:t>
            </w:r>
            <w:r w:rsidRPr="005F2432">
              <w:rPr>
                <w:rFonts w:ascii="Calibri" w:hAnsi="Calibri" w:cs="Calibri"/>
                <w:lang w:val="en-US"/>
              </w:rPr>
              <w:t xml:space="preserve"> with younger cohorts only included once they reach this age, (maximum age = 100). Consequences for new additions to the population are not considered.</w:t>
            </w:r>
          </w:p>
          <w:p w14:paraId="67CA6CB3" w14:textId="43610B91" w:rsidR="00716F5C" w:rsidRPr="005F2432" w:rsidRDefault="00716F5C" w:rsidP="00716F5C">
            <w:pPr>
              <w:pStyle w:val="ListParagraph"/>
              <w:numPr>
                <w:ilvl w:val="0"/>
                <w:numId w:val="34"/>
              </w:numPr>
              <w:rPr>
                <w:rFonts w:ascii="Calibri" w:eastAsia="Times New Roman" w:hAnsi="Calibri" w:cs="Calibri"/>
              </w:rPr>
            </w:pPr>
            <w:r w:rsidRPr="005F2432">
              <w:rPr>
                <w:rFonts w:ascii="Calibri" w:hAnsi="Calibri" w:cs="Calibri"/>
              </w:rPr>
              <w:t xml:space="preserve">Energy production and consumption statistics are taken from the IEA </w:t>
            </w:r>
            <w:r w:rsidRPr="005F2432">
              <w:rPr>
                <w:rFonts w:ascii="Calibri" w:eastAsia="Times New Roman" w:hAnsi="Calibri" w:cs="Calibri"/>
              </w:rPr>
              <w:t>Energy statistics are taken from the IEA World Energy Outlook 2017,</w:t>
            </w:r>
            <w:r w:rsidRPr="005F2432">
              <w:rPr>
                <w:rFonts w:ascii="Calibri" w:eastAsia="Times New Roman" w:hAnsi="Calibri" w:cs="Calibri"/>
              </w:rPr>
              <w:fldChar w:fldCharType="begin"/>
            </w:r>
            <w:r w:rsidR="0011445B" w:rsidRPr="005F2432">
              <w:rPr>
                <w:rFonts w:ascii="Calibri" w:eastAsia="Times New Roman" w:hAnsi="Calibri" w:cs="Calibri"/>
              </w:rPr>
              <w:instrText xml:space="preserve"> ADDIN EN.CITE &lt;EndNote&gt;&lt;Cite&gt;&lt;Author&gt;IEA&lt;/Author&gt;&lt;Year&gt;2017&lt;/Year&gt;&lt;RecNum&gt;214&lt;/RecNum&gt;&lt;DisplayText&gt;&lt;style face="superscript"&gt;95&lt;/style&gt;&lt;/DisplayText&gt;&lt;record&gt;&lt;rec-number&gt;214&lt;/rec-number&gt;&lt;foreign-keys&gt;&lt;key app="EN" db-id="e2zepwa56vz2ryev2aoxraf420vzvwft0pzz" timestamp="1559118490"&gt;214&lt;/key&gt;&lt;/foreign-keys&gt;&lt;ref-type name="Dataset"&gt;59&lt;/ref-type&gt;&lt;contributors&gt;&lt;authors&gt;&lt;author&gt;IEA&lt;/author&gt;&lt;/authors&gt;&lt;/contributors&gt;&lt;titles&gt;&lt;title&gt;World Energy Outlook 2017&lt;/title&gt;&lt;/titles&gt;&lt;dates&gt;&lt;year&gt;2017&lt;/year&gt;&lt;/dates&gt;&lt;urls&gt;&lt;related-urls&gt;&lt;url&gt;https://www.iea.org/weo2017/&lt;/url&gt;&lt;/related-urls&gt;&lt;/urls&gt;&lt;/record&gt;&lt;/Cite&gt;&lt;/EndNote&gt;</w:instrText>
            </w:r>
            <w:r w:rsidRPr="005F2432">
              <w:rPr>
                <w:rFonts w:ascii="Calibri" w:eastAsia="Times New Roman" w:hAnsi="Calibri" w:cs="Calibri"/>
              </w:rPr>
              <w:fldChar w:fldCharType="separate"/>
            </w:r>
            <w:r w:rsidR="0011445B" w:rsidRPr="005F2432">
              <w:rPr>
                <w:rFonts w:ascii="Calibri" w:eastAsia="Times New Roman" w:hAnsi="Calibri" w:cs="Calibri"/>
                <w:noProof/>
                <w:vertAlign w:val="superscript"/>
              </w:rPr>
              <w:t>95</w:t>
            </w:r>
            <w:r w:rsidRPr="005F2432">
              <w:rPr>
                <w:rFonts w:ascii="Calibri" w:eastAsia="Times New Roman" w:hAnsi="Calibri" w:cs="Calibri"/>
              </w:rPr>
              <w:fldChar w:fldCharType="end"/>
            </w:r>
            <w:r w:rsidRPr="005F2432">
              <w:rPr>
                <w:rFonts w:ascii="Calibri" w:eastAsia="Times New Roman" w:hAnsi="Calibri" w:cs="Calibri"/>
              </w:rPr>
              <w:t xml:space="preserve"> merged with GAINS information on application of emission control technologies and their emission factors.</w:t>
            </w:r>
          </w:p>
          <w:p w14:paraId="5BB9045D" w14:textId="77777777" w:rsidR="00716F5C" w:rsidRPr="005F2432" w:rsidRDefault="00716F5C" w:rsidP="00716F5C">
            <w:pPr>
              <w:rPr>
                <w:rFonts w:ascii="Calibri" w:hAnsi="Calibri" w:cs="Calibri"/>
                <w:color w:val="000000" w:themeColor="text1"/>
                <w:lang w:val="en-US"/>
              </w:rPr>
            </w:pPr>
          </w:p>
          <w:p w14:paraId="63E94EDB" w14:textId="01B961CC" w:rsidR="00716F5C" w:rsidRPr="005F2432" w:rsidRDefault="00716F5C" w:rsidP="00716F5C">
            <w:r w:rsidRPr="005F2432">
              <w:rPr>
                <w:rFonts w:ascii="Calibri" w:hAnsi="Calibri" w:cs="Calibri"/>
                <w:color w:val="000000" w:themeColor="text1"/>
                <w:lang w:val="en-US"/>
              </w:rPr>
              <w:t>Total YLLs in each country and year are then multiplied by a</w:t>
            </w:r>
            <w:r w:rsidRPr="005F2432">
              <w:rPr>
                <w:rFonts w:cs="Calibri"/>
                <w:color w:val="000000" w:themeColor="text1"/>
                <w:lang w:val="en-US"/>
              </w:rPr>
              <w:t>n</w:t>
            </w:r>
            <w:r w:rsidRPr="005F2432">
              <w:rPr>
                <w:rFonts w:ascii="Calibri" w:hAnsi="Calibri" w:cs="Calibri"/>
                <w:color w:val="000000" w:themeColor="text1"/>
                <w:lang w:val="en-US"/>
              </w:rPr>
              <w:t xml:space="preserve"> estimated ‘Value of a Life Year’ (VLY), which is taken to be €50,000 for all countries, for all population cohorts, following the lower bound estimate suggested by Part III of the 2009 European Union Impact Assessment Guidelines.</w:t>
            </w:r>
            <w:bookmarkStart w:id="377" w:name="_Hlk11330515"/>
            <w:r w:rsidRPr="005F2432">
              <w:rPr>
                <w:rFonts w:ascii="Calibri" w:hAnsi="Calibri" w:cs="Calibri"/>
                <w:color w:val="000000" w:themeColor="text1"/>
                <w:lang w:val="en-US"/>
              </w:rPr>
              <w:fldChar w:fldCharType="begin"/>
            </w:r>
            <w:r w:rsidR="0011445B" w:rsidRPr="005F2432">
              <w:rPr>
                <w:rFonts w:ascii="Calibri" w:hAnsi="Calibri" w:cs="Calibri"/>
                <w:color w:val="000000" w:themeColor="text1"/>
                <w:lang w:val="en-US"/>
              </w:rPr>
              <w:instrText xml:space="preserve"> ADDIN EN.CITE &lt;EndNote&gt;&lt;Cite&gt;&lt;Author&gt;European Commission&lt;/Author&gt;&lt;Year&gt;2009&lt;/Year&gt;&lt;RecNum&gt;323&lt;/RecNum&gt;&lt;DisplayText&gt;&lt;style face="superscript"&gt;119&lt;/style&gt;&lt;/DisplayText&gt;&lt;record&gt;&lt;rec-number&gt;323&lt;/rec-number&gt;&lt;foreign-keys&gt;&lt;key app="EN" db-id="e2zepwa56vz2ryev2aoxraf420vzvwft0pzz" timestamp="1560077786"&gt;323&lt;/key&gt;&lt;/foreign-keys&gt;&lt;ref-type name="Report"&gt;27&lt;/ref-type&gt;&lt;contributors&gt;&lt;authors&gt;&lt;author&gt;European Commission,&lt;/author&gt;&lt;/authors&gt;&lt;/contributors&gt;&lt;titles&gt;&lt;title&gt;Part III: Annexes to Impact Assessment Guidelines&lt;/title&gt;&lt;/titles&gt;&lt;dates&gt;&lt;year&gt;2009&lt;/year&gt;&lt;/dates&gt;&lt;pub-location&gt;Brussels, Belgium&lt;/pub-location&gt;&lt;publisher&gt;European Commission&lt;/publisher&gt;&lt;urls&gt;&lt;/urls&gt;&lt;/record&gt;&lt;/Cite&gt;&lt;/EndNote&gt;</w:instrText>
            </w:r>
            <w:r w:rsidRPr="005F2432">
              <w:rPr>
                <w:rFonts w:ascii="Calibri" w:hAnsi="Calibri" w:cs="Calibri"/>
                <w:color w:val="000000" w:themeColor="text1"/>
                <w:lang w:val="en-US"/>
              </w:rPr>
              <w:fldChar w:fldCharType="separate"/>
            </w:r>
            <w:r w:rsidR="0011445B" w:rsidRPr="005F2432">
              <w:rPr>
                <w:rFonts w:ascii="Calibri" w:hAnsi="Calibri" w:cs="Calibri"/>
                <w:noProof/>
                <w:color w:val="000000" w:themeColor="text1"/>
                <w:vertAlign w:val="superscript"/>
                <w:lang w:val="en-US"/>
              </w:rPr>
              <w:t>119</w:t>
            </w:r>
            <w:r w:rsidRPr="005F2432">
              <w:rPr>
                <w:rFonts w:ascii="Calibri" w:hAnsi="Calibri" w:cs="Calibri"/>
                <w:color w:val="000000" w:themeColor="text1"/>
                <w:lang w:val="en-US"/>
              </w:rPr>
              <w:fldChar w:fldCharType="end"/>
            </w:r>
            <w:bookmarkEnd w:id="377"/>
            <w:r w:rsidR="0013601C" w:rsidRPr="005F2432">
              <w:rPr>
                <w:rFonts w:ascii="Calibri" w:hAnsi="Calibri" w:cs="Calibri"/>
                <w:color w:val="000000" w:themeColor="text1"/>
                <w:lang w:val="en-US"/>
              </w:rPr>
              <w:t xml:space="preserve"> Average annual values are then calculated by dividing the product of this calculation by 100.</w:t>
            </w:r>
          </w:p>
          <w:p w14:paraId="0883170E" w14:textId="77777777" w:rsidR="00716F5C" w:rsidRPr="005F2432" w:rsidRDefault="00716F5C" w:rsidP="00716F5C"/>
        </w:tc>
      </w:tr>
      <w:tr w:rsidR="00716F5C" w:rsidRPr="005F2432" w14:paraId="1FF1543D" w14:textId="77777777" w:rsidTr="00716F5C">
        <w:trPr>
          <w:trHeight w:val="287"/>
        </w:trPr>
        <w:tc>
          <w:tcPr>
            <w:tcW w:w="1271" w:type="dxa"/>
          </w:tcPr>
          <w:p w14:paraId="43507E5D" w14:textId="77777777" w:rsidR="00716F5C" w:rsidRPr="005F2432" w:rsidRDefault="00716F5C" w:rsidP="00716F5C">
            <w:pPr>
              <w:rPr>
                <w:b/>
              </w:rPr>
            </w:pPr>
            <w:r w:rsidRPr="005F2432">
              <w:rPr>
                <w:b/>
              </w:rPr>
              <w:t>Data</w:t>
            </w:r>
          </w:p>
        </w:tc>
        <w:tc>
          <w:tcPr>
            <w:tcW w:w="7745" w:type="dxa"/>
          </w:tcPr>
          <w:p w14:paraId="020C7D32" w14:textId="57C13E7E" w:rsidR="00716F5C" w:rsidRPr="005F2432" w:rsidRDefault="001A182F" w:rsidP="00716F5C">
            <w:pPr>
              <w:rPr>
                <w:i/>
                <w:color w:val="FF0000"/>
              </w:rPr>
            </w:pPr>
            <w:ins w:id="378" w:author="Author">
              <w:r w:rsidRPr="001A182F">
                <w:rPr>
                  <w:i/>
                  <w:noProof/>
                  <w:color w:val="FF0000"/>
                </w:rPr>
                <mc:AlternateContent>
                  <mc:Choice Requires="wps">
                    <w:drawing>
                      <wp:anchor distT="0" distB="0" distL="114300" distR="114300" simplePos="0" relativeHeight="251694080" behindDoc="0" locked="0" layoutInCell="1" allowOverlap="1" wp14:anchorId="2B873E2B" wp14:editId="3E7A7301">
                        <wp:simplePos x="0" y="0"/>
                        <wp:positionH relativeFrom="column">
                          <wp:posOffset>-65405</wp:posOffset>
                        </wp:positionH>
                        <wp:positionV relativeFrom="paragraph">
                          <wp:posOffset>2903220</wp:posOffset>
                        </wp:positionV>
                        <wp:extent cx="5114925" cy="255041"/>
                        <wp:effectExtent l="0" t="0" r="9525" b="0"/>
                        <wp:wrapTopAndBottom/>
                        <wp:docPr id="194" name="Text Box 194"/>
                        <wp:cNvGraphicFramePr/>
                        <a:graphic xmlns:a="http://schemas.openxmlformats.org/drawingml/2006/main">
                          <a:graphicData uri="http://schemas.microsoft.com/office/word/2010/wordprocessingShape">
                            <wps:wsp>
                              <wps:cNvSpPr txBox="1"/>
                              <wps:spPr>
                                <a:xfrm>
                                  <a:off x="0" y="0"/>
                                  <a:ext cx="5114925" cy="255041"/>
                                </a:xfrm>
                                <a:prstGeom prst="rect">
                                  <a:avLst/>
                                </a:prstGeom>
                                <a:solidFill>
                                  <a:prstClr val="white"/>
                                </a:solidFill>
                                <a:ln>
                                  <a:noFill/>
                                </a:ln>
                              </wps:spPr>
                              <wps:txbx>
                                <w:txbxContent>
                                  <w:p w14:paraId="42A9498F" w14:textId="77777777" w:rsidR="00F639FC" w:rsidRPr="00910746" w:rsidRDefault="00F639FC" w:rsidP="001A182F">
                                    <w:pPr>
                                      <w:rPr>
                                        <w:noProof/>
                                      </w:rPr>
                                    </w:pPr>
                                    <w:bookmarkStart w:id="379" w:name="_Ref11085746"/>
                                    <w:bookmarkStart w:id="380" w:name="_Toc15587716"/>
                                    <w:r>
                                      <w:t xml:space="preserve">Figure </w:t>
                                    </w:r>
                                    <w:r w:rsidR="0060167A">
                                      <w:fldChar w:fldCharType="begin"/>
                                    </w:r>
                                    <w:r w:rsidR="0060167A">
                                      <w:instrText xml:space="preserve"> SEQ Figure \* ARABIC </w:instrText>
                                    </w:r>
                                    <w:r w:rsidR="0060167A">
                                      <w:fldChar w:fldCharType="separate"/>
                                    </w:r>
                                    <w:r>
                                      <w:rPr>
                                        <w:noProof/>
                                      </w:rPr>
                                      <w:t>29</w:t>
                                    </w:r>
                                    <w:r w:rsidR="0060167A">
                                      <w:rPr>
                                        <w:noProof/>
                                      </w:rPr>
                                      <w:fldChar w:fldCharType="end"/>
                                    </w:r>
                                    <w:bookmarkEnd w:id="379"/>
                                    <w:r>
                                      <w:t xml:space="preserve">: </w:t>
                                    </w:r>
                                    <w:r w:rsidRPr="00AB54D7">
                                      <w:t>Economic value</w:t>
                                    </w:r>
                                    <w:r>
                                      <w:t xml:space="preserve"> of annual average Years of Life Lost due to </w:t>
                                    </w:r>
                                    <w:r w:rsidRPr="00AB54D7">
                                      <w:t>PM</w:t>
                                    </w:r>
                                    <w:r w:rsidRPr="008D09E4">
                                      <w:rPr>
                                        <w:vertAlign w:val="subscript"/>
                                      </w:rPr>
                                      <w:t>2.5</w:t>
                                    </w:r>
                                    <w:r w:rsidRPr="00AB54D7">
                                      <w:t xml:space="preserve"> </w:t>
                                    </w:r>
                                    <w:r>
                                      <w:t>exposure</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73E2B" id="Text Box 194" o:spid="_x0000_s1038" type="#_x0000_t202" style="position:absolute;margin-left:-5.15pt;margin-top:228.6pt;width:402.75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" stroked="f">
                        <v:textbox inset="0,0,0,0">
                          <w:txbxContent>
                            <w:p w14:paraId="42A9498F" w14:textId="77777777" w:rsidR="00F639FC" w:rsidRPr="00910746" w:rsidRDefault="00F639FC" w:rsidP="001A182F">
                              <w:pPr>
                                <w:rPr>
                                  <w:noProof/>
                                </w:rPr>
                              </w:pPr>
                              <w:bookmarkStart w:id="409" w:name="_Ref11085746"/>
                              <w:bookmarkStart w:id="410" w:name="_Toc15587716"/>
                              <w:r>
                                <w:t xml:space="preserve">Figure </w:t>
                              </w:r>
                              <w:fldSimple w:instr=" SEQ Figure \* ARABIC ">
                                <w:r>
                                  <w:rPr>
                                    <w:noProof/>
                                  </w:rPr>
                                  <w:t>29</w:t>
                                </w:r>
                              </w:fldSimple>
                              <w:bookmarkEnd w:id="409"/>
                              <w:r>
                                <w:t xml:space="preserve">: </w:t>
                              </w:r>
                              <w:r w:rsidRPr="00AB54D7">
                                <w:t>Economic value</w:t>
                              </w:r>
                              <w:r>
                                <w:t xml:space="preserve"> of annual average Years of Life Lost due to </w:t>
                              </w:r>
                              <w:r w:rsidRPr="00AB54D7">
                                <w:t>PM</w:t>
                              </w:r>
                              <w:r w:rsidRPr="008D09E4">
                                <w:rPr>
                                  <w:vertAlign w:val="subscript"/>
                                </w:rPr>
                                <w:t>2.5</w:t>
                              </w:r>
                              <w:r w:rsidRPr="00AB54D7">
                                <w:t xml:space="preserve"> </w:t>
                              </w:r>
                              <w:r>
                                <w:t>exposure</w:t>
                              </w:r>
                              <w:bookmarkEnd w:id="410"/>
                            </w:p>
                          </w:txbxContent>
                        </v:textbox>
                        <w10:wrap type="topAndBottom"/>
                      </v:shape>
                    </w:pict>
                  </mc:Fallback>
                </mc:AlternateContent>
              </w:r>
              <w:r w:rsidRPr="001A182F">
                <w:rPr>
                  <w:i/>
                  <w:noProof/>
                  <w:color w:val="FF0000"/>
                </w:rPr>
                <w:drawing>
                  <wp:anchor distT="0" distB="0" distL="114300" distR="114300" simplePos="0" relativeHeight="251695104" behindDoc="0" locked="0" layoutInCell="1" allowOverlap="1" wp14:anchorId="12F3F32D" wp14:editId="1D4F1948">
                    <wp:simplePos x="0" y="0"/>
                    <wp:positionH relativeFrom="column">
                      <wp:posOffset>-65405</wp:posOffset>
                    </wp:positionH>
                    <wp:positionV relativeFrom="paragraph">
                      <wp:posOffset>179070</wp:posOffset>
                    </wp:positionV>
                    <wp:extent cx="5114925" cy="3097308"/>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119408" cy="3100022"/>
                            </a:xfrm>
                            <a:prstGeom prst="rect">
                              <a:avLst/>
                            </a:prstGeom>
                          </pic:spPr>
                        </pic:pic>
                      </a:graphicData>
                    </a:graphic>
                    <wp14:sizeRelH relativeFrom="page">
                      <wp14:pctWidth>0</wp14:pctWidth>
                    </wp14:sizeRelH>
                    <wp14:sizeRelV relativeFrom="page">
                      <wp14:pctHeight>0</wp14:pctHeight>
                    </wp14:sizeRelV>
                  </wp:anchor>
                </w:drawing>
              </w:r>
            </w:ins>
          </w:p>
          <w:p w14:paraId="342B9E9D" w14:textId="1E5F6288"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16</w:t>
            </w:r>
            <w:r w:rsidRPr="005F2432">
              <w:fldChar w:fldCharType="end"/>
            </w:r>
            <w:r w:rsidRPr="005F2432">
              <w:t>: Total economic losses due to years of life lost from PM</w:t>
            </w:r>
            <w:r w:rsidRPr="005F2432">
              <w:rPr>
                <w:vertAlign w:val="subscript"/>
              </w:rPr>
              <w:t>2.5</w:t>
            </w:r>
            <w:r w:rsidRPr="005F2432">
              <w:t xml:space="preserve"> ambient air pollution</w:t>
            </w:r>
            <w:r w:rsidRPr="005F2432">
              <w:rPr>
                <w:noProof/>
              </w:rPr>
              <w:t xml:space="preserve"> by European country for 2015 and 2016.</w:t>
            </w:r>
          </w:p>
          <w:tbl>
            <w:tblPr>
              <w:tblStyle w:val="TableGrid"/>
              <w:tblW w:w="0" w:type="auto"/>
              <w:tblLook w:val="04A0" w:firstRow="1" w:lastRow="0" w:firstColumn="1" w:lastColumn="0" w:noHBand="0" w:noVBand="1"/>
            </w:tblPr>
            <w:tblGrid>
              <w:gridCol w:w="2506"/>
              <w:gridCol w:w="2506"/>
              <w:gridCol w:w="2507"/>
            </w:tblGrid>
            <w:tr w:rsidR="0013601C" w:rsidRPr="005F2432" w14:paraId="1DBE16F4" w14:textId="77777777" w:rsidTr="00E20BCE">
              <w:tc>
                <w:tcPr>
                  <w:tcW w:w="2506" w:type="dxa"/>
                  <w:tcBorders>
                    <w:top w:val="single" w:sz="4" w:space="0" w:color="auto"/>
                    <w:left w:val="single" w:sz="4" w:space="0" w:color="auto"/>
                    <w:bottom w:val="single" w:sz="4" w:space="0" w:color="auto"/>
                    <w:right w:val="single" w:sz="4" w:space="0" w:color="auto"/>
                  </w:tcBorders>
                  <w:vAlign w:val="bottom"/>
                </w:tcPr>
                <w:p w14:paraId="728339E8" w14:textId="77777777" w:rsidR="0013601C" w:rsidRPr="005F2432" w:rsidRDefault="0013601C" w:rsidP="0013601C"/>
              </w:tc>
              <w:tc>
                <w:tcPr>
                  <w:tcW w:w="2506" w:type="dxa"/>
                  <w:tcBorders>
                    <w:top w:val="single" w:sz="4" w:space="0" w:color="auto"/>
                    <w:left w:val="single" w:sz="4" w:space="0" w:color="auto"/>
                    <w:bottom w:val="single" w:sz="4" w:space="0" w:color="auto"/>
                    <w:right w:val="single" w:sz="4" w:space="0" w:color="auto"/>
                  </w:tcBorders>
                  <w:vAlign w:val="bottom"/>
                  <w:hideMark/>
                </w:tcPr>
                <w:p w14:paraId="2F516A6D" w14:textId="77777777" w:rsidR="0013601C" w:rsidRPr="005F2432" w:rsidRDefault="0013601C" w:rsidP="0013601C">
                  <w:r w:rsidRPr="005F2432">
                    <w:rPr>
                      <w:rFonts w:ascii="Calibri" w:hAnsi="Calibri" w:cs="Calibri"/>
                      <w:b/>
                      <w:bCs/>
                    </w:rPr>
                    <w:t>2015</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16C95DD" w14:textId="77777777" w:rsidR="0013601C" w:rsidRPr="005F2432" w:rsidRDefault="0013601C" w:rsidP="0013601C">
                  <w:r w:rsidRPr="005F2432">
                    <w:rPr>
                      <w:rFonts w:ascii="Calibri" w:hAnsi="Calibri" w:cs="Calibri"/>
                      <w:b/>
                      <w:bCs/>
                    </w:rPr>
                    <w:t>2016</w:t>
                  </w:r>
                </w:p>
              </w:tc>
            </w:tr>
            <w:tr w:rsidR="0013601C" w:rsidRPr="005F2432" w14:paraId="586A4C1F"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2083560D" w14:textId="77777777" w:rsidR="0013601C" w:rsidRPr="005F2432" w:rsidRDefault="0013601C" w:rsidP="0013601C">
                  <w:r w:rsidRPr="005F2432">
                    <w:rPr>
                      <w:rFonts w:ascii="Calibri" w:hAnsi="Calibri" w:cs="Calibri"/>
                    </w:rPr>
                    <w:t>Austria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6988E82B" w14:textId="77777777" w:rsidR="0013601C" w:rsidRPr="005F2432" w:rsidRDefault="0013601C" w:rsidP="0013601C">
                  <w:r w:rsidRPr="005F2432">
                    <w:rPr>
                      <w:rFonts w:ascii="Calibri" w:hAnsi="Calibri" w:cs="Calibri"/>
                    </w:rPr>
                    <w:t>€1.88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443FA358" w14:textId="77777777" w:rsidR="0013601C" w:rsidRPr="005F2432" w:rsidRDefault="0013601C" w:rsidP="0013601C">
                  <w:r w:rsidRPr="005F2432">
                    <w:rPr>
                      <w:rFonts w:ascii="Calibri" w:hAnsi="Calibri" w:cs="Calibri"/>
                    </w:rPr>
                    <w:t>€1.84 billion</w:t>
                  </w:r>
                </w:p>
              </w:tc>
            </w:tr>
            <w:tr w:rsidR="0013601C" w:rsidRPr="005F2432" w14:paraId="616594E9"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00F72359" w14:textId="77777777" w:rsidR="0013601C" w:rsidRPr="005F2432" w:rsidRDefault="0013601C" w:rsidP="0013601C">
                  <w:r w:rsidRPr="005F2432">
                    <w:rPr>
                      <w:rFonts w:ascii="Calibri" w:hAnsi="Calibri" w:cs="Calibri"/>
                    </w:rPr>
                    <w:t>Belgium</w:t>
                  </w:r>
                </w:p>
              </w:tc>
              <w:tc>
                <w:tcPr>
                  <w:tcW w:w="2506" w:type="dxa"/>
                  <w:tcBorders>
                    <w:top w:val="single" w:sz="4" w:space="0" w:color="auto"/>
                    <w:left w:val="single" w:sz="4" w:space="0" w:color="auto"/>
                    <w:bottom w:val="single" w:sz="4" w:space="0" w:color="auto"/>
                    <w:right w:val="single" w:sz="4" w:space="0" w:color="auto"/>
                  </w:tcBorders>
                  <w:vAlign w:val="bottom"/>
                  <w:hideMark/>
                </w:tcPr>
                <w:p w14:paraId="2413B7E5" w14:textId="77777777" w:rsidR="0013601C" w:rsidRPr="005F2432" w:rsidRDefault="0013601C" w:rsidP="0013601C">
                  <w:r w:rsidRPr="005F2432">
                    <w:rPr>
                      <w:rFonts w:ascii="Calibri" w:hAnsi="Calibri" w:cs="Calibri"/>
                    </w:rPr>
                    <w:t>€3.49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23828644" w14:textId="77777777" w:rsidR="0013601C" w:rsidRPr="005F2432" w:rsidRDefault="0013601C" w:rsidP="0013601C">
                  <w:r w:rsidRPr="005F2432">
                    <w:rPr>
                      <w:rFonts w:ascii="Calibri" w:hAnsi="Calibri" w:cs="Calibri"/>
                    </w:rPr>
                    <w:t>€3.35 billion</w:t>
                  </w:r>
                </w:p>
              </w:tc>
            </w:tr>
            <w:tr w:rsidR="0013601C" w:rsidRPr="005F2432" w14:paraId="57E3123D"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110EABAA" w14:textId="77777777" w:rsidR="0013601C" w:rsidRPr="005F2432" w:rsidRDefault="0013601C" w:rsidP="0013601C">
                  <w:r w:rsidRPr="005F2432">
                    <w:rPr>
                      <w:rFonts w:ascii="Calibri" w:hAnsi="Calibri" w:cs="Calibri"/>
                    </w:rPr>
                    <w:t>Bulgaria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7ADC6209" w14:textId="77777777" w:rsidR="0013601C" w:rsidRPr="005F2432" w:rsidRDefault="0013601C" w:rsidP="0013601C">
                  <w:r w:rsidRPr="005F2432">
                    <w:rPr>
                      <w:rFonts w:ascii="Calibri" w:hAnsi="Calibri" w:cs="Calibri"/>
                    </w:rPr>
                    <w:t>€2.06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73A9E5D5" w14:textId="77777777" w:rsidR="0013601C" w:rsidRPr="005F2432" w:rsidRDefault="0013601C" w:rsidP="0013601C">
                  <w:pPr>
                    <w:rPr>
                      <w:rFonts w:ascii="Calibri" w:hAnsi="Calibri" w:cs="Calibri"/>
                    </w:rPr>
                  </w:pPr>
                  <w:r w:rsidRPr="005F2432">
                    <w:rPr>
                      <w:rFonts w:ascii="Calibri" w:hAnsi="Calibri" w:cs="Calibri"/>
                    </w:rPr>
                    <w:t>€2.03 billion</w:t>
                  </w:r>
                </w:p>
              </w:tc>
            </w:tr>
            <w:tr w:rsidR="0013601C" w:rsidRPr="005F2432" w14:paraId="06F6CEA1"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3D3FA3B9" w14:textId="77777777" w:rsidR="0013601C" w:rsidRPr="005F2432" w:rsidRDefault="0013601C" w:rsidP="0013601C">
                  <w:r w:rsidRPr="005F2432">
                    <w:rPr>
                      <w:rFonts w:ascii="Calibri" w:hAnsi="Calibri" w:cs="Calibri"/>
                    </w:rPr>
                    <w:t>Croatia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D78C9D2" w14:textId="77777777" w:rsidR="0013601C" w:rsidRPr="005F2432" w:rsidRDefault="0013601C" w:rsidP="0013601C">
                  <w:r w:rsidRPr="005F2432">
                    <w:rPr>
                      <w:rFonts w:ascii="Calibri" w:hAnsi="Calibri" w:cs="Calibri"/>
                    </w:rPr>
                    <w:t>€1.38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2DE3606C" w14:textId="77777777" w:rsidR="0013601C" w:rsidRPr="005F2432" w:rsidRDefault="0013601C" w:rsidP="0013601C">
                  <w:r w:rsidRPr="005F2432">
                    <w:rPr>
                      <w:rFonts w:ascii="Calibri" w:hAnsi="Calibri" w:cs="Calibri"/>
                    </w:rPr>
                    <w:t>€1.33 billion</w:t>
                  </w:r>
                </w:p>
              </w:tc>
            </w:tr>
            <w:tr w:rsidR="0013601C" w:rsidRPr="005F2432" w14:paraId="77C642F3"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45619D3A" w14:textId="77777777" w:rsidR="0013601C" w:rsidRPr="005F2432" w:rsidRDefault="0013601C" w:rsidP="0013601C">
                  <w:r w:rsidRPr="005F2432">
                    <w:rPr>
                      <w:rFonts w:ascii="Calibri" w:hAnsi="Calibri" w:cs="Calibri"/>
                    </w:rPr>
                    <w:t>Cyprus</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CD99063" w14:textId="77777777" w:rsidR="0013601C" w:rsidRPr="005F2432" w:rsidRDefault="0013601C" w:rsidP="0013601C">
                  <w:r w:rsidRPr="005F2432">
                    <w:rPr>
                      <w:rFonts w:ascii="Calibri" w:hAnsi="Calibri" w:cs="Calibri"/>
                    </w:rPr>
                    <w:t>€0.25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51850965" w14:textId="77777777" w:rsidR="0013601C" w:rsidRPr="005F2432" w:rsidRDefault="0013601C" w:rsidP="0013601C">
                  <w:r w:rsidRPr="005F2432">
                    <w:rPr>
                      <w:rFonts w:ascii="Calibri" w:hAnsi="Calibri" w:cs="Calibri"/>
                    </w:rPr>
                    <w:t>€0.25 billion</w:t>
                  </w:r>
                </w:p>
              </w:tc>
            </w:tr>
            <w:tr w:rsidR="0013601C" w:rsidRPr="005F2432" w14:paraId="4EC3ECA1"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0C036DA0" w14:textId="77777777" w:rsidR="0013601C" w:rsidRPr="005F2432" w:rsidRDefault="0013601C" w:rsidP="0013601C">
                  <w:r w:rsidRPr="005F2432">
                    <w:rPr>
                      <w:rFonts w:ascii="Calibri" w:hAnsi="Calibri" w:cs="Calibri"/>
                    </w:rPr>
                    <w:t>Czech Republic</w:t>
                  </w:r>
                </w:p>
              </w:tc>
              <w:tc>
                <w:tcPr>
                  <w:tcW w:w="2506" w:type="dxa"/>
                  <w:tcBorders>
                    <w:top w:val="single" w:sz="4" w:space="0" w:color="auto"/>
                    <w:left w:val="single" w:sz="4" w:space="0" w:color="auto"/>
                    <w:bottom w:val="single" w:sz="4" w:space="0" w:color="auto"/>
                    <w:right w:val="single" w:sz="4" w:space="0" w:color="auto"/>
                  </w:tcBorders>
                  <w:vAlign w:val="bottom"/>
                  <w:hideMark/>
                </w:tcPr>
                <w:p w14:paraId="7A9144A6" w14:textId="77777777" w:rsidR="0013601C" w:rsidRPr="005F2432" w:rsidRDefault="0013601C" w:rsidP="0013601C">
                  <w:r w:rsidRPr="005F2432">
                    <w:rPr>
                      <w:rFonts w:ascii="Calibri" w:hAnsi="Calibri" w:cs="Calibri"/>
                    </w:rPr>
                    <w:t>€3.15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20396FB" w14:textId="77777777" w:rsidR="0013601C" w:rsidRPr="005F2432" w:rsidRDefault="0013601C" w:rsidP="0013601C">
                  <w:r w:rsidRPr="005F2432">
                    <w:rPr>
                      <w:rFonts w:ascii="Calibri" w:hAnsi="Calibri" w:cs="Calibri"/>
                    </w:rPr>
                    <w:t>€3.08 billion</w:t>
                  </w:r>
                </w:p>
              </w:tc>
            </w:tr>
            <w:tr w:rsidR="0013601C" w:rsidRPr="005F2432" w14:paraId="13468946"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4D59C756" w14:textId="77777777" w:rsidR="0013601C" w:rsidRPr="005F2432" w:rsidRDefault="0013601C" w:rsidP="0013601C">
                  <w:r w:rsidRPr="005F2432">
                    <w:rPr>
                      <w:rFonts w:ascii="Calibri" w:hAnsi="Calibri" w:cs="Calibri"/>
                    </w:rPr>
                    <w:t>Denmark</w:t>
                  </w:r>
                </w:p>
              </w:tc>
              <w:tc>
                <w:tcPr>
                  <w:tcW w:w="2506" w:type="dxa"/>
                  <w:tcBorders>
                    <w:top w:val="single" w:sz="4" w:space="0" w:color="auto"/>
                    <w:left w:val="single" w:sz="4" w:space="0" w:color="auto"/>
                    <w:bottom w:val="single" w:sz="4" w:space="0" w:color="auto"/>
                    <w:right w:val="single" w:sz="4" w:space="0" w:color="auto"/>
                  </w:tcBorders>
                  <w:vAlign w:val="bottom"/>
                  <w:hideMark/>
                </w:tcPr>
                <w:p w14:paraId="084108D6" w14:textId="77777777" w:rsidR="0013601C" w:rsidRPr="005F2432" w:rsidRDefault="0013601C" w:rsidP="0013601C">
                  <w:r w:rsidRPr="005F2432">
                    <w:rPr>
                      <w:rFonts w:ascii="Calibri" w:hAnsi="Calibri" w:cs="Calibri"/>
                    </w:rPr>
                    <w:t>€1.07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41FC9E02" w14:textId="77777777" w:rsidR="0013601C" w:rsidRPr="005F2432" w:rsidRDefault="0013601C" w:rsidP="0013601C">
                  <w:r w:rsidRPr="005F2432">
                    <w:rPr>
                      <w:rFonts w:ascii="Calibri" w:hAnsi="Calibri" w:cs="Calibri"/>
                    </w:rPr>
                    <w:t>€1.00 billion</w:t>
                  </w:r>
                </w:p>
              </w:tc>
            </w:tr>
            <w:tr w:rsidR="0013601C" w:rsidRPr="005F2432" w14:paraId="0E7663D8"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140CEE0A" w14:textId="77777777" w:rsidR="0013601C" w:rsidRPr="005F2432" w:rsidRDefault="0013601C" w:rsidP="0013601C">
                  <w:r w:rsidRPr="005F2432">
                    <w:rPr>
                      <w:rFonts w:ascii="Calibri" w:hAnsi="Calibri" w:cs="Calibri"/>
                    </w:rPr>
                    <w:t>Estonia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F14C488" w14:textId="77777777" w:rsidR="0013601C" w:rsidRPr="005F2432" w:rsidRDefault="0013601C" w:rsidP="0013601C">
                  <w:r w:rsidRPr="005F2432">
                    <w:rPr>
                      <w:rFonts w:ascii="Calibri" w:hAnsi="Calibri" w:cs="Calibri"/>
                    </w:rPr>
                    <w:t>€0.20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AC47982" w14:textId="77777777" w:rsidR="0013601C" w:rsidRPr="005F2432" w:rsidRDefault="0013601C" w:rsidP="0013601C">
                  <w:r w:rsidRPr="005F2432">
                    <w:rPr>
                      <w:rFonts w:ascii="Calibri" w:hAnsi="Calibri" w:cs="Calibri"/>
                    </w:rPr>
                    <w:t>€0.20 billion</w:t>
                  </w:r>
                </w:p>
              </w:tc>
            </w:tr>
            <w:tr w:rsidR="0013601C" w:rsidRPr="005F2432" w14:paraId="54C71474"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6EE1136F" w14:textId="77777777" w:rsidR="0013601C" w:rsidRPr="005F2432" w:rsidRDefault="0013601C" w:rsidP="0013601C">
                  <w:r w:rsidRPr="005F2432">
                    <w:rPr>
                      <w:rFonts w:ascii="Calibri" w:hAnsi="Calibri" w:cs="Calibri"/>
                    </w:rPr>
                    <w:t>Finland</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BB36B7B" w14:textId="77777777" w:rsidR="0013601C" w:rsidRPr="005F2432" w:rsidRDefault="0013601C" w:rsidP="0013601C">
                  <w:r w:rsidRPr="005F2432">
                    <w:rPr>
                      <w:rFonts w:ascii="Calibri" w:hAnsi="Calibri" w:cs="Calibri"/>
                    </w:rPr>
                    <w:t>€0.75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D2F25BA" w14:textId="77777777" w:rsidR="0013601C" w:rsidRPr="005F2432" w:rsidRDefault="0013601C" w:rsidP="0013601C">
                  <w:r w:rsidRPr="005F2432">
                    <w:rPr>
                      <w:rFonts w:ascii="Calibri" w:hAnsi="Calibri" w:cs="Calibri"/>
                    </w:rPr>
                    <w:t>€0.74 billion</w:t>
                  </w:r>
                </w:p>
              </w:tc>
            </w:tr>
            <w:tr w:rsidR="0013601C" w:rsidRPr="005F2432" w14:paraId="3C87AE61"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46895B5" w14:textId="77777777" w:rsidR="0013601C" w:rsidRPr="005F2432" w:rsidRDefault="0013601C" w:rsidP="0013601C">
                  <w:r w:rsidRPr="005F2432">
                    <w:rPr>
                      <w:rFonts w:ascii="Calibri" w:hAnsi="Calibri" w:cs="Calibri"/>
                    </w:rPr>
                    <w:t>France</w:t>
                  </w:r>
                </w:p>
              </w:tc>
              <w:tc>
                <w:tcPr>
                  <w:tcW w:w="2506" w:type="dxa"/>
                  <w:tcBorders>
                    <w:top w:val="single" w:sz="4" w:space="0" w:color="auto"/>
                    <w:left w:val="single" w:sz="4" w:space="0" w:color="auto"/>
                    <w:bottom w:val="single" w:sz="4" w:space="0" w:color="auto"/>
                    <w:right w:val="single" w:sz="4" w:space="0" w:color="auto"/>
                  </w:tcBorders>
                  <w:vAlign w:val="bottom"/>
                  <w:hideMark/>
                </w:tcPr>
                <w:p w14:paraId="6B442C59" w14:textId="77777777" w:rsidR="0013601C" w:rsidRPr="005F2432" w:rsidRDefault="0013601C" w:rsidP="0013601C">
                  <w:r w:rsidRPr="005F2432">
                    <w:rPr>
                      <w:rFonts w:ascii="Calibri" w:hAnsi="Calibri" w:cs="Calibri"/>
                    </w:rPr>
                    <w:t>€14.70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1664C3E" w14:textId="77777777" w:rsidR="0013601C" w:rsidRPr="005F2432" w:rsidRDefault="0013601C" w:rsidP="0013601C">
                  <w:r w:rsidRPr="005F2432">
                    <w:rPr>
                      <w:rFonts w:ascii="Calibri" w:hAnsi="Calibri" w:cs="Calibri"/>
                    </w:rPr>
                    <w:t>€14.21 billion</w:t>
                  </w:r>
                </w:p>
              </w:tc>
            </w:tr>
            <w:tr w:rsidR="0013601C" w:rsidRPr="005F2432" w14:paraId="64E3DD10"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3C39A07F" w14:textId="77777777" w:rsidR="0013601C" w:rsidRPr="005F2432" w:rsidRDefault="0013601C" w:rsidP="0013601C">
                  <w:r w:rsidRPr="005F2432">
                    <w:rPr>
                      <w:rFonts w:ascii="Calibri" w:hAnsi="Calibri" w:cs="Calibri"/>
                    </w:rPr>
                    <w:t>Germany</w:t>
                  </w:r>
                </w:p>
              </w:tc>
              <w:tc>
                <w:tcPr>
                  <w:tcW w:w="2506" w:type="dxa"/>
                  <w:tcBorders>
                    <w:top w:val="single" w:sz="4" w:space="0" w:color="auto"/>
                    <w:left w:val="single" w:sz="4" w:space="0" w:color="auto"/>
                    <w:bottom w:val="single" w:sz="4" w:space="0" w:color="auto"/>
                    <w:right w:val="single" w:sz="4" w:space="0" w:color="auto"/>
                  </w:tcBorders>
                  <w:vAlign w:val="bottom"/>
                  <w:hideMark/>
                </w:tcPr>
                <w:p w14:paraId="09CEF923" w14:textId="77777777" w:rsidR="0013601C" w:rsidRPr="005F2432" w:rsidRDefault="0013601C" w:rsidP="0013601C">
                  <w:r w:rsidRPr="005F2432">
                    <w:rPr>
                      <w:rFonts w:ascii="Calibri" w:hAnsi="Calibri" w:cs="Calibri"/>
                    </w:rPr>
                    <w:t>€19.68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43874C0" w14:textId="77777777" w:rsidR="0013601C" w:rsidRPr="005F2432" w:rsidRDefault="0013601C" w:rsidP="0013601C">
                  <w:r w:rsidRPr="005F2432">
                    <w:rPr>
                      <w:rFonts w:ascii="Calibri" w:hAnsi="Calibri" w:cs="Calibri"/>
                    </w:rPr>
                    <w:t>€19.04 billion</w:t>
                  </w:r>
                </w:p>
              </w:tc>
            </w:tr>
            <w:tr w:rsidR="0013601C" w:rsidRPr="005F2432" w14:paraId="55F6C76F"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14A49D8F" w14:textId="77777777" w:rsidR="0013601C" w:rsidRPr="005F2432" w:rsidRDefault="0013601C" w:rsidP="0013601C">
                  <w:r w:rsidRPr="005F2432">
                    <w:rPr>
                      <w:rFonts w:ascii="Calibri" w:hAnsi="Calibri" w:cs="Calibri"/>
                    </w:rPr>
                    <w:t>Greece</w:t>
                  </w:r>
                </w:p>
              </w:tc>
              <w:tc>
                <w:tcPr>
                  <w:tcW w:w="2506" w:type="dxa"/>
                  <w:tcBorders>
                    <w:top w:val="single" w:sz="4" w:space="0" w:color="auto"/>
                    <w:left w:val="single" w:sz="4" w:space="0" w:color="auto"/>
                    <w:bottom w:val="single" w:sz="4" w:space="0" w:color="auto"/>
                    <w:right w:val="single" w:sz="4" w:space="0" w:color="auto"/>
                  </w:tcBorders>
                  <w:vAlign w:val="bottom"/>
                  <w:hideMark/>
                </w:tcPr>
                <w:p w14:paraId="0A3D3C43" w14:textId="77777777" w:rsidR="0013601C" w:rsidRPr="005F2432" w:rsidRDefault="0013601C" w:rsidP="0013601C">
                  <w:r w:rsidRPr="005F2432">
                    <w:rPr>
                      <w:rFonts w:ascii="Calibri" w:hAnsi="Calibri" w:cs="Calibri"/>
                    </w:rPr>
                    <w:t>€3.67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A3D8A7D" w14:textId="77777777" w:rsidR="0013601C" w:rsidRPr="005F2432" w:rsidRDefault="0013601C" w:rsidP="0013601C">
                  <w:r w:rsidRPr="005F2432">
                    <w:rPr>
                      <w:rFonts w:ascii="Calibri" w:hAnsi="Calibri" w:cs="Calibri"/>
                    </w:rPr>
                    <w:t>€3.34 billion</w:t>
                  </w:r>
                </w:p>
              </w:tc>
            </w:tr>
            <w:tr w:rsidR="0013601C" w:rsidRPr="005F2432" w14:paraId="32334199"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74DC7FC" w14:textId="77777777" w:rsidR="0013601C" w:rsidRPr="005F2432" w:rsidRDefault="0013601C" w:rsidP="0013601C">
                  <w:r w:rsidRPr="005F2432">
                    <w:rPr>
                      <w:rFonts w:ascii="Calibri" w:hAnsi="Calibri" w:cs="Calibri"/>
                    </w:rPr>
                    <w:t>Hungary</w:t>
                  </w:r>
                </w:p>
              </w:tc>
              <w:tc>
                <w:tcPr>
                  <w:tcW w:w="2506" w:type="dxa"/>
                  <w:tcBorders>
                    <w:top w:val="single" w:sz="4" w:space="0" w:color="auto"/>
                    <w:left w:val="single" w:sz="4" w:space="0" w:color="auto"/>
                    <w:bottom w:val="single" w:sz="4" w:space="0" w:color="auto"/>
                    <w:right w:val="single" w:sz="4" w:space="0" w:color="auto"/>
                  </w:tcBorders>
                  <w:vAlign w:val="bottom"/>
                  <w:hideMark/>
                </w:tcPr>
                <w:p w14:paraId="7DFE0681" w14:textId="77777777" w:rsidR="0013601C" w:rsidRPr="005F2432" w:rsidRDefault="0013601C" w:rsidP="0013601C">
                  <w:r w:rsidRPr="005F2432">
                    <w:rPr>
                      <w:rFonts w:ascii="Calibri" w:hAnsi="Calibri" w:cs="Calibri"/>
                    </w:rPr>
                    <w:t>€3.59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154C7BBA" w14:textId="77777777" w:rsidR="0013601C" w:rsidRPr="005F2432" w:rsidRDefault="0013601C" w:rsidP="0013601C">
                  <w:r w:rsidRPr="005F2432">
                    <w:rPr>
                      <w:rFonts w:ascii="Calibri" w:hAnsi="Calibri" w:cs="Calibri"/>
                    </w:rPr>
                    <w:t>€3.51 billion</w:t>
                  </w:r>
                </w:p>
              </w:tc>
            </w:tr>
            <w:tr w:rsidR="0013601C" w:rsidRPr="005F2432" w14:paraId="7B7DE226"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36858CE" w14:textId="77777777" w:rsidR="0013601C" w:rsidRPr="005F2432" w:rsidRDefault="0013601C" w:rsidP="0013601C">
                  <w:r w:rsidRPr="005F2432">
                    <w:rPr>
                      <w:rFonts w:ascii="Calibri" w:hAnsi="Calibri" w:cs="Calibri"/>
                    </w:rPr>
                    <w:t>Ireland</w:t>
                  </w:r>
                </w:p>
              </w:tc>
              <w:tc>
                <w:tcPr>
                  <w:tcW w:w="2506" w:type="dxa"/>
                  <w:tcBorders>
                    <w:top w:val="single" w:sz="4" w:space="0" w:color="auto"/>
                    <w:left w:val="single" w:sz="4" w:space="0" w:color="auto"/>
                    <w:bottom w:val="single" w:sz="4" w:space="0" w:color="auto"/>
                    <w:right w:val="single" w:sz="4" w:space="0" w:color="auto"/>
                  </w:tcBorders>
                  <w:vAlign w:val="bottom"/>
                  <w:hideMark/>
                </w:tcPr>
                <w:p w14:paraId="0523C8F5" w14:textId="77777777" w:rsidR="0013601C" w:rsidRPr="005F2432" w:rsidRDefault="0013601C" w:rsidP="0013601C">
                  <w:r w:rsidRPr="005F2432">
                    <w:rPr>
                      <w:rFonts w:ascii="Calibri" w:hAnsi="Calibri" w:cs="Calibri"/>
                    </w:rPr>
                    <w:t>€0.52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48E104B1" w14:textId="77777777" w:rsidR="0013601C" w:rsidRPr="005F2432" w:rsidRDefault="0013601C" w:rsidP="0013601C">
                  <w:r w:rsidRPr="005F2432">
                    <w:rPr>
                      <w:rFonts w:ascii="Calibri" w:hAnsi="Calibri" w:cs="Calibri"/>
                    </w:rPr>
                    <w:t>€0.49 billion</w:t>
                  </w:r>
                </w:p>
              </w:tc>
            </w:tr>
            <w:tr w:rsidR="0013601C" w:rsidRPr="005F2432" w14:paraId="4EACB7FB"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2759C291" w14:textId="77777777" w:rsidR="0013601C" w:rsidRPr="005F2432" w:rsidRDefault="0013601C" w:rsidP="0013601C">
                  <w:r w:rsidRPr="005F2432">
                    <w:rPr>
                      <w:rFonts w:ascii="Calibri" w:hAnsi="Calibri" w:cs="Calibri"/>
                    </w:rPr>
                    <w:t>Italy</w:t>
                  </w:r>
                </w:p>
              </w:tc>
              <w:tc>
                <w:tcPr>
                  <w:tcW w:w="2506" w:type="dxa"/>
                  <w:tcBorders>
                    <w:top w:val="single" w:sz="4" w:space="0" w:color="auto"/>
                    <w:left w:val="single" w:sz="4" w:space="0" w:color="auto"/>
                    <w:bottom w:val="single" w:sz="4" w:space="0" w:color="auto"/>
                    <w:right w:val="single" w:sz="4" w:space="0" w:color="auto"/>
                  </w:tcBorders>
                  <w:vAlign w:val="bottom"/>
                  <w:hideMark/>
                </w:tcPr>
                <w:p w14:paraId="398A0AC5" w14:textId="77777777" w:rsidR="0013601C" w:rsidRPr="005F2432" w:rsidRDefault="0013601C" w:rsidP="0013601C">
                  <w:r w:rsidRPr="005F2432">
                    <w:rPr>
                      <w:rFonts w:ascii="Calibri" w:hAnsi="Calibri" w:cs="Calibri"/>
                    </w:rPr>
                    <w:t>€21.18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7FCBF616" w14:textId="77777777" w:rsidR="0013601C" w:rsidRPr="005F2432" w:rsidRDefault="0013601C" w:rsidP="0013601C">
                  <w:r w:rsidRPr="005F2432">
                    <w:rPr>
                      <w:rFonts w:ascii="Calibri" w:hAnsi="Calibri" w:cs="Calibri"/>
                    </w:rPr>
                    <w:t>€20.20 billion</w:t>
                  </w:r>
                </w:p>
              </w:tc>
            </w:tr>
            <w:tr w:rsidR="0013601C" w:rsidRPr="005F2432" w14:paraId="29EC7B9E"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531AFA1D" w14:textId="77777777" w:rsidR="0013601C" w:rsidRPr="005F2432" w:rsidRDefault="0013601C" w:rsidP="0013601C">
                  <w:r w:rsidRPr="005F2432">
                    <w:rPr>
                      <w:rFonts w:ascii="Calibri" w:hAnsi="Calibri" w:cs="Calibri"/>
                    </w:rPr>
                    <w:t>Latvia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CFA13E2" w14:textId="77777777" w:rsidR="0013601C" w:rsidRPr="005F2432" w:rsidRDefault="0013601C" w:rsidP="0013601C">
                  <w:r w:rsidRPr="005F2432">
                    <w:rPr>
                      <w:rFonts w:ascii="Calibri" w:hAnsi="Calibri" w:cs="Calibri"/>
                    </w:rPr>
                    <w:t>€0.42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0D9ADC7" w14:textId="77777777" w:rsidR="0013601C" w:rsidRPr="005F2432" w:rsidRDefault="0013601C" w:rsidP="0013601C">
                  <w:r w:rsidRPr="005F2432">
                    <w:rPr>
                      <w:rFonts w:ascii="Calibri" w:hAnsi="Calibri" w:cs="Calibri"/>
                    </w:rPr>
                    <w:t>€0.41 billion</w:t>
                  </w:r>
                </w:p>
              </w:tc>
            </w:tr>
            <w:tr w:rsidR="0013601C" w:rsidRPr="005F2432" w14:paraId="1F789556"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04F2B72" w14:textId="77777777" w:rsidR="0013601C" w:rsidRPr="005F2432" w:rsidRDefault="0013601C" w:rsidP="0013601C">
                  <w:r w:rsidRPr="005F2432">
                    <w:rPr>
                      <w:rFonts w:ascii="Calibri" w:hAnsi="Calibri" w:cs="Calibri"/>
                    </w:rPr>
                    <w:t>Lithuania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2842A675" w14:textId="77777777" w:rsidR="0013601C" w:rsidRPr="005F2432" w:rsidRDefault="0013601C" w:rsidP="0013601C">
                  <w:r w:rsidRPr="005F2432">
                    <w:rPr>
                      <w:rFonts w:ascii="Calibri" w:hAnsi="Calibri" w:cs="Calibri"/>
                    </w:rPr>
                    <w:t>€0.76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1FF89BAA" w14:textId="77777777" w:rsidR="0013601C" w:rsidRPr="005F2432" w:rsidRDefault="0013601C" w:rsidP="0013601C">
                  <w:r w:rsidRPr="005F2432">
                    <w:rPr>
                      <w:rFonts w:ascii="Calibri" w:hAnsi="Calibri" w:cs="Calibri"/>
                    </w:rPr>
                    <w:t>€0.75 billion</w:t>
                  </w:r>
                </w:p>
              </w:tc>
            </w:tr>
            <w:tr w:rsidR="0013601C" w:rsidRPr="005F2432" w14:paraId="3DA7B44C"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005D024" w14:textId="77777777" w:rsidR="0013601C" w:rsidRPr="005F2432" w:rsidRDefault="0013601C" w:rsidP="0013601C">
                  <w:r w:rsidRPr="005F2432">
                    <w:rPr>
                      <w:rFonts w:ascii="Calibri" w:hAnsi="Calibri" w:cs="Calibri"/>
                    </w:rPr>
                    <w:t>Luxembourg</w:t>
                  </w:r>
                </w:p>
              </w:tc>
              <w:tc>
                <w:tcPr>
                  <w:tcW w:w="2506" w:type="dxa"/>
                  <w:tcBorders>
                    <w:top w:val="single" w:sz="4" w:space="0" w:color="auto"/>
                    <w:left w:val="single" w:sz="4" w:space="0" w:color="auto"/>
                    <w:bottom w:val="single" w:sz="4" w:space="0" w:color="auto"/>
                    <w:right w:val="single" w:sz="4" w:space="0" w:color="auto"/>
                  </w:tcBorders>
                  <w:vAlign w:val="bottom"/>
                  <w:hideMark/>
                </w:tcPr>
                <w:p w14:paraId="2A0EF55B" w14:textId="77777777" w:rsidR="0013601C" w:rsidRPr="005F2432" w:rsidRDefault="0013601C" w:rsidP="0013601C">
                  <w:r w:rsidRPr="005F2432">
                    <w:rPr>
                      <w:rFonts w:ascii="Calibri" w:hAnsi="Calibri" w:cs="Calibri"/>
                    </w:rPr>
                    <w:t>€0.14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1AE77CB4" w14:textId="77777777" w:rsidR="0013601C" w:rsidRPr="005F2432" w:rsidRDefault="0013601C" w:rsidP="0013601C">
                  <w:r w:rsidRPr="005F2432">
                    <w:rPr>
                      <w:rFonts w:ascii="Calibri" w:hAnsi="Calibri" w:cs="Calibri"/>
                    </w:rPr>
                    <w:t>€0.14 billion</w:t>
                  </w:r>
                </w:p>
              </w:tc>
            </w:tr>
            <w:tr w:rsidR="0013601C" w:rsidRPr="005F2432" w14:paraId="38103C6F"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65BC9635" w14:textId="77777777" w:rsidR="0013601C" w:rsidRPr="005F2432" w:rsidRDefault="0013601C" w:rsidP="0013601C">
                  <w:r w:rsidRPr="005F2432">
                    <w:rPr>
                      <w:rFonts w:ascii="Calibri" w:hAnsi="Calibri" w:cs="Calibri"/>
                    </w:rPr>
                    <w:t>Malta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0EDB5DDA" w14:textId="77777777" w:rsidR="0013601C" w:rsidRPr="005F2432" w:rsidRDefault="0013601C" w:rsidP="0013601C">
                  <w:r w:rsidRPr="005F2432">
                    <w:rPr>
                      <w:rFonts w:ascii="Calibri" w:hAnsi="Calibri" w:cs="Calibri"/>
                    </w:rPr>
                    <w:t>€0.08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10AC2B92" w14:textId="77777777" w:rsidR="0013601C" w:rsidRPr="005F2432" w:rsidRDefault="0013601C" w:rsidP="0013601C">
                  <w:r w:rsidRPr="005F2432">
                    <w:rPr>
                      <w:rFonts w:ascii="Calibri" w:hAnsi="Calibri" w:cs="Calibri"/>
                    </w:rPr>
                    <w:t>€0.07 billion</w:t>
                  </w:r>
                </w:p>
              </w:tc>
            </w:tr>
            <w:tr w:rsidR="0013601C" w:rsidRPr="005F2432" w14:paraId="118C9661"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61EB313C" w14:textId="77777777" w:rsidR="0013601C" w:rsidRPr="005F2432" w:rsidRDefault="0013601C" w:rsidP="0013601C">
                  <w:r w:rsidRPr="005F2432">
                    <w:rPr>
                      <w:rFonts w:ascii="Calibri" w:hAnsi="Calibri" w:cs="Calibri"/>
                    </w:rPr>
                    <w:t>Netherlands</w:t>
                  </w:r>
                </w:p>
              </w:tc>
              <w:tc>
                <w:tcPr>
                  <w:tcW w:w="2506" w:type="dxa"/>
                  <w:tcBorders>
                    <w:top w:val="single" w:sz="4" w:space="0" w:color="auto"/>
                    <w:left w:val="single" w:sz="4" w:space="0" w:color="auto"/>
                    <w:bottom w:val="single" w:sz="4" w:space="0" w:color="auto"/>
                    <w:right w:val="single" w:sz="4" w:space="0" w:color="auto"/>
                  </w:tcBorders>
                  <w:vAlign w:val="bottom"/>
                  <w:hideMark/>
                </w:tcPr>
                <w:p w14:paraId="16CCAC82" w14:textId="77777777" w:rsidR="0013601C" w:rsidRPr="005F2432" w:rsidRDefault="0013601C" w:rsidP="0013601C">
                  <w:r w:rsidRPr="005F2432">
                    <w:rPr>
                      <w:rFonts w:ascii="Calibri" w:hAnsi="Calibri" w:cs="Calibri"/>
                    </w:rPr>
                    <w:t>€4.25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4502A54F" w14:textId="77777777" w:rsidR="0013601C" w:rsidRPr="005F2432" w:rsidRDefault="0013601C" w:rsidP="0013601C">
                  <w:r w:rsidRPr="005F2432">
                    <w:rPr>
                      <w:rFonts w:ascii="Calibri" w:hAnsi="Calibri" w:cs="Calibri"/>
                    </w:rPr>
                    <w:t>€3.98 billion</w:t>
                  </w:r>
                </w:p>
              </w:tc>
            </w:tr>
            <w:tr w:rsidR="0013601C" w:rsidRPr="005F2432" w14:paraId="13C55C76"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5971B013" w14:textId="77777777" w:rsidR="0013601C" w:rsidRPr="005F2432" w:rsidRDefault="0013601C" w:rsidP="0013601C">
                  <w:r w:rsidRPr="005F2432">
                    <w:rPr>
                      <w:rFonts w:ascii="Calibri" w:hAnsi="Calibri" w:cs="Calibri"/>
                    </w:rPr>
                    <w:t>Poland</w:t>
                  </w:r>
                </w:p>
              </w:tc>
              <w:tc>
                <w:tcPr>
                  <w:tcW w:w="2506" w:type="dxa"/>
                  <w:tcBorders>
                    <w:top w:val="single" w:sz="4" w:space="0" w:color="auto"/>
                    <w:left w:val="single" w:sz="4" w:space="0" w:color="auto"/>
                    <w:bottom w:val="single" w:sz="4" w:space="0" w:color="auto"/>
                    <w:right w:val="single" w:sz="4" w:space="0" w:color="auto"/>
                  </w:tcBorders>
                  <w:vAlign w:val="bottom"/>
                  <w:hideMark/>
                </w:tcPr>
                <w:p w14:paraId="797CA283" w14:textId="77777777" w:rsidR="0013601C" w:rsidRPr="005F2432" w:rsidRDefault="0013601C" w:rsidP="0013601C">
                  <w:r w:rsidRPr="005F2432">
                    <w:rPr>
                      <w:rFonts w:ascii="Calibri" w:hAnsi="Calibri" w:cs="Calibri"/>
                    </w:rPr>
                    <w:t>€15.66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D738515" w14:textId="77777777" w:rsidR="0013601C" w:rsidRPr="005F2432" w:rsidRDefault="0013601C" w:rsidP="0013601C">
                  <w:r w:rsidRPr="005F2432">
                    <w:rPr>
                      <w:rFonts w:ascii="Calibri" w:hAnsi="Calibri" w:cs="Calibri"/>
                    </w:rPr>
                    <w:t>€15.47 billion</w:t>
                  </w:r>
                </w:p>
              </w:tc>
            </w:tr>
            <w:tr w:rsidR="0013601C" w:rsidRPr="005F2432" w14:paraId="5751E3B4"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1578C894" w14:textId="77777777" w:rsidR="0013601C" w:rsidRPr="005F2432" w:rsidRDefault="0013601C" w:rsidP="0013601C">
                  <w:r w:rsidRPr="005F2432">
                    <w:rPr>
                      <w:rFonts w:ascii="Calibri" w:hAnsi="Calibri" w:cs="Calibri"/>
                    </w:rPr>
                    <w:t>Portugal</w:t>
                  </w:r>
                </w:p>
              </w:tc>
              <w:tc>
                <w:tcPr>
                  <w:tcW w:w="2506" w:type="dxa"/>
                  <w:tcBorders>
                    <w:top w:val="single" w:sz="4" w:space="0" w:color="auto"/>
                    <w:left w:val="single" w:sz="4" w:space="0" w:color="auto"/>
                    <w:bottom w:val="single" w:sz="4" w:space="0" w:color="auto"/>
                    <w:right w:val="single" w:sz="4" w:space="0" w:color="auto"/>
                  </w:tcBorders>
                  <w:vAlign w:val="bottom"/>
                  <w:hideMark/>
                </w:tcPr>
                <w:p w14:paraId="55B38199" w14:textId="77777777" w:rsidR="0013601C" w:rsidRPr="005F2432" w:rsidRDefault="0013601C" w:rsidP="0013601C">
                  <w:r w:rsidRPr="005F2432">
                    <w:rPr>
                      <w:rFonts w:ascii="Calibri" w:hAnsi="Calibri" w:cs="Calibri"/>
                    </w:rPr>
                    <w:t>€2.01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27FAE62" w14:textId="77777777" w:rsidR="0013601C" w:rsidRPr="005F2432" w:rsidRDefault="0013601C" w:rsidP="0013601C">
                  <w:r w:rsidRPr="005F2432">
                    <w:rPr>
                      <w:rFonts w:ascii="Calibri" w:hAnsi="Calibri" w:cs="Calibri"/>
                    </w:rPr>
                    <w:t>€1.91 billion</w:t>
                  </w:r>
                </w:p>
              </w:tc>
            </w:tr>
            <w:tr w:rsidR="0013601C" w:rsidRPr="005F2432" w14:paraId="14D21F6B"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7B996520" w14:textId="77777777" w:rsidR="0013601C" w:rsidRPr="005F2432" w:rsidRDefault="0013601C" w:rsidP="0013601C">
                  <w:r w:rsidRPr="005F2432">
                    <w:rPr>
                      <w:rFonts w:ascii="Calibri" w:hAnsi="Calibri" w:cs="Calibri"/>
                    </w:rPr>
                    <w:t>Romania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6C97CAD" w14:textId="77777777" w:rsidR="0013601C" w:rsidRPr="005F2432" w:rsidRDefault="0013601C" w:rsidP="0013601C">
                  <w:r w:rsidRPr="005F2432">
                    <w:rPr>
                      <w:rFonts w:ascii="Calibri" w:hAnsi="Calibri" w:cs="Calibri"/>
                    </w:rPr>
                    <w:t>€7.68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3AC0E306" w14:textId="77777777" w:rsidR="0013601C" w:rsidRPr="005F2432" w:rsidRDefault="0013601C" w:rsidP="0013601C">
                  <w:r w:rsidRPr="005F2432">
                    <w:rPr>
                      <w:rFonts w:ascii="Calibri" w:hAnsi="Calibri" w:cs="Calibri"/>
                    </w:rPr>
                    <w:t>€7.50 billion</w:t>
                  </w:r>
                </w:p>
              </w:tc>
            </w:tr>
            <w:tr w:rsidR="0013601C" w:rsidRPr="005F2432" w14:paraId="674D3B8B"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5C0C1539" w14:textId="77777777" w:rsidR="0013601C" w:rsidRPr="005F2432" w:rsidRDefault="0013601C" w:rsidP="0013601C">
                  <w:r w:rsidRPr="005F2432">
                    <w:rPr>
                      <w:rFonts w:ascii="Calibri" w:hAnsi="Calibri" w:cs="Calibri"/>
                    </w:rPr>
                    <w:t>Slovakia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5697253D" w14:textId="77777777" w:rsidR="0013601C" w:rsidRPr="005F2432" w:rsidRDefault="0013601C" w:rsidP="0013601C">
                  <w:r w:rsidRPr="005F2432">
                    <w:rPr>
                      <w:rFonts w:ascii="Calibri" w:hAnsi="Calibri" w:cs="Calibri"/>
                    </w:rPr>
                    <w:t>€1.48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7F7C86D3" w14:textId="77777777" w:rsidR="0013601C" w:rsidRPr="005F2432" w:rsidRDefault="0013601C" w:rsidP="0013601C">
                  <w:r w:rsidRPr="005F2432">
                    <w:rPr>
                      <w:rFonts w:ascii="Calibri" w:hAnsi="Calibri" w:cs="Calibri"/>
                    </w:rPr>
                    <w:t>€1.44 billion</w:t>
                  </w:r>
                </w:p>
              </w:tc>
            </w:tr>
            <w:tr w:rsidR="0013601C" w:rsidRPr="005F2432" w14:paraId="2619D441"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18F23D1B" w14:textId="77777777" w:rsidR="0013601C" w:rsidRPr="005F2432" w:rsidRDefault="0013601C" w:rsidP="0013601C">
                  <w:r w:rsidRPr="005F2432">
                    <w:rPr>
                      <w:rFonts w:ascii="Calibri" w:hAnsi="Calibri" w:cs="Calibri"/>
                    </w:rPr>
                    <w:t>Slovenia</w:t>
                  </w:r>
                </w:p>
              </w:tc>
              <w:tc>
                <w:tcPr>
                  <w:tcW w:w="2506" w:type="dxa"/>
                  <w:tcBorders>
                    <w:top w:val="single" w:sz="4" w:space="0" w:color="auto"/>
                    <w:left w:val="single" w:sz="4" w:space="0" w:color="auto"/>
                    <w:bottom w:val="single" w:sz="4" w:space="0" w:color="auto"/>
                    <w:right w:val="single" w:sz="4" w:space="0" w:color="auto"/>
                  </w:tcBorders>
                  <w:vAlign w:val="bottom"/>
                  <w:hideMark/>
                </w:tcPr>
                <w:p w14:paraId="201F0715" w14:textId="77777777" w:rsidR="0013601C" w:rsidRPr="005F2432" w:rsidRDefault="0013601C" w:rsidP="0013601C">
                  <w:r w:rsidRPr="005F2432">
                    <w:rPr>
                      <w:rFonts w:ascii="Calibri" w:hAnsi="Calibri" w:cs="Calibri"/>
                    </w:rPr>
                    <w:t>€0.62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15F7509" w14:textId="77777777" w:rsidR="0013601C" w:rsidRPr="005F2432" w:rsidRDefault="0013601C" w:rsidP="0013601C">
                  <w:r w:rsidRPr="005F2432">
                    <w:rPr>
                      <w:rFonts w:ascii="Calibri" w:hAnsi="Calibri" w:cs="Calibri"/>
                    </w:rPr>
                    <w:t>€0.61 billion</w:t>
                  </w:r>
                </w:p>
              </w:tc>
            </w:tr>
            <w:tr w:rsidR="0013601C" w:rsidRPr="005F2432" w14:paraId="5FD086EE"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47F0905D" w14:textId="77777777" w:rsidR="0013601C" w:rsidRPr="005F2432" w:rsidRDefault="0013601C" w:rsidP="0013601C">
                  <w:r w:rsidRPr="005F2432">
                    <w:rPr>
                      <w:rFonts w:ascii="Calibri" w:hAnsi="Calibri" w:cs="Calibri"/>
                    </w:rPr>
                    <w:t>Spain</w:t>
                  </w:r>
                </w:p>
              </w:tc>
              <w:tc>
                <w:tcPr>
                  <w:tcW w:w="2506" w:type="dxa"/>
                  <w:tcBorders>
                    <w:top w:val="single" w:sz="4" w:space="0" w:color="auto"/>
                    <w:left w:val="single" w:sz="4" w:space="0" w:color="auto"/>
                    <w:bottom w:val="single" w:sz="4" w:space="0" w:color="auto"/>
                    <w:right w:val="single" w:sz="4" w:space="0" w:color="auto"/>
                  </w:tcBorders>
                  <w:vAlign w:val="bottom"/>
                  <w:hideMark/>
                </w:tcPr>
                <w:p w14:paraId="72DF15F3" w14:textId="77777777" w:rsidR="0013601C" w:rsidRPr="005F2432" w:rsidRDefault="0013601C" w:rsidP="0013601C">
                  <w:r w:rsidRPr="005F2432">
                    <w:rPr>
                      <w:rFonts w:ascii="Calibri" w:hAnsi="Calibri" w:cs="Calibri"/>
                    </w:rPr>
                    <w:t>€10.55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735A0722" w14:textId="77777777" w:rsidR="0013601C" w:rsidRPr="005F2432" w:rsidRDefault="0013601C" w:rsidP="0013601C">
                  <w:r w:rsidRPr="005F2432">
                    <w:rPr>
                      <w:rFonts w:ascii="Calibri" w:hAnsi="Calibri" w:cs="Calibri"/>
                    </w:rPr>
                    <w:t>€10.05 billion</w:t>
                  </w:r>
                </w:p>
              </w:tc>
            </w:tr>
            <w:tr w:rsidR="0013601C" w:rsidRPr="005F2432" w14:paraId="7382E8DF"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5DD541BC" w14:textId="77777777" w:rsidR="0013601C" w:rsidRPr="005F2432" w:rsidRDefault="0013601C" w:rsidP="0013601C">
                  <w:r w:rsidRPr="005F2432">
                    <w:rPr>
                      <w:rFonts w:ascii="Calibri" w:hAnsi="Calibri" w:cs="Calibri"/>
                    </w:rPr>
                    <w:t>Sweden</w:t>
                  </w:r>
                </w:p>
              </w:tc>
              <w:tc>
                <w:tcPr>
                  <w:tcW w:w="2506" w:type="dxa"/>
                  <w:tcBorders>
                    <w:top w:val="single" w:sz="4" w:space="0" w:color="auto"/>
                    <w:left w:val="single" w:sz="4" w:space="0" w:color="auto"/>
                    <w:bottom w:val="single" w:sz="4" w:space="0" w:color="auto"/>
                    <w:right w:val="single" w:sz="4" w:space="0" w:color="auto"/>
                  </w:tcBorders>
                  <w:vAlign w:val="bottom"/>
                  <w:hideMark/>
                </w:tcPr>
                <w:p w14:paraId="5947AB01" w14:textId="77777777" w:rsidR="0013601C" w:rsidRPr="005F2432" w:rsidRDefault="0013601C" w:rsidP="0013601C">
                  <w:r w:rsidRPr="005F2432">
                    <w:rPr>
                      <w:rFonts w:ascii="Calibri" w:hAnsi="Calibri" w:cs="Calibri"/>
                    </w:rPr>
                    <w:t>€1.05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2D7819CF" w14:textId="77777777" w:rsidR="0013601C" w:rsidRPr="005F2432" w:rsidRDefault="0013601C" w:rsidP="0013601C">
                  <w:r w:rsidRPr="005F2432">
                    <w:rPr>
                      <w:rFonts w:ascii="Calibri" w:hAnsi="Calibri" w:cs="Calibri"/>
                    </w:rPr>
                    <w:t>€1.00 billion</w:t>
                  </w:r>
                </w:p>
              </w:tc>
            </w:tr>
            <w:tr w:rsidR="0013601C" w:rsidRPr="005F2432" w14:paraId="2756AF29" w14:textId="77777777" w:rsidTr="00E20BCE">
              <w:tc>
                <w:tcPr>
                  <w:tcW w:w="2506" w:type="dxa"/>
                  <w:tcBorders>
                    <w:top w:val="single" w:sz="4" w:space="0" w:color="auto"/>
                    <w:left w:val="single" w:sz="4" w:space="0" w:color="auto"/>
                    <w:bottom w:val="single" w:sz="4" w:space="0" w:color="auto"/>
                    <w:right w:val="single" w:sz="4" w:space="0" w:color="auto"/>
                  </w:tcBorders>
                  <w:vAlign w:val="bottom"/>
                  <w:hideMark/>
                </w:tcPr>
                <w:p w14:paraId="002CA894" w14:textId="77777777" w:rsidR="0013601C" w:rsidRPr="005F2432" w:rsidRDefault="0013601C" w:rsidP="0013601C">
                  <w:r w:rsidRPr="005F2432">
                    <w:rPr>
                      <w:rFonts w:ascii="Calibri" w:hAnsi="Calibri" w:cs="Calibri"/>
                    </w:rPr>
                    <w:t>United Kingdom</w:t>
                  </w:r>
                </w:p>
              </w:tc>
              <w:tc>
                <w:tcPr>
                  <w:tcW w:w="2506" w:type="dxa"/>
                  <w:tcBorders>
                    <w:top w:val="single" w:sz="4" w:space="0" w:color="auto"/>
                    <w:left w:val="single" w:sz="4" w:space="0" w:color="auto"/>
                    <w:bottom w:val="single" w:sz="4" w:space="0" w:color="auto"/>
                    <w:right w:val="single" w:sz="4" w:space="0" w:color="auto"/>
                  </w:tcBorders>
                  <w:vAlign w:val="bottom"/>
                  <w:hideMark/>
                </w:tcPr>
                <w:p w14:paraId="4C4BE917" w14:textId="77777777" w:rsidR="0013601C" w:rsidRPr="005F2432" w:rsidRDefault="0013601C" w:rsidP="0013601C">
                  <w:r w:rsidRPr="005F2432">
                    <w:rPr>
                      <w:rFonts w:ascii="Calibri" w:hAnsi="Calibri" w:cs="Calibri"/>
                    </w:rPr>
                    <w:t>€11.52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173A0175" w14:textId="77777777" w:rsidR="0013601C" w:rsidRPr="005F2432" w:rsidRDefault="0013601C" w:rsidP="0013601C">
                  <w:r w:rsidRPr="005F2432">
                    <w:rPr>
                      <w:rFonts w:ascii="Calibri" w:hAnsi="Calibri" w:cs="Calibri"/>
                    </w:rPr>
                    <w:t>€10.63 billion</w:t>
                  </w:r>
                </w:p>
              </w:tc>
            </w:tr>
            <w:tr w:rsidR="0013601C" w:rsidRPr="005F2432" w14:paraId="646D35D6" w14:textId="77777777" w:rsidTr="00E20BCE">
              <w:tc>
                <w:tcPr>
                  <w:tcW w:w="2506" w:type="dxa"/>
                  <w:tcBorders>
                    <w:top w:val="single" w:sz="4" w:space="0" w:color="auto"/>
                    <w:left w:val="single" w:sz="4" w:space="0" w:color="auto"/>
                    <w:bottom w:val="single" w:sz="4" w:space="0" w:color="auto"/>
                    <w:right w:val="single" w:sz="4" w:space="0" w:color="auto"/>
                  </w:tcBorders>
                  <w:hideMark/>
                </w:tcPr>
                <w:p w14:paraId="438A8093" w14:textId="77777777" w:rsidR="0013601C" w:rsidRPr="005F2432" w:rsidRDefault="0013601C" w:rsidP="0013601C">
                  <w:pPr>
                    <w:rPr>
                      <w:b/>
                    </w:rPr>
                  </w:pPr>
                  <w:r w:rsidRPr="005F2432">
                    <w:rPr>
                      <w:b/>
                    </w:rPr>
                    <w:t>Total</w:t>
                  </w:r>
                </w:p>
              </w:tc>
              <w:tc>
                <w:tcPr>
                  <w:tcW w:w="2506" w:type="dxa"/>
                  <w:tcBorders>
                    <w:top w:val="single" w:sz="4" w:space="0" w:color="auto"/>
                    <w:left w:val="single" w:sz="4" w:space="0" w:color="auto"/>
                    <w:bottom w:val="single" w:sz="4" w:space="0" w:color="auto"/>
                    <w:right w:val="single" w:sz="4" w:space="0" w:color="auto"/>
                  </w:tcBorders>
                  <w:vAlign w:val="bottom"/>
                  <w:hideMark/>
                </w:tcPr>
                <w:p w14:paraId="33736896" w14:textId="77777777" w:rsidR="0013601C" w:rsidRPr="005F2432" w:rsidRDefault="0013601C" w:rsidP="0013601C">
                  <w:r w:rsidRPr="005F2432">
                    <w:rPr>
                      <w:rFonts w:ascii="Calibri" w:hAnsi="Calibri" w:cs="Calibri"/>
                    </w:rPr>
                    <w:t>€133.76 billion</w:t>
                  </w:r>
                </w:p>
              </w:tc>
              <w:tc>
                <w:tcPr>
                  <w:tcW w:w="2507" w:type="dxa"/>
                  <w:tcBorders>
                    <w:top w:val="single" w:sz="4" w:space="0" w:color="auto"/>
                    <w:left w:val="single" w:sz="4" w:space="0" w:color="auto"/>
                    <w:bottom w:val="single" w:sz="4" w:space="0" w:color="auto"/>
                    <w:right w:val="single" w:sz="4" w:space="0" w:color="auto"/>
                  </w:tcBorders>
                  <w:vAlign w:val="bottom"/>
                  <w:hideMark/>
                </w:tcPr>
                <w:p w14:paraId="6D800C85" w14:textId="77777777" w:rsidR="0013601C" w:rsidRPr="005F2432" w:rsidRDefault="0013601C" w:rsidP="0013601C">
                  <w:r w:rsidRPr="005F2432">
                    <w:rPr>
                      <w:rFonts w:ascii="Calibri" w:hAnsi="Calibri" w:cs="Calibri"/>
                    </w:rPr>
                    <w:t>€128.55 billion</w:t>
                  </w:r>
                </w:p>
              </w:tc>
            </w:tr>
          </w:tbl>
          <w:p w14:paraId="2CD5B286" w14:textId="77777777" w:rsidR="00716F5C" w:rsidRPr="005F2432" w:rsidRDefault="00716F5C" w:rsidP="00716F5C"/>
          <w:p w14:paraId="1D2E9AB2" w14:textId="77777777" w:rsidR="00716F5C" w:rsidRPr="005F2432" w:rsidRDefault="00716F5C" w:rsidP="00716F5C"/>
        </w:tc>
      </w:tr>
      <w:tr w:rsidR="00716F5C" w:rsidRPr="005F2432" w14:paraId="301A5216" w14:textId="77777777" w:rsidTr="00716F5C">
        <w:tc>
          <w:tcPr>
            <w:tcW w:w="1271" w:type="dxa"/>
          </w:tcPr>
          <w:p w14:paraId="08397D22" w14:textId="77777777" w:rsidR="00716F5C" w:rsidRPr="005F2432" w:rsidRDefault="00716F5C" w:rsidP="00716F5C">
            <w:pPr>
              <w:rPr>
                <w:b/>
              </w:rPr>
            </w:pPr>
            <w:r w:rsidRPr="005F2432">
              <w:rPr>
                <w:b/>
              </w:rPr>
              <w:t>Caveats</w:t>
            </w:r>
          </w:p>
        </w:tc>
        <w:tc>
          <w:tcPr>
            <w:tcW w:w="7745" w:type="dxa"/>
          </w:tcPr>
          <w:p w14:paraId="20823415" w14:textId="77777777" w:rsidR="00716F5C" w:rsidRPr="005F2432" w:rsidRDefault="00716F5C" w:rsidP="00716F5C">
            <w:r w:rsidRPr="005F2432">
              <w:t xml:space="preserve">See Indicator 3.3.2, for caveats related to the calculation of reduced life expectancy. </w:t>
            </w:r>
          </w:p>
          <w:p w14:paraId="3E14BBFB" w14:textId="77777777" w:rsidR="00716F5C" w:rsidRPr="005F2432" w:rsidRDefault="00716F5C" w:rsidP="00716F5C"/>
          <w:p w14:paraId="0BBEC1B7" w14:textId="6217464B" w:rsidR="00716F5C" w:rsidRPr="005F2432" w:rsidRDefault="0013601C" w:rsidP="00716F5C">
            <w:r w:rsidRPr="005F2432">
              <w:t xml:space="preserve">There is relatively little literature attempting to estimate a VOLY, and with such literature that does exist largely focussing on European countries. The value employed by this indicator (€50,000) is the lower bound estimate suggested for use by the </w:t>
            </w:r>
            <w:r w:rsidRPr="005F2432">
              <w:rPr>
                <w:rFonts w:ascii="Calibri" w:hAnsi="Calibri" w:cs="Calibri"/>
                <w:color w:val="000000" w:themeColor="text1"/>
                <w:lang w:val="en-US"/>
              </w:rPr>
              <w:t>2009 European Union Impact Assessment Guidelines, with the upper value set at €100,000. As such, it is possible that the values presented by this indicator are conservative, however given the relative lack of evidence and complexity in producing estimates for VOLYs, it is difficult to make such a conclusion with confidence.</w:t>
            </w:r>
          </w:p>
        </w:tc>
      </w:tr>
      <w:tr w:rsidR="00716F5C" w:rsidRPr="005F2432" w14:paraId="224F2DA4" w14:textId="77777777" w:rsidTr="00716F5C">
        <w:tc>
          <w:tcPr>
            <w:tcW w:w="1271" w:type="dxa"/>
          </w:tcPr>
          <w:p w14:paraId="7CCBF034" w14:textId="77777777" w:rsidR="00716F5C" w:rsidRPr="005F2432" w:rsidRDefault="00716F5C" w:rsidP="00716F5C">
            <w:pPr>
              <w:rPr>
                <w:b/>
              </w:rPr>
            </w:pPr>
            <w:r w:rsidRPr="005F2432">
              <w:rPr>
                <w:b/>
              </w:rPr>
              <w:t>Future Form of Indicator</w:t>
            </w:r>
          </w:p>
        </w:tc>
        <w:tc>
          <w:tcPr>
            <w:tcW w:w="7745" w:type="dxa"/>
          </w:tcPr>
          <w:p w14:paraId="36CAEF68" w14:textId="46394AC0" w:rsidR="00716F5C" w:rsidRPr="005F2432" w:rsidRDefault="0013601C" w:rsidP="00716F5C">
            <w:r w:rsidRPr="005F2432">
              <w:t>In future, this indicator will be developed to reflect the actual economic value of health consequences of annual changes in PM</w:t>
            </w:r>
            <w:r w:rsidRPr="005F2432">
              <w:rPr>
                <w:vertAlign w:val="subscript"/>
              </w:rPr>
              <w:t>2.5</w:t>
            </w:r>
            <w:r w:rsidRPr="005F2432">
              <w:t xml:space="preserve"> exposure, rather than of reduced life expectancy from assumed constancy of exposure across lifetimes. The indicator may also be expanded to cover areas outside the European Union.</w:t>
            </w:r>
          </w:p>
        </w:tc>
      </w:tr>
    </w:tbl>
    <w:p w14:paraId="5296C3A5" w14:textId="77777777" w:rsidR="00716F5C" w:rsidRPr="005F2432" w:rsidRDefault="00716F5C" w:rsidP="00716F5C"/>
    <w:p w14:paraId="7CDC6D53" w14:textId="77777777" w:rsidR="00716F5C" w:rsidRPr="005F2432" w:rsidRDefault="00716F5C" w:rsidP="00716F5C"/>
    <w:tbl>
      <w:tblPr>
        <w:tblStyle w:val="TableGrid"/>
        <w:tblW w:w="0" w:type="auto"/>
        <w:tblLook w:val="04A0" w:firstRow="1" w:lastRow="0" w:firstColumn="1" w:lastColumn="0" w:noHBand="0" w:noVBand="1"/>
      </w:tblPr>
      <w:tblGrid>
        <w:gridCol w:w="1838"/>
        <w:gridCol w:w="7178"/>
      </w:tblGrid>
      <w:tr w:rsidR="00716F5C" w:rsidRPr="005F2432" w14:paraId="4CE23866" w14:textId="77777777" w:rsidTr="00716F5C">
        <w:tc>
          <w:tcPr>
            <w:tcW w:w="1838" w:type="dxa"/>
          </w:tcPr>
          <w:p w14:paraId="2F5B07EF" w14:textId="77777777" w:rsidR="00716F5C" w:rsidRPr="005F2432" w:rsidRDefault="00716F5C" w:rsidP="00716F5C">
            <w:pPr>
              <w:rPr>
                <w:b/>
              </w:rPr>
            </w:pPr>
            <w:r w:rsidRPr="005F2432">
              <w:rPr>
                <w:b/>
              </w:rPr>
              <w:t>Working Group</w:t>
            </w:r>
          </w:p>
        </w:tc>
        <w:tc>
          <w:tcPr>
            <w:tcW w:w="7178" w:type="dxa"/>
          </w:tcPr>
          <w:p w14:paraId="524C1C30" w14:textId="77777777" w:rsidR="00716F5C" w:rsidRPr="005F2432" w:rsidRDefault="00716F5C" w:rsidP="00716F5C">
            <w:r w:rsidRPr="005F2432">
              <w:t>4: Economics and Finance</w:t>
            </w:r>
          </w:p>
        </w:tc>
      </w:tr>
      <w:tr w:rsidR="00716F5C" w:rsidRPr="005F2432" w14:paraId="26C57B08" w14:textId="77777777" w:rsidTr="00716F5C">
        <w:trPr>
          <w:trHeight w:val="284"/>
        </w:trPr>
        <w:tc>
          <w:tcPr>
            <w:tcW w:w="1838" w:type="dxa"/>
          </w:tcPr>
          <w:p w14:paraId="1D9A8E87" w14:textId="77777777" w:rsidR="00716F5C" w:rsidRPr="005F2432" w:rsidRDefault="00716F5C" w:rsidP="00716F5C">
            <w:pPr>
              <w:rPr>
                <w:b/>
              </w:rPr>
            </w:pPr>
            <w:r w:rsidRPr="005F2432">
              <w:rPr>
                <w:b/>
              </w:rPr>
              <w:t>Indicator</w:t>
            </w:r>
          </w:p>
        </w:tc>
        <w:tc>
          <w:tcPr>
            <w:tcW w:w="7178" w:type="dxa"/>
          </w:tcPr>
          <w:p w14:paraId="4D5A92FB" w14:textId="77777777" w:rsidR="00716F5C" w:rsidRPr="005F2432" w:rsidRDefault="00716F5C" w:rsidP="00716F5C">
            <w:r w:rsidRPr="005F2432">
              <w:t>4.3: Investing in a low-carbon economy</w:t>
            </w:r>
          </w:p>
        </w:tc>
      </w:tr>
      <w:tr w:rsidR="00716F5C" w:rsidRPr="005F2432" w14:paraId="7CEE607E" w14:textId="77777777" w:rsidTr="00716F5C">
        <w:trPr>
          <w:trHeight w:val="284"/>
        </w:trPr>
        <w:tc>
          <w:tcPr>
            <w:tcW w:w="1838" w:type="dxa"/>
          </w:tcPr>
          <w:p w14:paraId="010D9F34" w14:textId="77777777" w:rsidR="00716F5C" w:rsidRPr="005F2432" w:rsidRDefault="00716F5C" w:rsidP="00716F5C">
            <w:pPr>
              <w:rPr>
                <w:b/>
              </w:rPr>
            </w:pPr>
            <w:r w:rsidRPr="005F2432">
              <w:rPr>
                <w:b/>
              </w:rPr>
              <w:t>Sub Indicator</w:t>
            </w:r>
          </w:p>
        </w:tc>
        <w:tc>
          <w:tcPr>
            <w:tcW w:w="7178" w:type="dxa"/>
          </w:tcPr>
          <w:p w14:paraId="02A13156" w14:textId="77777777" w:rsidR="00716F5C" w:rsidRPr="005F2432" w:rsidRDefault="00716F5C" w:rsidP="00716F5C">
            <w:r w:rsidRPr="005F2432">
              <w:t>4.3.1: Investment in new coal capacity</w:t>
            </w:r>
          </w:p>
        </w:tc>
      </w:tr>
      <w:tr w:rsidR="00716F5C" w:rsidRPr="005F2432" w14:paraId="33BF465E" w14:textId="77777777" w:rsidTr="00716F5C">
        <w:tc>
          <w:tcPr>
            <w:tcW w:w="1838" w:type="dxa"/>
          </w:tcPr>
          <w:p w14:paraId="5FF8CC93" w14:textId="77777777" w:rsidR="00716F5C" w:rsidRPr="005F2432" w:rsidRDefault="00716F5C" w:rsidP="00716F5C">
            <w:pPr>
              <w:rPr>
                <w:b/>
              </w:rPr>
            </w:pPr>
            <w:r w:rsidRPr="005F2432">
              <w:rPr>
                <w:b/>
              </w:rPr>
              <w:t>Methods</w:t>
            </w:r>
          </w:p>
        </w:tc>
        <w:tc>
          <w:tcPr>
            <w:tcW w:w="7178" w:type="dxa"/>
          </w:tcPr>
          <w:p w14:paraId="66CD0C3A" w14:textId="7812A5BA" w:rsidR="00716F5C" w:rsidRPr="005F2432" w:rsidRDefault="00716F5C" w:rsidP="00716F5C">
            <w:pPr>
              <w:rPr>
                <w:rFonts w:cs="Calibri"/>
                <w:lang w:val="en-US"/>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however the IEA definition of investment has changed, as described below. </w:t>
            </w:r>
            <w:r w:rsidRPr="005F2432">
              <w:rPr>
                <w:rFonts w:ascii="Calibri" w:hAnsi="Calibri"/>
              </w:rPr>
              <w:t xml:space="preserve">The data on investment in new coal-fired electricity generation capacity is sourced from the annual IEA </w:t>
            </w:r>
            <w:r w:rsidRPr="005F2432">
              <w:rPr>
                <w:rFonts w:ascii="Calibri" w:hAnsi="Calibri"/>
                <w:i/>
              </w:rPr>
              <w:t>World Energy Investment</w:t>
            </w:r>
            <w:r w:rsidRPr="005F2432">
              <w:rPr>
                <w:rFonts w:ascii="Calibri" w:hAnsi="Calibri"/>
              </w:rPr>
              <w:t xml:space="preserve"> publication.</w:t>
            </w:r>
            <w:r w:rsidRPr="005F2432">
              <w:rPr>
                <w:rFonts w:ascii="Calibri" w:hAnsi="Calibri"/>
              </w:rPr>
              <w:fldChar w:fldCharType="begin"/>
            </w:r>
            <w:r w:rsidR="0011445B" w:rsidRPr="005F2432">
              <w:rPr>
                <w:rFonts w:ascii="Calibri" w:hAnsi="Calibri"/>
              </w:rPr>
              <w:instrText xml:space="preserve"> ADDIN EN.CITE &lt;EndNote&gt;&lt;Cite&gt;&lt;Author&gt;IEA&lt;/Author&gt;&lt;Year&gt;2019&lt;/Year&gt;&lt;RecNum&gt;208&lt;/RecNum&gt;&lt;DisplayText&gt;&lt;style face="superscript"&gt;120&lt;/style&gt;&lt;/DisplayText&gt;&lt;record&gt;&lt;rec-number&gt;208&lt;/rec-number&gt;&lt;foreign-keys&gt;&lt;key app="EN" db-id="e2zepwa56vz2ryev2aoxraf420vzvwft0pzz" timestamp="1558891062"&gt;208&lt;/key&gt;&lt;/foreign-keys&gt;&lt;ref-type name="Report"&gt;27&lt;/ref-type&gt;&lt;contributors&gt;&lt;authors&gt;&lt;author&gt;IEA&lt;/author&gt;&lt;/authors&gt;&lt;/contributors&gt;&lt;titles&gt;&lt;title&gt;World Energy Investment 2019&lt;/title&gt;&lt;/titles&gt;&lt;dates&gt;&lt;year&gt;2019&lt;/year&gt;&lt;/dates&gt;&lt;pub-location&gt;Paris&lt;/pub-location&gt;&lt;publisher&gt;International Energy Agency&lt;/publisher&gt;&lt;urls&gt;&lt;/urls&gt;&lt;/record&gt;&lt;/Cite&gt;&lt;/EndNote&gt;</w:instrText>
            </w:r>
            <w:r w:rsidRPr="005F2432">
              <w:rPr>
                <w:rFonts w:ascii="Calibri" w:hAnsi="Calibri"/>
              </w:rPr>
              <w:fldChar w:fldCharType="separate"/>
            </w:r>
            <w:r w:rsidR="0011445B" w:rsidRPr="005F2432">
              <w:rPr>
                <w:rFonts w:ascii="Calibri" w:hAnsi="Calibri"/>
                <w:noProof/>
                <w:vertAlign w:val="superscript"/>
              </w:rPr>
              <w:t>120</w:t>
            </w:r>
            <w:r w:rsidRPr="005F2432">
              <w:rPr>
                <w:rFonts w:ascii="Calibri" w:hAnsi="Calibri"/>
              </w:rPr>
              <w:fldChar w:fldCharType="end"/>
            </w:r>
            <w:r w:rsidRPr="005F2432">
              <w:rPr>
                <w:rFonts w:cs="Calibri"/>
                <w:lang w:val="en-US"/>
              </w:rPr>
              <w:t xml:space="preserve"> </w:t>
            </w:r>
          </w:p>
          <w:p w14:paraId="635AEB54" w14:textId="77777777" w:rsidR="00716F5C" w:rsidRPr="005F2432" w:rsidRDefault="00716F5C" w:rsidP="00716F5C">
            <w:pPr>
              <w:rPr>
                <w:rFonts w:cs="Calibri"/>
                <w:lang w:val="en-US"/>
              </w:rPr>
            </w:pPr>
          </w:p>
          <w:p w14:paraId="3202E2B0" w14:textId="77777777" w:rsidR="00716F5C" w:rsidRPr="005F2432" w:rsidRDefault="00716F5C" w:rsidP="00716F5C">
            <w:r w:rsidRPr="005F2432">
              <w:rPr>
                <w:rFonts w:cs="Calibri"/>
                <w:lang w:val="en-US"/>
              </w:rPr>
              <w:t xml:space="preserve">The revised approach from IEA considers ‘ongoing’ capital spending, with investment in a new plant spread evenly from the year new construction begins, to the year it becomes operational. Previously, data were presented as ‘overnight’ investment, in which all capital spending on a new plant is assigned to the year in which the plant became operational. </w:t>
            </w:r>
          </w:p>
        </w:tc>
      </w:tr>
      <w:tr w:rsidR="00716F5C" w:rsidRPr="005F2432" w14:paraId="0A62570B" w14:textId="77777777" w:rsidTr="00716F5C">
        <w:trPr>
          <w:trHeight w:val="287"/>
        </w:trPr>
        <w:tc>
          <w:tcPr>
            <w:tcW w:w="1838" w:type="dxa"/>
          </w:tcPr>
          <w:p w14:paraId="4BFB421D" w14:textId="77777777" w:rsidR="00716F5C" w:rsidRPr="005F2432" w:rsidRDefault="00716F5C" w:rsidP="00716F5C">
            <w:pPr>
              <w:rPr>
                <w:b/>
              </w:rPr>
            </w:pPr>
            <w:r w:rsidRPr="005F2432">
              <w:rPr>
                <w:b/>
              </w:rPr>
              <w:t>Data</w:t>
            </w:r>
          </w:p>
        </w:tc>
        <w:tc>
          <w:tcPr>
            <w:tcW w:w="7178" w:type="dxa"/>
          </w:tcPr>
          <w:p w14:paraId="012434B2" w14:textId="334CB1FB"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17</w:t>
            </w:r>
            <w:r w:rsidRPr="005F2432">
              <w:fldChar w:fldCharType="end"/>
            </w:r>
            <w:r w:rsidRPr="005F2432">
              <w:t>: Annual investment in coal-fired capacity from 2006 to 2018 (an index score of 100 corresponds to 2006 levels).</w:t>
            </w:r>
          </w:p>
          <w:tbl>
            <w:tblPr>
              <w:tblStyle w:val="TableGrid"/>
              <w:tblW w:w="2298" w:type="dxa"/>
              <w:tblLook w:val="04A0" w:firstRow="1" w:lastRow="0" w:firstColumn="1" w:lastColumn="0" w:noHBand="0" w:noVBand="1"/>
            </w:tblPr>
            <w:tblGrid>
              <w:gridCol w:w="1000"/>
              <w:gridCol w:w="1298"/>
            </w:tblGrid>
            <w:tr w:rsidR="00716F5C" w:rsidRPr="005F2432" w14:paraId="1FC3EB73" w14:textId="77777777" w:rsidTr="00716F5C">
              <w:trPr>
                <w:trHeight w:val="294"/>
              </w:trPr>
              <w:tc>
                <w:tcPr>
                  <w:tcW w:w="1000" w:type="dxa"/>
                  <w:noWrap/>
                  <w:hideMark/>
                </w:tcPr>
                <w:p w14:paraId="65064231"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Year</w:t>
                  </w:r>
                </w:p>
              </w:tc>
              <w:tc>
                <w:tcPr>
                  <w:tcW w:w="1298" w:type="dxa"/>
                  <w:noWrap/>
                  <w:hideMark/>
                </w:tcPr>
                <w:p w14:paraId="3C262E1D"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Index (100 = 2006)</w:t>
                  </w:r>
                </w:p>
              </w:tc>
            </w:tr>
            <w:tr w:rsidR="00716F5C" w:rsidRPr="005F2432" w14:paraId="10E49DCB" w14:textId="77777777" w:rsidTr="00716F5C">
              <w:trPr>
                <w:trHeight w:val="294"/>
              </w:trPr>
              <w:tc>
                <w:tcPr>
                  <w:tcW w:w="1000" w:type="dxa"/>
                  <w:noWrap/>
                  <w:hideMark/>
                </w:tcPr>
                <w:p w14:paraId="3A2C573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2006</w:t>
                  </w:r>
                </w:p>
              </w:tc>
              <w:tc>
                <w:tcPr>
                  <w:tcW w:w="1298" w:type="dxa"/>
                  <w:noWrap/>
                  <w:hideMark/>
                </w:tcPr>
                <w:p w14:paraId="521BD5C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100</w:t>
                  </w:r>
                </w:p>
              </w:tc>
            </w:tr>
            <w:tr w:rsidR="00716F5C" w:rsidRPr="005F2432" w14:paraId="62F57FF4" w14:textId="77777777" w:rsidTr="00716F5C">
              <w:trPr>
                <w:trHeight w:val="294"/>
              </w:trPr>
              <w:tc>
                <w:tcPr>
                  <w:tcW w:w="1000" w:type="dxa"/>
                  <w:noWrap/>
                  <w:hideMark/>
                </w:tcPr>
                <w:p w14:paraId="2D86233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2007</w:t>
                  </w:r>
                </w:p>
              </w:tc>
              <w:tc>
                <w:tcPr>
                  <w:tcW w:w="1298" w:type="dxa"/>
                  <w:noWrap/>
                  <w:hideMark/>
                </w:tcPr>
                <w:p w14:paraId="0E014D0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108</w:t>
                  </w:r>
                </w:p>
              </w:tc>
            </w:tr>
            <w:tr w:rsidR="00716F5C" w:rsidRPr="005F2432" w14:paraId="65138B0A" w14:textId="77777777" w:rsidTr="00716F5C">
              <w:trPr>
                <w:trHeight w:val="294"/>
              </w:trPr>
              <w:tc>
                <w:tcPr>
                  <w:tcW w:w="1000" w:type="dxa"/>
                  <w:noWrap/>
                  <w:hideMark/>
                </w:tcPr>
                <w:p w14:paraId="7F3A8F2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2008</w:t>
                  </w:r>
                </w:p>
              </w:tc>
              <w:tc>
                <w:tcPr>
                  <w:tcW w:w="1298" w:type="dxa"/>
                  <w:noWrap/>
                  <w:hideMark/>
                </w:tcPr>
                <w:p w14:paraId="0491B68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114</w:t>
                  </w:r>
                </w:p>
              </w:tc>
            </w:tr>
            <w:tr w:rsidR="00716F5C" w:rsidRPr="005F2432" w14:paraId="43DB03D1" w14:textId="77777777" w:rsidTr="00716F5C">
              <w:trPr>
                <w:trHeight w:val="294"/>
              </w:trPr>
              <w:tc>
                <w:tcPr>
                  <w:tcW w:w="1000" w:type="dxa"/>
                  <w:noWrap/>
                  <w:hideMark/>
                </w:tcPr>
                <w:p w14:paraId="39C9FB7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2009</w:t>
                  </w:r>
                </w:p>
              </w:tc>
              <w:tc>
                <w:tcPr>
                  <w:tcW w:w="1298" w:type="dxa"/>
                  <w:noWrap/>
                  <w:hideMark/>
                </w:tcPr>
                <w:p w14:paraId="14C0CF3D"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122</w:t>
                  </w:r>
                </w:p>
              </w:tc>
            </w:tr>
            <w:tr w:rsidR="00716F5C" w:rsidRPr="005F2432" w14:paraId="05FC4656" w14:textId="77777777" w:rsidTr="00716F5C">
              <w:trPr>
                <w:trHeight w:val="294"/>
              </w:trPr>
              <w:tc>
                <w:tcPr>
                  <w:tcW w:w="1000" w:type="dxa"/>
                  <w:noWrap/>
                  <w:hideMark/>
                </w:tcPr>
                <w:p w14:paraId="442E4CA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2010</w:t>
                  </w:r>
                </w:p>
              </w:tc>
              <w:tc>
                <w:tcPr>
                  <w:tcW w:w="1298" w:type="dxa"/>
                  <w:noWrap/>
                  <w:hideMark/>
                </w:tcPr>
                <w:p w14:paraId="3F3F99CE"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128</w:t>
                  </w:r>
                </w:p>
              </w:tc>
            </w:tr>
            <w:tr w:rsidR="00716F5C" w:rsidRPr="005F2432" w14:paraId="6F2A341B" w14:textId="77777777" w:rsidTr="00716F5C">
              <w:trPr>
                <w:trHeight w:val="294"/>
              </w:trPr>
              <w:tc>
                <w:tcPr>
                  <w:tcW w:w="1000" w:type="dxa"/>
                  <w:noWrap/>
                  <w:hideMark/>
                </w:tcPr>
                <w:p w14:paraId="3A230432"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2011</w:t>
                  </w:r>
                </w:p>
              </w:tc>
              <w:tc>
                <w:tcPr>
                  <w:tcW w:w="1298" w:type="dxa"/>
                  <w:noWrap/>
                  <w:hideMark/>
                </w:tcPr>
                <w:p w14:paraId="6C64B96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130</w:t>
                  </w:r>
                </w:p>
              </w:tc>
            </w:tr>
            <w:tr w:rsidR="00716F5C" w:rsidRPr="005F2432" w14:paraId="361252A8" w14:textId="77777777" w:rsidTr="00716F5C">
              <w:trPr>
                <w:trHeight w:val="294"/>
              </w:trPr>
              <w:tc>
                <w:tcPr>
                  <w:tcW w:w="1000" w:type="dxa"/>
                  <w:noWrap/>
                  <w:hideMark/>
                </w:tcPr>
                <w:p w14:paraId="411DE1ED"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2012</w:t>
                  </w:r>
                </w:p>
              </w:tc>
              <w:tc>
                <w:tcPr>
                  <w:tcW w:w="1298" w:type="dxa"/>
                  <w:noWrap/>
                  <w:hideMark/>
                </w:tcPr>
                <w:p w14:paraId="32710D2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123</w:t>
                  </w:r>
                </w:p>
              </w:tc>
            </w:tr>
            <w:tr w:rsidR="00716F5C" w:rsidRPr="005F2432" w14:paraId="62E710BD" w14:textId="77777777" w:rsidTr="00716F5C">
              <w:trPr>
                <w:trHeight w:val="294"/>
              </w:trPr>
              <w:tc>
                <w:tcPr>
                  <w:tcW w:w="1000" w:type="dxa"/>
                  <w:noWrap/>
                  <w:hideMark/>
                </w:tcPr>
                <w:p w14:paraId="77F9C76D"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2013</w:t>
                  </w:r>
                </w:p>
              </w:tc>
              <w:tc>
                <w:tcPr>
                  <w:tcW w:w="1298" w:type="dxa"/>
                  <w:noWrap/>
                  <w:hideMark/>
                </w:tcPr>
                <w:p w14:paraId="44649CF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111</w:t>
                  </w:r>
                </w:p>
              </w:tc>
            </w:tr>
            <w:tr w:rsidR="00716F5C" w:rsidRPr="005F2432" w14:paraId="5943293E" w14:textId="77777777" w:rsidTr="00716F5C">
              <w:trPr>
                <w:trHeight w:val="294"/>
              </w:trPr>
              <w:tc>
                <w:tcPr>
                  <w:tcW w:w="1000" w:type="dxa"/>
                  <w:noWrap/>
                  <w:hideMark/>
                </w:tcPr>
                <w:p w14:paraId="557A0E6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2014</w:t>
                  </w:r>
                </w:p>
              </w:tc>
              <w:tc>
                <w:tcPr>
                  <w:tcW w:w="1298" w:type="dxa"/>
                  <w:noWrap/>
                  <w:hideMark/>
                </w:tcPr>
                <w:p w14:paraId="46878D43"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103</w:t>
                  </w:r>
                </w:p>
              </w:tc>
            </w:tr>
            <w:tr w:rsidR="00716F5C" w:rsidRPr="005F2432" w14:paraId="4B312E25" w14:textId="77777777" w:rsidTr="00716F5C">
              <w:trPr>
                <w:trHeight w:val="294"/>
              </w:trPr>
              <w:tc>
                <w:tcPr>
                  <w:tcW w:w="1000" w:type="dxa"/>
                  <w:noWrap/>
                  <w:hideMark/>
                </w:tcPr>
                <w:p w14:paraId="00920A91"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2015</w:t>
                  </w:r>
                </w:p>
              </w:tc>
              <w:tc>
                <w:tcPr>
                  <w:tcW w:w="1298" w:type="dxa"/>
                  <w:noWrap/>
                  <w:hideMark/>
                </w:tcPr>
                <w:p w14:paraId="7DAC0462"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96</w:t>
                  </w:r>
                </w:p>
              </w:tc>
            </w:tr>
            <w:tr w:rsidR="00716F5C" w:rsidRPr="005F2432" w14:paraId="68AB37A8" w14:textId="77777777" w:rsidTr="00716F5C">
              <w:trPr>
                <w:trHeight w:val="294"/>
              </w:trPr>
              <w:tc>
                <w:tcPr>
                  <w:tcW w:w="1000" w:type="dxa"/>
                  <w:noWrap/>
                  <w:hideMark/>
                </w:tcPr>
                <w:p w14:paraId="38C4214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2016</w:t>
                  </w:r>
                </w:p>
              </w:tc>
              <w:tc>
                <w:tcPr>
                  <w:tcW w:w="1298" w:type="dxa"/>
                  <w:noWrap/>
                  <w:hideMark/>
                </w:tcPr>
                <w:p w14:paraId="573D607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87</w:t>
                  </w:r>
                </w:p>
              </w:tc>
            </w:tr>
            <w:tr w:rsidR="00716F5C" w:rsidRPr="005F2432" w14:paraId="61D6FF2D" w14:textId="77777777" w:rsidTr="00716F5C">
              <w:trPr>
                <w:trHeight w:val="294"/>
              </w:trPr>
              <w:tc>
                <w:tcPr>
                  <w:tcW w:w="1000" w:type="dxa"/>
                  <w:noWrap/>
                  <w:hideMark/>
                </w:tcPr>
                <w:p w14:paraId="0B83143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2017</w:t>
                  </w:r>
                </w:p>
              </w:tc>
              <w:tc>
                <w:tcPr>
                  <w:tcW w:w="1298" w:type="dxa"/>
                  <w:noWrap/>
                  <w:hideMark/>
                </w:tcPr>
                <w:p w14:paraId="3EABDA0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81</w:t>
                  </w:r>
                </w:p>
              </w:tc>
            </w:tr>
            <w:tr w:rsidR="00716F5C" w:rsidRPr="005F2432" w14:paraId="69747C88" w14:textId="77777777" w:rsidTr="00716F5C">
              <w:trPr>
                <w:trHeight w:val="294"/>
              </w:trPr>
              <w:tc>
                <w:tcPr>
                  <w:tcW w:w="1000" w:type="dxa"/>
                  <w:noWrap/>
                  <w:hideMark/>
                </w:tcPr>
                <w:p w14:paraId="10083EA3"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2018</w:t>
                  </w:r>
                </w:p>
              </w:tc>
              <w:tc>
                <w:tcPr>
                  <w:tcW w:w="1298" w:type="dxa"/>
                  <w:noWrap/>
                  <w:hideMark/>
                </w:tcPr>
                <w:p w14:paraId="2757AC2A"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79</w:t>
                  </w:r>
                </w:p>
              </w:tc>
            </w:tr>
          </w:tbl>
          <w:p w14:paraId="34DA4CDE" w14:textId="77777777" w:rsidR="00716F5C" w:rsidRPr="005F2432" w:rsidRDefault="00716F5C" w:rsidP="00716F5C"/>
          <w:p w14:paraId="35C3A3DC" w14:textId="77777777" w:rsidR="00716F5C" w:rsidRPr="005F2432" w:rsidRDefault="00716F5C" w:rsidP="00716F5C">
            <w:r w:rsidRPr="005F2432">
              <w:t>Due to updated methodology, values presented here differ from those presented in the 2018 Lancet Countdown report.</w:t>
            </w:r>
            <w:r w:rsidRPr="005F2432">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instrText xml:space="preserve"> ADDIN EN.CITE </w:instrText>
            </w:r>
            <w:r w:rsidRPr="005F2432">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instrText xml:space="preserve"> ADDIN EN.CITE.DATA </w:instrText>
            </w:r>
            <w:r w:rsidRPr="005F2432">
              <w:fldChar w:fldCharType="end"/>
            </w:r>
            <w:r w:rsidRPr="005F2432">
              <w:fldChar w:fldCharType="separate"/>
            </w:r>
            <w:r w:rsidRPr="005F2432">
              <w:rPr>
                <w:noProof/>
                <w:vertAlign w:val="superscript"/>
              </w:rPr>
              <w:t>1</w:t>
            </w:r>
            <w:r w:rsidRPr="005F2432">
              <w:fldChar w:fldCharType="end"/>
            </w:r>
            <w:r w:rsidRPr="005F2432">
              <w:t xml:space="preserve"> </w:t>
            </w:r>
            <w:r w:rsidRPr="005F2432">
              <w:rPr>
                <w:rFonts w:cs="Calibri"/>
                <w:lang w:val="en-US"/>
              </w:rPr>
              <w:t>A comparison of investment in new coal-fired electricity generation capacity using the new methodology compared with the old methodology is presented in Figure 33 of the report.</w:t>
            </w:r>
          </w:p>
          <w:p w14:paraId="2D720624" w14:textId="77777777" w:rsidR="00716F5C" w:rsidRPr="005F2432" w:rsidRDefault="00716F5C" w:rsidP="00716F5C"/>
        </w:tc>
      </w:tr>
    </w:tbl>
    <w:p w14:paraId="79B1EACE" w14:textId="77777777" w:rsidR="00716F5C" w:rsidRPr="005F2432" w:rsidRDefault="00716F5C" w:rsidP="00716F5C"/>
    <w:p w14:paraId="3989C850" w14:textId="77777777" w:rsidR="00716F5C" w:rsidRPr="005F2432" w:rsidRDefault="00716F5C" w:rsidP="00716F5C"/>
    <w:tbl>
      <w:tblPr>
        <w:tblStyle w:val="TableGrid"/>
        <w:tblW w:w="0" w:type="auto"/>
        <w:tblLook w:val="04A0" w:firstRow="1" w:lastRow="0" w:firstColumn="1" w:lastColumn="0" w:noHBand="0" w:noVBand="1"/>
      </w:tblPr>
      <w:tblGrid>
        <w:gridCol w:w="1271"/>
        <w:gridCol w:w="7745"/>
      </w:tblGrid>
      <w:tr w:rsidR="00716F5C" w:rsidRPr="005F2432" w14:paraId="4ED377C6" w14:textId="77777777" w:rsidTr="00716F5C">
        <w:tc>
          <w:tcPr>
            <w:tcW w:w="1271" w:type="dxa"/>
          </w:tcPr>
          <w:p w14:paraId="75D6790E" w14:textId="77777777" w:rsidR="00716F5C" w:rsidRPr="005F2432" w:rsidRDefault="00716F5C" w:rsidP="00716F5C">
            <w:pPr>
              <w:rPr>
                <w:b/>
              </w:rPr>
            </w:pPr>
            <w:r w:rsidRPr="005F2432">
              <w:rPr>
                <w:b/>
              </w:rPr>
              <w:t>Working Group</w:t>
            </w:r>
          </w:p>
        </w:tc>
        <w:tc>
          <w:tcPr>
            <w:tcW w:w="7745" w:type="dxa"/>
          </w:tcPr>
          <w:p w14:paraId="3FEEFFAD" w14:textId="77777777" w:rsidR="00716F5C" w:rsidRPr="005F2432" w:rsidRDefault="00716F5C" w:rsidP="00716F5C">
            <w:r w:rsidRPr="005F2432">
              <w:t>4: Economics and Finance</w:t>
            </w:r>
          </w:p>
        </w:tc>
      </w:tr>
      <w:tr w:rsidR="00716F5C" w:rsidRPr="005F2432" w14:paraId="52FAB228" w14:textId="77777777" w:rsidTr="00716F5C">
        <w:trPr>
          <w:trHeight w:val="284"/>
        </w:trPr>
        <w:tc>
          <w:tcPr>
            <w:tcW w:w="1271" w:type="dxa"/>
          </w:tcPr>
          <w:p w14:paraId="21A6BE4C" w14:textId="77777777" w:rsidR="00716F5C" w:rsidRPr="005F2432" w:rsidRDefault="00716F5C" w:rsidP="00716F5C">
            <w:pPr>
              <w:rPr>
                <w:b/>
              </w:rPr>
            </w:pPr>
            <w:r w:rsidRPr="005F2432">
              <w:rPr>
                <w:b/>
              </w:rPr>
              <w:t>Indicator</w:t>
            </w:r>
          </w:p>
        </w:tc>
        <w:tc>
          <w:tcPr>
            <w:tcW w:w="7745" w:type="dxa"/>
          </w:tcPr>
          <w:p w14:paraId="14DF3B82" w14:textId="77777777" w:rsidR="00716F5C" w:rsidRPr="005F2432" w:rsidRDefault="00716F5C" w:rsidP="00716F5C">
            <w:r w:rsidRPr="005F2432">
              <w:t>4.3: Investing in a low-carbon economy</w:t>
            </w:r>
          </w:p>
        </w:tc>
      </w:tr>
      <w:tr w:rsidR="00716F5C" w:rsidRPr="005F2432" w14:paraId="3004779F" w14:textId="77777777" w:rsidTr="00716F5C">
        <w:trPr>
          <w:trHeight w:val="284"/>
        </w:trPr>
        <w:tc>
          <w:tcPr>
            <w:tcW w:w="1271" w:type="dxa"/>
          </w:tcPr>
          <w:p w14:paraId="769190C1" w14:textId="77777777" w:rsidR="00716F5C" w:rsidRPr="005F2432" w:rsidRDefault="00716F5C" w:rsidP="00716F5C">
            <w:pPr>
              <w:rPr>
                <w:b/>
              </w:rPr>
            </w:pPr>
            <w:r w:rsidRPr="005F2432">
              <w:rPr>
                <w:b/>
              </w:rPr>
              <w:t>Sub indicator</w:t>
            </w:r>
          </w:p>
        </w:tc>
        <w:tc>
          <w:tcPr>
            <w:tcW w:w="7745" w:type="dxa"/>
          </w:tcPr>
          <w:p w14:paraId="496B2F5A" w14:textId="77777777" w:rsidR="00716F5C" w:rsidRPr="005F2432" w:rsidRDefault="00716F5C" w:rsidP="00716F5C">
            <w:pPr>
              <w:rPr>
                <w:b/>
                <w:bCs/>
              </w:rPr>
            </w:pPr>
            <w:r w:rsidRPr="005F2432">
              <w:t>4.3.2 Investments in zero-carbon energy and energy efficiency</w:t>
            </w:r>
          </w:p>
        </w:tc>
      </w:tr>
      <w:tr w:rsidR="00716F5C" w:rsidRPr="005F2432" w14:paraId="4C64D114" w14:textId="77777777" w:rsidTr="00716F5C">
        <w:tc>
          <w:tcPr>
            <w:tcW w:w="1271" w:type="dxa"/>
          </w:tcPr>
          <w:p w14:paraId="366DE621" w14:textId="77777777" w:rsidR="00716F5C" w:rsidRPr="005F2432" w:rsidRDefault="00716F5C" w:rsidP="00716F5C">
            <w:pPr>
              <w:rPr>
                <w:b/>
              </w:rPr>
            </w:pPr>
            <w:r w:rsidRPr="005F2432">
              <w:rPr>
                <w:b/>
              </w:rPr>
              <w:t>Methods</w:t>
            </w:r>
          </w:p>
        </w:tc>
        <w:tc>
          <w:tcPr>
            <w:tcW w:w="7745" w:type="dxa"/>
          </w:tcPr>
          <w:p w14:paraId="312251E3" w14:textId="4B134D2A" w:rsidR="00716F5C" w:rsidRPr="005F2432" w:rsidRDefault="00716F5C" w:rsidP="00716F5C">
            <w:pPr>
              <w:rPr>
                <w:rFonts w:ascii="Calibri" w:hAnsi="Calibri"/>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however the IEA definition of investment has changed, as described below. </w:t>
            </w:r>
            <w:r w:rsidRPr="005F2432">
              <w:rPr>
                <w:rFonts w:ascii="Calibri" w:hAnsi="Calibri"/>
              </w:rPr>
              <w:t xml:space="preserve">The data for this indicator is sourced from the annual IEA </w:t>
            </w:r>
            <w:r w:rsidRPr="005F2432">
              <w:rPr>
                <w:rFonts w:ascii="Calibri" w:hAnsi="Calibri"/>
                <w:i/>
              </w:rPr>
              <w:t>World Energy Investment</w:t>
            </w:r>
            <w:r w:rsidRPr="005F2432">
              <w:rPr>
                <w:rFonts w:ascii="Calibri" w:hAnsi="Calibri"/>
              </w:rPr>
              <w:t xml:space="preserve"> publication.</w:t>
            </w:r>
            <w:r w:rsidRPr="005F2432">
              <w:rPr>
                <w:rFonts w:ascii="Calibri" w:hAnsi="Calibri"/>
              </w:rPr>
              <w:fldChar w:fldCharType="begin"/>
            </w:r>
            <w:r w:rsidR="0011445B" w:rsidRPr="005F2432">
              <w:rPr>
                <w:rFonts w:ascii="Calibri" w:hAnsi="Calibri"/>
              </w:rPr>
              <w:instrText xml:space="preserve"> ADDIN EN.CITE &lt;EndNote&gt;&lt;Cite&gt;&lt;Author&gt;IEA&lt;/Author&gt;&lt;Year&gt;2019&lt;/Year&gt;&lt;RecNum&gt;208&lt;/RecNum&gt;&lt;DisplayText&gt;&lt;style face="superscript"&gt;120&lt;/style&gt;&lt;/DisplayText&gt;&lt;record&gt;&lt;rec-number&gt;208&lt;/rec-number&gt;&lt;foreign-keys&gt;&lt;key app="EN" db-id="e2zepwa56vz2ryev2aoxraf420vzvwft0pzz" timestamp="1558891062"&gt;208&lt;/key&gt;&lt;/foreign-keys&gt;&lt;ref-type name="Report"&gt;27&lt;/ref-type&gt;&lt;contributors&gt;&lt;authors&gt;&lt;author&gt;IEA&lt;/author&gt;&lt;/authors&gt;&lt;/contributors&gt;&lt;titles&gt;&lt;title&gt;World Energy Investment 2019&lt;/title&gt;&lt;/titles&gt;&lt;dates&gt;&lt;year&gt;2019&lt;/year&gt;&lt;/dates&gt;&lt;pub-location&gt;Paris&lt;/pub-location&gt;&lt;publisher&gt;International Energy Agency&lt;/publisher&gt;&lt;urls&gt;&lt;/urls&gt;&lt;/record&gt;&lt;/Cite&gt;&lt;/EndNote&gt;</w:instrText>
            </w:r>
            <w:r w:rsidRPr="005F2432">
              <w:rPr>
                <w:rFonts w:ascii="Calibri" w:hAnsi="Calibri"/>
              </w:rPr>
              <w:fldChar w:fldCharType="separate"/>
            </w:r>
            <w:r w:rsidR="0011445B" w:rsidRPr="005F2432">
              <w:rPr>
                <w:rFonts w:ascii="Calibri" w:hAnsi="Calibri"/>
                <w:noProof/>
                <w:vertAlign w:val="superscript"/>
              </w:rPr>
              <w:t>120</w:t>
            </w:r>
            <w:r w:rsidRPr="005F2432">
              <w:rPr>
                <w:rFonts w:ascii="Calibri" w:hAnsi="Calibri"/>
              </w:rPr>
              <w:fldChar w:fldCharType="end"/>
            </w:r>
            <w:r w:rsidRPr="005F2432">
              <w:rPr>
                <w:rFonts w:ascii="Calibri" w:hAnsi="Calibri"/>
              </w:rPr>
              <w:t xml:space="preserve"> Four categories of investment are defined:</w:t>
            </w:r>
          </w:p>
          <w:p w14:paraId="0CAC3966" w14:textId="77777777" w:rsidR="00716F5C" w:rsidRPr="005F2432" w:rsidRDefault="00716F5C" w:rsidP="00716F5C">
            <w:pPr>
              <w:rPr>
                <w:rFonts w:ascii="Calibri" w:hAnsi="Calibri"/>
              </w:rPr>
            </w:pPr>
          </w:p>
          <w:p w14:paraId="4622BFEB" w14:textId="77777777" w:rsidR="00716F5C" w:rsidRPr="005F2432" w:rsidRDefault="00716F5C" w:rsidP="00716F5C">
            <w:pPr>
              <w:pStyle w:val="ListParagraph"/>
              <w:numPr>
                <w:ilvl w:val="0"/>
                <w:numId w:val="31"/>
              </w:numPr>
              <w:rPr>
                <w:rFonts w:ascii="Calibri" w:hAnsi="Calibri"/>
                <w:iCs/>
              </w:rPr>
            </w:pPr>
            <w:r w:rsidRPr="005F2432">
              <w:rPr>
                <w:rFonts w:ascii="Calibri" w:hAnsi="Calibri"/>
                <w:b/>
                <w:iCs/>
              </w:rPr>
              <w:t>Renewables &amp; Nuclear</w:t>
            </w:r>
            <w:r w:rsidRPr="005F2432">
              <w:rPr>
                <w:rFonts w:ascii="Calibri" w:hAnsi="Calibri"/>
                <w:iCs/>
              </w:rPr>
              <w:t xml:space="preserve"> – investment in all renewable and nuclear electricity generation, and renewable transport and heating (including biofuels and solar thermal heating)</w:t>
            </w:r>
          </w:p>
          <w:p w14:paraId="3E29673F" w14:textId="77777777" w:rsidR="00716F5C" w:rsidRPr="005F2432" w:rsidRDefault="00716F5C" w:rsidP="00716F5C">
            <w:pPr>
              <w:pStyle w:val="ListParagraph"/>
              <w:numPr>
                <w:ilvl w:val="0"/>
                <w:numId w:val="31"/>
              </w:numPr>
              <w:rPr>
                <w:rFonts w:ascii="Calibri" w:hAnsi="Calibri"/>
                <w:iCs/>
              </w:rPr>
            </w:pPr>
            <w:r w:rsidRPr="005F2432">
              <w:rPr>
                <w:rFonts w:ascii="Calibri" w:hAnsi="Calibri"/>
                <w:b/>
                <w:iCs/>
              </w:rPr>
              <w:t>Energy Efficiency</w:t>
            </w:r>
            <w:r w:rsidRPr="005F2432">
              <w:rPr>
                <w:rFonts w:ascii="Calibri" w:hAnsi="Calibri"/>
                <w:iCs/>
              </w:rPr>
              <w:t xml:space="preserve"> – See below</w:t>
            </w:r>
          </w:p>
          <w:p w14:paraId="556AC3A9" w14:textId="77777777" w:rsidR="00716F5C" w:rsidRPr="005F2432" w:rsidRDefault="00716F5C" w:rsidP="00716F5C">
            <w:pPr>
              <w:pStyle w:val="ListParagraph"/>
              <w:numPr>
                <w:ilvl w:val="0"/>
                <w:numId w:val="31"/>
              </w:numPr>
              <w:rPr>
                <w:rFonts w:ascii="Calibri" w:hAnsi="Calibri"/>
                <w:iCs/>
              </w:rPr>
            </w:pPr>
            <w:r w:rsidRPr="005F2432">
              <w:rPr>
                <w:rFonts w:ascii="Calibri" w:hAnsi="Calibri"/>
                <w:b/>
                <w:iCs/>
              </w:rPr>
              <w:t>Electricity Networks</w:t>
            </w:r>
            <w:r w:rsidRPr="005F2432">
              <w:rPr>
                <w:rFonts w:ascii="Calibri" w:hAnsi="Calibri"/>
                <w:iCs/>
              </w:rPr>
              <w:t xml:space="preserve"> – investment in electricity transmission and distribution infrastructure, and battery storage</w:t>
            </w:r>
          </w:p>
          <w:p w14:paraId="7BE11A2F" w14:textId="77777777" w:rsidR="00716F5C" w:rsidRPr="005F2432" w:rsidRDefault="00716F5C" w:rsidP="00716F5C">
            <w:pPr>
              <w:pStyle w:val="ListParagraph"/>
              <w:numPr>
                <w:ilvl w:val="0"/>
                <w:numId w:val="31"/>
              </w:numPr>
              <w:rPr>
                <w:rFonts w:ascii="Calibri" w:hAnsi="Calibri"/>
                <w:iCs/>
              </w:rPr>
            </w:pPr>
            <w:r w:rsidRPr="005F2432">
              <w:rPr>
                <w:rFonts w:ascii="Calibri" w:hAnsi="Calibri"/>
                <w:b/>
                <w:iCs/>
              </w:rPr>
              <w:t>Fossil Fuels</w:t>
            </w:r>
            <w:r w:rsidRPr="005F2432">
              <w:rPr>
                <w:rFonts w:ascii="Calibri" w:hAnsi="Calibri"/>
                <w:iCs/>
              </w:rPr>
              <w:t xml:space="preserve"> – including oil, gas and coal, upstream mining, drilling and pipeline infrastructure, and coal, gas and oil power and other fossil fuel-based energy generation capacity.</w:t>
            </w:r>
          </w:p>
          <w:p w14:paraId="05B67D95" w14:textId="77777777" w:rsidR="00716F5C" w:rsidRPr="005F2432" w:rsidRDefault="00716F5C" w:rsidP="00716F5C">
            <w:pPr>
              <w:rPr>
                <w:rFonts w:ascii="Calibri" w:hAnsi="Calibri"/>
              </w:rPr>
            </w:pPr>
          </w:p>
          <w:p w14:paraId="44FC5E06" w14:textId="77777777" w:rsidR="00716F5C" w:rsidRPr="005F2432" w:rsidRDefault="00716F5C" w:rsidP="00716F5C">
            <w:r w:rsidRPr="005F2432">
              <w:rPr>
                <w:rFonts w:ascii="Calibri" w:hAnsi="Calibri"/>
              </w:rPr>
              <w:t xml:space="preserve">For most sectors, ‘investment’ is defined as ongoing capital spending on assets. </w:t>
            </w:r>
            <w:r w:rsidRPr="005F2432">
              <w:t>For some sectors, such as power generation, this investment is spread out evenly from the year in which a new plant or upgrade of an existing one begins its construction to the year in which it becomes operational. For other sources, such as upstream oil and gas and liquefied natural gas (LNG) projects, investment reflects the capital spending incurred over time as production from a new source ramps up or to maintain output from an existing asset. This definition applies to (updated) 2017 and 2018 data, and differs from the definition previously employed by the IEA, in which investment was defined as overnight capital expenditure.</w:t>
            </w:r>
          </w:p>
          <w:p w14:paraId="20AFDC0E" w14:textId="77777777" w:rsidR="00716F5C" w:rsidRPr="005F2432" w:rsidRDefault="00716F5C" w:rsidP="00716F5C">
            <w:pPr>
              <w:rPr>
                <w:rFonts w:ascii="Calibri" w:hAnsi="Calibri"/>
              </w:rPr>
            </w:pPr>
          </w:p>
          <w:p w14:paraId="1599D0B1" w14:textId="77777777" w:rsidR="00716F5C" w:rsidRPr="005F2432" w:rsidRDefault="00716F5C" w:rsidP="00716F5C">
            <w:pPr>
              <w:rPr>
                <w:rFonts w:ascii="Calibri" w:hAnsi="Calibri"/>
                <w:color w:val="FF0000"/>
              </w:rPr>
            </w:pPr>
            <w:r w:rsidRPr="005F2432">
              <w:rPr>
                <w:rFonts w:ascii="Calibri" w:eastAsia="Times New Roman" w:hAnsi="Calibri" w:cs="Times New Roman"/>
              </w:rPr>
              <w:t>For energy efficiency, ‘investment’ is defined as incremental spending by companies, governments and individuals to acquire equipment that consumes less energy than that which they would otherwise have bought. This definition remains unchanged.</w:t>
            </w:r>
          </w:p>
          <w:p w14:paraId="48E7D457" w14:textId="77777777" w:rsidR="00716F5C" w:rsidRPr="005F2432" w:rsidRDefault="00716F5C" w:rsidP="00716F5C">
            <w:pPr>
              <w:rPr>
                <w:rFonts w:ascii="Calibri" w:hAnsi="Calibri"/>
              </w:rPr>
            </w:pPr>
          </w:p>
          <w:p w14:paraId="00C9F6BC" w14:textId="19DB9192" w:rsidR="00716F5C" w:rsidRPr="005F2432" w:rsidRDefault="00716F5C" w:rsidP="00716F5C">
            <w:pPr>
              <w:rPr>
                <w:rFonts w:ascii="Calibri" w:hAnsi="Calibri"/>
                <w:color w:val="FF0000"/>
              </w:rPr>
            </w:pPr>
            <w:r w:rsidRPr="005F2432">
              <w:rPr>
                <w:rFonts w:ascii="Calibri" w:eastAsia="Times New Roman" w:hAnsi="Calibri" w:cs="Times New Roman"/>
              </w:rPr>
              <w:t xml:space="preserve">Other areas of expenditure, including operation and maintenance, research and development, financing costs, mergers and acquisitions or public markets transactions, are not included. Investment estimates are derived from IEA data for energy demand, supply and trade, and estimates of unit capacity costs, </w:t>
            </w:r>
            <w:r w:rsidRPr="005F2432">
              <w:rPr>
                <w:rFonts w:ascii="Calibri" w:hAnsi="Calibri"/>
              </w:rPr>
              <w:t>For more information, see IEA (2019).</w:t>
            </w:r>
            <w:r w:rsidRPr="005F2432">
              <w:rPr>
                <w:rFonts w:ascii="Calibri" w:hAnsi="Calibri"/>
              </w:rPr>
              <w:fldChar w:fldCharType="begin"/>
            </w:r>
            <w:r w:rsidR="0011445B" w:rsidRPr="005F2432">
              <w:rPr>
                <w:rFonts w:ascii="Calibri" w:hAnsi="Calibri"/>
              </w:rPr>
              <w:instrText xml:space="preserve"> ADDIN EN.CITE &lt;EndNote&gt;&lt;Cite&gt;&lt;Author&gt;IEA&lt;/Author&gt;&lt;Year&gt;2019&lt;/Year&gt;&lt;RecNum&gt;208&lt;/RecNum&gt;&lt;DisplayText&gt;&lt;style face="superscript"&gt;120&lt;/style&gt;&lt;/DisplayText&gt;&lt;record&gt;&lt;rec-number&gt;208&lt;/rec-number&gt;&lt;foreign-keys&gt;&lt;key app="EN" db-id="e2zepwa56vz2ryev2aoxraf420vzvwft0pzz" timestamp="1558891062"&gt;208&lt;/key&gt;&lt;/foreign-keys&gt;&lt;ref-type name="Report"&gt;27&lt;/ref-type&gt;&lt;contributors&gt;&lt;authors&gt;&lt;author&gt;IEA&lt;/author&gt;&lt;/authors&gt;&lt;/contributors&gt;&lt;titles&gt;&lt;title&gt;World Energy Investment 2019&lt;/title&gt;&lt;/titles&gt;&lt;dates&gt;&lt;year&gt;2019&lt;/year&gt;&lt;/dates&gt;&lt;pub-location&gt;Paris&lt;/pub-location&gt;&lt;publisher&gt;International Energy Agency&lt;/publisher&gt;&lt;urls&gt;&lt;/urls&gt;&lt;/record&gt;&lt;/Cite&gt;&lt;/EndNote&gt;</w:instrText>
            </w:r>
            <w:r w:rsidRPr="005F2432">
              <w:rPr>
                <w:rFonts w:ascii="Calibri" w:hAnsi="Calibri"/>
              </w:rPr>
              <w:fldChar w:fldCharType="separate"/>
            </w:r>
            <w:r w:rsidR="0011445B" w:rsidRPr="005F2432">
              <w:rPr>
                <w:rFonts w:ascii="Calibri" w:hAnsi="Calibri"/>
                <w:noProof/>
                <w:vertAlign w:val="superscript"/>
              </w:rPr>
              <w:t>120</w:t>
            </w:r>
            <w:r w:rsidRPr="005F2432">
              <w:rPr>
                <w:rFonts w:ascii="Calibri" w:hAnsi="Calibri"/>
              </w:rPr>
              <w:fldChar w:fldCharType="end"/>
            </w:r>
          </w:p>
          <w:p w14:paraId="5F0B37B4" w14:textId="77777777" w:rsidR="00716F5C" w:rsidRPr="005F2432" w:rsidRDefault="00716F5C" w:rsidP="00716F5C"/>
        </w:tc>
      </w:tr>
      <w:tr w:rsidR="00716F5C" w:rsidRPr="005F2432" w14:paraId="00CA03E0" w14:textId="77777777" w:rsidTr="00716F5C">
        <w:trPr>
          <w:trHeight w:val="287"/>
        </w:trPr>
        <w:tc>
          <w:tcPr>
            <w:tcW w:w="1271" w:type="dxa"/>
          </w:tcPr>
          <w:p w14:paraId="52B5C5A7" w14:textId="77777777" w:rsidR="00716F5C" w:rsidRPr="005F2432" w:rsidRDefault="00716F5C" w:rsidP="00716F5C">
            <w:pPr>
              <w:rPr>
                <w:b/>
              </w:rPr>
            </w:pPr>
            <w:r w:rsidRPr="005F2432">
              <w:rPr>
                <w:b/>
              </w:rPr>
              <w:t>Data</w:t>
            </w:r>
          </w:p>
        </w:tc>
        <w:tc>
          <w:tcPr>
            <w:tcW w:w="7745" w:type="dxa"/>
          </w:tcPr>
          <w:p w14:paraId="226C8C42" w14:textId="77777777" w:rsidR="00716F5C" w:rsidRPr="005F2432" w:rsidRDefault="00716F5C" w:rsidP="00716F5C">
            <w:pPr>
              <w:rPr>
                <w:rFonts w:ascii="Calibri" w:hAnsi="Calibri"/>
                <w:color w:val="FF0000"/>
              </w:rPr>
            </w:pPr>
            <w:r w:rsidRPr="005F2432">
              <w:rPr>
                <w:rFonts w:ascii="Calibri" w:hAnsi="Calibri"/>
              </w:rPr>
              <w:t>Values presented below are in US$2018, billion. 2017 values have been updated from those reported in the 2018 Lancet Countdown report,</w: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 </w:instrTex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EN.CITE.DATA </w:instrText>
            </w:r>
            <w:r w:rsidRPr="005F2432">
              <w:rPr>
                <w:rFonts w:ascii="Calibri" w:hAnsi="Calibri"/>
              </w:rPr>
            </w:r>
            <w:r w:rsidRPr="005F2432">
              <w:rPr>
                <w:rFonts w:ascii="Calibri" w:hAnsi="Calibri"/>
              </w:rPr>
              <w:fldChar w:fldCharType="end"/>
            </w:r>
            <w:r w:rsidRPr="005F2432">
              <w:rPr>
                <w:rFonts w:ascii="Calibri" w:hAnsi="Calibri"/>
              </w:rPr>
            </w:r>
            <w:r w:rsidRPr="005F2432">
              <w:rPr>
                <w:rFonts w:ascii="Calibri" w:hAnsi="Calibri"/>
              </w:rPr>
              <w:fldChar w:fldCharType="separate"/>
            </w:r>
            <w:r w:rsidRPr="005F2432">
              <w:rPr>
                <w:rFonts w:ascii="Calibri" w:hAnsi="Calibri"/>
                <w:noProof/>
                <w:vertAlign w:val="superscript"/>
              </w:rPr>
              <w:t>1</w:t>
            </w:r>
            <w:r w:rsidRPr="005F2432">
              <w:rPr>
                <w:rFonts w:ascii="Calibri" w:hAnsi="Calibri"/>
              </w:rPr>
              <w:fldChar w:fldCharType="end"/>
            </w:r>
            <w:r w:rsidRPr="005F2432">
              <w:rPr>
                <w:rFonts w:ascii="Calibri" w:hAnsi="Calibri"/>
              </w:rPr>
              <w:t xml:space="preserve"> due to improved data.</w:t>
            </w:r>
          </w:p>
          <w:p w14:paraId="394D8BBB" w14:textId="77777777" w:rsidR="00716F5C" w:rsidRPr="005F2432" w:rsidRDefault="00716F5C" w:rsidP="00716F5C">
            <w:pPr>
              <w:rPr>
                <w:rFonts w:ascii="Calibri" w:hAnsi="Calibri"/>
              </w:rPr>
            </w:pPr>
          </w:p>
          <w:p w14:paraId="6EF650E9" w14:textId="5F621E68"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18</w:t>
            </w:r>
            <w:r w:rsidRPr="005F2432">
              <w:fldChar w:fldCharType="end"/>
            </w:r>
            <w:r w:rsidRPr="005F2432">
              <w:t>: Annual energy investments in US$2018 billions.</w:t>
            </w:r>
          </w:p>
          <w:tbl>
            <w:tblPr>
              <w:tblStyle w:val="TableGrid"/>
              <w:tblW w:w="0" w:type="auto"/>
              <w:tblLook w:val="04A0" w:firstRow="1" w:lastRow="0" w:firstColumn="1" w:lastColumn="0" w:noHBand="0" w:noVBand="1"/>
            </w:tblPr>
            <w:tblGrid>
              <w:gridCol w:w="2087"/>
              <w:gridCol w:w="1396"/>
              <w:gridCol w:w="1396"/>
              <w:gridCol w:w="1396"/>
              <w:gridCol w:w="1244"/>
            </w:tblGrid>
            <w:tr w:rsidR="00716F5C" w:rsidRPr="005F2432" w14:paraId="4BAF7494" w14:textId="77777777" w:rsidTr="00716F5C">
              <w:tc>
                <w:tcPr>
                  <w:tcW w:w="2087" w:type="dxa"/>
                  <w:vAlign w:val="center"/>
                </w:tcPr>
                <w:p w14:paraId="7A8ADB86" w14:textId="77777777" w:rsidR="00716F5C" w:rsidRPr="005F2432" w:rsidRDefault="00716F5C" w:rsidP="00716F5C">
                  <w:pPr>
                    <w:rPr>
                      <w:rFonts w:ascii="Calibri" w:hAnsi="Calibri"/>
                      <w:color w:val="FF0000"/>
                    </w:rPr>
                  </w:pPr>
                </w:p>
              </w:tc>
              <w:tc>
                <w:tcPr>
                  <w:tcW w:w="1396" w:type="dxa"/>
                  <w:vAlign w:val="center"/>
                </w:tcPr>
                <w:p w14:paraId="3C149EA3" w14:textId="77777777" w:rsidR="00716F5C" w:rsidRPr="005F2432" w:rsidRDefault="00716F5C" w:rsidP="00716F5C">
                  <w:pPr>
                    <w:rPr>
                      <w:rFonts w:ascii="Calibri" w:hAnsi="Calibri"/>
                      <w:b/>
                    </w:rPr>
                  </w:pPr>
                  <w:r w:rsidRPr="005F2432">
                    <w:rPr>
                      <w:rFonts w:ascii="Calibri" w:hAnsi="Calibri"/>
                      <w:b/>
                    </w:rPr>
                    <w:t>2015</w:t>
                  </w:r>
                </w:p>
              </w:tc>
              <w:tc>
                <w:tcPr>
                  <w:tcW w:w="1396" w:type="dxa"/>
                  <w:vAlign w:val="center"/>
                </w:tcPr>
                <w:p w14:paraId="7E16AFE6" w14:textId="77777777" w:rsidR="00716F5C" w:rsidRPr="005F2432" w:rsidRDefault="00716F5C" w:rsidP="00716F5C">
                  <w:pPr>
                    <w:rPr>
                      <w:rFonts w:ascii="Calibri" w:hAnsi="Calibri"/>
                      <w:b/>
                    </w:rPr>
                  </w:pPr>
                  <w:r w:rsidRPr="005F2432">
                    <w:rPr>
                      <w:rFonts w:ascii="Calibri" w:hAnsi="Calibri"/>
                      <w:b/>
                    </w:rPr>
                    <w:t>2016</w:t>
                  </w:r>
                </w:p>
              </w:tc>
              <w:tc>
                <w:tcPr>
                  <w:tcW w:w="1396" w:type="dxa"/>
                  <w:vAlign w:val="center"/>
                </w:tcPr>
                <w:p w14:paraId="4766FED8" w14:textId="77777777" w:rsidR="00716F5C" w:rsidRPr="005F2432" w:rsidRDefault="00716F5C" w:rsidP="00716F5C">
                  <w:pPr>
                    <w:rPr>
                      <w:rFonts w:ascii="Calibri" w:hAnsi="Calibri"/>
                      <w:b/>
                    </w:rPr>
                  </w:pPr>
                  <w:r w:rsidRPr="005F2432">
                    <w:rPr>
                      <w:rFonts w:ascii="Calibri" w:hAnsi="Calibri"/>
                      <w:b/>
                    </w:rPr>
                    <w:t>2017</w:t>
                  </w:r>
                </w:p>
              </w:tc>
              <w:tc>
                <w:tcPr>
                  <w:tcW w:w="1244" w:type="dxa"/>
                </w:tcPr>
                <w:p w14:paraId="554B7AB6" w14:textId="77777777" w:rsidR="00716F5C" w:rsidRPr="005F2432" w:rsidRDefault="00716F5C" w:rsidP="00716F5C">
                  <w:pPr>
                    <w:rPr>
                      <w:rFonts w:ascii="Calibri" w:hAnsi="Calibri"/>
                      <w:b/>
                    </w:rPr>
                  </w:pPr>
                  <w:r w:rsidRPr="005F2432">
                    <w:rPr>
                      <w:rFonts w:ascii="Calibri" w:hAnsi="Calibri"/>
                      <w:b/>
                    </w:rPr>
                    <w:t>2018</w:t>
                  </w:r>
                </w:p>
              </w:tc>
            </w:tr>
            <w:tr w:rsidR="00716F5C" w:rsidRPr="005F2432" w14:paraId="60AB7E93" w14:textId="77777777" w:rsidTr="00716F5C">
              <w:tc>
                <w:tcPr>
                  <w:tcW w:w="2087" w:type="dxa"/>
                  <w:vAlign w:val="center"/>
                </w:tcPr>
                <w:p w14:paraId="25183127" w14:textId="77777777" w:rsidR="00716F5C" w:rsidRPr="005F2432" w:rsidRDefault="00716F5C" w:rsidP="00716F5C">
                  <w:pPr>
                    <w:rPr>
                      <w:rFonts w:ascii="Calibri" w:hAnsi="Calibri"/>
                    </w:rPr>
                  </w:pPr>
                  <w:r w:rsidRPr="005F2432">
                    <w:rPr>
                      <w:rFonts w:ascii="Calibri" w:hAnsi="Calibri"/>
                    </w:rPr>
                    <w:t>Renewables &amp; Nuclear</w:t>
                  </w:r>
                </w:p>
              </w:tc>
              <w:tc>
                <w:tcPr>
                  <w:tcW w:w="1396" w:type="dxa"/>
                  <w:vAlign w:val="center"/>
                </w:tcPr>
                <w:p w14:paraId="2C226169" w14:textId="77777777" w:rsidR="00716F5C" w:rsidRPr="005F2432" w:rsidRDefault="00716F5C" w:rsidP="00716F5C">
                  <w:pPr>
                    <w:rPr>
                      <w:rFonts w:ascii="Calibri" w:hAnsi="Calibri"/>
                    </w:rPr>
                  </w:pPr>
                  <w:r w:rsidRPr="005F2432">
                    <w:rPr>
                      <w:rFonts w:ascii="Calibri" w:hAnsi="Calibri"/>
                    </w:rPr>
                    <w:t>367</w:t>
                  </w:r>
                </w:p>
              </w:tc>
              <w:tc>
                <w:tcPr>
                  <w:tcW w:w="1396" w:type="dxa"/>
                  <w:vAlign w:val="center"/>
                </w:tcPr>
                <w:p w14:paraId="3DFFD47C" w14:textId="77777777" w:rsidR="00716F5C" w:rsidRPr="005F2432" w:rsidRDefault="00716F5C" w:rsidP="00716F5C">
                  <w:pPr>
                    <w:rPr>
                      <w:rFonts w:ascii="Calibri" w:hAnsi="Calibri"/>
                    </w:rPr>
                  </w:pPr>
                  <w:r w:rsidRPr="005F2432">
                    <w:rPr>
                      <w:rFonts w:ascii="Calibri" w:hAnsi="Calibri"/>
                    </w:rPr>
                    <w:t>381</w:t>
                  </w:r>
                </w:p>
              </w:tc>
              <w:tc>
                <w:tcPr>
                  <w:tcW w:w="1396" w:type="dxa"/>
                  <w:vAlign w:val="center"/>
                </w:tcPr>
                <w:p w14:paraId="1A875CA3" w14:textId="77777777" w:rsidR="00716F5C" w:rsidRPr="005F2432" w:rsidRDefault="00716F5C" w:rsidP="00716F5C">
                  <w:pPr>
                    <w:rPr>
                      <w:rFonts w:ascii="Calibri" w:hAnsi="Calibri"/>
                    </w:rPr>
                  </w:pPr>
                  <w:r w:rsidRPr="005F2432">
                    <w:rPr>
                      <w:rFonts w:ascii="Calibri" w:hAnsi="Calibri"/>
                    </w:rPr>
                    <w:t>380</w:t>
                  </w:r>
                </w:p>
              </w:tc>
              <w:tc>
                <w:tcPr>
                  <w:tcW w:w="1244" w:type="dxa"/>
                  <w:vAlign w:val="center"/>
                </w:tcPr>
                <w:p w14:paraId="55F9868C" w14:textId="77777777" w:rsidR="00716F5C" w:rsidRPr="005F2432" w:rsidRDefault="00716F5C" w:rsidP="00716F5C">
                  <w:pPr>
                    <w:rPr>
                      <w:rFonts w:ascii="Calibri" w:hAnsi="Calibri"/>
                    </w:rPr>
                  </w:pPr>
                  <w:r w:rsidRPr="005F2432">
                    <w:rPr>
                      <w:rFonts w:ascii="Calibri" w:hAnsi="Calibri"/>
                    </w:rPr>
                    <w:t>377</w:t>
                  </w:r>
                </w:p>
              </w:tc>
            </w:tr>
            <w:tr w:rsidR="00716F5C" w:rsidRPr="005F2432" w14:paraId="104DF33C" w14:textId="77777777" w:rsidTr="00716F5C">
              <w:tc>
                <w:tcPr>
                  <w:tcW w:w="2087" w:type="dxa"/>
                  <w:vAlign w:val="center"/>
                </w:tcPr>
                <w:p w14:paraId="2E23C5D0" w14:textId="77777777" w:rsidR="00716F5C" w:rsidRPr="005F2432" w:rsidRDefault="00716F5C" w:rsidP="00716F5C">
                  <w:pPr>
                    <w:rPr>
                      <w:rFonts w:ascii="Calibri" w:hAnsi="Calibri"/>
                    </w:rPr>
                  </w:pPr>
                  <w:r w:rsidRPr="005F2432">
                    <w:rPr>
                      <w:rFonts w:ascii="Calibri" w:hAnsi="Calibri"/>
                    </w:rPr>
                    <w:t>Energy Efficiency</w:t>
                  </w:r>
                </w:p>
              </w:tc>
              <w:tc>
                <w:tcPr>
                  <w:tcW w:w="1396" w:type="dxa"/>
                  <w:vAlign w:val="center"/>
                </w:tcPr>
                <w:p w14:paraId="2D68926F" w14:textId="77777777" w:rsidR="00716F5C" w:rsidRPr="005F2432" w:rsidRDefault="00716F5C" w:rsidP="00716F5C">
                  <w:pPr>
                    <w:rPr>
                      <w:rFonts w:ascii="Calibri" w:hAnsi="Calibri"/>
                    </w:rPr>
                  </w:pPr>
                  <w:r w:rsidRPr="005F2432">
                    <w:rPr>
                      <w:rFonts w:ascii="Calibri" w:hAnsi="Calibri"/>
                    </w:rPr>
                    <w:t>232</w:t>
                  </w:r>
                </w:p>
              </w:tc>
              <w:tc>
                <w:tcPr>
                  <w:tcW w:w="1396" w:type="dxa"/>
                  <w:vAlign w:val="center"/>
                </w:tcPr>
                <w:p w14:paraId="1FC665F2" w14:textId="77777777" w:rsidR="00716F5C" w:rsidRPr="005F2432" w:rsidRDefault="00716F5C" w:rsidP="00716F5C">
                  <w:pPr>
                    <w:rPr>
                      <w:rFonts w:ascii="Calibri" w:hAnsi="Calibri"/>
                    </w:rPr>
                  </w:pPr>
                  <w:r w:rsidRPr="005F2432">
                    <w:rPr>
                      <w:rFonts w:ascii="Calibri" w:hAnsi="Calibri"/>
                    </w:rPr>
                    <w:t>233</w:t>
                  </w:r>
                </w:p>
              </w:tc>
              <w:tc>
                <w:tcPr>
                  <w:tcW w:w="1396" w:type="dxa"/>
                  <w:vAlign w:val="center"/>
                </w:tcPr>
                <w:p w14:paraId="1941C28B" w14:textId="77777777" w:rsidR="00716F5C" w:rsidRPr="005F2432" w:rsidRDefault="00716F5C" w:rsidP="00716F5C">
                  <w:pPr>
                    <w:rPr>
                      <w:rFonts w:ascii="Calibri" w:hAnsi="Calibri"/>
                    </w:rPr>
                  </w:pPr>
                  <w:r w:rsidRPr="005F2432">
                    <w:rPr>
                      <w:rFonts w:ascii="Calibri" w:hAnsi="Calibri"/>
                    </w:rPr>
                    <w:t>239</w:t>
                  </w:r>
                </w:p>
              </w:tc>
              <w:tc>
                <w:tcPr>
                  <w:tcW w:w="1244" w:type="dxa"/>
                  <w:vAlign w:val="center"/>
                </w:tcPr>
                <w:p w14:paraId="0AD108DE" w14:textId="77777777" w:rsidR="00716F5C" w:rsidRPr="005F2432" w:rsidRDefault="00716F5C" w:rsidP="00716F5C">
                  <w:pPr>
                    <w:rPr>
                      <w:rFonts w:ascii="Calibri" w:hAnsi="Calibri"/>
                    </w:rPr>
                  </w:pPr>
                  <w:r w:rsidRPr="005F2432">
                    <w:rPr>
                      <w:rFonts w:ascii="Calibri" w:hAnsi="Calibri"/>
                    </w:rPr>
                    <w:t>240</w:t>
                  </w:r>
                </w:p>
              </w:tc>
            </w:tr>
            <w:tr w:rsidR="00716F5C" w:rsidRPr="005F2432" w14:paraId="13D369C3" w14:textId="77777777" w:rsidTr="00716F5C">
              <w:tc>
                <w:tcPr>
                  <w:tcW w:w="2087" w:type="dxa"/>
                  <w:vAlign w:val="center"/>
                </w:tcPr>
                <w:p w14:paraId="1978FC52" w14:textId="77777777" w:rsidR="00716F5C" w:rsidRPr="005F2432" w:rsidRDefault="00716F5C" w:rsidP="00716F5C">
                  <w:pPr>
                    <w:rPr>
                      <w:rFonts w:ascii="Calibri" w:hAnsi="Calibri"/>
                    </w:rPr>
                  </w:pPr>
                  <w:r w:rsidRPr="005F2432">
                    <w:rPr>
                      <w:rFonts w:ascii="Calibri" w:hAnsi="Calibri"/>
                    </w:rPr>
                    <w:t>Electricity Networks</w:t>
                  </w:r>
                </w:p>
              </w:tc>
              <w:tc>
                <w:tcPr>
                  <w:tcW w:w="1396" w:type="dxa"/>
                  <w:vAlign w:val="center"/>
                </w:tcPr>
                <w:p w14:paraId="5174A01E" w14:textId="77777777" w:rsidR="00716F5C" w:rsidRPr="005F2432" w:rsidRDefault="00716F5C" w:rsidP="00716F5C">
                  <w:pPr>
                    <w:rPr>
                      <w:rFonts w:ascii="Calibri" w:hAnsi="Calibri"/>
                    </w:rPr>
                  </w:pPr>
                  <w:r w:rsidRPr="005F2432">
                    <w:rPr>
                      <w:rFonts w:ascii="Calibri" w:hAnsi="Calibri"/>
                    </w:rPr>
                    <w:t>276</w:t>
                  </w:r>
                </w:p>
              </w:tc>
              <w:tc>
                <w:tcPr>
                  <w:tcW w:w="1396" w:type="dxa"/>
                  <w:vAlign w:val="center"/>
                </w:tcPr>
                <w:p w14:paraId="022F7FEF" w14:textId="77777777" w:rsidR="00716F5C" w:rsidRPr="005F2432" w:rsidRDefault="00716F5C" w:rsidP="00716F5C">
                  <w:pPr>
                    <w:rPr>
                      <w:rFonts w:ascii="Calibri" w:hAnsi="Calibri"/>
                    </w:rPr>
                  </w:pPr>
                  <w:r w:rsidRPr="005F2432">
                    <w:rPr>
                      <w:rFonts w:ascii="Calibri" w:hAnsi="Calibri"/>
                    </w:rPr>
                    <w:t>306</w:t>
                  </w:r>
                </w:p>
              </w:tc>
              <w:tc>
                <w:tcPr>
                  <w:tcW w:w="1396" w:type="dxa"/>
                  <w:vAlign w:val="center"/>
                </w:tcPr>
                <w:p w14:paraId="734BAFEA" w14:textId="77777777" w:rsidR="00716F5C" w:rsidRPr="005F2432" w:rsidRDefault="00716F5C" w:rsidP="00716F5C">
                  <w:pPr>
                    <w:rPr>
                      <w:rFonts w:ascii="Calibri" w:hAnsi="Calibri"/>
                    </w:rPr>
                  </w:pPr>
                  <w:r w:rsidRPr="005F2432">
                    <w:rPr>
                      <w:rFonts w:ascii="Calibri" w:hAnsi="Calibri"/>
                    </w:rPr>
                    <w:t>298</w:t>
                  </w:r>
                </w:p>
              </w:tc>
              <w:tc>
                <w:tcPr>
                  <w:tcW w:w="1244" w:type="dxa"/>
                  <w:vAlign w:val="center"/>
                </w:tcPr>
                <w:p w14:paraId="39A897C6" w14:textId="77777777" w:rsidR="00716F5C" w:rsidRPr="005F2432" w:rsidRDefault="00716F5C" w:rsidP="00716F5C">
                  <w:pPr>
                    <w:rPr>
                      <w:rFonts w:ascii="Calibri" w:hAnsi="Calibri"/>
                    </w:rPr>
                  </w:pPr>
                  <w:r w:rsidRPr="005F2432">
                    <w:rPr>
                      <w:rFonts w:ascii="Calibri" w:hAnsi="Calibri"/>
                    </w:rPr>
                    <w:t>297</w:t>
                  </w:r>
                </w:p>
              </w:tc>
            </w:tr>
            <w:tr w:rsidR="00716F5C" w:rsidRPr="005F2432" w14:paraId="4E2A9E05" w14:textId="77777777" w:rsidTr="00716F5C">
              <w:tc>
                <w:tcPr>
                  <w:tcW w:w="2087" w:type="dxa"/>
                  <w:vAlign w:val="center"/>
                </w:tcPr>
                <w:p w14:paraId="308D27B8" w14:textId="77777777" w:rsidR="00716F5C" w:rsidRPr="005F2432" w:rsidRDefault="00716F5C" w:rsidP="00716F5C">
                  <w:pPr>
                    <w:rPr>
                      <w:rFonts w:ascii="Calibri" w:hAnsi="Calibri"/>
                    </w:rPr>
                  </w:pPr>
                  <w:r w:rsidRPr="005F2432">
                    <w:rPr>
                      <w:rFonts w:ascii="Calibri" w:hAnsi="Calibri"/>
                    </w:rPr>
                    <w:t>Fossil Fuels</w:t>
                  </w:r>
                </w:p>
              </w:tc>
              <w:tc>
                <w:tcPr>
                  <w:tcW w:w="1396" w:type="dxa"/>
                  <w:vAlign w:val="center"/>
                </w:tcPr>
                <w:p w14:paraId="32399B6E" w14:textId="77777777" w:rsidR="00716F5C" w:rsidRPr="005F2432" w:rsidRDefault="00716F5C" w:rsidP="00716F5C">
                  <w:pPr>
                    <w:rPr>
                      <w:rFonts w:ascii="Calibri" w:hAnsi="Calibri"/>
                    </w:rPr>
                  </w:pPr>
                  <w:r w:rsidRPr="005F2432">
                    <w:rPr>
                      <w:rFonts w:ascii="Calibri" w:hAnsi="Calibri"/>
                    </w:rPr>
                    <w:t>1,022</w:t>
                  </w:r>
                </w:p>
              </w:tc>
              <w:tc>
                <w:tcPr>
                  <w:tcW w:w="1396" w:type="dxa"/>
                  <w:vAlign w:val="center"/>
                </w:tcPr>
                <w:p w14:paraId="670C9FC7" w14:textId="77777777" w:rsidR="00716F5C" w:rsidRPr="005F2432" w:rsidRDefault="00716F5C" w:rsidP="00716F5C">
                  <w:pPr>
                    <w:rPr>
                      <w:rFonts w:ascii="Calibri" w:hAnsi="Calibri"/>
                    </w:rPr>
                  </w:pPr>
                  <w:r w:rsidRPr="005F2432">
                    <w:rPr>
                      <w:rFonts w:ascii="Calibri" w:hAnsi="Calibri"/>
                    </w:rPr>
                    <w:t>956</w:t>
                  </w:r>
                </w:p>
              </w:tc>
              <w:tc>
                <w:tcPr>
                  <w:tcW w:w="1396" w:type="dxa"/>
                  <w:vAlign w:val="center"/>
                </w:tcPr>
                <w:p w14:paraId="6A5A86CF" w14:textId="77777777" w:rsidR="00716F5C" w:rsidRPr="005F2432" w:rsidRDefault="00716F5C" w:rsidP="00716F5C">
                  <w:pPr>
                    <w:rPr>
                      <w:rFonts w:ascii="Calibri" w:hAnsi="Calibri"/>
                    </w:rPr>
                  </w:pPr>
                  <w:r w:rsidRPr="005F2432">
                    <w:rPr>
                      <w:rFonts w:ascii="Calibri" w:hAnsi="Calibri"/>
                    </w:rPr>
                    <w:t>930</w:t>
                  </w:r>
                </w:p>
              </w:tc>
              <w:tc>
                <w:tcPr>
                  <w:tcW w:w="1244" w:type="dxa"/>
                  <w:vAlign w:val="center"/>
                </w:tcPr>
                <w:p w14:paraId="2DF29428" w14:textId="77777777" w:rsidR="00716F5C" w:rsidRPr="005F2432" w:rsidRDefault="00716F5C" w:rsidP="00716F5C">
                  <w:pPr>
                    <w:rPr>
                      <w:rFonts w:ascii="Calibri" w:hAnsi="Calibri"/>
                    </w:rPr>
                  </w:pPr>
                  <w:r w:rsidRPr="005F2432">
                    <w:rPr>
                      <w:rFonts w:ascii="Calibri" w:hAnsi="Calibri"/>
                    </w:rPr>
                    <w:t>934</w:t>
                  </w:r>
                </w:p>
              </w:tc>
            </w:tr>
            <w:tr w:rsidR="00716F5C" w:rsidRPr="005F2432" w14:paraId="722D00EB" w14:textId="77777777" w:rsidTr="00716F5C">
              <w:tc>
                <w:tcPr>
                  <w:tcW w:w="2087" w:type="dxa"/>
                  <w:vAlign w:val="center"/>
                </w:tcPr>
                <w:p w14:paraId="53FCF756" w14:textId="77777777" w:rsidR="00716F5C" w:rsidRPr="005F2432" w:rsidRDefault="00716F5C" w:rsidP="00716F5C">
                  <w:pPr>
                    <w:rPr>
                      <w:rFonts w:ascii="Calibri" w:hAnsi="Calibri"/>
                    </w:rPr>
                  </w:pPr>
                  <w:r w:rsidRPr="005F2432">
                    <w:rPr>
                      <w:rFonts w:ascii="Calibri" w:hAnsi="Calibri"/>
                      <w:b/>
                    </w:rPr>
                    <w:t>Total</w:t>
                  </w:r>
                </w:p>
              </w:tc>
              <w:tc>
                <w:tcPr>
                  <w:tcW w:w="1396" w:type="dxa"/>
                  <w:vAlign w:val="center"/>
                </w:tcPr>
                <w:p w14:paraId="2AA9900F" w14:textId="77777777" w:rsidR="00716F5C" w:rsidRPr="005F2432" w:rsidRDefault="00716F5C" w:rsidP="00716F5C">
                  <w:pPr>
                    <w:rPr>
                      <w:rFonts w:ascii="Calibri" w:hAnsi="Calibri"/>
                      <w:b/>
                    </w:rPr>
                  </w:pPr>
                  <w:r w:rsidRPr="005F2432">
                    <w:rPr>
                      <w:rFonts w:ascii="Calibri" w:hAnsi="Calibri"/>
                      <w:b/>
                    </w:rPr>
                    <w:t>1,897</w:t>
                  </w:r>
                </w:p>
              </w:tc>
              <w:tc>
                <w:tcPr>
                  <w:tcW w:w="1396" w:type="dxa"/>
                  <w:vAlign w:val="center"/>
                </w:tcPr>
                <w:p w14:paraId="460865EB" w14:textId="77777777" w:rsidR="00716F5C" w:rsidRPr="005F2432" w:rsidRDefault="00716F5C" w:rsidP="00716F5C">
                  <w:pPr>
                    <w:rPr>
                      <w:rFonts w:ascii="Calibri" w:hAnsi="Calibri"/>
                      <w:b/>
                    </w:rPr>
                  </w:pPr>
                  <w:r w:rsidRPr="005F2432">
                    <w:rPr>
                      <w:rFonts w:ascii="Calibri" w:hAnsi="Calibri"/>
                      <w:b/>
                    </w:rPr>
                    <w:t>1,875</w:t>
                  </w:r>
                </w:p>
              </w:tc>
              <w:tc>
                <w:tcPr>
                  <w:tcW w:w="1396" w:type="dxa"/>
                  <w:vAlign w:val="center"/>
                </w:tcPr>
                <w:p w14:paraId="4B3AB360" w14:textId="77777777" w:rsidR="00716F5C" w:rsidRPr="005F2432" w:rsidRDefault="00716F5C" w:rsidP="00716F5C">
                  <w:pPr>
                    <w:rPr>
                      <w:rFonts w:ascii="Calibri" w:hAnsi="Calibri"/>
                      <w:b/>
                    </w:rPr>
                  </w:pPr>
                  <w:r w:rsidRPr="005F2432">
                    <w:rPr>
                      <w:rFonts w:ascii="Calibri" w:hAnsi="Calibri"/>
                      <w:b/>
                    </w:rPr>
                    <w:t>1,846</w:t>
                  </w:r>
                </w:p>
              </w:tc>
              <w:tc>
                <w:tcPr>
                  <w:tcW w:w="1244" w:type="dxa"/>
                  <w:vAlign w:val="center"/>
                </w:tcPr>
                <w:p w14:paraId="26003CE6" w14:textId="77777777" w:rsidR="00716F5C" w:rsidRPr="005F2432" w:rsidRDefault="00716F5C" w:rsidP="00716F5C">
                  <w:pPr>
                    <w:rPr>
                      <w:rFonts w:ascii="Calibri" w:hAnsi="Calibri"/>
                      <w:b/>
                    </w:rPr>
                  </w:pPr>
                  <w:r w:rsidRPr="005F2432">
                    <w:rPr>
                      <w:rFonts w:ascii="Calibri" w:hAnsi="Calibri"/>
                      <w:b/>
                    </w:rPr>
                    <w:t>1,847</w:t>
                  </w:r>
                </w:p>
              </w:tc>
            </w:tr>
          </w:tbl>
          <w:p w14:paraId="43892E82" w14:textId="77777777" w:rsidR="00716F5C" w:rsidRPr="005F2432" w:rsidRDefault="00716F5C" w:rsidP="00716F5C"/>
        </w:tc>
      </w:tr>
    </w:tbl>
    <w:p w14:paraId="61036943" w14:textId="77777777" w:rsidR="00716F5C" w:rsidRPr="005F2432" w:rsidRDefault="00716F5C" w:rsidP="00716F5C"/>
    <w:p w14:paraId="5AEA14B8" w14:textId="77777777" w:rsidR="00716F5C" w:rsidRPr="005F2432" w:rsidRDefault="00716F5C" w:rsidP="00716F5C"/>
    <w:tbl>
      <w:tblPr>
        <w:tblStyle w:val="TableGrid"/>
        <w:tblW w:w="0" w:type="auto"/>
        <w:tblLook w:val="04A0" w:firstRow="1" w:lastRow="0" w:firstColumn="1" w:lastColumn="0" w:noHBand="0" w:noVBand="1"/>
      </w:tblPr>
      <w:tblGrid>
        <w:gridCol w:w="1838"/>
        <w:gridCol w:w="7178"/>
      </w:tblGrid>
      <w:tr w:rsidR="00716F5C" w:rsidRPr="005F2432" w14:paraId="10D2E200" w14:textId="77777777" w:rsidTr="00716F5C">
        <w:tc>
          <w:tcPr>
            <w:tcW w:w="1838" w:type="dxa"/>
          </w:tcPr>
          <w:p w14:paraId="6129B2EE" w14:textId="77777777" w:rsidR="00716F5C" w:rsidRPr="005F2432" w:rsidRDefault="00716F5C" w:rsidP="00716F5C">
            <w:pPr>
              <w:rPr>
                <w:b/>
              </w:rPr>
            </w:pPr>
            <w:r w:rsidRPr="005F2432">
              <w:rPr>
                <w:b/>
              </w:rPr>
              <w:t>Working Group</w:t>
            </w:r>
          </w:p>
        </w:tc>
        <w:tc>
          <w:tcPr>
            <w:tcW w:w="7178" w:type="dxa"/>
          </w:tcPr>
          <w:p w14:paraId="17C2375E" w14:textId="77777777" w:rsidR="00716F5C" w:rsidRPr="005F2432" w:rsidRDefault="00716F5C" w:rsidP="00716F5C">
            <w:r w:rsidRPr="005F2432">
              <w:t>4: Finance and Economics</w:t>
            </w:r>
          </w:p>
        </w:tc>
      </w:tr>
      <w:tr w:rsidR="00716F5C" w:rsidRPr="005F2432" w14:paraId="70A2E235" w14:textId="77777777" w:rsidTr="00716F5C">
        <w:trPr>
          <w:trHeight w:val="284"/>
        </w:trPr>
        <w:tc>
          <w:tcPr>
            <w:tcW w:w="1838" w:type="dxa"/>
          </w:tcPr>
          <w:p w14:paraId="0534CD1B" w14:textId="77777777" w:rsidR="00716F5C" w:rsidRPr="005F2432" w:rsidRDefault="00716F5C" w:rsidP="00716F5C">
            <w:pPr>
              <w:rPr>
                <w:b/>
              </w:rPr>
            </w:pPr>
            <w:r w:rsidRPr="005F2432">
              <w:rPr>
                <w:b/>
              </w:rPr>
              <w:t>Indicator</w:t>
            </w:r>
          </w:p>
        </w:tc>
        <w:tc>
          <w:tcPr>
            <w:tcW w:w="7178" w:type="dxa"/>
          </w:tcPr>
          <w:p w14:paraId="55AD33A3" w14:textId="77777777" w:rsidR="00716F5C" w:rsidRPr="005F2432" w:rsidRDefault="00716F5C" w:rsidP="00716F5C">
            <w:r w:rsidRPr="005F2432">
              <w:t>4.3: Investing in a low-carbon economy</w:t>
            </w:r>
          </w:p>
        </w:tc>
      </w:tr>
      <w:tr w:rsidR="00716F5C" w:rsidRPr="005F2432" w14:paraId="2F13584A" w14:textId="77777777" w:rsidTr="00716F5C">
        <w:trPr>
          <w:trHeight w:val="284"/>
        </w:trPr>
        <w:tc>
          <w:tcPr>
            <w:tcW w:w="1838" w:type="dxa"/>
          </w:tcPr>
          <w:p w14:paraId="33CCFDF8" w14:textId="77777777" w:rsidR="00716F5C" w:rsidRPr="005F2432" w:rsidRDefault="00716F5C" w:rsidP="00716F5C">
            <w:pPr>
              <w:rPr>
                <w:b/>
              </w:rPr>
            </w:pPr>
            <w:r w:rsidRPr="005F2432">
              <w:rPr>
                <w:b/>
              </w:rPr>
              <w:t>Sub Indicator</w:t>
            </w:r>
          </w:p>
        </w:tc>
        <w:tc>
          <w:tcPr>
            <w:tcW w:w="7178" w:type="dxa"/>
          </w:tcPr>
          <w:p w14:paraId="5A37F087" w14:textId="77777777" w:rsidR="00716F5C" w:rsidRPr="005F2432" w:rsidRDefault="00716F5C" w:rsidP="00716F5C">
            <w:r w:rsidRPr="005F2432">
              <w:t>4.3.3. Employment in renewable and fossil fuel energy industries</w:t>
            </w:r>
          </w:p>
        </w:tc>
      </w:tr>
      <w:tr w:rsidR="00716F5C" w:rsidRPr="005F2432" w14:paraId="3B8A2AF8" w14:textId="77777777" w:rsidTr="00716F5C">
        <w:tc>
          <w:tcPr>
            <w:tcW w:w="1838" w:type="dxa"/>
          </w:tcPr>
          <w:p w14:paraId="142EE248" w14:textId="77777777" w:rsidR="00716F5C" w:rsidRPr="005F2432" w:rsidRDefault="00716F5C" w:rsidP="00716F5C">
            <w:pPr>
              <w:rPr>
                <w:b/>
              </w:rPr>
            </w:pPr>
            <w:r w:rsidRPr="005F2432">
              <w:rPr>
                <w:b/>
              </w:rPr>
              <w:t>Methods</w:t>
            </w:r>
          </w:p>
        </w:tc>
        <w:tc>
          <w:tcPr>
            <w:tcW w:w="7178" w:type="dxa"/>
          </w:tcPr>
          <w:p w14:paraId="65AB9E00" w14:textId="3021C13B" w:rsidR="00716F5C" w:rsidRPr="005F2432" w:rsidRDefault="00716F5C" w:rsidP="00716F5C">
            <w:pPr>
              <w:rPr>
                <w:rFonts w:ascii="Calibri" w:hAnsi="Calibri"/>
              </w:rPr>
            </w:pPr>
            <w:r w:rsidRPr="005F2432">
              <w:rPr>
                <w:rFonts w:ascii="Calibri" w:hAnsi="Calibri"/>
              </w:rPr>
              <w:t>The data for this indicator is sourced from IRENA</w:t>
            </w:r>
            <w:r w:rsidRPr="005F2432">
              <w:rPr>
                <w:rFonts w:ascii="Calibri" w:hAnsi="Calibri"/>
              </w:rPr>
              <w:fldChar w:fldCharType="begin"/>
            </w:r>
            <w:r w:rsidR="0011445B" w:rsidRPr="005F2432">
              <w:rPr>
                <w:rFonts w:ascii="Calibri" w:hAnsi="Calibri"/>
              </w:rPr>
              <w:instrText xml:space="preserve"> ADDIN EN.CITE &lt;EndNote&gt;&lt;Cite&gt;&lt;Author&gt;IRENA&lt;/Author&gt;&lt;Year&gt;2019&lt;/Year&gt;&lt;RecNum&gt;324&lt;/RecNum&gt;&lt;DisplayText&gt;&lt;style face="superscript"&gt;121&lt;/style&gt;&lt;/DisplayText&gt;&lt;record&gt;&lt;rec-number&gt;324&lt;/rec-number&gt;&lt;foreign-keys&gt;&lt;key app="EN" db-id="e2zepwa56vz2ryev2aoxraf420vzvwft0pzz" timestamp="1560081208"&gt;324&lt;/key&gt;&lt;/foreign-keys&gt;&lt;ref-type name="Report"&gt;27&lt;/ref-type&gt;&lt;contributors&gt;&lt;authors&gt;&lt;author&gt;IRENA&lt;/author&gt;&lt;/authors&gt;&lt;/contributors&gt;&lt;titles&gt;&lt;title&gt;Renewable Energy and Jobs: Annual Review 2018&lt;/title&gt;&lt;/titles&gt;&lt;dates&gt;&lt;year&gt;2019&lt;/year&gt;&lt;/dates&gt;&lt;pub-location&gt;Abu Dhabi, United Arab Emirates&lt;/pub-location&gt;&lt;publisher&gt;International Renewable Energy Agency&lt;/publisher&gt;&lt;urls&gt;&lt;/urls&gt;&lt;/record&gt;&lt;/Cite&gt;&lt;/EndNote&gt;</w:instrText>
            </w:r>
            <w:r w:rsidRPr="005F2432">
              <w:rPr>
                <w:rFonts w:ascii="Calibri" w:hAnsi="Calibri"/>
              </w:rPr>
              <w:fldChar w:fldCharType="separate"/>
            </w:r>
            <w:r w:rsidR="0011445B" w:rsidRPr="005F2432">
              <w:rPr>
                <w:rFonts w:ascii="Calibri" w:hAnsi="Calibri"/>
                <w:noProof/>
                <w:vertAlign w:val="superscript"/>
              </w:rPr>
              <w:t>121</w:t>
            </w:r>
            <w:r w:rsidRPr="005F2432">
              <w:rPr>
                <w:rFonts w:ascii="Calibri" w:hAnsi="Calibri"/>
              </w:rPr>
              <w:fldChar w:fldCharType="end"/>
            </w:r>
            <w:r w:rsidRPr="005F2432">
              <w:rPr>
                <w:rFonts w:ascii="Calibri" w:hAnsi="Calibri"/>
              </w:rPr>
              <w:t xml:space="preserve"> (renewables) and IBISWorld</w:t>
            </w:r>
            <w:r w:rsidRPr="005F2432">
              <w:rPr>
                <w:rFonts w:ascii="Calibri" w:hAnsi="Calibri"/>
              </w:rPr>
              <w:fldChar w:fldCharType="begin"/>
            </w:r>
            <w:r w:rsidR="0011445B" w:rsidRPr="005F2432">
              <w:rPr>
                <w:rFonts w:ascii="Calibri" w:hAnsi="Calibri"/>
              </w:rPr>
              <w:instrText xml:space="preserve"> ADDIN EN.CITE &lt;EndNote&gt;&lt;Cite&gt;&lt;Author&gt;IBISWorld&lt;/Author&gt;&lt;Year&gt;2018&lt;/Year&gt;&lt;RecNum&gt;250&lt;/RecNum&gt;&lt;DisplayText&gt;&lt;style face="superscript"&gt;122,123&lt;/style&gt;&lt;/DisplayText&gt;&lt;record&gt;&lt;rec-number&gt;250&lt;/rec-number&gt;&lt;foreign-keys&gt;&lt;key app="EN" db-id="e2zepwa56vz2ryev2aoxraf420vzvwft0pzz" timestamp="1559660939"&gt;250&lt;/key&gt;&lt;/foreign-keys&gt;&lt;ref-type name="Report"&gt;27&lt;/ref-type&gt;&lt;contributors&gt;&lt;authors&gt;&lt;author&gt;IBISWorld&lt;/author&gt;&lt;/authors&gt;&lt;/contributors&gt;&lt;titles&gt;&lt;title&gt;IBISWorld Industry Report: Global Coal Mining&lt;/title&gt;&lt;/titles&gt;&lt;dates&gt;&lt;year&gt;2018&lt;/year&gt;&lt;/dates&gt;&lt;pub-location&gt;Los Angeles, CA&lt;/pub-location&gt;&lt;publisher&gt;IBISWorld&lt;/publisher&gt;&lt;urls&gt;&lt;/urls&gt;&lt;/record&gt;&lt;/Cite&gt;&lt;Cite&gt;&lt;Author&gt;IBISWorld&lt;/Author&gt;&lt;Year&gt;2019&lt;/Year&gt;&lt;RecNum&gt;249&lt;/RecNum&gt;&lt;record&gt;&lt;rec-number&gt;249&lt;/rec-number&gt;&lt;foreign-keys&gt;&lt;key app="EN" db-id="e2zepwa56vz2ryev2aoxraf420vzvwft0pzz" timestamp="1559660866"&gt;249&lt;/key&gt;&lt;/foreign-keys&gt;&lt;ref-type name="Report"&gt;27&lt;/ref-type&gt;&lt;contributors&gt;&lt;authors&gt;&lt;author&gt;IBISWorld,&lt;/author&gt;&lt;/authors&gt;&lt;/contributors&gt;&lt;titles&gt;&lt;title&gt;IBISWorld Industry Report: Global Oil &amp;amp; Gas Exploration &amp;amp; Production&lt;/title&gt;&lt;/titles&gt;&lt;dates&gt;&lt;year&gt;2019&lt;/year&gt;&lt;/dates&gt;&lt;pub-location&gt;Los Angeles, CA&lt;/pub-location&gt;&lt;publisher&gt;IBISWorld&lt;/publisher&gt;&lt;urls&gt;&lt;/urls&gt;&lt;/record&gt;&lt;/Cite&gt;&lt;/EndNote&gt;</w:instrText>
            </w:r>
            <w:r w:rsidRPr="005F2432">
              <w:rPr>
                <w:rFonts w:ascii="Calibri" w:hAnsi="Calibri"/>
              </w:rPr>
              <w:fldChar w:fldCharType="separate"/>
            </w:r>
            <w:r w:rsidR="0011445B" w:rsidRPr="005F2432">
              <w:rPr>
                <w:rFonts w:ascii="Calibri" w:hAnsi="Calibri"/>
                <w:noProof/>
                <w:vertAlign w:val="superscript"/>
              </w:rPr>
              <w:t>122,123</w:t>
            </w:r>
            <w:r w:rsidRPr="005F2432">
              <w:rPr>
                <w:rFonts w:ascii="Calibri" w:hAnsi="Calibri"/>
              </w:rPr>
              <w:fldChar w:fldCharType="end"/>
            </w:r>
            <w:r w:rsidRPr="005F2432">
              <w:rPr>
                <w:rFonts w:ascii="Calibri" w:hAnsi="Calibri"/>
              </w:rPr>
              <w:t xml:space="preserve">  (fossil fuel extraction). Renewable industries included are:</w:t>
            </w:r>
          </w:p>
          <w:p w14:paraId="03D94889" w14:textId="77777777" w:rsidR="00716F5C" w:rsidRPr="005F2432" w:rsidRDefault="00716F5C" w:rsidP="00716F5C">
            <w:pPr>
              <w:pStyle w:val="ListParagraph"/>
              <w:numPr>
                <w:ilvl w:val="0"/>
                <w:numId w:val="29"/>
              </w:numPr>
              <w:rPr>
                <w:rFonts w:ascii="Calibri" w:hAnsi="Calibri"/>
              </w:rPr>
            </w:pPr>
            <w:r w:rsidRPr="005F2432">
              <w:rPr>
                <w:rFonts w:ascii="Calibri" w:hAnsi="Calibri"/>
              </w:rPr>
              <w:t>Large hydropower;</w:t>
            </w:r>
          </w:p>
          <w:p w14:paraId="41C05DC7" w14:textId="77777777" w:rsidR="00716F5C" w:rsidRPr="005F2432" w:rsidRDefault="00716F5C" w:rsidP="00716F5C">
            <w:pPr>
              <w:pStyle w:val="ListParagraph"/>
              <w:numPr>
                <w:ilvl w:val="0"/>
                <w:numId w:val="29"/>
              </w:numPr>
              <w:rPr>
                <w:rFonts w:ascii="Calibri" w:hAnsi="Calibri"/>
              </w:rPr>
            </w:pPr>
            <w:r w:rsidRPr="005F2432">
              <w:rPr>
                <w:rFonts w:ascii="Calibri" w:hAnsi="Calibri"/>
              </w:rPr>
              <w:t>Solar heating/cooling;</w:t>
            </w:r>
          </w:p>
          <w:p w14:paraId="0BDA6301" w14:textId="77777777" w:rsidR="00716F5C" w:rsidRPr="005F2432" w:rsidRDefault="00716F5C" w:rsidP="00716F5C">
            <w:pPr>
              <w:pStyle w:val="ListParagraph"/>
              <w:numPr>
                <w:ilvl w:val="0"/>
                <w:numId w:val="29"/>
              </w:numPr>
              <w:rPr>
                <w:rFonts w:ascii="Calibri" w:hAnsi="Calibri"/>
              </w:rPr>
            </w:pPr>
            <w:r w:rsidRPr="005F2432">
              <w:rPr>
                <w:rFonts w:ascii="Calibri" w:hAnsi="Calibri"/>
              </w:rPr>
              <w:t>Solar photovoltaic;</w:t>
            </w:r>
          </w:p>
          <w:p w14:paraId="5414CA52" w14:textId="77777777" w:rsidR="00716F5C" w:rsidRPr="005F2432" w:rsidRDefault="00716F5C" w:rsidP="00716F5C">
            <w:pPr>
              <w:pStyle w:val="ListParagraph"/>
              <w:numPr>
                <w:ilvl w:val="0"/>
                <w:numId w:val="29"/>
              </w:numPr>
              <w:rPr>
                <w:rFonts w:ascii="Calibri" w:hAnsi="Calibri"/>
              </w:rPr>
            </w:pPr>
            <w:r w:rsidRPr="005F2432">
              <w:rPr>
                <w:rFonts w:ascii="Calibri" w:hAnsi="Calibri"/>
              </w:rPr>
              <w:t>Wind energy;</w:t>
            </w:r>
          </w:p>
          <w:p w14:paraId="3CA28507" w14:textId="77777777" w:rsidR="00716F5C" w:rsidRPr="005F2432" w:rsidRDefault="00716F5C" w:rsidP="00716F5C">
            <w:pPr>
              <w:pStyle w:val="ListParagraph"/>
              <w:numPr>
                <w:ilvl w:val="0"/>
                <w:numId w:val="29"/>
              </w:numPr>
              <w:rPr>
                <w:rFonts w:ascii="Calibri" w:hAnsi="Calibri"/>
              </w:rPr>
            </w:pPr>
            <w:r w:rsidRPr="005F2432">
              <w:rPr>
                <w:rFonts w:ascii="Calibri" w:hAnsi="Calibri"/>
              </w:rPr>
              <w:t>Bioenergy;</w:t>
            </w:r>
          </w:p>
          <w:p w14:paraId="41D64432" w14:textId="45D96204" w:rsidR="00716F5C" w:rsidRPr="005F2432" w:rsidRDefault="00716F5C" w:rsidP="00716F5C">
            <w:pPr>
              <w:pStyle w:val="ListParagraph"/>
              <w:numPr>
                <w:ilvl w:val="0"/>
                <w:numId w:val="29"/>
              </w:numPr>
              <w:rPr>
                <w:rFonts w:ascii="Calibri" w:hAnsi="Calibri"/>
              </w:rPr>
            </w:pPr>
            <w:r w:rsidRPr="005F2432">
              <w:rPr>
                <w:rFonts w:ascii="Calibri" w:hAnsi="Calibri"/>
              </w:rPr>
              <w:t>Other techno</w:t>
            </w:r>
            <w:r w:rsidR="005A4940">
              <w:rPr>
                <w:rFonts w:ascii="Calibri" w:hAnsi="Calibri"/>
              </w:rPr>
              <w:t>lo</w:t>
            </w:r>
            <w:r w:rsidRPr="005F2432">
              <w:rPr>
                <w:rFonts w:ascii="Calibri" w:hAnsi="Calibri"/>
              </w:rPr>
              <w:t>gies.</w:t>
            </w:r>
          </w:p>
          <w:p w14:paraId="54030628" w14:textId="77777777" w:rsidR="00716F5C" w:rsidRPr="005F2432" w:rsidRDefault="00716F5C" w:rsidP="00716F5C">
            <w:pPr>
              <w:rPr>
                <w:rFonts w:ascii="Calibri" w:hAnsi="Calibri"/>
              </w:rPr>
            </w:pPr>
          </w:p>
          <w:p w14:paraId="13101E20" w14:textId="145FCCB3" w:rsidR="00716F5C" w:rsidRPr="005F2432" w:rsidRDefault="00716F5C" w:rsidP="00716F5C">
            <w:pPr>
              <w:rPr>
                <w:rFonts w:ascii="Calibri" w:hAnsi="Calibri"/>
              </w:rPr>
            </w:pPr>
            <w:r w:rsidRPr="005F2432">
              <w:rPr>
                <w:rFonts w:ascii="Calibri" w:hAnsi="Calibri"/>
              </w:rPr>
              <w:t xml:space="preserve">Bioenergy includes liquid biofuels, soil biomass and biogas. ‘Other technologies’ includes geothermal energy, </w:t>
            </w:r>
            <w:r w:rsidR="005A4940">
              <w:rPr>
                <w:rFonts w:ascii="Calibri" w:hAnsi="Calibri"/>
              </w:rPr>
              <w:t xml:space="preserve">ground-based heat pumps, </w:t>
            </w:r>
            <w:r w:rsidRPr="005F2432">
              <w:rPr>
                <w:rFonts w:ascii="Calibri" w:hAnsi="Calibri"/>
              </w:rPr>
              <w:t>concentrated solar power, municipal and industrial waste, and ocean energy. Fossil fuel extraction values include direct employment, whereas renewable energy jobs include direct and indirect employment (e.g. equipment manufacturing), except for large hydropower (direct employment only).</w:t>
            </w:r>
          </w:p>
          <w:p w14:paraId="6C60732F" w14:textId="77777777" w:rsidR="00716F5C" w:rsidRPr="005F2432" w:rsidRDefault="00716F5C" w:rsidP="00716F5C">
            <w:pPr>
              <w:rPr>
                <w:rFonts w:ascii="Calibri" w:hAnsi="Calibri"/>
              </w:rPr>
            </w:pPr>
          </w:p>
          <w:p w14:paraId="0443E3E3" w14:textId="6E4913A5" w:rsidR="00716F5C" w:rsidRPr="005A4940" w:rsidRDefault="00716F5C" w:rsidP="00716F5C">
            <w:pPr>
              <w:rPr>
                <w:rFonts w:ascii="Calibri" w:hAnsi="Calibri"/>
              </w:rPr>
            </w:pPr>
            <w:r w:rsidRPr="005F2432">
              <w:rPr>
                <w:rFonts w:ascii="Calibri" w:hAnsi="Calibri"/>
              </w:rPr>
              <w:t>Due to an improvement in data collection and estimation methodology, employment values reported for fossil fuel extraction are in some years substantially higher than those reported in the 2018 Lancet Countdown report.</w: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 </w:instrTex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EN.CITE.DATA </w:instrText>
            </w:r>
            <w:r w:rsidRPr="005F2432">
              <w:rPr>
                <w:rFonts w:ascii="Calibri" w:hAnsi="Calibri"/>
              </w:rPr>
            </w:r>
            <w:r w:rsidRPr="005F2432">
              <w:rPr>
                <w:rFonts w:ascii="Calibri" w:hAnsi="Calibri"/>
              </w:rPr>
              <w:fldChar w:fldCharType="end"/>
            </w:r>
            <w:r w:rsidRPr="005F2432">
              <w:rPr>
                <w:rFonts w:ascii="Calibri" w:hAnsi="Calibri"/>
              </w:rPr>
            </w:r>
            <w:r w:rsidRPr="005F2432">
              <w:rPr>
                <w:rFonts w:ascii="Calibri" w:hAnsi="Calibri"/>
              </w:rPr>
              <w:fldChar w:fldCharType="separate"/>
            </w:r>
            <w:r w:rsidRPr="005F2432">
              <w:rPr>
                <w:rFonts w:ascii="Calibri" w:hAnsi="Calibri"/>
                <w:noProof/>
                <w:vertAlign w:val="superscript"/>
              </w:rPr>
              <w:t>1</w:t>
            </w:r>
            <w:r w:rsidRPr="005F2432">
              <w:rPr>
                <w:rFonts w:ascii="Calibri" w:hAnsi="Calibri"/>
              </w:rPr>
              <w:fldChar w:fldCharType="end"/>
            </w:r>
            <w:r w:rsidR="005A4940">
              <w:rPr>
                <w:rFonts w:ascii="Calibri" w:hAnsi="Calibri"/>
              </w:rPr>
              <w:t xml:space="preserve"> Similarly, an improvement to the methodology for estimating hydropower has altered historic values for Hydropower (previously called ‘large’ hydropower), and Other Technologies (which previously included small hydropower). For the 2018 data, ‘Other Technologies’ now also includes employment related to ground-based heat pumps.</w:t>
            </w:r>
          </w:p>
        </w:tc>
      </w:tr>
      <w:tr w:rsidR="005A4940" w:rsidRPr="005F2432" w14:paraId="08B18365" w14:textId="77777777" w:rsidTr="00716F5C">
        <w:tc>
          <w:tcPr>
            <w:tcW w:w="1838" w:type="dxa"/>
          </w:tcPr>
          <w:p w14:paraId="337D545C" w14:textId="0FAEDA6D" w:rsidR="005A4940" w:rsidRPr="005F2432" w:rsidRDefault="005A4940" w:rsidP="005A4940">
            <w:pPr>
              <w:rPr>
                <w:b/>
              </w:rPr>
            </w:pPr>
            <w:r w:rsidRPr="005F2432">
              <w:rPr>
                <w:b/>
              </w:rPr>
              <w:t>Data</w:t>
            </w:r>
          </w:p>
        </w:tc>
        <w:tc>
          <w:tcPr>
            <w:tcW w:w="7178" w:type="dxa"/>
          </w:tcPr>
          <w:p w14:paraId="41FE41D1" w14:textId="12208DF1" w:rsidR="005A4940" w:rsidRPr="005F2432" w:rsidRDefault="005A4940" w:rsidP="005A4940">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19</w:t>
            </w:r>
            <w:r w:rsidRPr="005F2432">
              <w:fldChar w:fldCharType="end"/>
            </w:r>
            <w:r w:rsidRPr="005F2432">
              <w:t>: Employment in Renewable Energy and Fossil Fuel Extraction.</w:t>
            </w:r>
          </w:p>
          <w:tbl>
            <w:tblPr>
              <w:tblStyle w:val="TableGrid"/>
              <w:tblW w:w="0" w:type="auto"/>
              <w:tblLook w:val="04A0" w:firstRow="1" w:lastRow="0" w:firstColumn="1" w:lastColumn="0" w:noHBand="0" w:noVBand="1"/>
            </w:tblPr>
            <w:tblGrid>
              <w:gridCol w:w="1535"/>
              <w:gridCol w:w="793"/>
              <w:gridCol w:w="792"/>
              <w:gridCol w:w="792"/>
              <w:gridCol w:w="789"/>
              <w:gridCol w:w="792"/>
              <w:gridCol w:w="792"/>
              <w:gridCol w:w="672"/>
            </w:tblGrid>
            <w:tr w:rsidR="005A4940" w14:paraId="7BC86D38" w14:textId="77777777" w:rsidTr="008F5E44">
              <w:tc>
                <w:tcPr>
                  <w:tcW w:w="1534" w:type="dxa"/>
                  <w:tcBorders>
                    <w:top w:val="nil"/>
                    <w:left w:val="nil"/>
                    <w:bottom w:val="nil"/>
                    <w:right w:val="single" w:sz="4" w:space="0" w:color="auto"/>
                  </w:tcBorders>
                  <w:vAlign w:val="center"/>
                </w:tcPr>
                <w:p w14:paraId="522FCDEF" w14:textId="77777777" w:rsidR="005A4940" w:rsidRPr="005A4940" w:rsidRDefault="005A4940" w:rsidP="005A4940">
                  <w:pPr>
                    <w:jc w:val="center"/>
                    <w:rPr>
                      <w:rFonts w:ascii="Calibri" w:hAnsi="Calibri"/>
                      <w:b/>
                      <w:sz w:val="20"/>
                      <w:szCs w:val="20"/>
                    </w:rPr>
                  </w:pPr>
                </w:p>
              </w:tc>
              <w:tc>
                <w:tcPr>
                  <w:tcW w:w="5423" w:type="dxa"/>
                  <w:gridSpan w:val="7"/>
                  <w:tcBorders>
                    <w:top w:val="single" w:sz="4" w:space="0" w:color="auto"/>
                    <w:left w:val="single" w:sz="4" w:space="0" w:color="auto"/>
                    <w:bottom w:val="single" w:sz="4" w:space="0" w:color="auto"/>
                    <w:right w:val="single" w:sz="4" w:space="0" w:color="auto"/>
                  </w:tcBorders>
                  <w:vAlign w:val="center"/>
                  <w:hideMark/>
                </w:tcPr>
                <w:p w14:paraId="0EFC2FF4" w14:textId="77777777" w:rsidR="005A4940" w:rsidRPr="005A4940" w:rsidRDefault="005A4940" w:rsidP="005A4940">
                  <w:pPr>
                    <w:jc w:val="center"/>
                    <w:rPr>
                      <w:rFonts w:ascii="Calibri" w:eastAsia="Times New Roman" w:hAnsi="Calibri" w:cs="Times New Roman"/>
                      <w:b/>
                      <w:sz w:val="20"/>
                      <w:szCs w:val="20"/>
                    </w:rPr>
                  </w:pPr>
                  <w:r w:rsidRPr="005A4940">
                    <w:rPr>
                      <w:rFonts w:ascii="Calibri" w:eastAsia="Times New Roman" w:hAnsi="Calibri" w:cs="Times New Roman"/>
                      <w:b/>
                      <w:sz w:val="20"/>
                      <w:szCs w:val="20"/>
                    </w:rPr>
                    <w:t>Million Jobs</w:t>
                  </w:r>
                </w:p>
              </w:tc>
            </w:tr>
            <w:tr w:rsidR="005A4940" w14:paraId="72CCFB91" w14:textId="77777777" w:rsidTr="008F5E44">
              <w:tc>
                <w:tcPr>
                  <w:tcW w:w="1534" w:type="dxa"/>
                  <w:tcBorders>
                    <w:top w:val="nil"/>
                    <w:left w:val="nil"/>
                    <w:bottom w:val="single" w:sz="4" w:space="0" w:color="auto"/>
                    <w:right w:val="single" w:sz="4" w:space="0" w:color="auto"/>
                  </w:tcBorders>
                  <w:vAlign w:val="center"/>
                </w:tcPr>
                <w:p w14:paraId="5312E56B"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vAlign w:val="center"/>
                  <w:hideMark/>
                </w:tcPr>
                <w:p w14:paraId="16F81F40"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b/>
                      <w:sz w:val="20"/>
                      <w:szCs w:val="20"/>
                    </w:rPr>
                    <w:t>2012</w:t>
                  </w:r>
                </w:p>
              </w:tc>
              <w:tc>
                <w:tcPr>
                  <w:tcW w:w="800" w:type="dxa"/>
                  <w:tcBorders>
                    <w:top w:val="single" w:sz="4" w:space="0" w:color="auto"/>
                    <w:left w:val="single" w:sz="4" w:space="0" w:color="auto"/>
                    <w:bottom w:val="single" w:sz="4" w:space="0" w:color="auto"/>
                    <w:right w:val="single" w:sz="4" w:space="0" w:color="auto"/>
                  </w:tcBorders>
                  <w:vAlign w:val="center"/>
                  <w:hideMark/>
                </w:tcPr>
                <w:p w14:paraId="47D3AADF"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b/>
                      <w:sz w:val="20"/>
                      <w:szCs w:val="20"/>
                    </w:rPr>
                    <w:t>2013</w:t>
                  </w:r>
                </w:p>
              </w:tc>
              <w:tc>
                <w:tcPr>
                  <w:tcW w:w="800" w:type="dxa"/>
                  <w:tcBorders>
                    <w:top w:val="single" w:sz="4" w:space="0" w:color="auto"/>
                    <w:left w:val="single" w:sz="4" w:space="0" w:color="auto"/>
                    <w:bottom w:val="single" w:sz="4" w:space="0" w:color="auto"/>
                    <w:right w:val="single" w:sz="4" w:space="0" w:color="auto"/>
                  </w:tcBorders>
                  <w:vAlign w:val="center"/>
                  <w:hideMark/>
                </w:tcPr>
                <w:p w14:paraId="1E4F17F0"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b/>
                      <w:sz w:val="20"/>
                      <w:szCs w:val="20"/>
                    </w:rPr>
                    <w:t>2014</w:t>
                  </w:r>
                </w:p>
              </w:tc>
              <w:tc>
                <w:tcPr>
                  <w:tcW w:w="800" w:type="dxa"/>
                  <w:tcBorders>
                    <w:top w:val="single" w:sz="4" w:space="0" w:color="auto"/>
                    <w:left w:val="single" w:sz="4" w:space="0" w:color="auto"/>
                    <w:bottom w:val="single" w:sz="4" w:space="0" w:color="auto"/>
                    <w:right w:val="single" w:sz="4" w:space="0" w:color="auto"/>
                  </w:tcBorders>
                  <w:vAlign w:val="center"/>
                  <w:hideMark/>
                </w:tcPr>
                <w:p w14:paraId="5B560D61"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b/>
                      <w:sz w:val="20"/>
                      <w:szCs w:val="20"/>
                    </w:rPr>
                    <w:t>2015</w:t>
                  </w:r>
                </w:p>
              </w:tc>
              <w:tc>
                <w:tcPr>
                  <w:tcW w:w="800" w:type="dxa"/>
                  <w:tcBorders>
                    <w:top w:val="single" w:sz="4" w:space="0" w:color="auto"/>
                    <w:left w:val="single" w:sz="4" w:space="0" w:color="auto"/>
                    <w:bottom w:val="single" w:sz="4" w:space="0" w:color="auto"/>
                    <w:right w:val="single" w:sz="4" w:space="0" w:color="auto"/>
                  </w:tcBorders>
                  <w:vAlign w:val="center"/>
                  <w:hideMark/>
                </w:tcPr>
                <w:p w14:paraId="0F4C2F1D"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b/>
                      <w:sz w:val="20"/>
                      <w:szCs w:val="20"/>
                    </w:rPr>
                    <w:t>2016</w:t>
                  </w:r>
                </w:p>
              </w:tc>
              <w:tc>
                <w:tcPr>
                  <w:tcW w:w="800" w:type="dxa"/>
                  <w:tcBorders>
                    <w:top w:val="single" w:sz="4" w:space="0" w:color="auto"/>
                    <w:left w:val="single" w:sz="4" w:space="0" w:color="auto"/>
                    <w:bottom w:val="single" w:sz="4" w:space="0" w:color="auto"/>
                    <w:right w:val="single" w:sz="4" w:space="0" w:color="auto"/>
                  </w:tcBorders>
                  <w:hideMark/>
                </w:tcPr>
                <w:p w14:paraId="78B81C16" w14:textId="77777777" w:rsidR="005A4940" w:rsidRPr="005A4940" w:rsidRDefault="005A4940" w:rsidP="005A4940">
                  <w:pPr>
                    <w:jc w:val="center"/>
                    <w:rPr>
                      <w:rFonts w:ascii="Calibri" w:eastAsia="Times New Roman" w:hAnsi="Calibri" w:cs="Times New Roman"/>
                      <w:b/>
                      <w:sz w:val="20"/>
                      <w:szCs w:val="20"/>
                    </w:rPr>
                  </w:pPr>
                  <w:r w:rsidRPr="005A4940">
                    <w:rPr>
                      <w:rFonts w:ascii="Calibri" w:eastAsia="Times New Roman" w:hAnsi="Calibri" w:cs="Times New Roman"/>
                      <w:b/>
                      <w:sz w:val="20"/>
                      <w:szCs w:val="20"/>
                    </w:rPr>
                    <w:t>2017</w:t>
                  </w:r>
                </w:p>
              </w:tc>
              <w:tc>
                <w:tcPr>
                  <w:tcW w:w="623" w:type="dxa"/>
                  <w:tcBorders>
                    <w:top w:val="single" w:sz="4" w:space="0" w:color="auto"/>
                    <w:left w:val="single" w:sz="4" w:space="0" w:color="auto"/>
                    <w:bottom w:val="single" w:sz="4" w:space="0" w:color="auto"/>
                    <w:right w:val="single" w:sz="4" w:space="0" w:color="auto"/>
                  </w:tcBorders>
                  <w:hideMark/>
                </w:tcPr>
                <w:p w14:paraId="4A1A6CCE" w14:textId="77777777" w:rsidR="005A4940" w:rsidRPr="005A4940" w:rsidRDefault="005A4940" w:rsidP="005A4940">
                  <w:pPr>
                    <w:jc w:val="center"/>
                    <w:rPr>
                      <w:rFonts w:ascii="Calibri" w:eastAsia="Times New Roman" w:hAnsi="Calibri" w:cs="Times New Roman"/>
                      <w:b/>
                      <w:sz w:val="20"/>
                      <w:szCs w:val="20"/>
                    </w:rPr>
                  </w:pPr>
                  <w:r w:rsidRPr="005A4940">
                    <w:rPr>
                      <w:rFonts w:ascii="Calibri" w:eastAsia="Times New Roman" w:hAnsi="Calibri" w:cs="Times New Roman"/>
                      <w:b/>
                      <w:sz w:val="20"/>
                      <w:szCs w:val="20"/>
                    </w:rPr>
                    <w:t>2018</w:t>
                  </w:r>
                </w:p>
              </w:tc>
            </w:tr>
            <w:tr w:rsidR="005A4940" w14:paraId="5F0AC49F"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3CDBD69F"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Hydropower</w:t>
                  </w:r>
                </w:p>
              </w:tc>
              <w:tc>
                <w:tcPr>
                  <w:tcW w:w="800" w:type="dxa"/>
                  <w:tcBorders>
                    <w:top w:val="single" w:sz="4" w:space="0" w:color="auto"/>
                    <w:left w:val="single" w:sz="4" w:space="0" w:color="auto"/>
                    <w:bottom w:val="single" w:sz="4" w:space="0" w:color="auto"/>
                    <w:right w:val="single" w:sz="4" w:space="0" w:color="auto"/>
                  </w:tcBorders>
                  <w:vAlign w:val="center"/>
                  <w:hideMark/>
                </w:tcPr>
                <w:p w14:paraId="58C56FCC"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1.66</w:t>
                  </w:r>
                </w:p>
              </w:tc>
              <w:tc>
                <w:tcPr>
                  <w:tcW w:w="800" w:type="dxa"/>
                  <w:tcBorders>
                    <w:top w:val="single" w:sz="4" w:space="0" w:color="auto"/>
                    <w:left w:val="single" w:sz="4" w:space="0" w:color="auto"/>
                    <w:bottom w:val="single" w:sz="4" w:space="0" w:color="auto"/>
                    <w:right w:val="single" w:sz="4" w:space="0" w:color="auto"/>
                  </w:tcBorders>
                  <w:vAlign w:val="center"/>
                  <w:hideMark/>
                </w:tcPr>
                <w:p w14:paraId="295EBD60"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2.21</w:t>
                  </w:r>
                </w:p>
              </w:tc>
              <w:tc>
                <w:tcPr>
                  <w:tcW w:w="800" w:type="dxa"/>
                  <w:tcBorders>
                    <w:top w:val="single" w:sz="4" w:space="0" w:color="auto"/>
                    <w:left w:val="single" w:sz="4" w:space="0" w:color="auto"/>
                    <w:bottom w:val="single" w:sz="4" w:space="0" w:color="auto"/>
                    <w:right w:val="single" w:sz="4" w:space="0" w:color="auto"/>
                  </w:tcBorders>
                  <w:vAlign w:val="center"/>
                  <w:hideMark/>
                </w:tcPr>
                <w:p w14:paraId="3293E4AB"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2.04</w:t>
                  </w:r>
                </w:p>
              </w:tc>
              <w:tc>
                <w:tcPr>
                  <w:tcW w:w="800" w:type="dxa"/>
                  <w:tcBorders>
                    <w:top w:val="single" w:sz="4" w:space="0" w:color="auto"/>
                    <w:left w:val="single" w:sz="4" w:space="0" w:color="auto"/>
                    <w:bottom w:val="single" w:sz="4" w:space="0" w:color="auto"/>
                    <w:right w:val="single" w:sz="4" w:space="0" w:color="auto"/>
                  </w:tcBorders>
                  <w:vAlign w:val="center"/>
                  <w:hideMark/>
                </w:tcPr>
                <w:p w14:paraId="6EB830F6"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2.16</w:t>
                  </w:r>
                </w:p>
              </w:tc>
              <w:tc>
                <w:tcPr>
                  <w:tcW w:w="800" w:type="dxa"/>
                  <w:tcBorders>
                    <w:top w:val="single" w:sz="4" w:space="0" w:color="auto"/>
                    <w:left w:val="single" w:sz="4" w:space="0" w:color="auto"/>
                    <w:bottom w:val="single" w:sz="4" w:space="0" w:color="auto"/>
                    <w:right w:val="single" w:sz="4" w:space="0" w:color="auto"/>
                  </w:tcBorders>
                  <w:vAlign w:val="center"/>
                  <w:hideMark/>
                </w:tcPr>
                <w:p w14:paraId="2B3B3A17"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2.06</w:t>
                  </w:r>
                </w:p>
              </w:tc>
              <w:tc>
                <w:tcPr>
                  <w:tcW w:w="800" w:type="dxa"/>
                  <w:tcBorders>
                    <w:top w:val="single" w:sz="4" w:space="0" w:color="auto"/>
                    <w:left w:val="single" w:sz="4" w:space="0" w:color="auto"/>
                    <w:bottom w:val="single" w:sz="4" w:space="0" w:color="auto"/>
                    <w:right w:val="single" w:sz="4" w:space="0" w:color="auto"/>
                  </w:tcBorders>
                  <w:vAlign w:val="center"/>
                  <w:hideMark/>
                </w:tcPr>
                <w:p w14:paraId="1A304D6A"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1.99</w:t>
                  </w:r>
                </w:p>
              </w:tc>
              <w:tc>
                <w:tcPr>
                  <w:tcW w:w="623" w:type="dxa"/>
                  <w:tcBorders>
                    <w:top w:val="single" w:sz="4" w:space="0" w:color="auto"/>
                    <w:left w:val="single" w:sz="4" w:space="0" w:color="auto"/>
                    <w:bottom w:val="single" w:sz="4" w:space="0" w:color="auto"/>
                    <w:right w:val="single" w:sz="4" w:space="0" w:color="auto"/>
                  </w:tcBorders>
                  <w:hideMark/>
                </w:tcPr>
                <w:p w14:paraId="4A1692CE"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2.05</w:t>
                  </w:r>
                </w:p>
              </w:tc>
            </w:tr>
            <w:tr w:rsidR="005A4940" w14:paraId="0918B6E2"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3B25F528"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Other Technologies</w:t>
                  </w:r>
                </w:p>
              </w:tc>
              <w:tc>
                <w:tcPr>
                  <w:tcW w:w="800" w:type="dxa"/>
                  <w:tcBorders>
                    <w:top w:val="single" w:sz="4" w:space="0" w:color="auto"/>
                    <w:left w:val="single" w:sz="4" w:space="0" w:color="auto"/>
                    <w:bottom w:val="single" w:sz="4" w:space="0" w:color="auto"/>
                    <w:right w:val="single" w:sz="4" w:space="0" w:color="auto"/>
                  </w:tcBorders>
                  <w:vAlign w:val="center"/>
                  <w:hideMark/>
                </w:tcPr>
                <w:p w14:paraId="3A3AE0DD"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0.22</w:t>
                  </w:r>
                </w:p>
              </w:tc>
              <w:tc>
                <w:tcPr>
                  <w:tcW w:w="800" w:type="dxa"/>
                  <w:tcBorders>
                    <w:top w:val="single" w:sz="4" w:space="0" w:color="auto"/>
                    <w:left w:val="single" w:sz="4" w:space="0" w:color="auto"/>
                    <w:bottom w:val="single" w:sz="4" w:space="0" w:color="auto"/>
                    <w:right w:val="single" w:sz="4" w:space="0" w:color="auto"/>
                  </w:tcBorders>
                  <w:vAlign w:val="center"/>
                  <w:hideMark/>
                </w:tcPr>
                <w:p w14:paraId="7FD1563F"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.023</w:t>
                  </w:r>
                </w:p>
              </w:tc>
              <w:tc>
                <w:tcPr>
                  <w:tcW w:w="800" w:type="dxa"/>
                  <w:tcBorders>
                    <w:top w:val="single" w:sz="4" w:space="0" w:color="auto"/>
                    <w:left w:val="single" w:sz="4" w:space="0" w:color="auto"/>
                    <w:bottom w:val="single" w:sz="4" w:space="0" w:color="auto"/>
                    <w:right w:val="single" w:sz="4" w:space="0" w:color="auto"/>
                  </w:tcBorders>
                  <w:vAlign w:val="center"/>
                  <w:hideMark/>
                </w:tcPr>
                <w:p w14:paraId="1CE6B888"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0.19</w:t>
                  </w:r>
                </w:p>
              </w:tc>
              <w:tc>
                <w:tcPr>
                  <w:tcW w:w="800" w:type="dxa"/>
                  <w:tcBorders>
                    <w:top w:val="single" w:sz="4" w:space="0" w:color="auto"/>
                    <w:left w:val="single" w:sz="4" w:space="0" w:color="auto"/>
                    <w:bottom w:val="single" w:sz="4" w:space="0" w:color="auto"/>
                    <w:right w:val="single" w:sz="4" w:space="0" w:color="auto"/>
                  </w:tcBorders>
                  <w:vAlign w:val="center"/>
                  <w:hideMark/>
                </w:tcPr>
                <w:p w14:paraId="5A4206CE"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0.2</w:t>
                  </w:r>
                </w:p>
              </w:tc>
              <w:tc>
                <w:tcPr>
                  <w:tcW w:w="800" w:type="dxa"/>
                  <w:tcBorders>
                    <w:top w:val="single" w:sz="4" w:space="0" w:color="auto"/>
                    <w:left w:val="single" w:sz="4" w:space="0" w:color="auto"/>
                    <w:bottom w:val="single" w:sz="4" w:space="0" w:color="auto"/>
                    <w:right w:val="single" w:sz="4" w:space="0" w:color="auto"/>
                  </w:tcBorders>
                  <w:vAlign w:val="center"/>
                  <w:hideMark/>
                </w:tcPr>
                <w:p w14:paraId="320BFF07"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0.24</w:t>
                  </w:r>
                </w:p>
              </w:tc>
              <w:tc>
                <w:tcPr>
                  <w:tcW w:w="800" w:type="dxa"/>
                  <w:tcBorders>
                    <w:top w:val="single" w:sz="4" w:space="0" w:color="auto"/>
                    <w:left w:val="single" w:sz="4" w:space="0" w:color="auto"/>
                    <w:bottom w:val="single" w:sz="4" w:space="0" w:color="auto"/>
                    <w:right w:val="single" w:sz="4" w:space="0" w:color="auto"/>
                  </w:tcBorders>
                  <w:vAlign w:val="center"/>
                  <w:hideMark/>
                </w:tcPr>
                <w:p w14:paraId="1143827E"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0.16</w:t>
                  </w:r>
                </w:p>
              </w:tc>
              <w:tc>
                <w:tcPr>
                  <w:tcW w:w="623" w:type="dxa"/>
                  <w:tcBorders>
                    <w:top w:val="single" w:sz="4" w:space="0" w:color="auto"/>
                    <w:left w:val="single" w:sz="4" w:space="0" w:color="auto"/>
                    <w:bottom w:val="single" w:sz="4" w:space="0" w:color="auto"/>
                    <w:right w:val="single" w:sz="4" w:space="0" w:color="auto"/>
                  </w:tcBorders>
                  <w:vAlign w:val="center"/>
                  <w:hideMark/>
                </w:tcPr>
                <w:p w14:paraId="65F1D22B"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0.18</w:t>
                  </w:r>
                </w:p>
              </w:tc>
            </w:tr>
            <w:tr w:rsidR="005A4940" w14:paraId="7B5D9B53"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142CA7DD"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Solar Heating/Cooling</w:t>
                  </w:r>
                </w:p>
              </w:tc>
              <w:tc>
                <w:tcPr>
                  <w:tcW w:w="800" w:type="dxa"/>
                  <w:tcBorders>
                    <w:top w:val="single" w:sz="4" w:space="0" w:color="auto"/>
                    <w:left w:val="single" w:sz="4" w:space="0" w:color="auto"/>
                    <w:bottom w:val="single" w:sz="4" w:space="0" w:color="auto"/>
                    <w:right w:val="single" w:sz="4" w:space="0" w:color="auto"/>
                  </w:tcBorders>
                  <w:vAlign w:val="center"/>
                  <w:hideMark/>
                </w:tcPr>
                <w:p w14:paraId="10307FC3"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0.89</w:t>
                  </w:r>
                </w:p>
              </w:tc>
              <w:tc>
                <w:tcPr>
                  <w:tcW w:w="800" w:type="dxa"/>
                  <w:tcBorders>
                    <w:top w:val="single" w:sz="4" w:space="0" w:color="auto"/>
                    <w:left w:val="single" w:sz="4" w:space="0" w:color="auto"/>
                    <w:bottom w:val="single" w:sz="4" w:space="0" w:color="auto"/>
                    <w:right w:val="single" w:sz="4" w:space="0" w:color="auto"/>
                  </w:tcBorders>
                  <w:vAlign w:val="center"/>
                  <w:hideMark/>
                </w:tcPr>
                <w:p w14:paraId="2FA21157"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0.5</w:t>
                  </w:r>
                </w:p>
              </w:tc>
              <w:tc>
                <w:tcPr>
                  <w:tcW w:w="800" w:type="dxa"/>
                  <w:tcBorders>
                    <w:top w:val="single" w:sz="4" w:space="0" w:color="auto"/>
                    <w:left w:val="single" w:sz="4" w:space="0" w:color="auto"/>
                    <w:bottom w:val="single" w:sz="4" w:space="0" w:color="auto"/>
                    <w:right w:val="single" w:sz="4" w:space="0" w:color="auto"/>
                  </w:tcBorders>
                  <w:vAlign w:val="center"/>
                  <w:hideMark/>
                </w:tcPr>
                <w:p w14:paraId="7780049A"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0.76</w:t>
                  </w:r>
                </w:p>
              </w:tc>
              <w:tc>
                <w:tcPr>
                  <w:tcW w:w="800" w:type="dxa"/>
                  <w:tcBorders>
                    <w:top w:val="single" w:sz="4" w:space="0" w:color="auto"/>
                    <w:left w:val="single" w:sz="4" w:space="0" w:color="auto"/>
                    <w:bottom w:val="single" w:sz="4" w:space="0" w:color="auto"/>
                    <w:right w:val="single" w:sz="4" w:space="0" w:color="auto"/>
                  </w:tcBorders>
                  <w:vAlign w:val="center"/>
                  <w:hideMark/>
                </w:tcPr>
                <w:p w14:paraId="053D8B86"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0.94</w:t>
                  </w:r>
                </w:p>
              </w:tc>
              <w:tc>
                <w:tcPr>
                  <w:tcW w:w="800" w:type="dxa"/>
                  <w:tcBorders>
                    <w:top w:val="single" w:sz="4" w:space="0" w:color="auto"/>
                    <w:left w:val="single" w:sz="4" w:space="0" w:color="auto"/>
                    <w:bottom w:val="single" w:sz="4" w:space="0" w:color="auto"/>
                    <w:right w:val="single" w:sz="4" w:space="0" w:color="auto"/>
                  </w:tcBorders>
                  <w:vAlign w:val="center"/>
                  <w:hideMark/>
                </w:tcPr>
                <w:p w14:paraId="251E45A9"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0.83</w:t>
                  </w:r>
                </w:p>
              </w:tc>
              <w:tc>
                <w:tcPr>
                  <w:tcW w:w="800" w:type="dxa"/>
                  <w:tcBorders>
                    <w:top w:val="single" w:sz="4" w:space="0" w:color="auto"/>
                    <w:left w:val="single" w:sz="4" w:space="0" w:color="auto"/>
                    <w:bottom w:val="single" w:sz="4" w:space="0" w:color="auto"/>
                    <w:right w:val="single" w:sz="4" w:space="0" w:color="auto"/>
                  </w:tcBorders>
                  <w:vAlign w:val="center"/>
                  <w:hideMark/>
                </w:tcPr>
                <w:p w14:paraId="15631DCB"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0.81</w:t>
                  </w:r>
                </w:p>
              </w:tc>
              <w:tc>
                <w:tcPr>
                  <w:tcW w:w="623" w:type="dxa"/>
                  <w:tcBorders>
                    <w:top w:val="single" w:sz="4" w:space="0" w:color="auto"/>
                    <w:left w:val="single" w:sz="4" w:space="0" w:color="auto"/>
                    <w:bottom w:val="single" w:sz="4" w:space="0" w:color="auto"/>
                    <w:right w:val="single" w:sz="4" w:space="0" w:color="auto"/>
                  </w:tcBorders>
                  <w:vAlign w:val="center"/>
                  <w:hideMark/>
                </w:tcPr>
                <w:p w14:paraId="167AAD78"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0.8</w:t>
                  </w:r>
                </w:p>
              </w:tc>
            </w:tr>
            <w:tr w:rsidR="005A4940" w14:paraId="2A04E0DE"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511CAAF9"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Wind Energy</w:t>
                  </w:r>
                </w:p>
              </w:tc>
              <w:tc>
                <w:tcPr>
                  <w:tcW w:w="800" w:type="dxa"/>
                  <w:tcBorders>
                    <w:top w:val="single" w:sz="4" w:space="0" w:color="auto"/>
                    <w:left w:val="single" w:sz="4" w:space="0" w:color="auto"/>
                    <w:bottom w:val="single" w:sz="4" w:space="0" w:color="auto"/>
                    <w:right w:val="single" w:sz="4" w:space="0" w:color="auto"/>
                  </w:tcBorders>
                  <w:vAlign w:val="center"/>
                  <w:hideMark/>
                </w:tcPr>
                <w:p w14:paraId="53D7FAFB"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0.75</w:t>
                  </w:r>
                </w:p>
              </w:tc>
              <w:tc>
                <w:tcPr>
                  <w:tcW w:w="800" w:type="dxa"/>
                  <w:tcBorders>
                    <w:top w:val="single" w:sz="4" w:space="0" w:color="auto"/>
                    <w:left w:val="single" w:sz="4" w:space="0" w:color="auto"/>
                    <w:bottom w:val="single" w:sz="4" w:space="0" w:color="auto"/>
                    <w:right w:val="single" w:sz="4" w:space="0" w:color="auto"/>
                  </w:tcBorders>
                  <w:vAlign w:val="center"/>
                  <w:hideMark/>
                </w:tcPr>
                <w:p w14:paraId="1FC457F0"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0.83</w:t>
                  </w:r>
                </w:p>
              </w:tc>
              <w:tc>
                <w:tcPr>
                  <w:tcW w:w="800" w:type="dxa"/>
                  <w:tcBorders>
                    <w:top w:val="single" w:sz="4" w:space="0" w:color="auto"/>
                    <w:left w:val="single" w:sz="4" w:space="0" w:color="auto"/>
                    <w:bottom w:val="single" w:sz="4" w:space="0" w:color="auto"/>
                    <w:right w:val="single" w:sz="4" w:space="0" w:color="auto"/>
                  </w:tcBorders>
                  <w:vAlign w:val="center"/>
                  <w:hideMark/>
                </w:tcPr>
                <w:p w14:paraId="4A6E431E"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1.03</w:t>
                  </w:r>
                </w:p>
              </w:tc>
              <w:tc>
                <w:tcPr>
                  <w:tcW w:w="800" w:type="dxa"/>
                  <w:tcBorders>
                    <w:top w:val="single" w:sz="4" w:space="0" w:color="auto"/>
                    <w:left w:val="single" w:sz="4" w:space="0" w:color="auto"/>
                    <w:bottom w:val="single" w:sz="4" w:space="0" w:color="auto"/>
                    <w:right w:val="single" w:sz="4" w:space="0" w:color="auto"/>
                  </w:tcBorders>
                  <w:vAlign w:val="center"/>
                  <w:hideMark/>
                </w:tcPr>
                <w:p w14:paraId="0311A0D5"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1.08</w:t>
                  </w:r>
                </w:p>
              </w:tc>
              <w:tc>
                <w:tcPr>
                  <w:tcW w:w="800" w:type="dxa"/>
                  <w:tcBorders>
                    <w:top w:val="single" w:sz="4" w:space="0" w:color="auto"/>
                    <w:left w:val="single" w:sz="4" w:space="0" w:color="auto"/>
                    <w:bottom w:val="single" w:sz="4" w:space="0" w:color="auto"/>
                    <w:right w:val="single" w:sz="4" w:space="0" w:color="auto"/>
                  </w:tcBorders>
                  <w:vAlign w:val="center"/>
                  <w:hideMark/>
                </w:tcPr>
                <w:p w14:paraId="5653B111"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1.16</w:t>
                  </w:r>
                </w:p>
              </w:tc>
              <w:tc>
                <w:tcPr>
                  <w:tcW w:w="800" w:type="dxa"/>
                  <w:tcBorders>
                    <w:top w:val="single" w:sz="4" w:space="0" w:color="auto"/>
                    <w:left w:val="single" w:sz="4" w:space="0" w:color="auto"/>
                    <w:bottom w:val="single" w:sz="4" w:space="0" w:color="auto"/>
                    <w:right w:val="single" w:sz="4" w:space="0" w:color="auto"/>
                  </w:tcBorders>
                  <w:vAlign w:val="center"/>
                  <w:hideMark/>
                </w:tcPr>
                <w:p w14:paraId="63BCC107"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1.15</w:t>
                  </w:r>
                </w:p>
              </w:tc>
              <w:tc>
                <w:tcPr>
                  <w:tcW w:w="623" w:type="dxa"/>
                  <w:tcBorders>
                    <w:top w:val="single" w:sz="4" w:space="0" w:color="auto"/>
                    <w:left w:val="single" w:sz="4" w:space="0" w:color="auto"/>
                    <w:bottom w:val="single" w:sz="4" w:space="0" w:color="auto"/>
                    <w:right w:val="single" w:sz="4" w:space="0" w:color="auto"/>
                  </w:tcBorders>
                  <w:vAlign w:val="center"/>
                  <w:hideMark/>
                </w:tcPr>
                <w:p w14:paraId="5B4610F1"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1.16</w:t>
                  </w:r>
                </w:p>
              </w:tc>
            </w:tr>
            <w:tr w:rsidR="005A4940" w14:paraId="090EA226"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18336D08"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Bioenergy</w:t>
                  </w:r>
                </w:p>
              </w:tc>
              <w:tc>
                <w:tcPr>
                  <w:tcW w:w="800" w:type="dxa"/>
                  <w:tcBorders>
                    <w:top w:val="single" w:sz="4" w:space="0" w:color="auto"/>
                    <w:left w:val="single" w:sz="4" w:space="0" w:color="auto"/>
                    <w:bottom w:val="single" w:sz="4" w:space="0" w:color="auto"/>
                    <w:right w:val="single" w:sz="4" w:space="0" w:color="auto"/>
                  </w:tcBorders>
                  <w:vAlign w:val="center"/>
                  <w:hideMark/>
                </w:tcPr>
                <w:p w14:paraId="07EA9138"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2.4</w:t>
                  </w:r>
                </w:p>
              </w:tc>
              <w:tc>
                <w:tcPr>
                  <w:tcW w:w="800" w:type="dxa"/>
                  <w:tcBorders>
                    <w:top w:val="single" w:sz="4" w:space="0" w:color="auto"/>
                    <w:left w:val="single" w:sz="4" w:space="0" w:color="auto"/>
                    <w:bottom w:val="single" w:sz="4" w:space="0" w:color="auto"/>
                    <w:right w:val="single" w:sz="4" w:space="0" w:color="auto"/>
                  </w:tcBorders>
                  <w:vAlign w:val="center"/>
                  <w:hideMark/>
                </w:tcPr>
                <w:p w14:paraId="4CD1C57E"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2.5</w:t>
                  </w:r>
                </w:p>
              </w:tc>
              <w:tc>
                <w:tcPr>
                  <w:tcW w:w="800" w:type="dxa"/>
                  <w:tcBorders>
                    <w:top w:val="single" w:sz="4" w:space="0" w:color="auto"/>
                    <w:left w:val="single" w:sz="4" w:space="0" w:color="auto"/>
                    <w:bottom w:val="single" w:sz="4" w:space="0" w:color="auto"/>
                    <w:right w:val="single" w:sz="4" w:space="0" w:color="auto"/>
                  </w:tcBorders>
                  <w:vAlign w:val="center"/>
                  <w:hideMark/>
                </w:tcPr>
                <w:p w14:paraId="26925CCD"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2.99</w:t>
                  </w:r>
                </w:p>
              </w:tc>
              <w:tc>
                <w:tcPr>
                  <w:tcW w:w="800" w:type="dxa"/>
                  <w:tcBorders>
                    <w:top w:val="single" w:sz="4" w:space="0" w:color="auto"/>
                    <w:left w:val="single" w:sz="4" w:space="0" w:color="auto"/>
                    <w:bottom w:val="single" w:sz="4" w:space="0" w:color="auto"/>
                    <w:right w:val="single" w:sz="4" w:space="0" w:color="auto"/>
                  </w:tcBorders>
                  <w:vAlign w:val="center"/>
                  <w:hideMark/>
                </w:tcPr>
                <w:p w14:paraId="57FED8C5"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2.88</w:t>
                  </w:r>
                </w:p>
              </w:tc>
              <w:tc>
                <w:tcPr>
                  <w:tcW w:w="800" w:type="dxa"/>
                  <w:tcBorders>
                    <w:top w:val="single" w:sz="4" w:space="0" w:color="auto"/>
                    <w:left w:val="single" w:sz="4" w:space="0" w:color="auto"/>
                    <w:bottom w:val="single" w:sz="4" w:space="0" w:color="auto"/>
                    <w:right w:val="single" w:sz="4" w:space="0" w:color="auto"/>
                  </w:tcBorders>
                  <w:vAlign w:val="center"/>
                  <w:hideMark/>
                </w:tcPr>
                <w:p w14:paraId="66CEF586"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2.74</w:t>
                  </w:r>
                </w:p>
              </w:tc>
              <w:tc>
                <w:tcPr>
                  <w:tcW w:w="800" w:type="dxa"/>
                  <w:tcBorders>
                    <w:top w:val="single" w:sz="4" w:space="0" w:color="auto"/>
                    <w:left w:val="single" w:sz="4" w:space="0" w:color="auto"/>
                    <w:bottom w:val="single" w:sz="4" w:space="0" w:color="auto"/>
                    <w:right w:val="single" w:sz="4" w:space="0" w:color="auto"/>
                  </w:tcBorders>
                  <w:vAlign w:val="center"/>
                  <w:hideMark/>
                </w:tcPr>
                <w:p w14:paraId="2CAE0E77"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3.06</w:t>
                  </w:r>
                </w:p>
              </w:tc>
              <w:tc>
                <w:tcPr>
                  <w:tcW w:w="623" w:type="dxa"/>
                  <w:tcBorders>
                    <w:top w:val="single" w:sz="4" w:space="0" w:color="auto"/>
                    <w:left w:val="single" w:sz="4" w:space="0" w:color="auto"/>
                    <w:bottom w:val="single" w:sz="4" w:space="0" w:color="auto"/>
                    <w:right w:val="single" w:sz="4" w:space="0" w:color="auto"/>
                  </w:tcBorders>
                  <w:vAlign w:val="center"/>
                  <w:hideMark/>
                </w:tcPr>
                <w:p w14:paraId="2C6DBD94"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3.18</w:t>
                  </w:r>
                </w:p>
              </w:tc>
            </w:tr>
            <w:tr w:rsidR="005A4940" w14:paraId="20C0B384"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116F34F2"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Solar Photovoltaic</w:t>
                  </w:r>
                </w:p>
              </w:tc>
              <w:tc>
                <w:tcPr>
                  <w:tcW w:w="800" w:type="dxa"/>
                  <w:tcBorders>
                    <w:top w:val="single" w:sz="4" w:space="0" w:color="auto"/>
                    <w:left w:val="single" w:sz="4" w:space="0" w:color="auto"/>
                    <w:bottom w:val="single" w:sz="4" w:space="0" w:color="auto"/>
                    <w:right w:val="single" w:sz="4" w:space="0" w:color="auto"/>
                  </w:tcBorders>
                  <w:vAlign w:val="center"/>
                  <w:hideMark/>
                </w:tcPr>
                <w:p w14:paraId="724ED0AC"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1.36</w:t>
                  </w:r>
                </w:p>
              </w:tc>
              <w:tc>
                <w:tcPr>
                  <w:tcW w:w="800" w:type="dxa"/>
                  <w:tcBorders>
                    <w:top w:val="single" w:sz="4" w:space="0" w:color="auto"/>
                    <w:left w:val="single" w:sz="4" w:space="0" w:color="auto"/>
                    <w:bottom w:val="single" w:sz="4" w:space="0" w:color="auto"/>
                    <w:right w:val="single" w:sz="4" w:space="0" w:color="auto"/>
                  </w:tcBorders>
                  <w:vAlign w:val="center"/>
                  <w:hideMark/>
                </w:tcPr>
                <w:p w14:paraId="54A84F7E"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2.27</w:t>
                  </w:r>
                </w:p>
              </w:tc>
              <w:tc>
                <w:tcPr>
                  <w:tcW w:w="800" w:type="dxa"/>
                  <w:tcBorders>
                    <w:top w:val="single" w:sz="4" w:space="0" w:color="auto"/>
                    <w:left w:val="single" w:sz="4" w:space="0" w:color="auto"/>
                    <w:bottom w:val="single" w:sz="4" w:space="0" w:color="auto"/>
                    <w:right w:val="single" w:sz="4" w:space="0" w:color="auto"/>
                  </w:tcBorders>
                  <w:vAlign w:val="center"/>
                  <w:hideMark/>
                </w:tcPr>
                <w:p w14:paraId="57FE7C19"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2.49</w:t>
                  </w:r>
                </w:p>
              </w:tc>
              <w:tc>
                <w:tcPr>
                  <w:tcW w:w="800" w:type="dxa"/>
                  <w:tcBorders>
                    <w:top w:val="single" w:sz="4" w:space="0" w:color="auto"/>
                    <w:left w:val="single" w:sz="4" w:space="0" w:color="auto"/>
                    <w:bottom w:val="single" w:sz="4" w:space="0" w:color="auto"/>
                    <w:right w:val="single" w:sz="4" w:space="0" w:color="auto"/>
                  </w:tcBorders>
                  <w:vAlign w:val="center"/>
                  <w:hideMark/>
                </w:tcPr>
                <w:p w14:paraId="58EBB76D"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2.77</w:t>
                  </w:r>
                </w:p>
              </w:tc>
              <w:tc>
                <w:tcPr>
                  <w:tcW w:w="800" w:type="dxa"/>
                  <w:tcBorders>
                    <w:top w:val="single" w:sz="4" w:space="0" w:color="auto"/>
                    <w:left w:val="single" w:sz="4" w:space="0" w:color="auto"/>
                    <w:bottom w:val="single" w:sz="4" w:space="0" w:color="auto"/>
                    <w:right w:val="single" w:sz="4" w:space="0" w:color="auto"/>
                  </w:tcBorders>
                  <w:vAlign w:val="center"/>
                  <w:hideMark/>
                </w:tcPr>
                <w:p w14:paraId="65E8C376"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3.09</w:t>
                  </w:r>
                </w:p>
              </w:tc>
              <w:tc>
                <w:tcPr>
                  <w:tcW w:w="800" w:type="dxa"/>
                  <w:tcBorders>
                    <w:top w:val="single" w:sz="4" w:space="0" w:color="auto"/>
                    <w:left w:val="single" w:sz="4" w:space="0" w:color="auto"/>
                    <w:bottom w:val="single" w:sz="4" w:space="0" w:color="auto"/>
                    <w:right w:val="single" w:sz="4" w:space="0" w:color="auto"/>
                  </w:tcBorders>
                  <w:vAlign w:val="center"/>
                  <w:hideMark/>
                </w:tcPr>
                <w:p w14:paraId="2D9F712A"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3.37</w:t>
                  </w:r>
                </w:p>
              </w:tc>
              <w:tc>
                <w:tcPr>
                  <w:tcW w:w="623" w:type="dxa"/>
                  <w:tcBorders>
                    <w:top w:val="single" w:sz="4" w:space="0" w:color="auto"/>
                    <w:left w:val="single" w:sz="4" w:space="0" w:color="auto"/>
                    <w:bottom w:val="single" w:sz="4" w:space="0" w:color="auto"/>
                    <w:right w:val="single" w:sz="4" w:space="0" w:color="auto"/>
                  </w:tcBorders>
                  <w:vAlign w:val="center"/>
                  <w:hideMark/>
                </w:tcPr>
                <w:p w14:paraId="58C5364B"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3.61</w:t>
                  </w:r>
                </w:p>
              </w:tc>
            </w:tr>
            <w:tr w:rsidR="005A4940" w14:paraId="2528EA4F" w14:textId="77777777" w:rsidTr="008F5E44">
              <w:tc>
                <w:tcPr>
                  <w:tcW w:w="1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BB38162"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0774971"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B4960C6"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91254EA"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F504556"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580D426" w14:textId="77777777" w:rsidR="005A4940" w:rsidRPr="005A4940" w:rsidRDefault="005A4940" w:rsidP="005A4940">
                  <w:pPr>
                    <w:jc w:val="center"/>
                    <w:rPr>
                      <w:rFonts w:ascii="Calibri" w:hAnsi="Calibri"/>
                      <w:b/>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A57A2D3" w14:textId="77777777" w:rsidR="005A4940" w:rsidRPr="005A4940" w:rsidRDefault="005A4940" w:rsidP="005A4940">
                  <w:pPr>
                    <w:jc w:val="center"/>
                    <w:rPr>
                      <w:rFonts w:ascii="Calibri" w:hAnsi="Calibri"/>
                      <w:b/>
                      <w:sz w:val="20"/>
                      <w:szCs w:val="20"/>
                    </w:rPr>
                  </w:pPr>
                </w:p>
              </w:tc>
              <w:tc>
                <w:tcPr>
                  <w:tcW w:w="62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5D95" w14:textId="77777777" w:rsidR="005A4940" w:rsidRPr="005A4940" w:rsidRDefault="005A4940" w:rsidP="005A4940">
                  <w:pPr>
                    <w:jc w:val="center"/>
                    <w:rPr>
                      <w:rFonts w:ascii="Calibri" w:hAnsi="Calibri"/>
                      <w:b/>
                      <w:sz w:val="20"/>
                      <w:szCs w:val="20"/>
                    </w:rPr>
                  </w:pPr>
                </w:p>
              </w:tc>
            </w:tr>
            <w:tr w:rsidR="005A4940" w14:paraId="08502F6E" w14:textId="77777777" w:rsidTr="008F5E44">
              <w:tc>
                <w:tcPr>
                  <w:tcW w:w="1534" w:type="dxa"/>
                  <w:tcBorders>
                    <w:top w:val="single" w:sz="4" w:space="0" w:color="auto"/>
                    <w:left w:val="single" w:sz="4" w:space="0" w:color="auto"/>
                    <w:bottom w:val="single" w:sz="4" w:space="0" w:color="auto"/>
                    <w:right w:val="single" w:sz="4" w:space="0" w:color="auto"/>
                  </w:tcBorders>
                  <w:vAlign w:val="center"/>
                  <w:hideMark/>
                </w:tcPr>
                <w:p w14:paraId="2DB18FA0" w14:textId="77777777" w:rsidR="005A4940" w:rsidRPr="005A4940" w:rsidRDefault="005A4940" w:rsidP="005A4940">
                  <w:pPr>
                    <w:jc w:val="center"/>
                    <w:rPr>
                      <w:rFonts w:ascii="Calibri" w:hAnsi="Calibri"/>
                      <w:b/>
                      <w:sz w:val="20"/>
                      <w:szCs w:val="20"/>
                    </w:rPr>
                  </w:pPr>
                  <w:r w:rsidRPr="005A4940">
                    <w:rPr>
                      <w:rFonts w:ascii="Calibri" w:eastAsia="Times New Roman" w:hAnsi="Calibri" w:cs="Times New Roman"/>
                      <w:sz w:val="20"/>
                      <w:szCs w:val="20"/>
                    </w:rPr>
                    <w:t>Fossil Fuel Extraction</w:t>
                  </w:r>
                </w:p>
              </w:tc>
              <w:tc>
                <w:tcPr>
                  <w:tcW w:w="800" w:type="dxa"/>
                  <w:tcBorders>
                    <w:top w:val="single" w:sz="4" w:space="0" w:color="auto"/>
                    <w:left w:val="single" w:sz="4" w:space="0" w:color="auto"/>
                    <w:bottom w:val="single" w:sz="4" w:space="0" w:color="auto"/>
                    <w:right w:val="single" w:sz="4" w:space="0" w:color="auto"/>
                  </w:tcBorders>
                  <w:vAlign w:val="center"/>
                  <w:hideMark/>
                </w:tcPr>
                <w:p w14:paraId="0FDFA613" w14:textId="77777777" w:rsidR="005A4940" w:rsidRPr="005A4940" w:rsidRDefault="005A4940" w:rsidP="005A4940">
                  <w:pPr>
                    <w:jc w:val="center"/>
                    <w:rPr>
                      <w:rFonts w:ascii="Calibri" w:hAnsi="Calibri"/>
                      <w:sz w:val="20"/>
                      <w:szCs w:val="20"/>
                    </w:rPr>
                  </w:pPr>
                  <w:r w:rsidRPr="005A4940">
                    <w:rPr>
                      <w:rFonts w:ascii="Calibri" w:hAnsi="Calibri"/>
                      <w:sz w:val="20"/>
                      <w:szCs w:val="20"/>
                    </w:rPr>
                    <w:t>12.13</w:t>
                  </w:r>
                </w:p>
              </w:tc>
              <w:tc>
                <w:tcPr>
                  <w:tcW w:w="800" w:type="dxa"/>
                  <w:tcBorders>
                    <w:top w:val="single" w:sz="4" w:space="0" w:color="auto"/>
                    <w:left w:val="single" w:sz="4" w:space="0" w:color="auto"/>
                    <w:bottom w:val="single" w:sz="4" w:space="0" w:color="auto"/>
                    <w:right w:val="single" w:sz="4" w:space="0" w:color="auto"/>
                  </w:tcBorders>
                  <w:vAlign w:val="center"/>
                  <w:hideMark/>
                </w:tcPr>
                <w:p w14:paraId="11F2DC2E" w14:textId="77777777" w:rsidR="005A4940" w:rsidRPr="005A4940" w:rsidRDefault="005A4940" w:rsidP="005A4940">
                  <w:pPr>
                    <w:jc w:val="center"/>
                    <w:rPr>
                      <w:rFonts w:ascii="Calibri" w:hAnsi="Calibri"/>
                      <w:sz w:val="20"/>
                      <w:szCs w:val="20"/>
                    </w:rPr>
                  </w:pPr>
                  <w:r w:rsidRPr="005A4940">
                    <w:rPr>
                      <w:rFonts w:ascii="Calibri" w:hAnsi="Calibri"/>
                      <w:sz w:val="20"/>
                      <w:szCs w:val="20"/>
                    </w:rPr>
                    <w:t>12.45</w:t>
                  </w:r>
                </w:p>
              </w:tc>
              <w:tc>
                <w:tcPr>
                  <w:tcW w:w="800" w:type="dxa"/>
                  <w:tcBorders>
                    <w:top w:val="single" w:sz="4" w:space="0" w:color="auto"/>
                    <w:left w:val="single" w:sz="4" w:space="0" w:color="auto"/>
                    <w:bottom w:val="single" w:sz="4" w:space="0" w:color="auto"/>
                    <w:right w:val="single" w:sz="4" w:space="0" w:color="auto"/>
                  </w:tcBorders>
                  <w:vAlign w:val="center"/>
                  <w:hideMark/>
                </w:tcPr>
                <w:p w14:paraId="2CF589CF" w14:textId="77777777" w:rsidR="005A4940" w:rsidRPr="005A4940" w:rsidRDefault="005A4940" w:rsidP="005A4940">
                  <w:pPr>
                    <w:jc w:val="center"/>
                    <w:rPr>
                      <w:rFonts w:ascii="Calibri" w:hAnsi="Calibri"/>
                      <w:sz w:val="20"/>
                      <w:szCs w:val="20"/>
                    </w:rPr>
                  </w:pPr>
                  <w:r w:rsidRPr="005A4940">
                    <w:rPr>
                      <w:rFonts w:ascii="Calibri" w:hAnsi="Calibri"/>
                      <w:sz w:val="20"/>
                      <w:szCs w:val="20"/>
                    </w:rPr>
                    <w:t>12.71</w:t>
                  </w:r>
                </w:p>
              </w:tc>
              <w:tc>
                <w:tcPr>
                  <w:tcW w:w="800" w:type="dxa"/>
                  <w:tcBorders>
                    <w:top w:val="single" w:sz="4" w:space="0" w:color="auto"/>
                    <w:left w:val="single" w:sz="4" w:space="0" w:color="auto"/>
                    <w:bottom w:val="single" w:sz="4" w:space="0" w:color="auto"/>
                    <w:right w:val="single" w:sz="4" w:space="0" w:color="auto"/>
                  </w:tcBorders>
                  <w:vAlign w:val="center"/>
                  <w:hideMark/>
                </w:tcPr>
                <w:p w14:paraId="62B48D68" w14:textId="77777777" w:rsidR="005A4940" w:rsidRPr="005A4940" w:rsidRDefault="005A4940" w:rsidP="005A4940">
                  <w:pPr>
                    <w:jc w:val="center"/>
                    <w:rPr>
                      <w:rFonts w:ascii="Calibri" w:hAnsi="Calibri"/>
                      <w:sz w:val="20"/>
                      <w:szCs w:val="20"/>
                    </w:rPr>
                  </w:pPr>
                  <w:r w:rsidRPr="005A4940">
                    <w:rPr>
                      <w:rFonts w:ascii="Calibri" w:hAnsi="Calibri"/>
                      <w:sz w:val="20"/>
                      <w:szCs w:val="20"/>
                    </w:rPr>
                    <w:t>12.6</w:t>
                  </w:r>
                </w:p>
              </w:tc>
              <w:tc>
                <w:tcPr>
                  <w:tcW w:w="800" w:type="dxa"/>
                  <w:tcBorders>
                    <w:top w:val="single" w:sz="4" w:space="0" w:color="auto"/>
                    <w:left w:val="single" w:sz="4" w:space="0" w:color="auto"/>
                    <w:bottom w:val="single" w:sz="4" w:space="0" w:color="auto"/>
                    <w:right w:val="single" w:sz="4" w:space="0" w:color="auto"/>
                  </w:tcBorders>
                  <w:vAlign w:val="center"/>
                  <w:hideMark/>
                </w:tcPr>
                <w:p w14:paraId="43A1CC5C" w14:textId="77777777" w:rsidR="005A4940" w:rsidRPr="005A4940" w:rsidRDefault="005A4940" w:rsidP="005A4940">
                  <w:pPr>
                    <w:jc w:val="center"/>
                    <w:rPr>
                      <w:rFonts w:ascii="Calibri" w:hAnsi="Calibri"/>
                      <w:sz w:val="20"/>
                      <w:szCs w:val="20"/>
                    </w:rPr>
                  </w:pPr>
                  <w:r w:rsidRPr="005A4940">
                    <w:rPr>
                      <w:rFonts w:ascii="Calibri" w:hAnsi="Calibri"/>
                      <w:sz w:val="20"/>
                      <w:szCs w:val="20"/>
                    </w:rPr>
                    <w:t>12.57</w:t>
                  </w:r>
                </w:p>
              </w:tc>
              <w:tc>
                <w:tcPr>
                  <w:tcW w:w="800" w:type="dxa"/>
                  <w:tcBorders>
                    <w:top w:val="single" w:sz="4" w:space="0" w:color="auto"/>
                    <w:left w:val="single" w:sz="4" w:space="0" w:color="auto"/>
                    <w:bottom w:val="single" w:sz="4" w:space="0" w:color="auto"/>
                    <w:right w:val="single" w:sz="4" w:space="0" w:color="auto"/>
                  </w:tcBorders>
                  <w:vAlign w:val="center"/>
                  <w:hideMark/>
                </w:tcPr>
                <w:p w14:paraId="3129CFBF"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12.61</w:t>
                  </w:r>
                </w:p>
              </w:tc>
              <w:tc>
                <w:tcPr>
                  <w:tcW w:w="623" w:type="dxa"/>
                  <w:tcBorders>
                    <w:top w:val="single" w:sz="4" w:space="0" w:color="auto"/>
                    <w:left w:val="single" w:sz="4" w:space="0" w:color="auto"/>
                    <w:bottom w:val="single" w:sz="4" w:space="0" w:color="auto"/>
                    <w:right w:val="single" w:sz="4" w:space="0" w:color="auto"/>
                  </w:tcBorders>
                  <w:vAlign w:val="center"/>
                  <w:hideMark/>
                </w:tcPr>
                <w:p w14:paraId="2C13A290" w14:textId="77777777" w:rsidR="005A4940" w:rsidRPr="005A4940" w:rsidRDefault="005A4940" w:rsidP="005A4940">
                  <w:pPr>
                    <w:jc w:val="center"/>
                    <w:rPr>
                      <w:rFonts w:ascii="Calibri" w:eastAsia="Times New Roman" w:hAnsi="Calibri" w:cs="Times New Roman"/>
                      <w:sz w:val="20"/>
                      <w:szCs w:val="20"/>
                    </w:rPr>
                  </w:pPr>
                  <w:r w:rsidRPr="005A4940">
                    <w:rPr>
                      <w:rFonts w:ascii="Calibri" w:eastAsia="Times New Roman" w:hAnsi="Calibri" w:cs="Times New Roman"/>
                      <w:sz w:val="20"/>
                      <w:szCs w:val="20"/>
                    </w:rPr>
                    <w:t>12.87</w:t>
                  </w:r>
                </w:p>
              </w:tc>
            </w:tr>
          </w:tbl>
          <w:p w14:paraId="07383C85" w14:textId="77777777" w:rsidR="005A4940" w:rsidRPr="005F2432" w:rsidRDefault="005A4940" w:rsidP="005A4940">
            <w:pPr>
              <w:rPr>
                <w:rFonts w:ascii="Calibri" w:hAnsi="Calibri"/>
              </w:rPr>
            </w:pPr>
          </w:p>
          <w:p w14:paraId="6A1A295B" w14:textId="77777777" w:rsidR="005A4940" w:rsidRPr="005F2432" w:rsidRDefault="005A4940" w:rsidP="005A4940">
            <w:pPr>
              <w:rPr>
                <w:rFonts w:ascii="Calibri" w:hAnsi="Calibri"/>
              </w:rPr>
            </w:pPr>
          </w:p>
        </w:tc>
      </w:tr>
      <w:tr w:rsidR="005A4940" w:rsidRPr="005F2432" w14:paraId="085B521E" w14:textId="77777777" w:rsidTr="00716F5C">
        <w:tc>
          <w:tcPr>
            <w:tcW w:w="1838" w:type="dxa"/>
          </w:tcPr>
          <w:p w14:paraId="50F1DFBA" w14:textId="13767E94" w:rsidR="005A4940" w:rsidRPr="005F2432" w:rsidRDefault="005A4940" w:rsidP="005A4940">
            <w:pPr>
              <w:rPr>
                <w:b/>
              </w:rPr>
            </w:pPr>
            <w:r w:rsidRPr="005F2432">
              <w:rPr>
                <w:b/>
              </w:rPr>
              <w:t>Caveats</w:t>
            </w:r>
          </w:p>
        </w:tc>
        <w:tc>
          <w:tcPr>
            <w:tcW w:w="7178" w:type="dxa"/>
          </w:tcPr>
          <w:p w14:paraId="6A20D369" w14:textId="43E2B973" w:rsidR="005A4940" w:rsidRPr="005F2432" w:rsidRDefault="005A4940" w:rsidP="005A4940">
            <w:pPr>
              <w:rPr>
                <w:rFonts w:ascii="Calibri" w:hAnsi="Calibri"/>
              </w:rPr>
            </w:pPr>
            <w:r w:rsidRPr="005F2432">
              <w:rPr>
                <w:rFonts w:ascii="Calibri" w:hAnsi="Calibri"/>
              </w:rPr>
              <w:t>Fossil fuel extraction values include direct employment, whereas renewable energy jobs include direct and indirect employment (e.g. equipment manufacturing).</w:t>
            </w:r>
          </w:p>
        </w:tc>
      </w:tr>
    </w:tbl>
    <w:p w14:paraId="1C5456A3" w14:textId="6BF147C4" w:rsidR="00716F5C" w:rsidRPr="005F2432" w:rsidRDefault="00716F5C" w:rsidP="00716F5C">
      <w:r w:rsidRPr="005F2432">
        <w:br w:type="page"/>
      </w:r>
    </w:p>
    <w:tbl>
      <w:tblPr>
        <w:tblStyle w:val="TableGrid"/>
        <w:tblW w:w="0" w:type="auto"/>
        <w:tblLook w:val="04A0" w:firstRow="1" w:lastRow="0" w:firstColumn="1" w:lastColumn="0" w:noHBand="0" w:noVBand="1"/>
      </w:tblPr>
      <w:tblGrid>
        <w:gridCol w:w="1838"/>
        <w:gridCol w:w="7178"/>
      </w:tblGrid>
      <w:tr w:rsidR="00716F5C" w:rsidRPr="005F2432" w14:paraId="7FE2EA1C" w14:textId="77777777" w:rsidTr="00716F5C">
        <w:tc>
          <w:tcPr>
            <w:tcW w:w="1838" w:type="dxa"/>
          </w:tcPr>
          <w:p w14:paraId="6A8C6090" w14:textId="77777777" w:rsidR="00716F5C" w:rsidRPr="005F2432" w:rsidRDefault="00716F5C" w:rsidP="00716F5C">
            <w:pPr>
              <w:rPr>
                <w:b/>
              </w:rPr>
            </w:pPr>
            <w:r w:rsidRPr="005F2432">
              <w:rPr>
                <w:b/>
              </w:rPr>
              <w:t>Working Group</w:t>
            </w:r>
          </w:p>
        </w:tc>
        <w:tc>
          <w:tcPr>
            <w:tcW w:w="7178" w:type="dxa"/>
          </w:tcPr>
          <w:p w14:paraId="26615ABE" w14:textId="77777777" w:rsidR="00716F5C" w:rsidRPr="005F2432" w:rsidRDefault="00716F5C" w:rsidP="00716F5C">
            <w:r w:rsidRPr="005F2432">
              <w:t>4: Economics and finance</w:t>
            </w:r>
          </w:p>
        </w:tc>
      </w:tr>
      <w:tr w:rsidR="00716F5C" w:rsidRPr="005F2432" w14:paraId="76270366" w14:textId="77777777" w:rsidTr="00716F5C">
        <w:trPr>
          <w:trHeight w:val="284"/>
        </w:trPr>
        <w:tc>
          <w:tcPr>
            <w:tcW w:w="1838" w:type="dxa"/>
          </w:tcPr>
          <w:p w14:paraId="3F3C3220" w14:textId="77777777" w:rsidR="00716F5C" w:rsidRPr="005F2432" w:rsidRDefault="00716F5C" w:rsidP="00716F5C">
            <w:pPr>
              <w:rPr>
                <w:b/>
              </w:rPr>
            </w:pPr>
            <w:r w:rsidRPr="005F2432">
              <w:rPr>
                <w:b/>
              </w:rPr>
              <w:t>Indicator</w:t>
            </w:r>
          </w:p>
        </w:tc>
        <w:tc>
          <w:tcPr>
            <w:tcW w:w="7178" w:type="dxa"/>
          </w:tcPr>
          <w:p w14:paraId="035BDC81" w14:textId="77777777" w:rsidR="00716F5C" w:rsidRPr="005F2432" w:rsidRDefault="00716F5C" w:rsidP="00716F5C">
            <w:r w:rsidRPr="005F2432">
              <w:t>4.3: Investing in a low-carbon economy</w:t>
            </w:r>
          </w:p>
        </w:tc>
      </w:tr>
      <w:tr w:rsidR="00716F5C" w:rsidRPr="005F2432" w14:paraId="2276D1EE" w14:textId="77777777" w:rsidTr="00716F5C">
        <w:trPr>
          <w:trHeight w:val="284"/>
        </w:trPr>
        <w:tc>
          <w:tcPr>
            <w:tcW w:w="1838" w:type="dxa"/>
          </w:tcPr>
          <w:p w14:paraId="51BA4548" w14:textId="77777777" w:rsidR="00716F5C" w:rsidRPr="005F2432" w:rsidRDefault="00716F5C" w:rsidP="00716F5C">
            <w:pPr>
              <w:rPr>
                <w:b/>
              </w:rPr>
            </w:pPr>
            <w:r w:rsidRPr="005F2432">
              <w:rPr>
                <w:b/>
              </w:rPr>
              <w:t>Sub Indicator</w:t>
            </w:r>
          </w:p>
        </w:tc>
        <w:tc>
          <w:tcPr>
            <w:tcW w:w="7178" w:type="dxa"/>
          </w:tcPr>
          <w:p w14:paraId="7200C447" w14:textId="77777777" w:rsidR="00716F5C" w:rsidRPr="005F2432" w:rsidRDefault="00716F5C" w:rsidP="00716F5C">
            <w:r w:rsidRPr="005F2432">
              <w:t>4.3.4: Funds divested from fossil fuels</w:t>
            </w:r>
          </w:p>
        </w:tc>
      </w:tr>
      <w:tr w:rsidR="00716F5C" w:rsidRPr="005F2432" w14:paraId="1ACAEC79" w14:textId="77777777" w:rsidTr="00716F5C">
        <w:tc>
          <w:tcPr>
            <w:tcW w:w="1838" w:type="dxa"/>
          </w:tcPr>
          <w:p w14:paraId="43604DEF" w14:textId="77777777" w:rsidR="00716F5C" w:rsidRPr="005F2432" w:rsidRDefault="00716F5C" w:rsidP="00716F5C">
            <w:pPr>
              <w:rPr>
                <w:b/>
              </w:rPr>
            </w:pPr>
            <w:r w:rsidRPr="005F2432">
              <w:rPr>
                <w:b/>
              </w:rPr>
              <w:t>Methods</w:t>
            </w:r>
          </w:p>
        </w:tc>
        <w:tc>
          <w:tcPr>
            <w:tcW w:w="7178" w:type="dxa"/>
          </w:tcPr>
          <w:p w14:paraId="609AA5AF" w14:textId="3A931337" w:rsidR="00716F5C" w:rsidRPr="005F2432" w:rsidRDefault="00716F5C" w:rsidP="00716F5C">
            <w:pPr>
              <w:rPr>
                <w:rFonts w:cstheme="minorHAnsi"/>
              </w:rPr>
            </w:pPr>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Pr="005F2432">
              <w:rPr>
                <w:rFonts w:cstheme="minorHAnsi"/>
              </w:rPr>
              <w:t>The data for this indicator are collected and provided by 350.org.</w:t>
            </w:r>
            <w:r w:rsidRPr="005F2432">
              <w:rPr>
                <w:rFonts w:cstheme="minorHAnsi"/>
              </w:rPr>
              <w:fldChar w:fldCharType="begin"/>
            </w:r>
            <w:r w:rsidR="0011445B" w:rsidRPr="005F2432">
              <w:rPr>
                <w:rFonts w:cstheme="minorHAnsi"/>
              </w:rPr>
              <w:instrText xml:space="preserve"> ADDIN EN.CITE &lt;EndNote&gt;&lt;Cite&gt;&lt;Author&gt;350.org&lt;/Author&gt;&lt;Year&gt;2019&lt;/Year&gt;&lt;RecNum&gt;148&lt;/RecNum&gt;&lt;DisplayText&gt;&lt;style face="superscript"&gt;124&lt;/style&gt;&lt;/DisplayText&gt;&lt;record&gt;&lt;rec-number&gt;148&lt;/rec-number&gt;&lt;foreign-keys&gt;&lt;key app="EN" db-id="e2zepwa56vz2ryev2aoxraf420vzvwft0pzz" timestamp="0"&gt;148&lt;/key&gt;&lt;/foreign-keys&gt;&lt;ref-type name="Web Page"&gt;12&lt;/ref-type&gt;&lt;contributors&gt;&lt;authors&gt;&lt;author&gt;350.org&lt;/author&gt;&lt;/authors&gt;&lt;/contributors&gt;&lt;titles&gt;&lt;title&gt;Divestment Commitments&lt;/title&gt;&lt;/titles&gt;&lt;volume&gt;2019&lt;/volume&gt;&lt;number&gt;07/05&lt;/number&gt;&lt;dates&gt;&lt;year&gt;2019&lt;/year&gt;&lt;/dates&gt;&lt;urls&gt;&lt;related-urls&gt;&lt;url&gt;https://gofossilfree.org/divestment/commitments/&lt;/url&gt;&lt;/related-urls&gt;&lt;/urls&gt;&lt;/record&gt;&lt;/Cite&gt;&lt;/EndNote&gt;</w:instrText>
            </w:r>
            <w:r w:rsidRPr="005F2432">
              <w:rPr>
                <w:rFonts w:cstheme="minorHAnsi"/>
              </w:rPr>
              <w:fldChar w:fldCharType="separate"/>
            </w:r>
            <w:r w:rsidR="0011445B" w:rsidRPr="005F2432">
              <w:rPr>
                <w:rFonts w:cstheme="minorHAnsi"/>
                <w:noProof/>
                <w:vertAlign w:val="superscript"/>
              </w:rPr>
              <w:t>124</w:t>
            </w:r>
            <w:r w:rsidRPr="005F2432">
              <w:rPr>
                <w:rFonts w:cstheme="minorHAnsi"/>
              </w:rPr>
              <w:fldChar w:fldCharType="end"/>
            </w:r>
            <w:r w:rsidRPr="005F2432">
              <w:rPr>
                <w:rFonts w:cstheme="minorHAnsi"/>
              </w:rPr>
              <w:t xml:space="preserve"> They represent the total assets (or assets under management, AUM) for institutions that have publicly committed to divest in 2017 (for which data is available), with non-US$ values converted using the market exchange rate when the commitment was made, and thus do not directly represent the actual sums divested from fossil fuel companies. A company is committed to ‘divestment’ if it falls into any of the following five categories:</w:t>
            </w:r>
          </w:p>
          <w:p w14:paraId="27D31EF1" w14:textId="77777777" w:rsidR="00716F5C" w:rsidRPr="005F2432" w:rsidRDefault="00716F5C" w:rsidP="00716F5C">
            <w:pPr>
              <w:rPr>
                <w:rFonts w:cstheme="minorHAnsi"/>
              </w:rPr>
            </w:pPr>
          </w:p>
          <w:p w14:paraId="6956BA65" w14:textId="77777777" w:rsidR="00716F5C" w:rsidRPr="005F2432" w:rsidRDefault="00716F5C" w:rsidP="00716F5C">
            <w:pPr>
              <w:pStyle w:val="NormalWeb"/>
              <w:numPr>
                <w:ilvl w:val="0"/>
                <w:numId w:val="30"/>
              </w:numPr>
              <w:shd w:val="clear" w:color="auto" w:fill="FFFFFF"/>
              <w:spacing w:before="0" w:beforeAutospacing="0" w:after="192" w:afterAutospacing="0"/>
              <w:rPr>
                <w:rFonts w:asciiTheme="minorHAnsi" w:hAnsiTheme="minorHAnsi" w:cstheme="minorHAnsi"/>
                <w:sz w:val="22"/>
                <w:szCs w:val="22"/>
              </w:rPr>
            </w:pPr>
            <w:r w:rsidRPr="005F2432">
              <w:rPr>
                <w:rStyle w:val="Strong"/>
                <w:rFonts w:asciiTheme="minorHAnsi" w:hAnsiTheme="minorHAnsi" w:cstheme="minorHAnsi"/>
                <w:sz w:val="22"/>
                <w:szCs w:val="22"/>
              </w:rPr>
              <w:t xml:space="preserve"> ‘Fossil Free’ - </w:t>
            </w:r>
            <w:r w:rsidRPr="005F2432">
              <w:rPr>
                <w:rFonts w:asciiTheme="minorHAnsi" w:hAnsiTheme="minorHAnsi" w:cstheme="minorHAnsi"/>
                <w:sz w:val="22"/>
                <w:szCs w:val="22"/>
              </w:rPr>
              <w:t xml:space="preserve">An institution or corporation that does not have any investments (direct ownership, shares, commingled mutual funds containing shares, corporate bonds) in fossil fuel companies (coal, oil, natural gas) and committed to avoid any fossil fuel investments in the future; </w:t>
            </w:r>
          </w:p>
          <w:p w14:paraId="3F39B365" w14:textId="77777777" w:rsidR="00716F5C" w:rsidRPr="005F2432" w:rsidRDefault="00716F5C" w:rsidP="00716F5C">
            <w:pPr>
              <w:pStyle w:val="NormalWeb"/>
              <w:numPr>
                <w:ilvl w:val="0"/>
                <w:numId w:val="30"/>
              </w:numPr>
              <w:shd w:val="clear" w:color="auto" w:fill="FFFFFF"/>
              <w:spacing w:before="0" w:beforeAutospacing="0" w:after="192" w:afterAutospacing="0"/>
              <w:rPr>
                <w:rFonts w:asciiTheme="minorHAnsi" w:hAnsiTheme="minorHAnsi" w:cstheme="minorHAnsi"/>
                <w:sz w:val="22"/>
                <w:szCs w:val="22"/>
              </w:rPr>
            </w:pPr>
            <w:r w:rsidRPr="005F2432">
              <w:rPr>
                <w:rStyle w:val="Strong"/>
                <w:rFonts w:asciiTheme="minorHAnsi" w:hAnsiTheme="minorHAnsi" w:cstheme="minorHAnsi"/>
                <w:sz w:val="22"/>
                <w:szCs w:val="22"/>
              </w:rPr>
              <w:t>‘Full’ - A</w:t>
            </w:r>
            <w:r w:rsidRPr="005F2432">
              <w:rPr>
                <w:rFonts w:asciiTheme="minorHAnsi" w:hAnsiTheme="minorHAnsi" w:cstheme="minorHAnsi"/>
                <w:sz w:val="22"/>
                <w:szCs w:val="22"/>
              </w:rPr>
              <w:t>n institution or corporation that made a binding commitment to divest (direct ownership, shares, commingled mutual funds containing shares, corporate bonds) from any fossil fuel company (coal, oil, natural gas);</w:t>
            </w:r>
          </w:p>
          <w:p w14:paraId="23A40974" w14:textId="77777777" w:rsidR="00716F5C" w:rsidRPr="005F2432" w:rsidRDefault="00716F5C" w:rsidP="00716F5C">
            <w:pPr>
              <w:pStyle w:val="NormalWeb"/>
              <w:numPr>
                <w:ilvl w:val="0"/>
                <w:numId w:val="30"/>
              </w:numPr>
              <w:shd w:val="clear" w:color="auto" w:fill="FFFFFF"/>
              <w:spacing w:before="0" w:beforeAutospacing="0" w:after="192" w:afterAutospacing="0"/>
              <w:rPr>
                <w:rFonts w:asciiTheme="minorHAnsi" w:hAnsiTheme="minorHAnsi" w:cstheme="minorHAnsi"/>
                <w:sz w:val="22"/>
                <w:szCs w:val="22"/>
              </w:rPr>
            </w:pPr>
            <w:r w:rsidRPr="005F2432">
              <w:rPr>
                <w:rStyle w:val="Strong"/>
                <w:rFonts w:asciiTheme="minorHAnsi" w:hAnsiTheme="minorHAnsi" w:cstheme="minorHAnsi"/>
                <w:sz w:val="22"/>
                <w:szCs w:val="22"/>
              </w:rPr>
              <w:t xml:space="preserve">‘Partial’ - </w:t>
            </w:r>
            <w:r w:rsidRPr="005F2432">
              <w:rPr>
                <w:rFonts w:asciiTheme="minorHAnsi" w:hAnsiTheme="minorHAnsi" w:cstheme="minorHAnsi"/>
                <w:sz w:val="22"/>
                <w:szCs w:val="22"/>
              </w:rPr>
              <w:t>An institution or corporation that made a binding commitment to divest across asset classes from some fossil fuel companies (coal, oil, natural gas), or to divest from all fossil fuel companies (coal, oil, natural gas), but only in specific asset classes (e.g. direct investments, domestic equity);</w:t>
            </w:r>
          </w:p>
          <w:p w14:paraId="670B5FDC" w14:textId="77777777" w:rsidR="00716F5C" w:rsidRPr="005F2432" w:rsidRDefault="00716F5C" w:rsidP="00716F5C">
            <w:pPr>
              <w:pStyle w:val="NormalWeb"/>
              <w:numPr>
                <w:ilvl w:val="0"/>
                <w:numId w:val="30"/>
              </w:numPr>
              <w:shd w:val="clear" w:color="auto" w:fill="FFFFFF"/>
              <w:spacing w:before="0" w:beforeAutospacing="0" w:after="192" w:afterAutospacing="0"/>
              <w:rPr>
                <w:rFonts w:asciiTheme="minorHAnsi" w:hAnsiTheme="minorHAnsi" w:cstheme="minorHAnsi"/>
                <w:sz w:val="22"/>
                <w:szCs w:val="22"/>
              </w:rPr>
            </w:pPr>
            <w:r w:rsidRPr="005F2432">
              <w:rPr>
                <w:rStyle w:val="Strong"/>
                <w:rFonts w:asciiTheme="minorHAnsi" w:hAnsiTheme="minorHAnsi" w:cstheme="minorHAnsi"/>
                <w:sz w:val="22"/>
                <w:szCs w:val="22"/>
              </w:rPr>
              <w:t xml:space="preserve">‘Coal and Tar Sands’ - </w:t>
            </w:r>
            <w:r w:rsidRPr="005F2432">
              <w:rPr>
                <w:rFonts w:asciiTheme="minorHAnsi" w:hAnsiTheme="minorHAnsi" w:cstheme="minorHAnsi"/>
                <w:sz w:val="22"/>
                <w:szCs w:val="22"/>
              </w:rPr>
              <w:t>An institution or corporation that made a binding commitment to divest (direct ownership, shares, commingled mutual funds containing shares, corporate bonds) from any coal and tar sands companies;</w:t>
            </w:r>
          </w:p>
          <w:p w14:paraId="3A696805" w14:textId="77777777" w:rsidR="00716F5C" w:rsidRPr="005F2432" w:rsidRDefault="00716F5C" w:rsidP="00716F5C">
            <w:pPr>
              <w:pStyle w:val="NormalWeb"/>
              <w:numPr>
                <w:ilvl w:val="0"/>
                <w:numId w:val="30"/>
              </w:numPr>
              <w:shd w:val="clear" w:color="auto" w:fill="FFFFFF"/>
              <w:spacing w:before="0" w:beforeAutospacing="0" w:after="192" w:afterAutospacing="0"/>
              <w:rPr>
                <w:rFonts w:asciiTheme="minorHAnsi" w:hAnsiTheme="minorHAnsi" w:cstheme="minorHAnsi"/>
                <w:sz w:val="22"/>
                <w:szCs w:val="22"/>
              </w:rPr>
            </w:pPr>
            <w:r w:rsidRPr="005F2432">
              <w:rPr>
                <w:rStyle w:val="Strong"/>
                <w:rFonts w:asciiTheme="minorHAnsi" w:hAnsiTheme="minorHAnsi" w:cstheme="minorHAnsi"/>
                <w:sz w:val="22"/>
                <w:szCs w:val="22"/>
              </w:rPr>
              <w:t xml:space="preserve">‘Coal only’ - </w:t>
            </w:r>
            <w:r w:rsidRPr="005F2432">
              <w:rPr>
                <w:rFonts w:asciiTheme="minorHAnsi" w:hAnsiTheme="minorHAnsi" w:cstheme="minorHAnsi"/>
                <w:sz w:val="22"/>
                <w:szCs w:val="22"/>
              </w:rPr>
              <w:t>An institution or corporation that made a binding commitment to divest (direct ownership, shares, commingled mutual funds containing shares, corporate bonds) from any coal companies.</w:t>
            </w:r>
          </w:p>
          <w:p w14:paraId="78C84D46" w14:textId="77777777" w:rsidR="00716F5C" w:rsidRPr="005F2432" w:rsidRDefault="00716F5C" w:rsidP="00716F5C">
            <w:pPr>
              <w:rPr>
                <w:rFonts w:cstheme="minorHAnsi"/>
              </w:rPr>
            </w:pPr>
          </w:p>
          <w:p w14:paraId="37495EE1" w14:textId="77777777" w:rsidR="00716F5C" w:rsidRPr="005F2432" w:rsidRDefault="00716F5C" w:rsidP="00716F5C">
            <w:pPr>
              <w:rPr>
                <w:rFonts w:cstheme="minorHAnsi"/>
              </w:rPr>
            </w:pPr>
            <w:r w:rsidRPr="005F2432">
              <w:rPr>
                <w:rFonts w:cstheme="minorHAnsi"/>
              </w:rPr>
              <w:t>Seven organisations that were originally recorded as non-healthcare institutions have been considered as such for the purpose of this indicator (London School of Hygiene and Tropical Medicine, The Royal College of General Practitioners, New Zealand Nurses Organisation, HESTA, HCF, Berliner Ärzteversorgung and Doctors for the Environment Australia). In addition, the Health Alliance on Climate Change has been removed from the data (as no explicit divestment commitment has been made). Divestment commitments by the American Medical Association, which divested in 2018, was not included in the data provided by 350.org, and was added separately.</w:t>
            </w:r>
          </w:p>
          <w:p w14:paraId="14C9BFAC" w14:textId="77777777" w:rsidR="00716F5C" w:rsidRPr="005F2432" w:rsidRDefault="00716F5C" w:rsidP="00716F5C"/>
        </w:tc>
      </w:tr>
      <w:tr w:rsidR="00716F5C" w:rsidRPr="005F2432" w14:paraId="2A3A9661" w14:textId="77777777" w:rsidTr="00716F5C">
        <w:trPr>
          <w:trHeight w:val="287"/>
        </w:trPr>
        <w:tc>
          <w:tcPr>
            <w:tcW w:w="1838" w:type="dxa"/>
          </w:tcPr>
          <w:p w14:paraId="75DEA044" w14:textId="77777777" w:rsidR="00716F5C" w:rsidRPr="005F2432" w:rsidRDefault="00716F5C" w:rsidP="00716F5C">
            <w:pPr>
              <w:rPr>
                <w:b/>
              </w:rPr>
            </w:pPr>
            <w:r w:rsidRPr="005F2432">
              <w:rPr>
                <w:b/>
              </w:rPr>
              <w:t>Data</w:t>
            </w:r>
          </w:p>
        </w:tc>
        <w:tc>
          <w:tcPr>
            <w:tcW w:w="7178" w:type="dxa"/>
          </w:tcPr>
          <w:p w14:paraId="78B74763" w14:textId="77777777" w:rsidR="00716F5C" w:rsidRPr="005F2432" w:rsidRDefault="00716F5C" w:rsidP="00716F5C">
            <w:r w:rsidRPr="005F2432">
              <w:rPr>
                <w:rFonts w:ascii="Calibri" w:hAnsi="Calibri"/>
              </w:rPr>
              <w:t>Due to confidentiality issues, the full dataset is not available for publication. However, interested readers may visit the 350.org website for further information.</w:t>
            </w:r>
          </w:p>
        </w:tc>
      </w:tr>
    </w:tbl>
    <w:p w14:paraId="24A7D2FE" w14:textId="77777777" w:rsidR="00716F5C" w:rsidRPr="005F2432" w:rsidRDefault="00716F5C" w:rsidP="00716F5C"/>
    <w:p w14:paraId="55562640" w14:textId="77777777" w:rsidR="00716F5C" w:rsidRPr="005F2432" w:rsidRDefault="00716F5C" w:rsidP="00716F5C"/>
    <w:tbl>
      <w:tblPr>
        <w:tblStyle w:val="TableGrid"/>
        <w:tblW w:w="0" w:type="auto"/>
        <w:tblLook w:val="04A0" w:firstRow="1" w:lastRow="0" w:firstColumn="1" w:lastColumn="0" w:noHBand="0" w:noVBand="1"/>
      </w:tblPr>
      <w:tblGrid>
        <w:gridCol w:w="1559"/>
        <w:gridCol w:w="7457"/>
      </w:tblGrid>
      <w:tr w:rsidR="00716F5C" w:rsidRPr="005F2432" w14:paraId="4753F2A8" w14:textId="77777777" w:rsidTr="00716F5C">
        <w:tc>
          <w:tcPr>
            <w:tcW w:w="1559" w:type="dxa"/>
          </w:tcPr>
          <w:p w14:paraId="65064621" w14:textId="77777777" w:rsidR="00716F5C" w:rsidRPr="005F2432" w:rsidRDefault="00716F5C" w:rsidP="00716F5C">
            <w:pPr>
              <w:rPr>
                <w:b/>
              </w:rPr>
            </w:pPr>
            <w:r w:rsidRPr="005F2432">
              <w:rPr>
                <w:b/>
              </w:rPr>
              <w:t>Working Group</w:t>
            </w:r>
          </w:p>
        </w:tc>
        <w:tc>
          <w:tcPr>
            <w:tcW w:w="7457" w:type="dxa"/>
          </w:tcPr>
          <w:p w14:paraId="3CBD5ADF" w14:textId="77777777" w:rsidR="00716F5C" w:rsidRPr="005F2432" w:rsidRDefault="00716F5C" w:rsidP="00716F5C">
            <w:r w:rsidRPr="005F2432">
              <w:t>4: Economics and finance</w:t>
            </w:r>
          </w:p>
        </w:tc>
      </w:tr>
      <w:tr w:rsidR="00716F5C" w:rsidRPr="005F2432" w14:paraId="48A7D294" w14:textId="77777777" w:rsidTr="00716F5C">
        <w:trPr>
          <w:trHeight w:val="284"/>
        </w:trPr>
        <w:tc>
          <w:tcPr>
            <w:tcW w:w="1559" w:type="dxa"/>
          </w:tcPr>
          <w:p w14:paraId="7A90E21B" w14:textId="77777777" w:rsidR="00716F5C" w:rsidRPr="005F2432" w:rsidRDefault="00716F5C" w:rsidP="00716F5C">
            <w:pPr>
              <w:rPr>
                <w:b/>
              </w:rPr>
            </w:pPr>
            <w:r w:rsidRPr="005F2432">
              <w:rPr>
                <w:b/>
              </w:rPr>
              <w:t>Indicator</w:t>
            </w:r>
          </w:p>
        </w:tc>
        <w:tc>
          <w:tcPr>
            <w:tcW w:w="7457" w:type="dxa"/>
          </w:tcPr>
          <w:p w14:paraId="233F262A" w14:textId="77777777" w:rsidR="00716F5C" w:rsidRPr="005F2432" w:rsidRDefault="00716F5C" w:rsidP="00716F5C">
            <w:r w:rsidRPr="005F2432">
              <w:t>4.4: Pricing greenhouse gas emissions from fossil fuels</w:t>
            </w:r>
          </w:p>
        </w:tc>
      </w:tr>
      <w:tr w:rsidR="00716F5C" w:rsidRPr="005F2432" w14:paraId="699B8B16" w14:textId="77777777" w:rsidTr="00716F5C">
        <w:trPr>
          <w:trHeight w:val="284"/>
        </w:trPr>
        <w:tc>
          <w:tcPr>
            <w:tcW w:w="1559" w:type="dxa"/>
          </w:tcPr>
          <w:p w14:paraId="69464FE1" w14:textId="77777777" w:rsidR="00716F5C" w:rsidRPr="005F2432" w:rsidRDefault="00716F5C" w:rsidP="00716F5C">
            <w:pPr>
              <w:rPr>
                <w:b/>
              </w:rPr>
            </w:pPr>
            <w:r w:rsidRPr="005F2432">
              <w:rPr>
                <w:b/>
              </w:rPr>
              <w:t>Indicator</w:t>
            </w:r>
          </w:p>
        </w:tc>
        <w:tc>
          <w:tcPr>
            <w:tcW w:w="7457" w:type="dxa"/>
          </w:tcPr>
          <w:p w14:paraId="49735BF4" w14:textId="77777777" w:rsidR="00716F5C" w:rsidRPr="005F2432" w:rsidRDefault="00716F5C" w:rsidP="00716F5C">
            <w:r w:rsidRPr="005F2432">
              <w:t>4.4.1: Fossil fuel subsidies</w:t>
            </w:r>
          </w:p>
        </w:tc>
      </w:tr>
      <w:tr w:rsidR="00716F5C" w:rsidRPr="005F2432" w14:paraId="70A8ACD4" w14:textId="77777777" w:rsidTr="00716F5C">
        <w:tc>
          <w:tcPr>
            <w:tcW w:w="1559" w:type="dxa"/>
          </w:tcPr>
          <w:p w14:paraId="0F33B6F8" w14:textId="77777777" w:rsidR="00716F5C" w:rsidRPr="005F2432" w:rsidRDefault="00716F5C" w:rsidP="00716F5C">
            <w:pPr>
              <w:rPr>
                <w:b/>
              </w:rPr>
            </w:pPr>
            <w:r w:rsidRPr="005F2432">
              <w:rPr>
                <w:b/>
              </w:rPr>
              <w:t>Methods</w:t>
            </w:r>
          </w:p>
        </w:tc>
        <w:tc>
          <w:tcPr>
            <w:tcW w:w="7457" w:type="dxa"/>
          </w:tcPr>
          <w:p w14:paraId="4DFEF1C1" w14:textId="691D10EA" w:rsidR="00716F5C" w:rsidRPr="005F2432" w:rsidRDefault="00716F5C" w:rsidP="00716F5C">
            <w:pPr>
              <w:rPr>
                <w:rFonts w:ascii="Calibri" w:eastAsia="Times New Roman" w:hAnsi="Calibri" w:cs="Times New Roman"/>
              </w:rPr>
            </w:pPr>
            <w:r w:rsidRPr="005F2432">
              <w:rPr>
                <w:rFonts w:ascii="Calibri" w:hAnsi="Calibri"/>
              </w:rPr>
              <w:t>The data for this indicator is taken from the IEA,</w:t>
            </w:r>
            <w:r w:rsidRPr="005F2432">
              <w:rPr>
                <w:rFonts w:ascii="Calibri" w:hAnsi="Calibri"/>
              </w:rPr>
              <w:fldChar w:fldCharType="begin"/>
            </w:r>
            <w:r w:rsidR="0011445B" w:rsidRPr="005F2432">
              <w:rPr>
                <w:rFonts w:ascii="Calibri" w:hAnsi="Calibri"/>
              </w:rPr>
              <w:instrText xml:space="preserve"> ADDIN EN.CITE &lt;EndNote&gt;&lt;Cite&gt;&lt;Author&gt;IEA&lt;/Author&gt;&lt;Year&gt;2019&lt;/Year&gt;&lt;RecNum&gt;325&lt;/RecNum&gt;&lt;DisplayText&gt;&lt;style face="superscript"&gt;125&lt;/style&gt;&lt;/DisplayText&gt;&lt;record&gt;&lt;rec-number&gt;325&lt;/rec-number&gt;&lt;foreign-keys&gt;&lt;key app="EN" db-id="e2zepwa56vz2ryev2aoxraf420vzvwft0pzz" timestamp="1560083942"&gt;325&lt;/key&gt;&lt;/foreign-keys&gt;&lt;ref-type name="Online Database"&gt;45&lt;/ref-type&gt;&lt;contributors&gt;&lt;authors&gt;&lt;author&gt;IEA&lt;/author&gt;&lt;/authors&gt;&lt;/contributors&gt;&lt;titles&gt;&lt;title&gt;Energy Subsidies&lt;/title&gt;&lt;/titles&gt;&lt;dates&gt;&lt;year&gt;2019&lt;/year&gt;&lt;/dates&gt;&lt;publisher&gt;International Energy Agency&lt;/publisher&gt;&lt;urls&gt;&lt;related-urls&gt;&lt;url&gt;https://www.iea.org/statistics/resources/energysubsidies/ &lt;/url&gt;&lt;/related-urls&gt;&lt;/urls&gt;&lt;/record&gt;&lt;/Cite&gt;&lt;/EndNote&gt;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125</w:t>
            </w:r>
            <w:r w:rsidRPr="005F2432">
              <w:rPr>
                <w:rFonts w:ascii="Calibri" w:hAnsi="Calibri"/>
              </w:rPr>
              <w:fldChar w:fldCharType="end"/>
            </w:r>
            <w:r w:rsidRPr="005F2432">
              <w:rPr>
                <w:rFonts w:ascii="Calibri" w:hAnsi="Calibri"/>
              </w:rPr>
              <w:t xml:space="preserve"> and is calculated using the price-gap approach, for 42 mostly non-OECD countries (see data below). The ‘price-gap’ approach </w:t>
            </w:r>
            <w:r w:rsidRPr="005F2432">
              <w:rPr>
                <w:rFonts w:ascii="Calibri" w:eastAsia="Times New Roman" w:hAnsi="Calibri" w:cs="Times New Roman"/>
              </w:rPr>
              <w:t>is the most commonly applied methodology for quantifying consumption subsidies. It compares average end-user prices paid by consumers with reference prices that correspond to the full cost of supply. The price gap is the amount by which an end-use price falls short of the reference price and its existence indicates the presence of a subsidy. Prices are presented in US$2018. Please refer to IEA (2019)</w:t>
            </w:r>
            <w:bookmarkStart w:id="381" w:name="_Ref518845491"/>
            <w:r w:rsidRPr="005F2432">
              <w:rPr>
                <w:rFonts w:ascii="Calibri" w:eastAsia="Times New Roman" w:hAnsi="Calibri" w:cs="Times New Roman"/>
              </w:rPr>
              <w:fldChar w:fldCharType="begin"/>
            </w:r>
            <w:r w:rsidR="0011445B" w:rsidRPr="005F2432">
              <w:rPr>
                <w:rFonts w:ascii="Calibri" w:eastAsia="Times New Roman" w:hAnsi="Calibri" w:cs="Times New Roman"/>
              </w:rPr>
              <w:instrText xml:space="preserve"> ADDIN EN.CITE &lt;EndNote&gt;&lt;Cite&gt;&lt;Author&gt;IEA&lt;/Author&gt;&lt;Year&gt;2019&lt;/Year&gt;&lt;RecNum&gt;325&lt;/RecNum&gt;&lt;DisplayText&gt;&lt;style face="superscript"&gt;125&lt;/style&gt;&lt;/DisplayText&gt;&lt;record&gt;&lt;rec-number&gt;325&lt;/rec-number&gt;&lt;foreign-keys&gt;&lt;key app="EN" db-id="e2zepwa56vz2ryev2aoxraf420vzvwft0pzz" timestamp="1560083942"&gt;325&lt;/key&gt;&lt;/foreign-keys&gt;&lt;ref-type name="Online Database"&gt;45&lt;/ref-type&gt;&lt;contributors&gt;&lt;authors&gt;&lt;author&gt;IEA&lt;/author&gt;&lt;/authors&gt;&lt;/contributors&gt;&lt;titles&gt;&lt;title&gt;Energy Subsidies&lt;/title&gt;&lt;/titles&gt;&lt;dates&gt;&lt;year&gt;2019&lt;/year&gt;&lt;/dates&gt;&lt;publisher&gt;International Energy Agency&lt;/publisher&gt;&lt;urls&gt;&lt;related-urls&gt;&lt;url&gt;https://www.iea.org/statistics/resources/energysubsidies/ &lt;/url&gt;&lt;/related-urls&gt;&lt;/urls&gt;&lt;/record&gt;&lt;/Cite&gt;&lt;/EndNote&gt;</w:instrText>
            </w:r>
            <w:r w:rsidRPr="005F2432">
              <w:rPr>
                <w:rFonts w:ascii="Calibri" w:eastAsia="Times New Roman" w:hAnsi="Calibri" w:cs="Times New Roman"/>
              </w:rPr>
              <w:fldChar w:fldCharType="separate"/>
            </w:r>
            <w:r w:rsidR="0011445B" w:rsidRPr="005F2432">
              <w:rPr>
                <w:rFonts w:ascii="Calibri" w:eastAsia="Times New Roman" w:hAnsi="Calibri" w:cs="Times New Roman"/>
                <w:noProof/>
                <w:vertAlign w:val="superscript"/>
              </w:rPr>
              <w:t>125</w:t>
            </w:r>
            <w:r w:rsidRPr="005F2432">
              <w:rPr>
                <w:rFonts w:ascii="Calibri" w:eastAsia="Times New Roman" w:hAnsi="Calibri" w:cs="Times New Roman"/>
              </w:rPr>
              <w:fldChar w:fldCharType="end"/>
            </w:r>
            <w:bookmarkEnd w:id="381"/>
            <w:r w:rsidRPr="005F2432">
              <w:rPr>
                <w:rFonts w:ascii="Calibri" w:eastAsia="Times New Roman" w:hAnsi="Calibri" w:cs="Times New Roman"/>
              </w:rPr>
              <w:t xml:space="preserve"> for the original data and a further description of the calculation methodology.</w:t>
            </w:r>
          </w:p>
          <w:p w14:paraId="488D52A7" w14:textId="77777777" w:rsidR="00716F5C" w:rsidRPr="005F2432" w:rsidRDefault="00716F5C" w:rsidP="00716F5C">
            <w:r w:rsidRPr="005F2432">
              <w:rPr>
                <w:rFonts w:ascii="Calibri" w:hAnsi="Calibri"/>
              </w:rPr>
              <w:t>Data for historic years have altered compared to the 2018 Lancet Countdown report</w: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 </w:instrTex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EN.CITE.DATA </w:instrText>
            </w:r>
            <w:r w:rsidRPr="005F2432">
              <w:rPr>
                <w:rFonts w:ascii="Calibri" w:hAnsi="Calibri"/>
              </w:rPr>
            </w:r>
            <w:r w:rsidRPr="005F2432">
              <w:rPr>
                <w:rFonts w:ascii="Calibri" w:hAnsi="Calibri"/>
              </w:rPr>
              <w:fldChar w:fldCharType="end"/>
            </w:r>
            <w:r w:rsidRPr="005F2432">
              <w:rPr>
                <w:rFonts w:ascii="Calibri" w:hAnsi="Calibri"/>
              </w:rPr>
            </w:r>
            <w:r w:rsidRPr="005F2432">
              <w:rPr>
                <w:rFonts w:ascii="Calibri" w:hAnsi="Calibri"/>
              </w:rPr>
              <w:fldChar w:fldCharType="separate"/>
            </w:r>
            <w:r w:rsidRPr="005F2432">
              <w:rPr>
                <w:rFonts w:ascii="Calibri" w:hAnsi="Calibri"/>
                <w:noProof/>
                <w:vertAlign w:val="superscript"/>
              </w:rPr>
              <w:t>1</w:t>
            </w:r>
            <w:r w:rsidRPr="005F2432">
              <w:rPr>
                <w:rFonts w:ascii="Calibri" w:hAnsi="Calibri"/>
              </w:rPr>
              <w:fldChar w:fldCharType="end"/>
            </w:r>
            <w:r w:rsidRPr="005F2432">
              <w:rPr>
                <w:rFonts w:ascii="Calibri" w:hAnsi="Calibri"/>
              </w:rPr>
              <w:t xml:space="preserve"> due to improved information (including availability of data for 2008 and 2017).</w:t>
            </w:r>
          </w:p>
        </w:tc>
      </w:tr>
    </w:tbl>
    <w:p w14:paraId="11FB2AE4" w14:textId="77777777" w:rsidR="00716F5C" w:rsidRPr="005F2432" w:rsidRDefault="00716F5C" w:rsidP="00716F5C">
      <w:r w:rsidRPr="005F2432">
        <w:br w:type="page"/>
      </w:r>
    </w:p>
    <w:tbl>
      <w:tblPr>
        <w:tblStyle w:val="TableGrid"/>
        <w:tblW w:w="0" w:type="auto"/>
        <w:tblLook w:val="04A0" w:firstRow="1" w:lastRow="0" w:firstColumn="1" w:lastColumn="0" w:noHBand="0" w:noVBand="1"/>
      </w:tblPr>
      <w:tblGrid>
        <w:gridCol w:w="1559"/>
        <w:gridCol w:w="7457"/>
      </w:tblGrid>
      <w:tr w:rsidR="00716F5C" w:rsidRPr="005F2432" w14:paraId="2A69F281" w14:textId="77777777" w:rsidTr="00716F5C">
        <w:trPr>
          <w:trHeight w:val="287"/>
        </w:trPr>
        <w:tc>
          <w:tcPr>
            <w:tcW w:w="1559" w:type="dxa"/>
          </w:tcPr>
          <w:p w14:paraId="6BA939A1" w14:textId="77777777" w:rsidR="00716F5C" w:rsidRPr="005F2432" w:rsidRDefault="00716F5C" w:rsidP="00716F5C">
            <w:pPr>
              <w:rPr>
                <w:b/>
              </w:rPr>
            </w:pPr>
            <w:r w:rsidRPr="005F2432">
              <w:rPr>
                <w:b/>
              </w:rPr>
              <w:t>Data</w:t>
            </w:r>
          </w:p>
        </w:tc>
        <w:tc>
          <w:tcPr>
            <w:tcW w:w="7457" w:type="dxa"/>
          </w:tcPr>
          <w:p w14:paraId="5614B64B" w14:textId="77777777" w:rsidR="00716F5C" w:rsidRPr="005F2432" w:rsidRDefault="00716F5C" w:rsidP="00716F5C">
            <w:pPr>
              <w:rPr>
                <w:rFonts w:ascii="Calibri" w:hAnsi="Calibri"/>
              </w:rPr>
            </w:pPr>
          </w:p>
          <w:p w14:paraId="73A24F28" w14:textId="2E3246EB"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20</w:t>
            </w:r>
            <w:r w:rsidRPr="005F2432">
              <w:fldChar w:fldCharType="end"/>
            </w:r>
            <w:r w:rsidRPr="005F2432">
              <w:t>: Global fossil fuel consumption subsidies 2008-2018.</w:t>
            </w:r>
          </w:p>
          <w:tbl>
            <w:tblPr>
              <w:tblStyle w:val="TableGrid"/>
              <w:tblW w:w="6160" w:type="dxa"/>
              <w:tblLook w:val="04A0" w:firstRow="1" w:lastRow="0" w:firstColumn="1" w:lastColumn="0" w:noHBand="0" w:noVBand="1"/>
            </w:tblPr>
            <w:tblGrid>
              <w:gridCol w:w="1000"/>
              <w:gridCol w:w="1000"/>
              <w:gridCol w:w="1000"/>
              <w:gridCol w:w="1000"/>
              <w:gridCol w:w="1160"/>
              <w:gridCol w:w="1000"/>
            </w:tblGrid>
            <w:tr w:rsidR="00716F5C" w:rsidRPr="005F2432" w14:paraId="0FBBE944" w14:textId="77777777" w:rsidTr="00716F5C">
              <w:trPr>
                <w:trHeight w:val="294"/>
              </w:trPr>
              <w:tc>
                <w:tcPr>
                  <w:tcW w:w="1000" w:type="dxa"/>
                  <w:noWrap/>
                  <w:hideMark/>
                </w:tcPr>
                <w:p w14:paraId="34C3B1A9"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val="en-AU" w:eastAsia="en-AU"/>
                    </w:rPr>
                    <w:t>Year</w:t>
                  </w:r>
                </w:p>
              </w:tc>
              <w:tc>
                <w:tcPr>
                  <w:tcW w:w="1000" w:type="dxa"/>
                  <w:noWrap/>
                  <w:hideMark/>
                </w:tcPr>
                <w:p w14:paraId="52836B3F"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Oil</w:t>
                  </w:r>
                </w:p>
              </w:tc>
              <w:tc>
                <w:tcPr>
                  <w:tcW w:w="1000" w:type="dxa"/>
                  <w:noWrap/>
                  <w:hideMark/>
                </w:tcPr>
                <w:p w14:paraId="16B63B56"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Gas</w:t>
                  </w:r>
                </w:p>
              </w:tc>
              <w:tc>
                <w:tcPr>
                  <w:tcW w:w="1000" w:type="dxa"/>
                  <w:noWrap/>
                  <w:hideMark/>
                </w:tcPr>
                <w:p w14:paraId="680F17D9"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Coal</w:t>
                  </w:r>
                </w:p>
              </w:tc>
              <w:tc>
                <w:tcPr>
                  <w:tcW w:w="1160" w:type="dxa"/>
                  <w:noWrap/>
                  <w:hideMark/>
                </w:tcPr>
                <w:p w14:paraId="2612D638"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Electricity</w:t>
                  </w:r>
                </w:p>
              </w:tc>
              <w:tc>
                <w:tcPr>
                  <w:tcW w:w="1000" w:type="dxa"/>
                  <w:noWrap/>
                  <w:hideMark/>
                </w:tcPr>
                <w:p w14:paraId="3BB0FBE2" w14:textId="77777777" w:rsidR="00716F5C" w:rsidRPr="005F2432" w:rsidRDefault="00716F5C" w:rsidP="00716F5C">
                  <w:pPr>
                    <w:rPr>
                      <w:rFonts w:ascii="Calibri" w:eastAsia="Times New Roman" w:hAnsi="Calibri" w:cs="Calibri"/>
                      <w:b/>
                      <w:bCs/>
                      <w:color w:val="000000"/>
                      <w:lang w:val="en-AU" w:eastAsia="en-AU"/>
                    </w:rPr>
                  </w:pPr>
                  <w:r w:rsidRPr="005F2432">
                    <w:rPr>
                      <w:rFonts w:ascii="Calibri" w:eastAsia="Times New Roman" w:hAnsi="Calibri" w:cs="Calibri"/>
                      <w:b/>
                      <w:bCs/>
                      <w:color w:val="000000"/>
                      <w:lang w:eastAsia="en-AU"/>
                    </w:rPr>
                    <w:t>Total</w:t>
                  </w:r>
                </w:p>
              </w:tc>
            </w:tr>
            <w:tr w:rsidR="00716F5C" w:rsidRPr="005F2432" w14:paraId="25914293" w14:textId="77777777" w:rsidTr="00716F5C">
              <w:trPr>
                <w:trHeight w:val="294"/>
              </w:trPr>
              <w:tc>
                <w:tcPr>
                  <w:tcW w:w="1000" w:type="dxa"/>
                  <w:noWrap/>
                  <w:hideMark/>
                </w:tcPr>
                <w:p w14:paraId="36F0993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2008</w:t>
                  </w:r>
                </w:p>
              </w:tc>
              <w:tc>
                <w:tcPr>
                  <w:tcW w:w="1000" w:type="dxa"/>
                  <w:noWrap/>
                  <w:hideMark/>
                </w:tcPr>
                <w:p w14:paraId="47329FB5"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342,193</w:t>
                  </w:r>
                </w:p>
              </w:tc>
              <w:tc>
                <w:tcPr>
                  <w:tcW w:w="1000" w:type="dxa"/>
                  <w:noWrap/>
                  <w:hideMark/>
                </w:tcPr>
                <w:p w14:paraId="7C25BC9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137,311</w:t>
                  </w:r>
                </w:p>
              </w:tc>
              <w:tc>
                <w:tcPr>
                  <w:tcW w:w="1000" w:type="dxa"/>
                  <w:noWrap/>
                  <w:hideMark/>
                </w:tcPr>
                <w:p w14:paraId="4EC0E4E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2,124</w:t>
                  </w:r>
                </w:p>
              </w:tc>
              <w:tc>
                <w:tcPr>
                  <w:tcW w:w="1160" w:type="dxa"/>
                  <w:noWrap/>
                  <w:hideMark/>
                </w:tcPr>
                <w:p w14:paraId="5919D85E"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173,892</w:t>
                  </w:r>
                </w:p>
              </w:tc>
              <w:tc>
                <w:tcPr>
                  <w:tcW w:w="1000" w:type="dxa"/>
                  <w:noWrap/>
                  <w:hideMark/>
                </w:tcPr>
                <w:p w14:paraId="4F8E6A4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655,521</w:t>
                  </w:r>
                </w:p>
              </w:tc>
            </w:tr>
            <w:tr w:rsidR="00716F5C" w:rsidRPr="005F2432" w14:paraId="5B8C7645" w14:textId="77777777" w:rsidTr="00716F5C">
              <w:trPr>
                <w:trHeight w:val="294"/>
              </w:trPr>
              <w:tc>
                <w:tcPr>
                  <w:tcW w:w="1000" w:type="dxa"/>
                  <w:noWrap/>
                  <w:hideMark/>
                </w:tcPr>
                <w:p w14:paraId="50B3CE21"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2009</w:t>
                  </w:r>
                </w:p>
              </w:tc>
              <w:tc>
                <w:tcPr>
                  <w:tcW w:w="1000" w:type="dxa"/>
                  <w:noWrap/>
                  <w:hideMark/>
                </w:tcPr>
                <w:p w14:paraId="1CF7A1D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156,187</w:t>
                  </w:r>
                </w:p>
              </w:tc>
              <w:tc>
                <w:tcPr>
                  <w:tcW w:w="1000" w:type="dxa"/>
                  <w:noWrap/>
                  <w:hideMark/>
                </w:tcPr>
                <w:p w14:paraId="630813B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98,364</w:t>
                  </w:r>
                </w:p>
              </w:tc>
              <w:tc>
                <w:tcPr>
                  <w:tcW w:w="1000" w:type="dxa"/>
                  <w:noWrap/>
                  <w:hideMark/>
                </w:tcPr>
                <w:p w14:paraId="47E8205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2,491</w:t>
                  </w:r>
                </w:p>
              </w:tc>
              <w:tc>
                <w:tcPr>
                  <w:tcW w:w="1160" w:type="dxa"/>
                  <w:noWrap/>
                  <w:hideMark/>
                </w:tcPr>
                <w:p w14:paraId="2F2D04BE"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130,521</w:t>
                  </w:r>
                </w:p>
              </w:tc>
              <w:tc>
                <w:tcPr>
                  <w:tcW w:w="1000" w:type="dxa"/>
                  <w:noWrap/>
                  <w:hideMark/>
                </w:tcPr>
                <w:p w14:paraId="6D1BB8C6"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387,563</w:t>
                  </w:r>
                </w:p>
              </w:tc>
            </w:tr>
            <w:tr w:rsidR="00716F5C" w:rsidRPr="005F2432" w14:paraId="3284083D" w14:textId="77777777" w:rsidTr="00716F5C">
              <w:trPr>
                <w:trHeight w:val="294"/>
              </w:trPr>
              <w:tc>
                <w:tcPr>
                  <w:tcW w:w="1000" w:type="dxa"/>
                  <w:noWrap/>
                  <w:hideMark/>
                </w:tcPr>
                <w:p w14:paraId="36A2161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2010</w:t>
                  </w:r>
                </w:p>
              </w:tc>
              <w:tc>
                <w:tcPr>
                  <w:tcW w:w="1000" w:type="dxa"/>
                  <w:noWrap/>
                  <w:hideMark/>
                </w:tcPr>
                <w:p w14:paraId="03369F8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189,297</w:t>
                  </w:r>
                </w:p>
              </w:tc>
              <w:tc>
                <w:tcPr>
                  <w:tcW w:w="1000" w:type="dxa"/>
                  <w:noWrap/>
                  <w:hideMark/>
                </w:tcPr>
                <w:p w14:paraId="61933E8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104,919</w:t>
                  </w:r>
                </w:p>
              </w:tc>
              <w:tc>
                <w:tcPr>
                  <w:tcW w:w="1000" w:type="dxa"/>
                  <w:noWrap/>
                  <w:hideMark/>
                </w:tcPr>
                <w:p w14:paraId="68D2D99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2,726</w:t>
                  </w:r>
                </w:p>
              </w:tc>
              <w:tc>
                <w:tcPr>
                  <w:tcW w:w="1160" w:type="dxa"/>
                  <w:noWrap/>
                  <w:hideMark/>
                </w:tcPr>
                <w:p w14:paraId="7BF2AC8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140,919</w:t>
                  </w:r>
                </w:p>
              </w:tc>
              <w:tc>
                <w:tcPr>
                  <w:tcW w:w="1000" w:type="dxa"/>
                  <w:noWrap/>
                  <w:hideMark/>
                </w:tcPr>
                <w:p w14:paraId="27D1B11A"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437,862</w:t>
                  </w:r>
                </w:p>
              </w:tc>
            </w:tr>
            <w:tr w:rsidR="00716F5C" w:rsidRPr="005F2432" w14:paraId="3EC13C8C" w14:textId="77777777" w:rsidTr="00716F5C">
              <w:trPr>
                <w:trHeight w:val="294"/>
              </w:trPr>
              <w:tc>
                <w:tcPr>
                  <w:tcW w:w="1000" w:type="dxa"/>
                  <w:noWrap/>
                  <w:hideMark/>
                </w:tcPr>
                <w:p w14:paraId="0E3CE52E"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2011</w:t>
                  </w:r>
                </w:p>
              </w:tc>
              <w:tc>
                <w:tcPr>
                  <w:tcW w:w="1000" w:type="dxa"/>
                  <w:noWrap/>
                  <w:hideMark/>
                </w:tcPr>
                <w:p w14:paraId="5130C11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248,485</w:t>
                  </w:r>
                </w:p>
              </w:tc>
              <w:tc>
                <w:tcPr>
                  <w:tcW w:w="1000" w:type="dxa"/>
                  <w:noWrap/>
                  <w:hideMark/>
                </w:tcPr>
                <w:p w14:paraId="566C9613"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95,964</w:t>
                  </w:r>
                </w:p>
              </w:tc>
              <w:tc>
                <w:tcPr>
                  <w:tcW w:w="1000" w:type="dxa"/>
                  <w:noWrap/>
                  <w:hideMark/>
                </w:tcPr>
                <w:p w14:paraId="1EC6475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3,689</w:t>
                  </w:r>
                </w:p>
              </w:tc>
              <w:tc>
                <w:tcPr>
                  <w:tcW w:w="1160" w:type="dxa"/>
                  <w:noWrap/>
                  <w:hideMark/>
                </w:tcPr>
                <w:p w14:paraId="37ACD3A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144,301</w:t>
                  </w:r>
                </w:p>
              </w:tc>
              <w:tc>
                <w:tcPr>
                  <w:tcW w:w="1000" w:type="dxa"/>
                  <w:noWrap/>
                  <w:hideMark/>
                </w:tcPr>
                <w:p w14:paraId="7C40030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492,439</w:t>
                  </w:r>
                </w:p>
              </w:tc>
            </w:tr>
            <w:tr w:rsidR="00716F5C" w:rsidRPr="005F2432" w14:paraId="13BE22EF" w14:textId="77777777" w:rsidTr="00716F5C">
              <w:trPr>
                <w:trHeight w:val="294"/>
              </w:trPr>
              <w:tc>
                <w:tcPr>
                  <w:tcW w:w="1000" w:type="dxa"/>
                  <w:noWrap/>
                  <w:hideMark/>
                </w:tcPr>
                <w:p w14:paraId="163C9D6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2012</w:t>
                  </w:r>
                </w:p>
              </w:tc>
              <w:tc>
                <w:tcPr>
                  <w:tcW w:w="1000" w:type="dxa"/>
                  <w:noWrap/>
                  <w:hideMark/>
                </w:tcPr>
                <w:p w14:paraId="2E6F4A6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283,478</w:t>
                  </w:r>
                </w:p>
              </w:tc>
              <w:tc>
                <w:tcPr>
                  <w:tcW w:w="1000" w:type="dxa"/>
                  <w:noWrap/>
                  <w:hideMark/>
                </w:tcPr>
                <w:p w14:paraId="7E85AD3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121,938</w:t>
                  </w:r>
                </w:p>
              </w:tc>
              <w:tc>
                <w:tcPr>
                  <w:tcW w:w="1000" w:type="dxa"/>
                  <w:noWrap/>
                  <w:hideMark/>
                </w:tcPr>
                <w:p w14:paraId="69536E2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3,347</w:t>
                  </w:r>
                </w:p>
              </w:tc>
              <w:tc>
                <w:tcPr>
                  <w:tcW w:w="1160" w:type="dxa"/>
                  <w:noWrap/>
                  <w:hideMark/>
                </w:tcPr>
                <w:p w14:paraId="40B6819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144,512</w:t>
                  </w:r>
                </w:p>
              </w:tc>
              <w:tc>
                <w:tcPr>
                  <w:tcW w:w="1000" w:type="dxa"/>
                  <w:noWrap/>
                  <w:hideMark/>
                </w:tcPr>
                <w:p w14:paraId="3496AED6"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553,274</w:t>
                  </w:r>
                </w:p>
              </w:tc>
            </w:tr>
            <w:tr w:rsidR="00716F5C" w:rsidRPr="005F2432" w14:paraId="0CBC392E" w14:textId="77777777" w:rsidTr="00716F5C">
              <w:trPr>
                <w:trHeight w:val="294"/>
              </w:trPr>
              <w:tc>
                <w:tcPr>
                  <w:tcW w:w="1000" w:type="dxa"/>
                  <w:noWrap/>
                  <w:hideMark/>
                </w:tcPr>
                <w:p w14:paraId="004EE07A"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2013</w:t>
                  </w:r>
                </w:p>
              </w:tc>
              <w:tc>
                <w:tcPr>
                  <w:tcW w:w="1000" w:type="dxa"/>
                  <w:noWrap/>
                  <w:hideMark/>
                </w:tcPr>
                <w:p w14:paraId="6D065DE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279,148</w:t>
                  </w:r>
                </w:p>
              </w:tc>
              <w:tc>
                <w:tcPr>
                  <w:tcW w:w="1000" w:type="dxa"/>
                  <w:noWrap/>
                  <w:hideMark/>
                </w:tcPr>
                <w:p w14:paraId="284CEF2A"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109,455</w:t>
                  </w:r>
                </w:p>
              </w:tc>
              <w:tc>
                <w:tcPr>
                  <w:tcW w:w="1000" w:type="dxa"/>
                  <w:noWrap/>
                  <w:hideMark/>
                </w:tcPr>
                <w:p w14:paraId="2A7FDF5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1,808</w:t>
                  </w:r>
                </w:p>
              </w:tc>
              <w:tc>
                <w:tcPr>
                  <w:tcW w:w="1160" w:type="dxa"/>
                  <w:noWrap/>
                  <w:hideMark/>
                </w:tcPr>
                <w:p w14:paraId="06A9136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128,354</w:t>
                  </w:r>
                </w:p>
              </w:tc>
              <w:tc>
                <w:tcPr>
                  <w:tcW w:w="1000" w:type="dxa"/>
                  <w:noWrap/>
                  <w:hideMark/>
                </w:tcPr>
                <w:p w14:paraId="1F5B4D96"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518,764</w:t>
                  </w:r>
                </w:p>
              </w:tc>
            </w:tr>
            <w:tr w:rsidR="00716F5C" w:rsidRPr="005F2432" w14:paraId="45D3DFD9" w14:textId="77777777" w:rsidTr="00716F5C">
              <w:trPr>
                <w:trHeight w:val="294"/>
              </w:trPr>
              <w:tc>
                <w:tcPr>
                  <w:tcW w:w="1000" w:type="dxa"/>
                  <w:noWrap/>
                  <w:hideMark/>
                </w:tcPr>
                <w:p w14:paraId="2BEA4A5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2014</w:t>
                  </w:r>
                </w:p>
              </w:tc>
              <w:tc>
                <w:tcPr>
                  <w:tcW w:w="1000" w:type="dxa"/>
                  <w:noWrap/>
                  <w:hideMark/>
                </w:tcPr>
                <w:p w14:paraId="5632C106"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248,175</w:t>
                  </w:r>
                </w:p>
              </w:tc>
              <w:tc>
                <w:tcPr>
                  <w:tcW w:w="1000" w:type="dxa"/>
                  <w:noWrap/>
                  <w:hideMark/>
                </w:tcPr>
                <w:p w14:paraId="7423DFB7"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95,739</w:t>
                  </w:r>
                </w:p>
              </w:tc>
              <w:tc>
                <w:tcPr>
                  <w:tcW w:w="1000" w:type="dxa"/>
                  <w:noWrap/>
                  <w:hideMark/>
                </w:tcPr>
                <w:p w14:paraId="1F4A55D6"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1,200</w:t>
                  </w:r>
                </w:p>
              </w:tc>
              <w:tc>
                <w:tcPr>
                  <w:tcW w:w="1160" w:type="dxa"/>
                  <w:noWrap/>
                  <w:hideMark/>
                </w:tcPr>
                <w:p w14:paraId="01CBAB0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120,316</w:t>
                  </w:r>
                </w:p>
              </w:tc>
              <w:tc>
                <w:tcPr>
                  <w:tcW w:w="1000" w:type="dxa"/>
                  <w:noWrap/>
                  <w:hideMark/>
                </w:tcPr>
                <w:p w14:paraId="7D6C7BB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465,430</w:t>
                  </w:r>
                </w:p>
              </w:tc>
            </w:tr>
            <w:tr w:rsidR="00716F5C" w:rsidRPr="005F2432" w14:paraId="5DBEFA9A" w14:textId="77777777" w:rsidTr="00716F5C">
              <w:trPr>
                <w:trHeight w:val="294"/>
              </w:trPr>
              <w:tc>
                <w:tcPr>
                  <w:tcW w:w="1000" w:type="dxa"/>
                  <w:noWrap/>
                  <w:hideMark/>
                </w:tcPr>
                <w:p w14:paraId="6C3F5EA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2015</w:t>
                  </w:r>
                </w:p>
              </w:tc>
              <w:tc>
                <w:tcPr>
                  <w:tcW w:w="1000" w:type="dxa"/>
                  <w:noWrap/>
                  <w:hideMark/>
                </w:tcPr>
                <w:p w14:paraId="561FDA5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136,807</w:t>
                  </w:r>
                </w:p>
              </w:tc>
              <w:tc>
                <w:tcPr>
                  <w:tcW w:w="1000" w:type="dxa"/>
                  <w:noWrap/>
                  <w:hideMark/>
                </w:tcPr>
                <w:p w14:paraId="1F07AD72"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74,998</w:t>
                  </w:r>
                </w:p>
              </w:tc>
              <w:tc>
                <w:tcPr>
                  <w:tcW w:w="1000" w:type="dxa"/>
                  <w:noWrap/>
                  <w:hideMark/>
                </w:tcPr>
                <w:p w14:paraId="0495BB9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1,577</w:t>
                  </w:r>
                </w:p>
              </w:tc>
              <w:tc>
                <w:tcPr>
                  <w:tcW w:w="1160" w:type="dxa"/>
                  <w:noWrap/>
                  <w:hideMark/>
                </w:tcPr>
                <w:p w14:paraId="7F4A6D23"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104,074</w:t>
                  </w:r>
                </w:p>
              </w:tc>
              <w:tc>
                <w:tcPr>
                  <w:tcW w:w="1000" w:type="dxa"/>
                  <w:noWrap/>
                  <w:hideMark/>
                </w:tcPr>
                <w:p w14:paraId="6549DD63"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317,456</w:t>
                  </w:r>
                </w:p>
              </w:tc>
            </w:tr>
            <w:tr w:rsidR="00716F5C" w:rsidRPr="005F2432" w14:paraId="5FB09CA7" w14:textId="77777777" w:rsidTr="00716F5C">
              <w:trPr>
                <w:trHeight w:val="294"/>
              </w:trPr>
              <w:tc>
                <w:tcPr>
                  <w:tcW w:w="1000" w:type="dxa"/>
                  <w:noWrap/>
                  <w:hideMark/>
                </w:tcPr>
                <w:p w14:paraId="02A0C568"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2016</w:t>
                  </w:r>
                </w:p>
              </w:tc>
              <w:tc>
                <w:tcPr>
                  <w:tcW w:w="1000" w:type="dxa"/>
                  <w:noWrap/>
                  <w:hideMark/>
                </w:tcPr>
                <w:p w14:paraId="6CC1E9FD"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102,455</w:t>
                  </w:r>
                </w:p>
              </w:tc>
              <w:tc>
                <w:tcPr>
                  <w:tcW w:w="1000" w:type="dxa"/>
                  <w:noWrap/>
                  <w:hideMark/>
                </w:tcPr>
                <w:p w14:paraId="663A8C7E"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49,576</w:t>
                  </w:r>
                </w:p>
              </w:tc>
              <w:tc>
                <w:tcPr>
                  <w:tcW w:w="1000" w:type="dxa"/>
                  <w:noWrap/>
                  <w:hideMark/>
                </w:tcPr>
                <w:p w14:paraId="6F2C98C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2,263</w:t>
                  </w:r>
                </w:p>
              </w:tc>
              <w:tc>
                <w:tcPr>
                  <w:tcW w:w="1160" w:type="dxa"/>
                  <w:noWrap/>
                  <w:hideMark/>
                </w:tcPr>
                <w:p w14:paraId="1CEF31A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122,061</w:t>
                  </w:r>
                </w:p>
              </w:tc>
              <w:tc>
                <w:tcPr>
                  <w:tcW w:w="1000" w:type="dxa"/>
                  <w:noWrap/>
                  <w:hideMark/>
                </w:tcPr>
                <w:p w14:paraId="1F501E8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276,356</w:t>
                  </w:r>
                </w:p>
              </w:tc>
            </w:tr>
            <w:tr w:rsidR="00716F5C" w:rsidRPr="005F2432" w14:paraId="3150ECDF" w14:textId="77777777" w:rsidTr="00716F5C">
              <w:trPr>
                <w:trHeight w:val="294"/>
              </w:trPr>
              <w:tc>
                <w:tcPr>
                  <w:tcW w:w="1000" w:type="dxa"/>
                  <w:noWrap/>
                  <w:hideMark/>
                </w:tcPr>
                <w:p w14:paraId="15768A9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2017</w:t>
                  </w:r>
                </w:p>
              </w:tc>
              <w:tc>
                <w:tcPr>
                  <w:tcW w:w="1000" w:type="dxa"/>
                  <w:noWrap/>
                  <w:hideMark/>
                </w:tcPr>
                <w:p w14:paraId="7FAE6C42"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142,849</w:t>
                  </w:r>
                </w:p>
              </w:tc>
              <w:tc>
                <w:tcPr>
                  <w:tcW w:w="1000" w:type="dxa"/>
                  <w:noWrap/>
                  <w:hideMark/>
                </w:tcPr>
                <w:p w14:paraId="617C17C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56,983</w:t>
                  </w:r>
                </w:p>
              </w:tc>
              <w:tc>
                <w:tcPr>
                  <w:tcW w:w="1000" w:type="dxa"/>
                  <w:noWrap/>
                  <w:hideMark/>
                </w:tcPr>
                <w:p w14:paraId="70A964F1"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2,944</w:t>
                  </w:r>
                </w:p>
              </w:tc>
              <w:tc>
                <w:tcPr>
                  <w:tcW w:w="1160" w:type="dxa"/>
                  <w:noWrap/>
                  <w:hideMark/>
                </w:tcPr>
                <w:p w14:paraId="2D92531C"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115,974</w:t>
                  </w:r>
                </w:p>
              </w:tc>
              <w:tc>
                <w:tcPr>
                  <w:tcW w:w="1000" w:type="dxa"/>
                  <w:noWrap/>
                  <w:hideMark/>
                </w:tcPr>
                <w:p w14:paraId="618B1FD4"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318,751</w:t>
                  </w:r>
                </w:p>
              </w:tc>
            </w:tr>
            <w:tr w:rsidR="00716F5C" w:rsidRPr="005F2432" w14:paraId="75C874EF" w14:textId="77777777" w:rsidTr="00716F5C">
              <w:trPr>
                <w:trHeight w:val="294"/>
              </w:trPr>
              <w:tc>
                <w:tcPr>
                  <w:tcW w:w="1000" w:type="dxa"/>
                  <w:noWrap/>
                  <w:hideMark/>
                </w:tcPr>
                <w:p w14:paraId="089BED39"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2018</w:t>
                  </w:r>
                </w:p>
              </w:tc>
              <w:tc>
                <w:tcPr>
                  <w:tcW w:w="1000" w:type="dxa"/>
                  <w:noWrap/>
                  <w:hideMark/>
                </w:tcPr>
                <w:p w14:paraId="60E85EC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181,654</w:t>
                  </w:r>
                </w:p>
              </w:tc>
              <w:tc>
                <w:tcPr>
                  <w:tcW w:w="1000" w:type="dxa"/>
                  <w:noWrap/>
                  <w:hideMark/>
                </w:tcPr>
                <w:p w14:paraId="4D87CAAF"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98,543</w:t>
                  </w:r>
                </w:p>
              </w:tc>
              <w:tc>
                <w:tcPr>
                  <w:tcW w:w="1000" w:type="dxa"/>
                  <w:noWrap/>
                  <w:hideMark/>
                </w:tcPr>
                <w:p w14:paraId="6D777ABB"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3,382</w:t>
                  </w:r>
                </w:p>
              </w:tc>
              <w:tc>
                <w:tcPr>
                  <w:tcW w:w="1160" w:type="dxa"/>
                  <w:noWrap/>
                  <w:hideMark/>
                </w:tcPr>
                <w:p w14:paraId="1BAC4C00"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145,102</w:t>
                  </w:r>
                </w:p>
              </w:tc>
              <w:tc>
                <w:tcPr>
                  <w:tcW w:w="1000" w:type="dxa"/>
                  <w:noWrap/>
                  <w:hideMark/>
                </w:tcPr>
                <w:p w14:paraId="3BEC5D6A" w14:textId="77777777" w:rsidR="00716F5C" w:rsidRPr="005F2432" w:rsidRDefault="00716F5C" w:rsidP="00716F5C">
                  <w:pPr>
                    <w:jc w:val="right"/>
                    <w:rPr>
                      <w:rFonts w:ascii="Calibri" w:eastAsia="Times New Roman" w:hAnsi="Calibri" w:cs="Calibri"/>
                      <w:color w:val="000000"/>
                      <w:lang w:val="en-AU" w:eastAsia="en-AU"/>
                    </w:rPr>
                  </w:pPr>
                  <w:r w:rsidRPr="005F2432">
                    <w:rPr>
                      <w:rFonts w:ascii="Calibri" w:eastAsia="Times New Roman" w:hAnsi="Calibri" w:cs="Calibri"/>
                      <w:color w:val="000000"/>
                      <w:lang w:eastAsia="en-AU"/>
                    </w:rPr>
                    <w:t>428,681</w:t>
                  </w:r>
                </w:p>
              </w:tc>
            </w:tr>
          </w:tbl>
          <w:p w14:paraId="263AF554" w14:textId="77777777" w:rsidR="00716F5C" w:rsidRPr="005F2432" w:rsidRDefault="00716F5C" w:rsidP="00716F5C">
            <w:pPr>
              <w:rPr>
                <w:rFonts w:ascii="Calibri" w:hAnsi="Calibri"/>
              </w:rPr>
            </w:pPr>
          </w:p>
          <w:p w14:paraId="3EE25EC6" w14:textId="77777777" w:rsidR="00716F5C" w:rsidRPr="005F2432" w:rsidRDefault="00716F5C" w:rsidP="00716F5C">
            <w:pPr>
              <w:rPr>
                <w:rFonts w:ascii="Calibri" w:hAnsi="Calibri"/>
              </w:rPr>
            </w:pPr>
          </w:p>
          <w:p w14:paraId="0D5AA1CF" w14:textId="77777777" w:rsidR="00716F5C" w:rsidRPr="005F2432" w:rsidRDefault="00716F5C" w:rsidP="00716F5C">
            <w:pPr>
              <w:rPr>
                <w:rFonts w:ascii="Calibri" w:hAnsi="Calibri"/>
              </w:rPr>
            </w:pPr>
          </w:p>
          <w:p w14:paraId="68FE2770" w14:textId="19147CAC" w:rsidR="00716F5C" w:rsidRPr="005F2432" w:rsidRDefault="00716F5C" w:rsidP="00716F5C">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21</w:t>
            </w:r>
            <w:r w:rsidRPr="005F2432">
              <w:fldChar w:fldCharType="end"/>
            </w:r>
            <w:r w:rsidRPr="005F2432">
              <w:t>: Fossil fuel consumption subsidies by country 2014-2015.</w:t>
            </w:r>
          </w:p>
          <w:tbl>
            <w:tblPr>
              <w:tblStyle w:val="TableGrid"/>
              <w:tblW w:w="0" w:type="auto"/>
              <w:tblLook w:val="04A0" w:firstRow="1" w:lastRow="0" w:firstColumn="1" w:lastColumn="0" w:noHBand="0" w:noVBand="1"/>
            </w:tblPr>
            <w:tblGrid>
              <w:gridCol w:w="1444"/>
              <w:gridCol w:w="1098"/>
              <w:gridCol w:w="1563"/>
              <w:gridCol w:w="1563"/>
              <w:gridCol w:w="1563"/>
            </w:tblGrid>
            <w:tr w:rsidR="00716F5C" w:rsidRPr="005F2432" w14:paraId="61098912" w14:textId="77777777" w:rsidTr="00716F5C">
              <w:tc>
                <w:tcPr>
                  <w:tcW w:w="1457" w:type="dxa"/>
                  <w:vAlign w:val="center"/>
                </w:tcPr>
                <w:p w14:paraId="793BD817" w14:textId="77777777" w:rsidR="00716F5C" w:rsidRPr="005F2432" w:rsidRDefault="00716F5C" w:rsidP="00716F5C">
                  <w:pPr>
                    <w:jc w:val="center"/>
                    <w:rPr>
                      <w:rFonts w:ascii="Calibri" w:hAnsi="Calibri"/>
                    </w:rPr>
                  </w:pPr>
                  <w:r w:rsidRPr="005F2432">
                    <w:rPr>
                      <w:rFonts w:ascii="Calibri" w:hAnsi="Calibri"/>
                      <w:b/>
                      <w:bCs/>
                      <w:sz w:val="20"/>
                      <w:szCs w:val="20"/>
                    </w:rPr>
                    <w:t>Country</w:t>
                  </w:r>
                </w:p>
              </w:tc>
              <w:tc>
                <w:tcPr>
                  <w:tcW w:w="1109" w:type="dxa"/>
                  <w:vAlign w:val="center"/>
                </w:tcPr>
                <w:p w14:paraId="07DDD37C" w14:textId="77777777" w:rsidR="00716F5C" w:rsidRPr="005F2432" w:rsidRDefault="00716F5C" w:rsidP="00716F5C">
                  <w:pPr>
                    <w:jc w:val="center"/>
                    <w:rPr>
                      <w:rFonts w:ascii="Calibri" w:hAnsi="Calibri"/>
                    </w:rPr>
                  </w:pPr>
                  <w:r w:rsidRPr="005F2432">
                    <w:rPr>
                      <w:rFonts w:ascii="Calibri" w:hAnsi="Calibri"/>
                      <w:b/>
                      <w:bCs/>
                      <w:sz w:val="20"/>
                      <w:szCs w:val="20"/>
                    </w:rPr>
                    <w:t>Product</w:t>
                  </w:r>
                </w:p>
              </w:tc>
              <w:tc>
                <w:tcPr>
                  <w:tcW w:w="1643" w:type="dxa"/>
                  <w:vAlign w:val="center"/>
                </w:tcPr>
                <w:p w14:paraId="6406E987" w14:textId="77777777" w:rsidR="00716F5C" w:rsidRPr="005F2432" w:rsidRDefault="00716F5C" w:rsidP="00716F5C">
                  <w:pPr>
                    <w:jc w:val="center"/>
                    <w:rPr>
                      <w:rFonts w:ascii="Calibri" w:hAnsi="Calibri"/>
                    </w:rPr>
                  </w:pPr>
                  <w:r w:rsidRPr="005F2432">
                    <w:rPr>
                      <w:rFonts w:ascii="Calibri" w:hAnsi="Calibri"/>
                      <w:b/>
                      <w:bCs/>
                      <w:sz w:val="20"/>
                      <w:szCs w:val="20"/>
                    </w:rPr>
                    <w:t>2014</w:t>
                  </w:r>
                </w:p>
              </w:tc>
              <w:tc>
                <w:tcPr>
                  <w:tcW w:w="1643" w:type="dxa"/>
                  <w:vAlign w:val="center"/>
                </w:tcPr>
                <w:p w14:paraId="7839C3B2" w14:textId="77777777" w:rsidR="00716F5C" w:rsidRPr="005F2432" w:rsidRDefault="00716F5C" w:rsidP="00716F5C">
                  <w:pPr>
                    <w:jc w:val="center"/>
                    <w:rPr>
                      <w:rFonts w:ascii="Calibri" w:hAnsi="Calibri"/>
                    </w:rPr>
                  </w:pPr>
                  <w:r w:rsidRPr="005F2432">
                    <w:rPr>
                      <w:rFonts w:ascii="Calibri" w:hAnsi="Calibri"/>
                      <w:b/>
                      <w:bCs/>
                      <w:sz w:val="20"/>
                      <w:szCs w:val="20"/>
                    </w:rPr>
                    <w:t>2015</w:t>
                  </w:r>
                </w:p>
              </w:tc>
              <w:tc>
                <w:tcPr>
                  <w:tcW w:w="1643" w:type="dxa"/>
                  <w:vAlign w:val="center"/>
                </w:tcPr>
                <w:p w14:paraId="5B1573D5" w14:textId="77777777" w:rsidR="00716F5C" w:rsidRPr="005F2432" w:rsidRDefault="00716F5C" w:rsidP="00716F5C">
                  <w:pPr>
                    <w:jc w:val="center"/>
                    <w:rPr>
                      <w:rFonts w:ascii="Calibri" w:hAnsi="Calibri"/>
                    </w:rPr>
                  </w:pPr>
                  <w:r w:rsidRPr="005F2432">
                    <w:rPr>
                      <w:rFonts w:ascii="Calibri" w:hAnsi="Calibri"/>
                      <w:b/>
                      <w:bCs/>
                      <w:sz w:val="20"/>
                      <w:szCs w:val="20"/>
                    </w:rPr>
                    <w:t>2016</w:t>
                  </w:r>
                </w:p>
              </w:tc>
            </w:tr>
            <w:tr w:rsidR="00716F5C" w:rsidRPr="005F2432" w14:paraId="2F5FB33A" w14:textId="77777777" w:rsidTr="00716F5C">
              <w:tc>
                <w:tcPr>
                  <w:tcW w:w="1457" w:type="dxa"/>
                  <w:vMerge w:val="restart"/>
                  <w:vAlign w:val="center"/>
                </w:tcPr>
                <w:p w14:paraId="45DC5772" w14:textId="77777777" w:rsidR="00716F5C" w:rsidRPr="005F2432" w:rsidRDefault="00716F5C" w:rsidP="00716F5C">
                  <w:pPr>
                    <w:jc w:val="center"/>
                    <w:rPr>
                      <w:rFonts w:ascii="Calibri" w:hAnsi="Calibri"/>
                    </w:rPr>
                  </w:pPr>
                  <w:r w:rsidRPr="005F2432">
                    <w:rPr>
                      <w:rFonts w:ascii="Calibri" w:hAnsi="Calibri"/>
                      <w:sz w:val="20"/>
                      <w:szCs w:val="20"/>
                    </w:rPr>
                    <w:t>Algeria</w:t>
                  </w:r>
                </w:p>
              </w:tc>
              <w:tc>
                <w:tcPr>
                  <w:tcW w:w="1109" w:type="dxa"/>
                  <w:vAlign w:val="center"/>
                </w:tcPr>
                <w:p w14:paraId="31139D70"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588B902D" w14:textId="77777777" w:rsidR="00716F5C" w:rsidRPr="005F2432" w:rsidRDefault="00716F5C" w:rsidP="00716F5C">
                  <w:pPr>
                    <w:jc w:val="center"/>
                    <w:rPr>
                      <w:rFonts w:ascii="Calibri" w:hAnsi="Calibri"/>
                      <w:sz w:val="20"/>
                      <w:szCs w:val="20"/>
                    </w:rPr>
                  </w:pPr>
                  <w:r w:rsidRPr="005F2432">
                    <w:rPr>
                      <w:sz w:val="20"/>
                      <w:szCs w:val="20"/>
                    </w:rPr>
                    <w:t>4,129.9</w:t>
                  </w:r>
                </w:p>
              </w:tc>
              <w:tc>
                <w:tcPr>
                  <w:tcW w:w="1643" w:type="dxa"/>
                </w:tcPr>
                <w:p w14:paraId="7D26FAEA" w14:textId="77777777" w:rsidR="00716F5C" w:rsidRPr="005F2432" w:rsidRDefault="00716F5C" w:rsidP="00716F5C">
                  <w:pPr>
                    <w:jc w:val="center"/>
                    <w:rPr>
                      <w:rFonts w:ascii="Calibri" w:hAnsi="Calibri"/>
                      <w:sz w:val="20"/>
                      <w:szCs w:val="20"/>
                    </w:rPr>
                  </w:pPr>
                  <w:r w:rsidRPr="005F2432">
                    <w:rPr>
                      <w:sz w:val="20"/>
                      <w:szCs w:val="20"/>
                    </w:rPr>
                    <w:t>5,310.7</w:t>
                  </w:r>
                </w:p>
              </w:tc>
              <w:tc>
                <w:tcPr>
                  <w:tcW w:w="1643" w:type="dxa"/>
                </w:tcPr>
                <w:p w14:paraId="5B74EAC7" w14:textId="77777777" w:rsidR="00716F5C" w:rsidRPr="005F2432" w:rsidRDefault="00716F5C" w:rsidP="00716F5C">
                  <w:pPr>
                    <w:jc w:val="center"/>
                    <w:rPr>
                      <w:rFonts w:ascii="Calibri" w:hAnsi="Calibri"/>
                      <w:sz w:val="20"/>
                      <w:szCs w:val="20"/>
                    </w:rPr>
                  </w:pPr>
                  <w:r w:rsidRPr="005F2432">
                    <w:rPr>
                      <w:sz w:val="20"/>
                      <w:szCs w:val="20"/>
                    </w:rPr>
                    <w:t>9,564.2</w:t>
                  </w:r>
                </w:p>
              </w:tc>
            </w:tr>
            <w:tr w:rsidR="00716F5C" w:rsidRPr="005F2432" w14:paraId="4AD3BF92" w14:textId="77777777" w:rsidTr="00716F5C">
              <w:tc>
                <w:tcPr>
                  <w:tcW w:w="1457" w:type="dxa"/>
                  <w:vMerge/>
                  <w:vAlign w:val="center"/>
                </w:tcPr>
                <w:p w14:paraId="056B973C" w14:textId="77777777" w:rsidR="00716F5C" w:rsidRPr="005F2432" w:rsidRDefault="00716F5C" w:rsidP="00716F5C">
                  <w:pPr>
                    <w:jc w:val="center"/>
                    <w:rPr>
                      <w:rFonts w:ascii="Calibri" w:hAnsi="Calibri"/>
                    </w:rPr>
                  </w:pPr>
                </w:p>
              </w:tc>
              <w:tc>
                <w:tcPr>
                  <w:tcW w:w="1109" w:type="dxa"/>
                  <w:vAlign w:val="center"/>
                </w:tcPr>
                <w:p w14:paraId="0B958023"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0161800E" w14:textId="77777777" w:rsidR="00716F5C" w:rsidRPr="005F2432" w:rsidRDefault="00716F5C" w:rsidP="00716F5C">
                  <w:pPr>
                    <w:jc w:val="center"/>
                    <w:rPr>
                      <w:rFonts w:ascii="Calibri" w:hAnsi="Calibri"/>
                      <w:sz w:val="20"/>
                      <w:szCs w:val="20"/>
                    </w:rPr>
                  </w:pPr>
                  <w:r w:rsidRPr="005F2432">
                    <w:rPr>
                      <w:sz w:val="20"/>
                      <w:szCs w:val="20"/>
                    </w:rPr>
                    <w:t>1,875.3</w:t>
                  </w:r>
                </w:p>
              </w:tc>
              <w:tc>
                <w:tcPr>
                  <w:tcW w:w="1643" w:type="dxa"/>
                </w:tcPr>
                <w:p w14:paraId="147A5B8D" w14:textId="77777777" w:rsidR="00716F5C" w:rsidRPr="005F2432" w:rsidRDefault="00716F5C" w:rsidP="00716F5C">
                  <w:pPr>
                    <w:jc w:val="center"/>
                    <w:rPr>
                      <w:rFonts w:ascii="Calibri" w:hAnsi="Calibri"/>
                      <w:sz w:val="20"/>
                      <w:szCs w:val="20"/>
                    </w:rPr>
                  </w:pPr>
                  <w:r w:rsidRPr="005F2432">
                    <w:rPr>
                      <w:sz w:val="20"/>
                      <w:szCs w:val="20"/>
                    </w:rPr>
                    <w:t>2,566.1</w:t>
                  </w:r>
                </w:p>
              </w:tc>
              <w:tc>
                <w:tcPr>
                  <w:tcW w:w="1643" w:type="dxa"/>
                </w:tcPr>
                <w:p w14:paraId="3516E81F" w14:textId="77777777" w:rsidR="00716F5C" w:rsidRPr="005F2432" w:rsidRDefault="00716F5C" w:rsidP="00716F5C">
                  <w:pPr>
                    <w:jc w:val="center"/>
                    <w:rPr>
                      <w:rFonts w:ascii="Calibri" w:hAnsi="Calibri"/>
                      <w:sz w:val="20"/>
                      <w:szCs w:val="20"/>
                    </w:rPr>
                  </w:pPr>
                  <w:r w:rsidRPr="005F2432">
                    <w:rPr>
                      <w:sz w:val="20"/>
                      <w:szCs w:val="20"/>
                    </w:rPr>
                    <w:t>3,560.4</w:t>
                  </w:r>
                </w:p>
              </w:tc>
            </w:tr>
            <w:tr w:rsidR="00716F5C" w:rsidRPr="005F2432" w14:paraId="5FD2BEA7" w14:textId="77777777" w:rsidTr="00716F5C">
              <w:tc>
                <w:tcPr>
                  <w:tcW w:w="1457" w:type="dxa"/>
                  <w:vMerge/>
                  <w:vAlign w:val="center"/>
                </w:tcPr>
                <w:p w14:paraId="38691F1D" w14:textId="77777777" w:rsidR="00716F5C" w:rsidRPr="005F2432" w:rsidRDefault="00716F5C" w:rsidP="00716F5C">
                  <w:pPr>
                    <w:jc w:val="center"/>
                    <w:rPr>
                      <w:rFonts w:ascii="Calibri" w:hAnsi="Calibri"/>
                    </w:rPr>
                  </w:pPr>
                </w:p>
              </w:tc>
              <w:tc>
                <w:tcPr>
                  <w:tcW w:w="1109" w:type="dxa"/>
                  <w:vAlign w:val="center"/>
                </w:tcPr>
                <w:p w14:paraId="33DB803D"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06D382CC" w14:textId="77777777" w:rsidR="00716F5C" w:rsidRPr="005F2432" w:rsidRDefault="00716F5C" w:rsidP="00716F5C">
                  <w:pPr>
                    <w:jc w:val="center"/>
                    <w:rPr>
                      <w:rFonts w:ascii="Calibri" w:hAnsi="Calibri"/>
                      <w:sz w:val="20"/>
                      <w:szCs w:val="20"/>
                    </w:rPr>
                  </w:pPr>
                  <w:r w:rsidRPr="005F2432">
                    <w:rPr>
                      <w:sz w:val="20"/>
                      <w:szCs w:val="20"/>
                    </w:rPr>
                    <w:t>1,588.5</w:t>
                  </w:r>
                </w:p>
              </w:tc>
              <w:tc>
                <w:tcPr>
                  <w:tcW w:w="1643" w:type="dxa"/>
                </w:tcPr>
                <w:p w14:paraId="7B4D8F64" w14:textId="77777777" w:rsidR="00716F5C" w:rsidRPr="005F2432" w:rsidRDefault="00716F5C" w:rsidP="00716F5C">
                  <w:pPr>
                    <w:jc w:val="center"/>
                    <w:rPr>
                      <w:rFonts w:ascii="Calibri" w:hAnsi="Calibri"/>
                      <w:sz w:val="20"/>
                      <w:szCs w:val="20"/>
                    </w:rPr>
                  </w:pPr>
                  <w:r w:rsidRPr="005F2432">
                    <w:rPr>
                      <w:sz w:val="20"/>
                      <w:szCs w:val="20"/>
                    </w:rPr>
                    <w:t>2,132.0</w:t>
                  </w:r>
                </w:p>
              </w:tc>
              <w:tc>
                <w:tcPr>
                  <w:tcW w:w="1643" w:type="dxa"/>
                </w:tcPr>
                <w:p w14:paraId="6982F3E0" w14:textId="77777777" w:rsidR="00716F5C" w:rsidRPr="005F2432" w:rsidRDefault="00716F5C" w:rsidP="00716F5C">
                  <w:pPr>
                    <w:jc w:val="center"/>
                    <w:rPr>
                      <w:rFonts w:ascii="Calibri" w:hAnsi="Calibri"/>
                      <w:sz w:val="20"/>
                      <w:szCs w:val="20"/>
                    </w:rPr>
                  </w:pPr>
                  <w:r w:rsidRPr="005F2432">
                    <w:rPr>
                      <w:sz w:val="20"/>
                      <w:szCs w:val="20"/>
                    </w:rPr>
                    <w:t>3,956.0</w:t>
                  </w:r>
                </w:p>
              </w:tc>
            </w:tr>
            <w:tr w:rsidR="00716F5C" w:rsidRPr="005F2432" w14:paraId="723D9933" w14:textId="77777777" w:rsidTr="00716F5C">
              <w:tc>
                <w:tcPr>
                  <w:tcW w:w="1457" w:type="dxa"/>
                  <w:vMerge/>
                  <w:vAlign w:val="center"/>
                </w:tcPr>
                <w:p w14:paraId="32E8E42F" w14:textId="77777777" w:rsidR="00716F5C" w:rsidRPr="005F2432" w:rsidRDefault="00716F5C" w:rsidP="00716F5C">
                  <w:pPr>
                    <w:jc w:val="center"/>
                    <w:rPr>
                      <w:rFonts w:ascii="Calibri" w:hAnsi="Calibri"/>
                    </w:rPr>
                  </w:pPr>
                </w:p>
              </w:tc>
              <w:tc>
                <w:tcPr>
                  <w:tcW w:w="1109" w:type="dxa"/>
                  <w:vAlign w:val="center"/>
                </w:tcPr>
                <w:p w14:paraId="2B86BEE9"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6B56B055"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77B795DA"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8FCB877"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2F8E5E41" w14:textId="77777777" w:rsidTr="00716F5C">
              <w:tc>
                <w:tcPr>
                  <w:tcW w:w="1457" w:type="dxa"/>
                  <w:vMerge/>
                  <w:vAlign w:val="center"/>
                </w:tcPr>
                <w:p w14:paraId="402B2FEA" w14:textId="77777777" w:rsidR="00716F5C" w:rsidRPr="005F2432" w:rsidRDefault="00716F5C" w:rsidP="00716F5C">
                  <w:pPr>
                    <w:jc w:val="center"/>
                    <w:rPr>
                      <w:rFonts w:ascii="Calibri" w:hAnsi="Calibri"/>
                    </w:rPr>
                  </w:pPr>
                </w:p>
              </w:tc>
              <w:tc>
                <w:tcPr>
                  <w:tcW w:w="1109" w:type="dxa"/>
                  <w:vAlign w:val="center"/>
                </w:tcPr>
                <w:p w14:paraId="53D9FD8C"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6CE0C005" w14:textId="77777777" w:rsidR="00716F5C" w:rsidRPr="005F2432" w:rsidRDefault="00716F5C" w:rsidP="00716F5C">
                  <w:pPr>
                    <w:jc w:val="center"/>
                    <w:rPr>
                      <w:rFonts w:ascii="Calibri" w:hAnsi="Calibri"/>
                      <w:b/>
                      <w:sz w:val="20"/>
                      <w:szCs w:val="20"/>
                    </w:rPr>
                  </w:pPr>
                  <w:r w:rsidRPr="005F2432">
                    <w:rPr>
                      <w:b/>
                      <w:sz w:val="20"/>
                      <w:szCs w:val="20"/>
                    </w:rPr>
                    <w:t>7,593.7</w:t>
                  </w:r>
                </w:p>
              </w:tc>
              <w:tc>
                <w:tcPr>
                  <w:tcW w:w="1643" w:type="dxa"/>
                </w:tcPr>
                <w:p w14:paraId="053369B2" w14:textId="77777777" w:rsidR="00716F5C" w:rsidRPr="005F2432" w:rsidRDefault="00716F5C" w:rsidP="00716F5C">
                  <w:pPr>
                    <w:jc w:val="center"/>
                    <w:rPr>
                      <w:rFonts w:ascii="Calibri" w:hAnsi="Calibri"/>
                      <w:b/>
                      <w:sz w:val="20"/>
                      <w:szCs w:val="20"/>
                    </w:rPr>
                  </w:pPr>
                  <w:r w:rsidRPr="005F2432">
                    <w:rPr>
                      <w:b/>
                      <w:sz w:val="20"/>
                      <w:szCs w:val="20"/>
                    </w:rPr>
                    <w:t>10,008.8</w:t>
                  </w:r>
                </w:p>
              </w:tc>
              <w:tc>
                <w:tcPr>
                  <w:tcW w:w="1643" w:type="dxa"/>
                </w:tcPr>
                <w:p w14:paraId="206A781B" w14:textId="77777777" w:rsidR="00716F5C" w:rsidRPr="005F2432" w:rsidRDefault="00716F5C" w:rsidP="00716F5C">
                  <w:pPr>
                    <w:jc w:val="center"/>
                    <w:rPr>
                      <w:rFonts w:ascii="Calibri" w:hAnsi="Calibri"/>
                      <w:b/>
                      <w:sz w:val="20"/>
                      <w:szCs w:val="20"/>
                    </w:rPr>
                  </w:pPr>
                  <w:r w:rsidRPr="005F2432">
                    <w:rPr>
                      <w:b/>
                      <w:sz w:val="20"/>
                      <w:szCs w:val="20"/>
                    </w:rPr>
                    <w:t>17,080.5</w:t>
                  </w:r>
                </w:p>
              </w:tc>
            </w:tr>
            <w:tr w:rsidR="00716F5C" w:rsidRPr="005F2432" w14:paraId="331BACBD" w14:textId="77777777" w:rsidTr="00716F5C">
              <w:tc>
                <w:tcPr>
                  <w:tcW w:w="1457" w:type="dxa"/>
                  <w:vMerge w:val="restart"/>
                  <w:vAlign w:val="center"/>
                </w:tcPr>
                <w:p w14:paraId="03C2B12B" w14:textId="77777777" w:rsidR="00716F5C" w:rsidRPr="005F2432" w:rsidRDefault="00716F5C" w:rsidP="00716F5C">
                  <w:pPr>
                    <w:jc w:val="center"/>
                    <w:rPr>
                      <w:rFonts w:ascii="Calibri" w:hAnsi="Calibri"/>
                    </w:rPr>
                  </w:pPr>
                  <w:r w:rsidRPr="005F2432">
                    <w:rPr>
                      <w:rFonts w:ascii="Calibri" w:hAnsi="Calibri"/>
                      <w:sz w:val="20"/>
                      <w:szCs w:val="20"/>
                    </w:rPr>
                    <w:t>Angola</w:t>
                  </w:r>
                </w:p>
              </w:tc>
              <w:tc>
                <w:tcPr>
                  <w:tcW w:w="1109" w:type="dxa"/>
                  <w:vAlign w:val="center"/>
                </w:tcPr>
                <w:p w14:paraId="5F137205"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080A1AE3" w14:textId="77777777" w:rsidR="00716F5C" w:rsidRPr="005F2432" w:rsidRDefault="00716F5C" w:rsidP="00716F5C">
                  <w:pPr>
                    <w:jc w:val="center"/>
                    <w:rPr>
                      <w:rFonts w:ascii="Calibri" w:hAnsi="Calibri"/>
                      <w:sz w:val="20"/>
                      <w:szCs w:val="20"/>
                    </w:rPr>
                  </w:pPr>
                  <w:r w:rsidRPr="005F2432">
                    <w:rPr>
                      <w:sz w:val="20"/>
                      <w:szCs w:val="20"/>
                    </w:rPr>
                    <w:t>2.6</w:t>
                  </w:r>
                </w:p>
              </w:tc>
              <w:tc>
                <w:tcPr>
                  <w:tcW w:w="1643" w:type="dxa"/>
                </w:tcPr>
                <w:p w14:paraId="06B62D9E" w14:textId="77777777" w:rsidR="00716F5C" w:rsidRPr="005F2432" w:rsidRDefault="00716F5C" w:rsidP="00716F5C">
                  <w:pPr>
                    <w:jc w:val="center"/>
                    <w:rPr>
                      <w:rFonts w:ascii="Calibri" w:hAnsi="Calibri"/>
                      <w:sz w:val="20"/>
                      <w:szCs w:val="20"/>
                    </w:rPr>
                  </w:pPr>
                  <w:r w:rsidRPr="005F2432">
                    <w:rPr>
                      <w:sz w:val="20"/>
                      <w:szCs w:val="20"/>
                    </w:rPr>
                    <w:t>6.3</w:t>
                  </w:r>
                </w:p>
              </w:tc>
              <w:tc>
                <w:tcPr>
                  <w:tcW w:w="1643" w:type="dxa"/>
                </w:tcPr>
                <w:p w14:paraId="1600ADE3" w14:textId="77777777" w:rsidR="00716F5C" w:rsidRPr="005F2432" w:rsidRDefault="00716F5C" w:rsidP="00716F5C">
                  <w:pPr>
                    <w:jc w:val="center"/>
                    <w:rPr>
                      <w:rFonts w:ascii="Calibri" w:hAnsi="Calibri"/>
                      <w:sz w:val="20"/>
                      <w:szCs w:val="20"/>
                    </w:rPr>
                  </w:pPr>
                  <w:r w:rsidRPr="005F2432">
                    <w:rPr>
                      <w:sz w:val="20"/>
                      <w:szCs w:val="20"/>
                    </w:rPr>
                    <w:t>1,382.4</w:t>
                  </w:r>
                </w:p>
              </w:tc>
            </w:tr>
            <w:tr w:rsidR="00716F5C" w:rsidRPr="005F2432" w14:paraId="35D5E2FA" w14:textId="77777777" w:rsidTr="00716F5C">
              <w:tc>
                <w:tcPr>
                  <w:tcW w:w="1457" w:type="dxa"/>
                  <w:vMerge/>
                  <w:vAlign w:val="center"/>
                </w:tcPr>
                <w:p w14:paraId="47BEAF3E" w14:textId="77777777" w:rsidR="00716F5C" w:rsidRPr="005F2432" w:rsidRDefault="00716F5C" w:rsidP="00716F5C">
                  <w:pPr>
                    <w:jc w:val="center"/>
                    <w:rPr>
                      <w:rFonts w:ascii="Calibri" w:hAnsi="Calibri"/>
                    </w:rPr>
                  </w:pPr>
                </w:p>
              </w:tc>
              <w:tc>
                <w:tcPr>
                  <w:tcW w:w="1109" w:type="dxa"/>
                  <w:vAlign w:val="center"/>
                </w:tcPr>
                <w:p w14:paraId="7955BC88"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692E9388" w14:textId="77777777" w:rsidR="00716F5C" w:rsidRPr="005F2432" w:rsidRDefault="00716F5C" w:rsidP="00716F5C">
                  <w:pPr>
                    <w:jc w:val="center"/>
                    <w:rPr>
                      <w:rFonts w:ascii="Calibri" w:hAnsi="Calibri"/>
                      <w:sz w:val="20"/>
                      <w:szCs w:val="20"/>
                    </w:rPr>
                  </w:pPr>
                  <w:r w:rsidRPr="005F2432">
                    <w:rPr>
                      <w:sz w:val="20"/>
                      <w:szCs w:val="20"/>
                    </w:rPr>
                    <w:t>527.5</w:t>
                  </w:r>
                </w:p>
              </w:tc>
              <w:tc>
                <w:tcPr>
                  <w:tcW w:w="1643" w:type="dxa"/>
                </w:tcPr>
                <w:p w14:paraId="3ADEB86D" w14:textId="77777777" w:rsidR="00716F5C" w:rsidRPr="005F2432" w:rsidRDefault="00716F5C" w:rsidP="00716F5C">
                  <w:pPr>
                    <w:jc w:val="center"/>
                    <w:rPr>
                      <w:rFonts w:ascii="Calibri" w:hAnsi="Calibri"/>
                      <w:sz w:val="20"/>
                      <w:szCs w:val="20"/>
                    </w:rPr>
                  </w:pPr>
                  <w:r w:rsidRPr="005F2432">
                    <w:rPr>
                      <w:sz w:val="20"/>
                      <w:szCs w:val="20"/>
                    </w:rPr>
                    <w:t>216.3</w:t>
                  </w:r>
                </w:p>
              </w:tc>
              <w:tc>
                <w:tcPr>
                  <w:tcW w:w="1643" w:type="dxa"/>
                </w:tcPr>
                <w:p w14:paraId="0D55F648" w14:textId="77777777" w:rsidR="00716F5C" w:rsidRPr="005F2432" w:rsidRDefault="00716F5C" w:rsidP="00716F5C">
                  <w:pPr>
                    <w:jc w:val="center"/>
                    <w:rPr>
                      <w:rFonts w:ascii="Calibri" w:hAnsi="Calibri"/>
                      <w:sz w:val="20"/>
                      <w:szCs w:val="20"/>
                    </w:rPr>
                  </w:pPr>
                  <w:r w:rsidRPr="005F2432">
                    <w:rPr>
                      <w:sz w:val="20"/>
                      <w:szCs w:val="20"/>
                    </w:rPr>
                    <w:t>517.1</w:t>
                  </w:r>
                </w:p>
              </w:tc>
            </w:tr>
            <w:tr w:rsidR="00716F5C" w:rsidRPr="005F2432" w14:paraId="0144AA35" w14:textId="77777777" w:rsidTr="00716F5C">
              <w:tc>
                <w:tcPr>
                  <w:tcW w:w="1457" w:type="dxa"/>
                  <w:vMerge/>
                  <w:vAlign w:val="center"/>
                </w:tcPr>
                <w:p w14:paraId="69715AD9" w14:textId="77777777" w:rsidR="00716F5C" w:rsidRPr="005F2432" w:rsidRDefault="00716F5C" w:rsidP="00716F5C">
                  <w:pPr>
                    <w:jc w:val="center"/>
                    <w:rPr>
                      <w:rFonts w:ascii="Calibri" w:hAnsi="Calibri"/>
                    </w:rPr>
                  </w:pPr>
                </w:p>
              </w:tc>
              <w:tc>
                <w:tcPr>
                  <w:tcW w:w="1109" w:type="dxa"/>
                  <w:vAlign w:val="center"/>
                </w:tcPr>
                <w:p w14:paraId="3CB7225B"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58ADC9A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1E1D3E1F"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62E4DED0"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7E9E61DA" w14:textId="77777777" w:rsidTr="00716F5C">
              <w:tc>
                <w:tcPr>
                  <w:tcW w:w="1457" w:type="dxa"/>
                  <w:vMerge/>
                  <w:vAlign w:val="center"/>
                </w:tcPr>
                <w:p w14:paraId="42426229" w14:textId="77777777" w:rsidR="00716F5C" w:rsidRPr="005F2432" w:rsidRDefault="00716F5C" w:rsidP="00716F5C">
                  <w:pPr>
                    <w:jc w:val="center"/>
                    <w:rPr>
                      <w:rFonts w:ascii="Calibri" w:hAnsi="Calibri"/>
                    </w:rPr>
                  </w:pPr>
                </w:p>
              </w:tc>
              <w:tc>
                <w:tcPr>
                  <w:tcW w:w="1109" w:type="dxa"/>
                  <w:vAlign w:val="center"/>
                </w:tcPr>
                <w:p w14:paraId="07BC8D80"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678D14D4"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2A650519"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00816222"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77CEABBC" w14:textId="77777777" w:rsidTr="00716F5C">
              <w:tc>
                <w:tcPr>
                  <w:tcW w:w="1457" w:type="dxa"/>
                  <w:vMerge/>
                  <w:vAlign w:val="center"/>
                </w:tcPr>
                <w:p w14:paraId="1D1CEE8C" w14:textId="77777777" w:rsidR="00716F5C" w:rsidRPr="005F2432" w:rsidRDefault="00716F5C" w:rsidP="00716F5C">
                  <w:pPr>
                    <w:jc w:val="center"/>
                    <w:rPr>
                      <w:rFonts w:ascii="Calibri" w:hAnsi="Calibri"/>
                    </w:rPr>
                  </w:pPr>
                </w:p>
              </w:tc>
              <w:tc>
                <w:tcPr>
                  <w:tcW w:w="1109" w:type="dxa"/>
                  <w:vAlign w:val="center"/>
                </w:tcPr>
                <w:p w14:paraId="79F823BC"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3F7FC9F3" w14:textId="77777777" w:rsidR="00716F5C" w:rsidRPr="005F2432" w:rsidRDefault="00716F5C" w:rsidP="00716F5C">
                  <w:pPr>
                    <w:jc w:val="center"/>
                    <w:rPr>
                      <w:rFonts w:ascii="Calibri" w:hAnsi="Calibri"/>
                      <w:b/>
                      <w:sz w:val="20"/>
                      <w:szCs w:val="20"/>
                    </w:rPr>
                  </w:pPr>
                  <w:r w:rsidRPr="005F2432">
                    <w:rPr>
                      <w:b/>
                      <w:sz w:val="20"/>
                      <w:szCs w:val="20"/>
                    </w:rPr>
                    <w:t>530.1</w:t>
                  </w:r>
                </w:p>
              </w:tc>
              <w:tc>
                <w:tcPr>
                  <w:tcW w:w="1643" w:type="dxa"/>
                </w:tcPr>
                <w:p w14:paraId="2473436C" w14:textId="77777777" w:rsidR="00716F5C" w:rsidRPr="005F2432" w:rsidRDefault="00716F5C" w:rsidP="00716F5C">
                  <w:pPr>
                    <w:jc w:val="center"/>
                    <w:rPr>
                      <w:rFonts w:ascii="Calibri" w:hAnsi="Calibri"/>
                      <w:b/>
                      <w:sz w:val="20"/>
                      <w:szCs w:val="20"/>
                    </w:rPr>
                  </w:pPr>
                  <w:r w:rsidRPr="005F2432">
                    <w:rPr>
                      <w:b/>
                      <w:sz w:val="20"/>
                      <w:szCs w:val="20"/>
                    </w:rPr>
                    <w:t>222.6</w:t>
                  </w:r>
                </w:p>
              </w:tc>
              <w:tc>
                <w:tcPr>
                  <w:tcW w:w="1643" w:type="dxa"/>
                </w:tcPr>
                <w:p w14:paraId="74EE5F65" w14:textId="77777777" w:rsidR="00716F5C" w:rsidRPr="005F2432" w:rsidRDefault="00716F5C" w:rsidP="00716F5C">
                  <w:pPr>
                    <w:jc w:val="center"/>
                    <w:rPr>
                      <w:rFonts w:ascii="Calibri" w:hAnsi="Calibri"/>
                      <w:b/>
                      <w:sz w:val="20"/>
                      <w:szCs w:val="20"/>
                    </w:rPr>
                  </w:pPr>
                  <w:r w:rsidRPr="005F2432">
                    <w:rPr>
                      <w:b/>
                      <w:sz w:val="20"/>
                      <w:szCs w:val="20"/>
                    </w:rPr>
                    <w:t>1,899.6</w:t>
                  </w:r>
                </w:p>
              </w:tc>
            </w:tr>
            <w:tr w:rsidR="00716F5C" w:rsidRPr="005F2432" w14:paraId="411DF1EF" w14:textId="77777777" w:rsidTr="00716F5C">
              <w:tc>
                <w:tcPr>
                  <w:tcW w:w="1457" w:type="dxa"/>
                  <w:vMerge w:val="restart"/>
                  <w:vAlign w:val="center"/>
                </w:tcPr>
                <w:p w14:paraId="4E9F49DA" w14:textId="77777777" w:rsidR="00716F5C" w:rsidRPr="005F2432" w:rsidRDefault="00716F5C" w:rsidP="00716F5C">
                  <w:pPr>
                    <w:jc w:val="center"/>
                    <w:rPr>
                      <w:rFonts w:ascii="Calibri" w:hAnsi="Calibri"/>
                    </w:rPr>
                  </w:pPr>
                  <w:r w:rsidRPr="005F2432">
                    <w:rPr>
                      <w:rFonts w:ascii="Calibri" w:hAnsi="Calibri"/>
                      <w:sz w:val="20"/>
                      <w:szCs w:val="20"/>
                    </w:rPr>
                    <w:t>Argentina</w:t>
                  </w:r>
                </w:p>
              </w:tc>
              <w:tc>
                <w:tcPr>
                  <w:tcW w:w="1109" w:type="dxa"/>
                  <w:vAlign w:val="center"/>
                </w:tcPr>
                <w:p w14:paraId="4FE10217"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061A1AA7" w14:textId="77777777" w:rsidR="00716F5C" w:rsidRPr="005F2432" w:rsidRDefault="00716F5C" w:rsidP="00716F5C">
                  <w:pPr>
                    <w:jc w:val="center"/>
                    <w:rPr>
                      <w:rFonts w:ascii="Calibri" w:hAnsi="Calibri"/>
                      <w:sz w:val="20"/>
                      <w:szCs w:val="20"/>
                    </w:rPr>
                  </w:pPr>
                  <w:r w:rsidRPr="005F2432">
                    <w:rPr>
                      <w:sz w:val="20"/>
                      <w:szCs w:val="20"/>
                    </w:rPr>
                    <w:t>2,104.7</w:t>
                  </w:r>
                </w:p>
              </w:tc>
              <w:tc>
                <w:tcPr>
                  <w:tcW w:w="1643" w:type="dxa"/>
                </w:tcPr>
                <w:p w14:paraId="327D3A88" w14:textId="77777777" w:rsidR="00716F5C" w:rsidRPr="005F2432" w:rsidRDefault="00716F5C" w:rsidP="00716F5C">
                  <w:pPr>
                    <w:jc w:val="center"/>
                    <w:rPr>
                      <w:rFonts w:ascii="Calibri" w:hAnsi="Calibri"/>
                      <w:sz w:val="20"/>
                      <w:szCs w:val="20"/>
                    </w:rPr>
                  </w:pPr>
                  <w:r w:rsidRPr="005F2432">
                    <w:rPr>
                      <w:sz w:val="20"/>
                      <w:szCs w:val="20"/>
                    </w:rPr>
                    <w:t>2,462.4</w:t>
                  </w:r>
                </w:p>
              </w:tc>
              <w:tc>
                <w:tcPr>
                  <w:tcW w:w="1643" w:type="dxa"/>
                </w:tcPr>
                <w:p w14:paraId="093B4049" w14:textId="77777777" w:rsidR="00716F5C" w:rsidRPr="005F2432" w:rsidRDefault="00716F5C" w:rsidP="00716F5C">
                  <w:pPr>
                    <w:jc w:val="center"/>
                    <w:rPr>
                      <w:rFonts w:ascii="Calibri" w:hAnsi="Calibri"/>
                      <w:sz w:val="20"/>
                      <w:szCs w:val="20"/>
                    </w:rPr>
                  </w:pPr>
                  <w:r w:rsidRPr="005F2432">
                    <w:rPr>
                      <w:sz w:val="20"/>
                      <w:szCs w:val="20"/>
                    </w:rPr>
                    <w:t>3,864.0</w:t>
                  </w:r>
                </w:p>
              </w:tc>
            </w:tr>
            <w:tr w:rsidR="00716F5C" w:rsidRPr="005F2432" w14:paraId="658C18E0" w14:textId="77777777" w:rsidTr="00716F5C">
              <w:tc>
                <w:tcPr>
                  <w:tcW w:w="1457" w:type="dxa"/>
                  <w:vMerge/>
                  <w:vAlign w:val="center"/>
                </w:tcPr>
                <w:p w14:paraId="34D72741" w14:textId="77777777" w:rsidR="00716F5C" w:rsidRPr="005F2432" w:rsidRDefault="00716F5C" w:rsidP="00716F5C">
                  <w:pPr>
                    <w:jc w:val="center"/>
                    <w:rPr>
                      <w:rFonts w:ascii="Calibri" w:hAnsi="Calibri"/>
                    </w:rPr>
                  </w:pPr>
                </w:p>
              </w:tc>
              <w:tc>
                <w:tcPr>
                  <w:tcW w:w="1109" w:type="dxa"/>
                  <w:vAlign w:val="center"/>
                </w:tcPr>
                <w:p w14:paraId="3D09C2C1"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3A812D4C" w14:textId="77777777" w:rsidR="00716F5C" w:rsidRPr="005F2432" w:rsidRDefault="00716F5C" w:rsidP="00716F5C">
                  <w:pPr>
                    <w:jc w:val="center"/>
                    <w:rPr>
                      <w:rFonts w:ascii="Calibri" w:hAnsi="Calibri"/>
                      <w:sz w:val="20"/>
                      <w:szCs w:val="20"/>
                    </w:rPr>
                  </w:pPr>
                  <w:r w:rsidRPr="005F2432">
                    <w:rPr>
                      <w:sz w:val="20"/>
                      <w:szCs w:val="20"/>
                    </w:rPr>
                    <w:t>1,773.5</w:t>
                  </w:r>
                </w:p>
              </w:tc>
              <w:tc>
                <w:tcPr>
                  <w:tcW w:w="1643" w:type="dxa"/>
                </w:tcPr>
                <w:p w14:paraId="08B38585" w14:textId="77777777" w:rsidR="00716F5C" w:rsidRPr="005F2432" w:rsidRDefault="00716F5C" w:rsidP="00716F5C">
                  <w:pPr>
                    <w:jc w:val="center"/>
                    <w:rPr>
                      <w:rFonts w:ascii="Calibri" w:hAnsi="Calibri"/>
                      <w:sz w:val="20"/>
                      <w:szCs w:val="20"/>
                    </w:rPr>
                  </w:pPr>
                  <w:r w:rsidRPr="005F2432">
                    <w:rPr>
                      <w:sz w:val="20"/>
                      <w:szCs w:val="20"/>
                    </w:rPr>
                    <w:t>2,510.8</w:t>
                  </w:r>
                </w:p>
              </w:tc>
              <w:tc>
                <w:tcPr>
                  <w:tcW w:w="1643" w:type="dxa"/>
                </w:tcPr>
                <w:p w14:paraId="6A15E8AD" w14:textId="77777777" w:rsidR="00716F5C" w:rsidRPr="005F2432" w:rsidRDefault="00716F5C" w:rsidP="00716F5C">
                  <w:pPr>
                    <w:jc w:val="center"/>
                    <w:rPr>
                      <w:rFonts w:ascii="Calibri" w:hAnsi="Calibri"/>
                      <w:sz w:val="20"/>
                      <w:szCs w:val="20"/>
                    </w:rPr>
                  </w:pPr>
                  <w:r w:rsidRPr="005F2432">
                    <w:rPr>
                      <w:sz w:val="20"/>
                      <w:szCs w:val="20"/>
                    </w:rPr>
                    <w:t>517.1</w:t>
                  </w:r>
                </w:p>
              </w:tc>
            </w:tr>
            <w:tr w:rsidR="00716F5C" w:rsidRPr="005F2432" w14:paraId="26E58C71" w14:textId="77777777" w:rsidTr="00716F5C">
              <w:tc>
                <w:tcPr>
                  <w:tcW w:w="1457" w:type="dxa"/>
                  <w:vMerge/>
                  <w:vAlign w:val="center"/>
                </w:tcPr>
                <w:p w14:paraId="4AA33605" w14:textId="77777777" w:rsidR="00716F5C" w:rsidRPr="005F2432" w:rsidRDefault="00716F5C" w:rsidP="00716F5C">
                  <w:pPr>
                    <w:jc w:val="center"/>
                    <w:rPr>
                      <w:rFonts w:ascii="Calibri" w:hAnsi="Calibri"/>
                    </w:rPr>
                  </w:pPr>
                </w:p>
              </w:tc>
              <w:tc>
                <w:tcPr>
                  <w:tcW w:w="1109" w:type="dxa"/>
                  <w:vAlign w:val="center"/>
                </w:tcPr>
                <w:p w14:paraId="725C4630"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58FDA09D" w14:textId="77777777" w:rsidR="00716F5C" w:rsidRPr="005F2432" w:rsidRDefault="00716F5C" w:rsidP="00716F5C">
                  <w:pPr>
                    <w:jc w:val="center"/>
                    <w:rPr>
                      <w:rFonts w:ascii="Calibri" w:hAnsi="Calibri"/>
                      <w:sz w:val="20"/>
                      <w:szCs w:val="20"/>
                    </w:rPr>
                  </w:pPr>
                  <w:r w:rsidRPr="005F2432">
                    <w:rPr>
                      <w:sz w:val="20"/>
                      <w:szCs w:val="20"/>
                    </w:rPr>
                    <w:t>502.3</w:t>
                  </w:r>
                </w:p>
              </w:tc>
              <w:tc>
                <w:tcPr>
                  <w:tcW w:w="1643" w:type="dxa"/>
                </w:tcPr>
                <w:p w14:paraId="15078692" w14:textId="77777777" w:rsidR="00716F5C" w:rsidRPr="005F2432" w:rsidRDefault="00716F5C" w:rsidP="00716F5C">
                  <w:pPr>
                    <w:jc w:val="center"/>
                    <w:rPr>
                      <w:rFonts w:ascii="Calibri" w:hAnsi="Calibri"/>
                      <w:sz w:val="20"/>
                      <w:szCs w:val="20"/>
                    </w:rPr>
                  </w:pPr>
                  <w:r w:rsidRPr="005F2432">
                    <w:rPr>
                      <w:sz w:val="20"/>
                      <w:szCs w:val="20"/>
                    </w:rPr>
                    <w:t>491.1</w:t>
                  </w:r>
                </w:p>
              </w:tc>
              <w:tc>
                <w:tcPr>
                  <w:tcW w:w="1643" w:type="dxa"/>
                </w:tcPr>
                <w:p w14:paraId="5CC25937" w14:textId="77777777" w:rsidR="00716F5C" w:rsidRPr="005F2432" w:rsidRDefault="00716F5C" w:rsidP="00716F5C">
                  <w:pPr>
                    <w:jc w:val="center"/>
                    <w:rPr>
                      <w:rFonts w:ascii="Calibri" w:hAnsi="Calibri"/>
                      <w:sz w:val="20"/>
                      <w:szCs w:val="20"/>
                    </w:rPr>
                  </w:pPr>
                  <w:r w:rsidRPr="005F2432">
                    <w:rPr>
                      <w:sz w:val="20"/>
                      <w:szCs w:val="20"/>
                    </w:rPr>
                    <w:t>1,716.4</w:t>
                  </w:r>
                </w:p>
              </w:tc>
            </w:tr>
            <w:tr w:rsidR="00716F5C" w:rsidRPr="005F2432" w14:paraId="25F409F0" w14:textId="77777777" w:rsidTr="00716F5C">
              <w:tc>
                <w:tcPr>
                  <w:tcW w:w="1457" w:type="dxa"/>
                  <w:vMerge/>
                  <w:vAlign w:val="center"/>
                </w:tcPr>
                <w:p w14:paraId="4F498F63" w14:textId="77777777" w:rsidR="00716F5C" w:rsidRPr="005F2432" w:rsidRDefault="00716F5C" w:rsidP="00716F5C">
                  <w:pPr>
                    <w:jc w:val="center"/>
                    <w:rPr>
                      <w:rFonts w:ascii="Calibri" w:hAnsi="Calibri"/>
                    </w:rPr>
                  </w:pPr>
                </w:p>
              </w:tc>
              <w:tc>
                <w:tcPr>
                  <w:tcW w:w="1109" w:type="dxa"/>
                  <w:vAlign w:val="center"/>
                </w:tcPr>
                <w:p w14:paraId="540E959E"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4E8EA145" w14:textId="77777777" w:rsidR="00716F5C" w:rsidRPr="005F2432" w:rsidRDefault="00716F5C" w:rsidP="00716F5C">
                  <w:pPr>
                    <w:jc w:val="center"/>
                    <w:rPr>
                      <w:rFonts w:ascii="Calibri" w:hAnsi="Calibri"/>
                      <w:sz w:val="20"/>
                      <w:szCs w:val="20"/>
                    </w:rPr>
                  </w:pPr>
                  <w:r w:rsidRPr="005F2432">
                    <w:rPr>
                      <w:sz w:val="20"/>
                      <w:szCs w:val="20"/>
                    </w:rPr>
                    <w:t>0.9</w:t>
                  </w:r>
                </w:p>
              </w:tc>
              <w:tc>
                <w:tcPr>
                  <w:tcW w:w="1643" w:type="dxa"/>
                </w:tcPr>
                <w:p w14:paraId="50CDA9DC" w14:textId="77777777" w:rsidR="00716F5C" w:rsidRPr="005F2432" w:rsidRDefault="00716F5C" w:rsidP="00716F5C">
                  <w:pPr>
                    <w:jc w:val="center"/>
                    <w:rPr>
                      <w:rFonts w:ascii="Calibri" w:hAnsi="Calibri"/>
                      <w:sz w:val="20"/>
                      <w:szCs w:val="20"/>
                    </w:rPr>
                  </w:pPr>
                  <w:r w:rsidRPr="005F2432">
                    <w:rPr>
                      <w:sz w:val="20"/>
                      <w:szCs w:val="20"/>
                    </w:rPr>
                    <w:t>0.9</w:t>
                  </w:r>
                </w:p>
              </w:tc>
              <w:tc>
                <w:tcPr>
                  <w:tcW w:w="1643" w:type="dxa"/>
                </w:tcPr>
                <w:p w14:paraId="7CFA35EF" w14:textId="77777777" w:rsidR="00716F5C" w:rsidRPr="005F2432" w:rsidRDefault="00716F5C" w:rsidP="00716F5C">
                  <w:pPr>
                    <w:jc w:val="center"/>
                    <w:rPr>
                      <w:rFonts w:ascii="Calibri" w:hAnsi="Calibri"/>
                      <w:sz w:val="20"/>
                      <w:szCs w:val="20"/>
                    </w:rPr>
                  </w:pPr>
                  <w:r w:rsidRPr="005F2432">
                    <w:rPr>
                      <w:sz w:val="20"/>
                      <w:szCs w:val="20"/>
                    </w:rPr>
                    <w:t>1.0</w:t>
                  </w:r>
                </w:p>
              </w:tc>
            </w:tr>
            <w:tr w:rsidR="00716F5C" w:rsidRPr="005F2432" w14:paraId="7C96AD3A" w14:textId="77777777" w:rsidTr="00716F5C">
              <w:tc>
                <w:tcPr>
                  <w:tcW w:w="1457" w:type="dxa"/>
                  <w:vMerge/>
                  <w:vAlign w:val="center"/>
                </w:tcPr>
                <w:p w14:paraId="1E2DF642" w14:textId="77777777" w:rsidR="00716F5C" w:rsidRPr="005F2432" w:rsidRDefault="00716F5C" w:rsidP="00716F5C">
                  <w:pPr>
                    <w:jc w:val="center"/>
                    <w:rPr>
                      <w:rFonts w:ascii="Calibri" w:hAnsi="Calibri"/>
                    </w:rPr>
                  </w:pPr>
                </w:p>
              </w:tc>
              <w:tc>
                <w:tcPr>
                  <w:tcW w:w="1109" w:type="dxa"/>
                  <w:vAlign w:val="center"/>
                </w:tcPr>
                <w:p w14:paraId="644D130C"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7BE0A1BA" w14:textId="77777777" w:rsidR="00716F5C" w:rsidRPr="005F2432" w:rsidRDefault="00716F5C" w:rsidP="00716F5C">
                  <w:pPr>
                    <w:jc w:val="center"/>
                    <w:rPr>
                      <w:rFonts w:ascii="Calibri" w:hAnsi="Calibri"/>
                      <w:b/>
                      <w:sz w:val="20"/>
                      <w:szCs w:val="20"/>
                    </w:rPr>
                  </w:pPr>
                  <w:r w:rsidRPr="005F2432">
                    <w:rPr>
                      <w:b/>
                      <w:sz w:val="20"/>
                      <w:szCs w:val="20"/>
                    </w:rPr>
                    <w:t>4,381.4</w:t>
                  </w:r>
                </w:p>
              </w:tc>
              <w:tc>
                <w:tcPr>
                  <w:tcW w:w="1643" w:type="dxa"/>
                </w:tcPr>
                <w:p w14:paraId="73A94BC3" w14:textId="77777777" w:rsidR="00716F5C" w:rsidRPr="005F2432" w:rsidRDefault="00716F5C" w:rsidP="00716F5C">
                  <w:pPr>
                    <w:jc w:val="center"/>
                    <w:rPr>
                      <w:rFonts w:ascii="Calibri" w:hAnsi="Calibri"/>
                      <w:b/>
                      <w:sz w:val="20"/>
                      <w:szCs w:val="20"/>
                    </w:rPr>
                  </w:pPr>
                  <w:r w:rsidRPr="005F2432">
                    <w:rPr>
                      <w:b/>
                      <w:sz w:val="20"/>
                      <w:szCs w:val="20"/>
                    </w:rPr>
                    <w:t>5,465.1</w:t>
                  </w:r>
                </w:p>
              </w:tc>
              <w:tc>
                <w:tcPr>
                  <w:tcW w:w="1643" w:type="dxa"/>
                </w:tcPr>
                <w:p w14:paraId="40CC66F5" w14:textId="77777777" w:rsidR="00716F5C" w:rsidRPr="005F2432" w:rsidRDefault="00716F5C" w:rsidP="00716F5C">
                  <w:pPr>
                    <w:jc w:val="center"/>
                    <w:rPr>
                      <w:rFonts w:ascii="Calibri" w:hAnsi="Calibri"/>
                      <w:b/>
                      <w:sz w:val="20"/>
                      <w:szCs w:val="20"/>
                    </w:rPr>
                  </w:pPr>
                  <w:r w:rsidRPr="005F2432">
                    <w:rPr>
                      <w:b/>
                      <w:sz w:val="20"/>
                      <w:szCs w:val="20"/>
                    </w:rPr>
                    <w:t>6,436.4</w:t>
                  </w:r>
                </w:p>
              </w:tc>
            </w:tr>
            <w:tr w:rsidR="00716F5C" w:rsidRPr="005F2432" w14:paraId="3AA4B79B" w14:textId="77777777" w:rsidTr="00716F5C">
              <w:tc>
                <w:tcPr>
                  <w:tcW w:w="1457" w:type="dxa"/>
                  <w:vMerge w:val="restart"/>
                  <w:vAlign w:val="center"/>
                </w:tcPr>
                <w:p w14:paraId="3B807D50" w14:textId="77777777" w:rsidR="00716F5C" w:rsidRPr="005F2432" w:rsidRDefault="00716F5C" w:rsidP="00716F5C">
                  <w:pPr>
                    <w:jc w:val="center"/>
                    <w:rPr>
                      <w:rFonts w:ascii="Calibri" w:hAnsi="Calibri"/>
                    </w:rPr>
                  </w:pPr>
                  <w:r w:rsidRPr="005F2432">
                    <w:rPr>
                      <w:rFonts w:ascii="Calibri" w:hAnsi="Calibri"/>
                      <w:sz w:val="20"/>
                      <w:szCs w:val="20"/>
                    </w:rPr>
                    <w:t>Azerbaijan</w:t>
                  </w:r>
                </w:p>
              </w:tc>
              <w:tc>
                <w:tcPr>
                  <w:tcW w:w="1109" w:type="dxa"/>
                  <w:vAlign w:val="center"/>
                </w:tcPr>
                <w:p w14:paraId="4B5427A0"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7680FC7D" w14:textId="77777777" w:rsidR="00716F5C" w:rsidRPr="005F2432" w:rsidRDefault="00716F5C" w:rsidP="00716F5C">
                  <w:pPr>
                    <w:jc w:val="center"/>
                    <w:rPr>
                      <w:rFonts w:ascii="Calibri" w:hAnsi="Calibri"/>
                      <w:sz w:val="20"/>
                      <w:szCs w:val="20"/>
                    </w:rPr>
                  </w:pPr>
                  <w:r w:rsidRPr="005F2432">
                    <w:rPr>
                      <w:sz w:val="20"/>
                      <w:szCs w:val="20"/>
                    </w:rPr>
                    <w:t>269.2</w:t>
                  </w:r>
                </w:p>
              </w:tc>
              <w:tc>
                <w:tcPr>
                  <w:tcW w:w="1643" w:type="dxa"/>
                </w:tcPr>
                <w:p w14:paraId="4D633FAB" w14:textId="77777777" w:rsidR="00716F5C" w:rsidRPr="005F2432" w:rsidRDefault="00716F5C" w:rsidP="00716F5C">
                  <w:pPr>
                    <w:jc w:val="center"/>
                    <w:rPr>
                      <w:rFonts w:ascii="Calibri" w:hAnsi="Calibri"/>
                      <w:sz w:val="20"/>
                      <w:szCs w:val="20"/>
                    </w:rPr>
                  </w:pPr>
                  <w:r w:rsidRPr="005F2432">
                    <w:rPr>
                      <w:sz w:val="20"/>
                      <w:szCs w:val="20"/>
                    </w:rPr>
                    <w:t>731.9</w:t>
                  </w:r>
                </w:p>
              </w:tc>
              <w:tc>
                <w:tcPr>
                  <w:tcW w:w="1643" w:type="dxa"/>
                </w:tcPr>
                <w:p w14:paraId="738E717D" w14:textId="77777777" w:rsidR="00716F5C" w:rsidRPr="005F2432" w:rsidRDefault="00716F5C" w:rsidP="00716F5C">
                  <w:pPr>
                    <w:jc w:val="center"/>
                    <w:rPr>
                      <w:rFonts w:ascii="Calibri" w:hAnsi="Calibri"/>
                      <w:sz w:val="20"/>
                      <w:szCs w:val="20"/>
                    </w:rPr>
                  </w:pPr>
                  <w:r w:rsidRPr="005F2432">
                    <w:rPr>
                      <w:sz w:val="20"/>
                      <w:szCs w:val="20"/>
                    </w:rPr>
                    <w:t>786.1</w:t>
                  </w:r>
                </w:p>
              </w:tc>
            </w:tr>
            <w:tr w:rsidR="00716F5C" w:rsidRPr="005F2432" w14:paraId="695B41E8" w14:textId="77777777" w:rsidTr="00716F5C">
              <w:tc>
                <w:tcPr>
                  <w:tcW w:w="1457" w:type="dxa"/>
                  <w:vMerge/>
                  <w:vAlign w:val="center"/>
                </w:tcPr>
                <w:p w14:paraId="5C247E10" w14:textId="77777777" w:rsidR="00716F5C" w:rsidRPr="005F2432" w:rsidRDefault="00716F5C" w:rsidP="00716F5C">
                  <w:pPr>
                    <w:jc w:val="center"/>
                    <w:rPr>
                      <w:rFonts w:ascii="Calibri" w:hAnsi="Calibri"/>
                    </w:rPr>
                  </w:pPr>
                </w:p>
              </w:tc>
              <w:tc>
                <w:tcPr>
                  <w:tcW w:w="1109" w:type="dxa"/>
                  <w:vAlign w:val="center"/>
                </w:tcPr>
                <w:p w14:paraId="7F0513F6"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00DBB0A5" w14:textId="77777777" w:rsidR="00716F5C" w:rsidRPr="005F2432" w:rsidRDefault="00716F5C" w:rsidP="00716F5C">
                  <w:pPr>
                    <w:jc w:val="center"/>
                    <w:rPr>
                      <w:rFonts w:ascii="Calibri" w:hAnsi="Calibri"/>
                      <w:sz w:val="20"/>
                      <w:szCs w:val="20"/>
                    </w:rPr>
                  </w:pPr>
                  <w:r w:rsidRPr="005F2432">
                    <w:rPr>
                      <w:sz w:val="20"/>
                      <w:szCs w:val="20"/>
                    </w:rPr>
                    <w:t>688.5</w:t>
                  </w:r>
                </w:p>
              </w:tc>
              <w:tc>
                <w:tcPr>
                  <w:tcW w:w="1643" w:type="dxa"/>
                </w:tcPr>
                <w:p w14:paraId="07144931" w14:textId="77777777" w:rsidR="00716F5C" w:rsidRPr="005F2432" w:rsidRDefault="00716F5C" w:rsidP="00716F5C">
                  <w:pPr>
                    <w:jc w:val="center"/>
                    <w:rPr>
                      <w:rFonts w:ascii="Calibri" w:hAnsi="Calibri"/>
                      <w:sz w:val="20"/>
                      <w:szCs w:val="20"/>
                    </w:rPr>
                  </w:pPr>
                  <w:r w:rsidRPr="005F2432">
                    <w:rPr>
                      <w:sz w:val="20"/>
                      <w:szCs w:val="20"/>
                    </w:rPr>
                    <w:t>748.3</w:t>
                  </w:r>
                </w:p>
              </w:tc>
              <w:tc>
                <w:tcPr>
                  <w:tcW w:w="1643" w:type="dxa"/>
                </w:tcPr>
                <w:p w14:paraId="30488677" w14:textId="77777777" w:rsidR="00716F5C" w:rsidRPr="005F2432" w:rsidRDefault="00716F5C" w:rsidP="00716F5C">
                  <w:pPr>
                    <w:jc w:val="center"/>
                    <w:rPr>
                      <w:rFonts w:ascii="Calibri" w:hAnsi="Calibri"/>
                      <w:sz w:val="20"/>
                      <w:szCs w:val="20"/>
                    </w:rPr>
                  </w:pPr>
                  <w:r w:rsidRPr="005F2432">
                    <w:rPr>
                      <w:sz w:val="20"/>
                      <w:szCs w:val="20"/>
                    </w:rPr>
                    <w:t>913.8</w:t>
                  </w:r>
                </w:p>
              </w:tc>
            </w:tr>
            <w:tr w:rsidR="00716F5C" w:rsidRPr="005F2432" w14:paraId="1E1DDBBC" w14:textId="77777777" w:rsidTr="00716F5C">
              <w:tc>
                <w:tcPr>
                  <w:tcW w:w="1457" w:type="dxa"/>
                  <w:vMerge/>
                  <w:vAlign w:val="center"/>
                </w:tcPr>
                <w:p w14:paraId="6CFC4C17" w14:textId="77777777" w:rsidR="00716F5C" w:rsidRPr="005F2432" w:rsidRDefault="00716F5C" w:rsidP="00716F5C">
                  <w:pPr>
                    <w:jc w:val="center"/>
                    <w:rPr>
                      <w:rFonts w:ascii="Calibri" w:hAnsi="Calibri"/>
                    </w:rPr>
                  </w:pPr>
                </w:p>
              </w:tc>
              <w:tc>
                <w:tcPr>
                  <w:tcW w:w="1109" w:type="dxa"/>
                  <w:vAlign w:val="center"/>
                </w:tcPr>
                <w:p w14:paraId="25FFF89B"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67F11BA9" w14:textId="77777777" w:rsidR="00716F5C" w:rsidRPr="005F2432" w:rsidRDefault="00716F5C" w:rsidP="00716F5C">
                  <w:pPr>
                    <w:jc w:val="center"/>
                    <w:rPr>
                      <w:rFonts w:ascii="Calibri" w:hAnsi="Calibri"/>
                      <w:sz w:val="20"/>
                      <w:szCs w:val="20"/>
                    </w:rPr>
                  </w:pPr>
                  <w:r w:rsidRPr="005F2432">
                    <w:rPr>
                      <w:sz w:val="20"/>
                      <w:szCs w:val="20"/>
                    </w:rPr>
                    <w:t>542.5</w:t>
                  </w:r>
                </w:p>
              </w:tc>
              <w:tc>
                <w:tcPr>
                  <w:tcW w:w="1643" w:type="dxa"/>
                </w:tcPr>
                <w:p w14:paraId="27BF1BEE" w14:textId="77777777" w:rsidR="00716F5C" w:rsidRPr="005F2432" w:rsidRDefault="00716F5C" w:rsidP="00716F5C">
                  <w:pPr>
                    <w:jc w:val="center"/>
                    <w:rPr>
                      <w:rFonts w:ascii="Calibri" w:hAnsi="Calibri"/>
                      <w:sz w:val="20"/>
                      <w:szCs w:val="20"/>
                    </w:rPr>
                  </w:pPr>
                  <w:r w:rsidRPr="005F2432">
                    <w:rPr>
                      <w:sz w:val="20"/>
                      <w:szCs w:val="20"/>
                    </w:rPr>
                    <w:t>574.2</w:t>
                  </w:r>
                </w:p>
              </w:tc>
              <w:tc>
                <w:tcPr>
                  <w:tcW w:w="1643" w:type="dxa"/>
                </w:tcPr>
                <w:p w14:paraId="699F44C3" w14:textId="77777777" w:rsidR="00716F5C" w:rsidRPr="005F2432" w:rsidRDefault="00716F5C" w:rsidP="00716F5C">
                  <w:pPr>
                    <w:jc w:val="center"/>
                    <w:rPr>
                      <w:rFonts w:ascii="Calibri" w:hAnsi="Calibri"/>
                      <w:sz w:val="20"/>
                      <w:szCs w:val="20"/>
                    </w:rPr>
                  </w:pPr>
                  <w:r w:rsidRPr="005F2432">
                    <w:rPr>
                      <w:sz w:val="20"/>
                      <w:szCs w:val="20"/>
                    </w:rPr>
                    <w:t>915.8</w:t>
                  </w:r>
                </w:p>
              </w:tc>
            </w:tr>
            <w:tr w:rsidR="00716F5C" w:rsidRPr="005F2432" w14:paraId="4EEE5B1F" w14:textId="77777777" w:rsidTr="00716F5C">
              <w:tc>
                <w:tcPr>
                  <w:tcW w:w="1457" w:type="dxa"/>
                  <w:vMerge/>
                  <w:vAlign w:val="center"/>
                </w:tcPr>
                <w:p w14:paraId="7A838E8A" w14:textId="77777777" w:rsidR="00716F5C" w:rsidRPr="005F2432" w:rsidRDefault="00716F5C" w:rsidP="00716F5C">
                  <w:pPr>
                    <w:jc w:val="center"/>
                    <w:rPr>
                      <w:rFonts w:ascii="Calibri" w:hAnsi="Calibri"/>
                    </w:rPr>
                  </w:pPr>
                </w:p>
              </w:tc>
              <w:tc>
                <w:tcPr>
                  <w:tcW w:w="1109" w:type="dxa"/>
                  <w:vAlign w:val="center"/>
                </w:tcPr>
                <w:p w14:paraId="24003CC5"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38281620"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74E5AB2E"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29E4F095"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3A372F98" w14:textId="77777777" w:rsidTr="00716F5C">
              <w:tc>
                <w:tcPr>
                  <w:tcW w:w="1457" w:type="dxa"/>
                  <w:vMerge/>
                  <w:vAlign w:val="center"/>
                </w:tcPr>
                <w:p w14:paraId="292A89AF" w14:textId="77777777" w:rsidR="00716F5C" w:rsidRPr="005F2432" w:rsidRDefault="00716F5C" w:rsidP="00716F5C">
                  <w:pPr>
                    <w:jc w:val="center"/>
                    <w:rPr>
                      <w:rFonts w:ascii="Calibri" w:hAnsi="Calibri"/>
                    </w:rPr>
                  </w:pPr>
                </w:p>
              </w:tc>
              <w:tc>
                <w:tcPr>
                  <w:tcW w:w="1109" w:type="dxa"/>
                  <w:vAlign w:val="center"/>
                </w:tcPr>
                <w:p w14:paraId="5FF0B4BF"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3052E9BD" w14:textId="77777777" w:rsidR="00716F5C" w:rsidRPr="005F2432" w:rsidRDefault="00716F5C" w:rsidP="00716F5C">
                  <w:pPr>
                    <w:jc w:val="center"/>
                    <w:rPr>
                      <w:rFonts w:ascii="Calibri" w:hAnsi="Calibri"/>
                      <w:b/>
                      <w:sz w:val="20"/>
                      <w:szCs w:val="20"/>
                    </w:rPr>
                  </w:pPr>
                  <w:r w:rsidRPr="005F2432">
                    <w:rPr>
                      <w:b/>
                      <w:sz w:val="20"/>
                      <w:szCs w:val="20"/>
                    </w:rPr>
                    <w:t>1,500.1</w:t>
                  </w:r>
                </w:p>
              </w:tc>
              <w:tc>
                <w:tcPr>
                  <w:tcW w:w="1643" w:type="dxa"/>
                </w:tcPr>
                <w:p w14:paraId="77DDD624" w14:textId="77777777" w:rsidR="00716F5C" w:rsidRPr="005F2432" w:rsidRDefault="00716F5C" w:rsidP="00716F5C">
                  <w:pPr>
                    <w:jc w:val="center"/>
                    <w:rPr>
                      <w:rFonts w:ascii="Calibri" w:hAnsi="Calibri"/>
                      <w:b/>
                      <w:sz w:val="20"/>
                      <w:szCs w:val="20"/>
                    </w:rPr>
                  </w:pPr>
                  <w:r w:rsidRPr="005F2432">
                    <w:rPr>
                      <w:b/>
                      <w:sz w:val="20"/>
                      <w:szCs w:val="20"/>
                    </w:rPr>
                    <w:t>2,054.4</w:t>
                  </w:r>
                </w:p>
              </w:tc>
              <w:tc>
                <w:tcPr>
                  <w:tcW w:w="1643" w:type="dxa"/>
                </w:tcPr>
                <w:p w14:paraId="146D2528" w14:textId="77777777" w:rsidR="00716F5C" w:rsidRPr="005F2432" w:rsidRDefault="00716F5C" w:rsidP="00716F5C">
                  <w:pPr>
                    <w:jc w:val="center"/>
                    <w:rPr>
                      <w:rFonts w:ascii="Calibri" w:hAnsi="Calibri"/>
                      <w:b/>
                      <w:sz w:val="20"/>
                      <w:szCs w:val="20"/>
                    </w:rPr>
                  </w:pPr>
                  <w:r w:rsidRPr="005F2432">
                    <w:rPr>
                      <w:b/>
                      <w:sz w:val="20"/>
                      <w:szCs w:val="20"/>
                    </w:rPr>
                    <w:t>2,615.7</w:t>
                  </w:r>
                </w:p>
              </w:tc>
            </w:tr>
            <w:tr w:rsidR="00716F5C" w:rsidRPr="005F2432" w14:paraId="389B7D98" w14:textId="77777777" w:rsidTr="00716F5C">
              <w:tc>
                <w:tcPr>
                  <w:tcW w:w="1457" w:type="dxa"/>
                  <w:vMerge w:val="restart"/>
                  <w:vAlign w:val="center"/>
                </w:tcPr>
                <w:p w14:paraId="7229BFAB" w14:textId="77777777" w:rsidR="00716F5C" w:rsidRPr="005F2432" w:rsidRDefault="00716F5C" w:rsidP="00716F5C">
                  <w:pPr>
                    <w:jc w:val="center"/>
                    <w:rPr>
                      <w:rFonts w:ascii="Calibri" w:hAnsi="Calibri"/>
                    </w:rPr>
                  </w:pPr>
                  <w:r w:rsidRPr="005F2432">
                    <w:rPr>
                      <w:rFonts w:ascii="Calibri" w:hAnsi="Calibri"/>
                      <w:sz w:val="20"/>
                      <w:szCs w:val="20"/>
                    </w:rPr>
                    <w:t>Bahrain</w:t>
                  </w:r>
                </w:p>
              </w:tc>
              <w:tc>
                <w:tcPr>
                  <w:tcW w:w="1109" w:type="dxa"/>
                  <w:vAlign w:val="center"/>
                </w:tcPr>
                <w:p w14:paraId="46AB0113"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29551CC8" w14:textId="77777777" w:rsidR="00716F5C" w:rsidRPr="005F2432" w:rsidRDefault="00716F5C" w:rsidP="00716F5C">
                  <w:pPr>
                    <w:jc w:val="center"/>
                    <w:rPr>
                      <w:rFonts w:ascii="Calibri" w:hAnsi="Calibri"/>
                      <w:sz w:val="20"/>
                      <w:szCs w:val="20"/>
                    </w:rPr>
                  </w:pPr>
                  <w:r w:rsidRPr="005F2432">
                    <w:rPr>
                      <w:sz w:val="20"/>
                      <w:szCs w:val="20"/>
                    </w:rPr>
                    <w:t>172.6</w:t>
                  </w:r>
                </w:p>
              </w:tc>
              <w:tc>
                <w:tcPr>
                  <w:tcW w:w="1643" w:type="dxa"/>
                </w:tcPr>
                <w:p w14:paraId="413DE731" w14:textId="77777777" w:rsidR="00716F5C" w:rsidRPr="005F2432" w:rsidRDefault="00716F5C" w:rsidP="00716F5C">
                  <w:pPr>
                    <w:jc w:val="center"/>
                    <w:rPr>
                      <w:rFonts w:ascii="Calibri" w:hAnsi="Calibri"/>
                      <w:sz w:val="20"/>
                      <w:szCs w:val="20"/>
                    </w:rPr>
                  </w:pPr>
                  <w:r w:rsidRPr="005F2432">
                    <w:rPr>
                      <w:sz w:val="20"/>
                      <w:szCs w:val="20"/>
                    </w:rPr>
                    <w:t>273.6</w:t>
                  </w:r>
                </w:p>
              </w:tc>
              <w:tc>
                <w:tcPr>
                  <w:tcW w:w="1643" w:type="dxa"/>
                </w:tcPr>
                <w:p w14:paraId="7EDB2807" w14:textId="77777777" w:rsidR="00716F5C" w:rsidRPr="005F2432" w:rsidRDefault="00716F5C" w:rsidP="00716F5C">
                  <w:pPr>
                    <w:jc w:val="center"/>
                    <w:rPr>
                      <w:rFonts w:ascii="Calibri" w:hAnsi="Calibri"/>
                      <w:sz w:val="20"/>
                      <w:szCs w:val="20"/>
                    </w:rPr>
                  </w:pPr>
                  <w:r w:rsidRPr="005F2432">
                    <w:rPr>
                      <w:sz w:val="20"/>
                      <w:szCs w:val="20"/>
                    </w:rPr>
                    <w:t>324.3</w:t>
                  </w:r>
                </w:p>
              </w:tc>
            </w:tr>
            <w:tr w:rsidR="00716F5C" w:rsidRPr="005F2432" w14:paraId="17DB54FC" w14:textId="77777777" w:rsidTr="00716F5C">
              <w:tc>
                <w:tcPr>
                  <w:tcW w:w="1457" w:type="dxa"/>
                  <w:vMerge/>
                  <w:vAlign w:val="center"/>
                </w:tcPr>
                <w:p w14:paraId="402DFD2C" w14:textId="77777777" w:rsidR="00716F5C" w:rsidRPr="005F2432" w:rsidRDefault="00716F5C" w:rsidP="00716F5C">
                  <w:pPr>
                    <w:jc w:val="center"/>
                    <w:rPr>
                      <w:rFonts w:ascii="Calibri" w:hAnsi="Calibri"/>
                    </w:rPr>
                  </w:pPr>
                </w:p>
              </w:tc>
              <w:tc>
                <w:tcPr>
                  <w:tcW w:w="1109" w:type="dxa"/>
                  <w:vAlign w:val="center"/>
                </w:tcPr>
                <w:p w14:paraId="3F56495E"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6C496074" w14:textId="77777777" w:rsidR="00716F5C" w:rsidRPr="005F2432" w:rsidRDefault="00716F5C" w:rsidP="00716F5C">
                  <w:pPr>
                    <w:jc w:val="center"/>
                    <w:rPr>
                      <w:rFonts w:ascii="Calibri" w:hAnsi="Calibri"/>
                      <w:sz w:val="20"/>
                      <w:szCs w:val="20"/>
                    </w:rPr>
                  </w:pPr>
                  <w:r w:rsidRPr="005F2432">
                    <w:rPr>
                      <w:sz w:val="20"/>
                      <w:szCs w:val="20"/>
                    </w:rPr>
                    <w:t>1,070.0</w:t>
                  </w:r>
                </w:p>
              </w:tc>
              <w:tc>
                <w:tcPr>
                  <w:tcW w:w="1643" w:type="dxa"/>
                </w:tcPr>
                <w:p w14:paraId="56064304" w14:textId="77777777" w:rsidR="00716F5C" w:rsidRPr="005F2432" w:rsidRDefault="00716F5C" w:rsidP="00716F5C">
                  <w:pPr>
                    <w:jc w:val="center"/>
                    <w:rPr>
                      <w:rFonts w:ascii="Calibri" w:hAnsi="Calibri"/>
                      <w:sz w:val="20"/>
                      <w:szCs w:val="20"/>
                    </w:rPr>
                  </w:pPr>
                  <w:r w:rsidRPr="005F2432">
                    <w:rPr>
                      <w:sz w:val="20"/>
                      <w:szCs w:val="20"/>
                    </w:rPr>
                    <w:t>1,149.4</w:t>
                  </w:r>
                </w:p>
              </w:tc>
              <w:tc>
                <w:tcPr>
                  <w:tcW w:w="1643" w:type="dxa"/>
                </w:tcPr>
                <w:p w14:paraId="4945DA7A" w14:textId="77777777" w:rsidR="00716F5C" w:rsidRPr="005F2432" w:rsidRDefault="00716F5C" w:rsidP="00716F5C">
                  <w:pPr>
                    <w:jc w:val="center"/>
                    <w:rPr>
                      <w:rFonts w:ascii="Calibri" w:hAnsi="Calibri"/>
                      <w:sz w:val="20"/>
                      <w:szCs w:val="20"/>
                    </w:rPr>
                  </w:pPr>
                  <w:r w:rsidRPr="005F2432">
                    <w:rPr>
                      <w:sz w:val="20"/>
                      <w:szCs w:val="20"/>
                    </w:rPr>
                    <w:t>107.0</w:t>
                  </w:r>
                </w:p>
              </w:tc>
            </w:tr>
            <w:tr w:rsidR="00716F5C" w:rsidRPr="005F2432" w14:paraId="63D0D1F2" w14:textId="77777777" w:rsidTr="00716F5C">
              <w:tc>
                <w:tcPr>
                  <w:tcW w:w="1457" w:type="dxa"/>
                  <w:vMerge/>
                  <w:vAlign w:val="center"/>
                </w:tcPr>
                <w:p w14:paraId="54581925" w14:textId="77777777" w:rsidR="00716F5C" w:rsidRPr="005F2432" w:rsidRDefault="00716F5C" w:rsidP="00716F5C">
                  <w:pPr>
                    <w:jc w:val="center"/>
                    <w:rPr>
                      <w:rFonts w:ascii="Calibri" w:hAnsi="Calibri"/>
                    </w:rPr>
                  </w:pPr>
                </w:p>
              </w:tc>
              <w:tc>
                <w:tcPr>
                  <w:tcW w:w="1109" w:type="dxa"/>
                  <w:vAlign w:val="center"/>
                </w:tcPr>
                <w:p w14:paraId="52C972DD"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15485AA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13C9C43C"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3E79DAEF"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7A3D5EC2" w14:textId="77777777" w:rsidTr="00716F5C">
              <w:tc>
                <w:tcPr>
                  <w:tcW w:w="1457" w:type="dxa"/>
                  <w:vMerge/>
                  <w:vAlign w:val="center"/>
                </w:tcPr>
                <w:p w14:paraId="5D1329EC" w14:textId="77777777" w:rsidR="00716F5C" w:rsidRPr="005F2432" w:rsidRDefault="00716F5C" w:rsidP="00716F5C">
                  <w:pPr>
                    <w:jc w:val="center"/>
                    <w:rPr>
                      <w:rFonts w:ascii="Calibri" w:hAnsi="Calibri"/>
                    </w:rPr>
                  </w:pPr>
                </w:p>
              </w:tc>
              <w:tc>
                <w:tcPr>
                  <w:tcW w:w="1109" w:type="dxa"/>
                  <w:vAlign w:val="center"/>
                </w:tcPr>
                <w:p w14:paraId="433C29FC"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76238DEC"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4D088DB8"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C31B6C4"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7B3A9F98" w14:textId="77777777" w:rsidTr="00716F5C">
              <w:tc>
                <w:tcPr>
                  <w:tcW w:w="1457" w:type="dxa"/>
                  <w:vMerge/>
                  <w:vAlign w:val="center"/>
                </w:tcPr>
                <w:p w14:paraId="1F69255A" w14:textId="77777777" w:rsidR="00716F5C" w:rsidRPr="005F2432" w:rsidRDefault="00716F5C" w:rsidP="00716F5C">
                  <w:pPr>
                    <w:jc w:val="center"/>
                    <w:rPr>
                      <w:rFonts w:ascii="Calibri" w:hAnsi="Calibri"/>
                    </w:rPr>
                  </w:pPr>
                </w:p>
              </w:tc>
              <w:tc>
                <w:tcPr>
                  <w:tcW w:w="1109" w:type="dxa"/>
                  <w:vAlign w:val="center"/>
                </w:tcPr>
                <w:p w14:paraId="1FCA9E53"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3B28AB92" w14:textId="77777777" w:rsidR="00716F5C" w:rsidRPr="005F2432" w:rsidRDefault="00716F5C" w:rsidP="00716F5C">
                  <w:pPr>
                    <w:jc w:val="center"/>
                    <w:rPr>
                      <w:rFonts w:ascii="Calibri" w:hAnsi="Calibri"/>
                      <w:b/>
                      <w:sz w:val="20"/>
                      <w:szCs w:val="20"/>
                    </w:rPr>
                  </w:pPr>
                  <w:r w:rsidRPr="005F2432">
                    <w:rPr>
                      <w:b/>
                      <w:sz w:val="20"/>
                      <w:szCs w:val="20"/>
                    </w:rPr>
                    <w:t>1,242.6</w:t>
                  </w:r>
                </w:p>
              </w:tc>
              <w:tc>
                <w:tcPr>
                  <w:tcW w:w="1643" w:type="dxa"/>
                </w:tcPr>
                <w:p w14:paraId="224ADC94" w14:textId="77777777" w:rsidR="00716F5C" w:rsidRPr="005F2432" w:rsidRDefault="00716F5C" w:rsidP="00716F5C">
                  <w:pPr>
                    <w:jc w:val="center"/>
                    <w:rPr>
                      <w:rFonts w:ascii="Calibri" w:hAnsi="Calibri"/>
                      <w:b/>
                      <w:sz w:val="20"/>
                      <w:szCs w:val="20"/>
                    </w:rPr>
                  </w:pPr>
                  <w:r w:rsidRPr="005F2432">
                    <w:rPr>
                      <w:b/>
                      <w:sz w:val="20"/>
                      <w:szCs w:val="20"/>
                    </w:rPr>
                    <w:t>1,423.1</w:t>
                  </w:r>
                </w:p>
              </w:tc>
              <w:tc>
                <w:tcPr>
                  <w:tcW w:w="1643" w:type="dxa"/>
                </w:tcPr>
                <w:p w14:paraId="2CFCD9C2" w14:textId="77777777" w:rsidR="00716F5C" w:rsidRPr="005F2432" w:rsidRDefault="00716F5C" w:rsidP="00716F5C">
                  <w:pPr>
                    <w:jc w:val="center"/>
                    <w:rPr>
                      <w:rFonts w:ascii="Calibri" w:hAnsi="Calibri"/>
                      <w:b/>
                      <w:sz w:val="20"/>
                      <w:szCs w:val="20"/>
                    </w:rPr>
                  </w:pPr>
                  <w:r w:rsidRPr="005F2432">
                    <w:rPr>
                      <w:b/>
                      <w:sz w:val="20"/>
                      <w:szCs w:val="20"/>
                    </w:rPr>
                    <w:t>431.3</w:t>
                  </w:r>
                </w:p>
              </w:tc>
            </w:tr>
            <w:tr w:rsidR="00716F5C" w:rsidRPr="005F2432" w14:paraId="6ECCA74D" w14:textId="77777777" w:rsidTr="00716F5C">
              <w:tc>
                <w:tcPr>
                  <w:tcW w:w="1457" w:type="dxa"/>
                  <w:vMerge w:val="restart"/>
                  <w:vAlign w:val="center"/>
                </w:tcPr>
                <w:p w14:paraId="13098C4C" w14:textId="77777777" w:rsidR="00716F5C" w:rsidRPr="005F2432" w:rsidRDefault="00716F5C" w:rsidP="00716F5C">
                  <w:pPr>
                    <w:jc w:val="center"/>
                    <w:rPr>
                      <w:rFonts w:ascii="Calibri" w:hAnsi="Calibri"/>
                    </w:rPr>
                  </w:pPr>
                  <w:r w:rsidRPr="005F2432">
                    <w:rPr>
                      <w:rFonts w:ascii="Calibri" w:hAnsi="Calibri"/>
                      <w:sz w:val="20"/>
                      <w:szCs w:val="20"/>
                    </w:rPr>
                    <w:t>Bangladesh</w:t>
                  </w:r>
                </w:p>
              </w:tc>
              <w:tc>
                <w:tcPr>
                  <w:tcW w:w="1109" w:type="dxa"/>
                  <w:vAlign w:val="center"/>
                </w:tcPr>
                <w:p w14:paraId="7057FFAC"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7AF84EEF" w14:textId="77777777" w:rsidR="00716F5C" w:rsidRPr="005F2432" w:rsidRDefault="00716F5C" w:rsidP="00716F5C">
                  <w:pPr>
                    <w:jc w:val="center"/>
                    <w:rPr>
                      <w:rFonts w:ascii="Calibri" w:hAnsi="Calibri"/>
                      <w:sz w:val="20"/>
                      <w:szCs w:val="20"/>
                    </w:rPr>
                  </w:pPr>
                  <w:r w:rsidRPr="005F2432">
                    <w:rPr>
                      <w:sz w:val="20"/>
                      <w:szCs w:val="20"/>
                    </w:rPr>
                    <w:t>4.5</w:t>
                  </w:r>
                </w:p>
              </w:tc>
              <w:tc>
                <w:tcPr>
                  <w:tcW w:w="1643" w:type="dxa"/>
                </w:tcPr>
                <w:p w14:paraId="22F924EE" w14:textId="77777777" w:rsidR="00716F5C" w:rsidRPr="005F2432" w:rsidRDefault="00716F5C" w:rsidP="00716F5C">
                  <w:pPr>
                    <w:jc w:val="center"/>
                    <w:rPr>
                      <w:rFonts w:ascii="Calibri" w:hAnsi="Calibri"/>
                      <w:sz w:val="20"/>
                      <w:szCs w:val="20"/>
                    </w:rPr>
                  </w:pPr>
                  <w:r w:rsidRPr="005F2432">
                    <w:rPr>
                      <w:sz w:val="20"/>
                      <w:szCs w:val="20"/>
                    </w:rPr>
                    <w:t>7.4</w:t>
                  </w:r>
                </w:p>
              </w:tc>
              <w:tc>
                <w:tcPr>
                  <w:tcW w:w="1643" w:type="dxa"/>
                </w:tcPr>
                <w:p w14:paraId="4B0A8CE9" w14:textId="77777777" w:rsidR="00716F5C" w:rsidRPr="005F2432" w:rsidRDefault="00716F5C" w:rsidP="00716F5C">
                  <w:pPr>
                    <w:jc w:val="center"/>
                    <w:rPr>
                      <w:rFonts w:ascii="Calibri" w:hAnsi="Calibri"/>
                      <w:sz w:val="20"/>
                      <w:szCs w:val="20"/>
                    </w:rPr>
                  </w:pPr>
                  <w:r w:rsidRPr="005F2432">
                    <w:rPr>
                      <w:sz w:val="20"/>
                      <w:szCs w:val="20"/>
                    </w:rPr>
                    <w:t>21.5</w:t>
                  </w:r>
                </w:p>
              </w:tc>
            </w:tr>
            <w:tr w:rsidR="00716F5C" w:rsidRPr="005F2432" w14:paraId="37A099C8" w14:textId="77777777" w:rsidTr="00716F5C">
              <w:tc>
                <w:tcPr>
                  <w:tcW w:w="1457" w:type="dxa"/>
                  <w:vMerge/>
                  <w:vAlign w:val="center"/>
                </w:tcPr>
                <w:p w14:paraId="3C3B1AF3" w14:textId="77777777" w:rsidR="00716F5C" w:rsidRPr="005F2432" w:rsidRDefault="00716F5C" w:rsidP="00716F5C">
                  <w:pPr>
                    <w:jc w:val="center"/>
                    <w:rPr>
                      <w:rFonts w:ascii="Calibri" w:hAnsi="Calibri"/>
                    </w:rPr>
                  </w:pPr>
                </w:p>
              </w:tc>
              <w:tc>
                <w:tcPr>
                  <w:tcW w:w="1109" w:type="dxa"/>
                  <w:vAlign w:val="center"/>
                </w:tcPr>
                <w:p w14:paraId="4285BE5C"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1FE4A059" w14:textId="77777777" w:rsidR="00716F5C" w:rsidRPr="005F2432" w:rsidRDefault="00716F5C" w:rsidP="00716F5C">
                  <w:pPr>
                    <w:jc w:val="center"/>
                    <w:rPr>
                      <w:rFonts w:ascii="Calibri" w:hAnsi="Calibri"/>
                      <w:sz w:val="20"/>
                      <w:szCs w:val="20"/>
                    </w:rPr>
                  </w:pPr>
                  <w:r w:rsidRPr="005F2432">
                    <w:rPr>
                      <w:sz w:val="20"/>
                      <w:szCs w:val="20"/>
                    </w:rPr>
                    <w:t>403.2</w:t>
                  </w:r>
                </w:p>
              </w:tc>
              <w:tc>
                <w:tcPr>
                  <w:tcW w:w="1643" w:type="dxa"/>
                </w:tcPr>
                <w:p w14:paraId="20E83067" w14:textId="77777777" w:rsidR="00716F5C" w:rsidRPr="005F2432" w:rsidRDefault="00716F5C" w:rsidP="00716F5C">
                  <w:pPr>
                    <w:jc w:val="center"/>
                    <w:rPr>
                      <w:rFonts w:ascii="Calibri" w:hAnsi="Calibri"/>
                      <w:sz w:val="20"/>
                      <w:szCs w:val="20"/>
                    </w:rPr>
                  </w:pPr>
                  <w:r w:rsidRPr="005F2432">
                    <w:rPr>
                      <w:sz w:val="20"/>
                      <w:szCs w:val="20"/>
                    </w:rPr>
                    <w:t>594.2</w:t>
                  </w:r>
                </w:p>
              </w:tc>
              <w:tc>
                <w:tcPr>
                  <w:tcW w:w="1643" w:type="dxa"/>
                </w:tcPr>
                <w:p w14:paraId="0695B07F" w14:textId="77777777" w:rsidR="00716F5C" w:rsidRPr="005F2432" w:rsidRDefault="00716F5C" w:rsidP="00716F5C">
                  <w:pPr>
                    <w:jc w:val="center"/>
                    <w:rPr>
                      <w:rFonts w:ascii="Calibri" w:hAnsi="Calibri"/>
                      <w:sz w:val="20"/>
                      <w:szCs w:val="20"/>
                    </w:rPr>
                  </w:pPr>
                  <w:r w:rsidRPr="005F2432">
                    <w:rPr>
                      <w:sz w:val="20"/>
                      <w:szCs w:val="20"/>
                    </w:rPr>
                    <w:t>1,119.9</w:t>
                  </w:r>
                </w:p>
              </w:tc>
            </w:tr>
            <w:tr w:rsidR="00716F5C" w:rsidRPr="005F2432" w14:paraId="7D39B5D1" w14:textId="77777777" w:rsidTr="00716F5C">
              <w:tc>
                <w:tcPr>
                  <w:tcW w:w="1457" w:type="dxa"/>
                  <w:vMerge/>
                  <w:vAlign w:val="center"/>
                </w:tcPr>
                <w:p w14:paraId="2738567D" w14:textId="77777777" w:rsidR="00716F5C" w:rsidRPr="005F2432" w:rsidRDefault="00716F5C" w:rsidP="00716F5C">
                  <w:pPr>
                    <w:jc w:val="center"/>
                    <w:rPr>
                      <w:rFonts w:ascii="Calibri" w:hAnsi="Calibri"/>
                    </w:rPr>
                  </w:pPr>
                </w:p>
              </w:tc>
              <w:tc>
                <w:tcPr>
                  <w:tcW w:w="1109" w:type="dxa"/>
                  <w:vAlign w:val="center"/>
                </w:tcPr>
                <w:p w14:paraId="375AC22B"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2FD7AD69" w14:textId="77777777" w:rsidR="00716F5C" w:rsidRPr="005F2432" w:rsidRDefault="00716F5C" w:rsidP="00716F5C">
                  <w:pPr>
                    <w:jc w:val="center"/>
                    <w:rPr>
                      <w:rFonts w:ascii="Calibri" w:hAnsi="Calibri"/>
                      <w:sz w:val="20"/>
                      <w:szCs w:val="20"/>
                    </w:rPr>
                  </w:pPr>
                  <w:r w:rsidRPr="005F2432">
                    <w:rPr>
                      <w:sz w:val="20"/>
                      <w:szCs w:val="20"/>
                    </w:rPr>
                    <w:t>683.0</w:t>
                  </w:r>
                </w:p>
              </w:tc>
              <w:tc>
                <w:tcPr>
                  <w:tcW w:w="1643" w:type="dxa"/>
                </w:tcPr>
                <w:p w14:paraId="00245B0F" w14:textId="77777777" w:rsidR="00716F5C" w:rsidRPr="005F2432" w:rsidRDefault="00716F5C" w:rsidP="00716F5C">
                  <w:pPr>
                    <w:jc w:val="center"/>
                    <w:rPr>
                      <w:rFonts w:ascii="Calibri" w:hAnsi="Calibri"/>
                      <w:sz w:val="20"/>
                      <w:szCs w:val="20"/>
                    </w:rPr>
                  </w:pPr>
                  <w:r w:rsidRPr="005F2432">
                    <w:rPr>
                      <w:sz w:val="20"/>
                      <w:szCs w:val="20"/>
                    </w:rPr>
                    <w:t>802.1</w:t>
                  </w:r>
                </w:p>
              </w:tc>
              <w:tc>
                <w:tcPr>
                  <w:tcW w:w="1643" w:type="dxa"/>
                </w:tcPr>
                <w:p w14:paraId="0DC5ED9F" w14:textId="77777777" w:rsidR="00716F5C" w:rsidRPr="005F2432" w:rsidRDefault="00716F5C" w:rsidP="00716F5C">
                  <w:pPr>
                    <w:jc w:val="center"/>
                    <w:rPr>
                      <w:rFonts w:ascii="Calibri" w:hAnsi="Calibri"/>
                      <w:sz w:val="20"/>
                      <w:szCs w:val="20"/>
                    </w:rPr>
                  </w:pPr>
                  <w:r w:rsidRPr="005F2432">
                    <w:rPr>
                      <w:sz w:val="20"/>
                      <w:szCs w:val="20"/>
                    </w:rPr>
                    <w:t>1,685.0</w:t>
                  </w:r>
                </w:p>
              </w:tc>
            </w:tr>
            <w:tr w:rsidR="00716F5C" w:rsidRPr="005F2432" w14:paraId="5202317E" w14:textId="77777777" w:rsidTr="00716F5C">
              <w:tc>
                <w:tcPr>
                  <w:tcW w:w="1457" w:type="dxa"/>
                  <w:vMerge/>
                  <w:vAlign w:val="center"/>
                </w:tcPr>
                <w:p w14:paraId="2A00FEF5" w14:textId="77777777" w:rsidR="00716F5C" w:rsidRPr="005F2432" w:rsidRDefault="00716F5C" w:rsidP="00716F5C">
                  <w:pPr>
                    <w:jc w:val="center"/>
                    <w:rPr>
                      <w:rFonts w:ascii="Calibri" w:hAnsi="Calibri"/>
                    </w:rPr>
                  </w:pPr>
                </w:p>
              </w:tc>
              <w:tc>
                <w:tcPr>
                  <w:tcW w:w="1109" w:type="dxa"/>
                  <w:vAlign w:val="center"/>
                </w:tcPr>
                <w:p w14:paraId="0341B594"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0ADFA791"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412C0D04"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1FC2AC9"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4907B46C" w14:textId="77777777" w:rsidTr="00716F5C">
              <w:tc>
                <w:tcPr>
                  <w:tcW w:w="1457" w:type="dxa"/>
                  <w:vMerge/>
                  <w:vAlign w:val="center"/>
                </w:tcPr>
                <w:p w14:paraId="39318BC3" w14:textId="77777777" w:rsidR="00716F5C" w:rsidRPr="005F2432" w:rsidRDefault="00716F5C" w:rsidP="00716F5C">
                  <w:pPr>
                    <w:jc w:val="center"/>
                    <w:rPr>
                      <w:rFonts w:ascii="Calibri" w:hAnsi="Calibri"/>
                    </w:rPr>
                  </w:pPr>
                </w:p>
              </w:tc>
              <w:tc>
                <w:tcPr>
                  <w:tcW w:w="1109" w:type="dxa"/>
                  <w:vAlign w:val="center"/>
                </w:tcPr>
                <w:p w14:paraId="3CCB7B47"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6545188D" w14:textId="77777777" w:rsidR="00716F5C" w:rsidRPr="005F2432" w:rsidRDefault="00716F5C" w:rsidP="00716F5C">
                  <w:pPr>
                    <w:jc w:val="center"/>
                    <w:rPr>
                      <w:rFonts w:ascii="Calibri" w:hAnsi="Calibri"/>
                      <w:b/>
                      <w:sz w:val="20"/>
                      <w:szCs w:val="20"/>
                    </w:rPr>
                  </w:pPr>
                  <w:r w:rsidRPr="005F2432">
                    <w:rPr>
                      <w:b/>
                      <w:sz w:val="20"/>
                      <w:szCs w:val="20"/>
                    </w:rPr>
                    <w:t>1,090.7</w:t>
                  </w:r>
                </w:p>
              </w:tc>
              <w:tc>
                <w:tcPr>
                  <w:tcW w:w="1643" w:type="dxa"/>
                </w:tcPr>
                <w:p w14:paraId="26CBB72F" w14:textId="77777777" w:rsidR="00716F5C" w:rsidRPr="005F2432" w:rsidRDefault="00716F5C" w:rsidP="00716F5C">
                  <w:pPr>
                    <w:jc w:val="center"/>
                    <w:rPr>
                      <w:rFonts w:ascii="Calibri" w:hAnsi="Calibri"/>
                      <w:b/>
                      <w:sz w:val="20"/>
                      <w:szCs w:val="20"/>
                    </w:rPr>
                  </w:pPr>
                  <w:r w:rsidRPr="005F2432">
                    <w:rPr>
                      <w:b/>
                      <w:sz w:val="20"/>
                      <w:szCs w:val="20"/>
                    </w:rPr>
                    <w:t>1,403.7</w:t>
                  </w:r>
                </w:p>
              </w:tc>
              <w:tc>
                <w:tcPr>
                  <w:tcW w:w="1643" w:type="dxa"/>
                </w:tcPr>
                <w:p w14:paraId="703F575E" w14:textId="77777777" w:rsidR="00716F5C" w:rsidRPr="005F2432" w:rsidRDefault="00716F5C" w:rsidP="00716F5C">
                  <w:pPr>
                    <w:jc w:val="center"/>
                    <w:rPr>
                      <w:rFonts w:ascii="Calibri" w:hAnsi="Calibri"/>
                      <w:b/>
                      <w:sz w:val="20"/>
                      <w:szCs w:val="20"/>
                    </w:rPr>
                  </w:pPr>
                  <w:r w:rsidRPr="005F2432">
                    <w:rPr>
                      <w:b/>
                      <w:sz w:val="20"/>
                      <w:szCs w:val="20"/>
                    </w:rPr>
                    <w:t>2,826.4</w:t>
                  </w:r>
                </w:p>
              </w:tc>
            </w:tr>
            <w:tr w:rsidR="00716F5C" w:rsidRPr="005F2432" w14:paraId="1FC1405F" w14:textId="77777777" w:rsidTr="00716F5C">
              <w:tc>
                <w:tcPr>
                  <w:tcW w:w="1457" w:type="dxa"/>
                  <w:vMerge w:val="restart"/>
                  <w:vAlign w:val="center"/>
                </w:tcPr>
                <w:p w14:paraId="47A17611" w14:textId="77777777" w:rsidR="00716F5C" w:rsidRPr="005F2432" w:rsidRDefault="00716F5C" w:rsidP="00716F5C">
                  <w:pPr>
                    <w:jc w:val="center"/>
                    <w:rPr>
                      <w:rFonts w:ascii="Calibri" w:hAnsi="Calibri"/>
                    </w:rPr>
                  </w:pPr>
                  <w:r w:rsidRPr="005F2432">
                    <w:rPr>
                      <w:rFonts w:ascii="Calibri" w:hAnsi="Calibri"/>
                      <w:sz w:val="20"/>
                      <w:szCs w:val="20"/>
                    </w:rPr>
                    <w:t>Bolivia</w:t>
                  </w:r>
                </w:p>
              </w:tc>
              <w:tc>
                <w:tcPr>
                  <w:tcW w:w="1109" w:type="dxa"/>
                  <w:vAlign w:val="center"/>
                </w:tcPr>
                <w:p w14:paraId="183B340F"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3248DAAC" w14:textId="77777777" w:rsidR="00716F5C" w:rsidRPr="005F2432" w:rsidRDefault="00716F5C" w:rsidP="00716F5C">
                  <w:pPr>
                    <w:jc w:val="center"/>
                    <w:rPr>
                      <w:rFonts w:ascii="Calibri" w:hAnsi="Calibri"/>
                      <w:sz w:val="20"/>
                      <w:szCs w:val="20"/>
                    </w:rPr>
                  </w:pPr>
                  <w:r w:rsidRPr="005F2432">
                    <w:rPr>
                      <w:sz w:val="20"/>
                      <w:szCs w:val="20"/>
                    </w:rPr>
                    <w:t>628.7</w:t>
                  </w:r>
                </w:p>
              </w:tc>
              <w:tc>
                <w:tcPr>
                  <w:tcW w:w="1643" w:type="dxa"/>
                </w:tcPr>
                <w:p w14:paraId="2FF9CD4E" w14:textId="77777777" w:rsidR="00716F5C" w:rsidRPr="005F2432" w:rsidRDefault="00716F5C" w:rsidP="00716F5C">
                  <w:pPr>
                    <w:jc w:val="center"/>
                    <w:rPr>
                      <w:rFonts w:ascii="Calibri" w:hAnsi="Calibri"/>
                      <w:sz w:val="20"/>
                      <w:szCs w:val="20"/>
                    </w:rPr>
                  </w:pPr>
                  <w:r w:rsidRPr="005F2432">
                    <w:rPr>
                      <w:sz w:val="20"/>
                      <w:szCs w:val="20"/>
                    </w:rPr>
                    <w:t>816.4</w:t>
                  </w:r>
                </w:p>
              </w:tc>
              <w:tc>
                <w:tcPr>
                  <w:tcW w:w="1643" w:type="dxa"/>
                </w:tcPr>
                <w:p w14:paraId="1D45F47E" w14:textId="77777777" w:rsidR="00716F5C" w:rsidRPr="005F2432" w:rsidRDefault="00716F5C" w:rsidP="00716F5C">
                  <w:pPr>
                    <w:jc w:val="center"/>
                    <w:rPr>
                      <w:rFonts w:ascii="Calibri" w:hAnsi="Calibri"/>
                      <w:sz w:val="20"/>
                      <w:szCs w:val="20"/>
                    </w:rPr>
                  </w:pPr>
                  <w:r w:rsidRPr="005F2432">
                    <w:rPr>
                      <w:sz w:val="20"/>
                      <w:szCs w:val="20"/>
                    </w:rPr>
                    <w:t>1,263.3</w:t>
                  </w:r>
                </w:p>
              </w:tc>
            </w:tr>
            <w:tr w:rsidR="00716F5C" w:rsidRPr="005F2432" w14:paraId="2F28EE2C" w14:textId="77777777" w:rsidTr="00716F5C">
              <w:tc>
                <w:tcPr>
                  <w:tcW w:w="1457" w:type="dxa"/>
                  <w:vMerge/>
                  <w:vAlign w:val="center"/>
                </w:tcPr>
                <w:p w14:paraId="53CF31A3" w14:textId="77777777" w:rsidR="00716F5C" w:rsidRPr="005F2432" w:rsidRDefault="00716F5C" w:rsidP="00716F5C">
                  <w:pPr>
                    <w:jc w:val="center"/>
                    <w:rPr>
                      <w:rFonts w:ascii="Calibri" w:hAnsi="Calibri"/>
                    </w:rPr>
                  </w:pPr>
                </w:p>
              </w:tc>
              <w:tc>
                <w:tcPr>
                  <w:tcW w:w="1109" w:type="dxa"/>
                  <w:vAlign w:val="center"/>
                </w:tcPr>
                <w:p w14:paraId="4EB00BBC"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52BF1D1D"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08CCB80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30BBC95E"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30F136E6" w14:textId="77777777" w:rsidTr="00716F5C">
              <w:tc>
                <w:tcPr>
                  <w:tcW w:w="1457" w:type="dxa"/>
                  <w:vMerge/>
                  <w:vAlign w:val="center"/>
                </w:tcPr>
                <w:p w14:paraId="5045CB5A" w14:textId="77777777" w:rsidR="00716F5C" w:rsidRPr="005F2432" w:rsidRDefault="00716F5C" w:rsidP="00716F5C">
                  <w:pPr>
                    <w:jc w:val="center"/>
                    <w:rPr>
                      <w:rFonts w:ascii="Calibri" w:hAnsi="Calibri"/>
                    </w:rPr>
                  </w:pPr>
                </w:p>
              </w:tc>
              <w:tc>
                <w:tcPr>
                  <w:tcW w:w="1109" w:type="dxa"/>
                  <w:vAlign w:val="center"/>
                </w:tcPr>
                <w:p w14:paraId="20970C78"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5DC62A17" w14:textId="77777777" w:rsidR="00716F5C" w:rsidRPr="005F2432" w:rsidRDefault="00716F5C" w:rsidP="00716F5C">
                  <w:pPr>
                    <w:jc w:val="center"/>
                    <w:rPr>
                      <w:rFonts w:ascii="Calibri" w:hAnsi="Calibri"/>
                      <w:sz w:val="20"/>
                      <w:szCs w:val="20"/>
                    </w:rPr>
                  </w:pPr>
                  <w:r w:rsidRPr="005F2432">
                    <w:rPr>
                      <w:sz w:val="20"/>
                      <w:szCs w:val="20"/>
                    </w:rPr>
                    <w:t>49.6</w:t>
                  </w:r>
                </w:p>
              </w:tc>
              <w:tc>
                <w:tcPr>
                  <w:tcW w:w="1643" w:type="dxa"/>
                </w:tcPr>
                <w:p w14:paraId="16498DAC" w14:textId="77777777" w:rsidR="00716F5C" w:rsidRPr="005F2432" w:rsidRDefault="00716F5C" w:rsidP="00716F5C">
                  <w:pPr>
                    <w:jc w:val="center"/>
                    <w:rPr>
                      <w:rFonts w:ascii="Calibri" w:hAnsi="Calibri"/>
                      <w:sz w:val="20"/>
                      <w:szCs w:val="20"/>
                    </w:rPr>
                  </w:pPr>
                  <w:r w:rsidRPr="005F2432">
                    <w:rPr>
                      <w:sz w:val="20"/>
                      <w:szCs w:val="20"/>
                    </w:rPr>
                    <w:t>64.7</w:t>
                  </w:r>
                </w:p>
              </w:tc>
              <w:tc>
                <w:tcPr>
                  <w:tcW w:w="1643" w:type="dxa"/>
                </w:tcPr>
                <w:p w14:paraId="1ECCC6BE" w14:textId="77777777" w:rsidR="00716F5C" w:rsidRPr="005F2432" w:rsidRDefault="00716F5C" w:rsidP="00716F5C">
                  <w:pPr>
                    <w:jc w:val="center"/>
                    <w:rPr>
                      <w:rFonts w:ascii="Calibri" w:hAnsi="Calibri"/>
                      <w:sz w:val="20"/>
                      <w:szCs w:val="20"/>
                    </w:rPr>
                  </w:pPr>
                  <w:r w:rsidRPr="005F2432">
                    <w:rPr>
                      <w:sz w:val="20"/>
                      <w:szCs w:val="20"/>
                    </w:rPr>
                    <w:t>155.4</w:t>
                  </w:r>
                </w:p>
              </w:tc>
            </w:tr>
            <w:tr w:rsidR="00716F5C" w:rsidRPr="005F2432" w14:paraId="551F195C" w14:textId="77777777" w:rsidTr="00716F5C">
              <w:tc>
                <w:tcPr>
                  <w:tcW w:w="1457" w:type="dxa"/>
                  <w:vMerge/>
                  <w:vAlign w:val="center"/>
                </w:tcPr>
                <w:p w14:paraId="30D3E129" w14:textId="77777777" w:rsidR="00716F5C" w:rsidRPr="005F2432" w:rsidRDefault="00716F5C" w:rsidP="00716F5C">
                  <w:pPr>
                    <w:jc w:val="center"/>
                    <w:rPr>
                      <w:rFonts w:ascii="Calibri" w:hAnsi="Calibri"/>
                    </w:rPr>
                  </w:pPr>
                </w:p>
              </w:tc>
              <w:tc>
                <w:tcPr>
                  <w:tcW w:w="1109" w:type="dxa"/>
                  <w:vAlign w:val="center"/>
                </w:tcPr>
                <w:p w14:paraId="4B719FEF"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61117CF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76F34A0B"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6E6C8B0B"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132DC4BB" w14:textId="77777777" w:rsidTr="00716F5C">
              <w:tc>
                <w:tcPr>
                  <w:tcW w:w="1457" w:type="dxa"/>
                  <w:vMerge/>
                  <w:vAlign w:val="center"/>
                </w:tcPr>
                <w:p w14:paraId="251CBBB6" w14:textId="77777777" w:rsidR="00716F5C" w:rsidRPr="005F2432" w:rsidRDefault="00716F5C" w:rsidP="00716F5C">
                  <w:pPr>
                    <w:jc w:val="center"/>
                    <w:rPr>
                      <w:rFonts w:ascii="Calibri" w:hAnsi="Calibri"/>
                    </w:rPr>
                  </w:pPr>
                </w:p>
              </w:tc>
              <w:tc>
                <w:tcPr>
                  <w:tcW w:w="1109" w:type="dxa"/>
                  <w:vAlign w:val="center"/>
                </w:tcPr>
                <w:p w14:paraId="5A59EE10"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470EB773" w14:textId="77777777" w:rsidR="00716F5C" w:rsidRPr="005F2432" w:rsidRDefault="00716F5C" w:rsidP="00716F5C">
                  <w:pPr>
                    <w:jc w:val="center"/>
                    <w:rPr>
                      <w:rFonts w:ascii="Calibri" w:hAnsi="Calibri"/>
                      <w:b/>
                      <w:sz w:val="20"/>
                      <w:szCs w:val="20"/>
                    </w:rPr>
                  </w:pPr>
                  <w:r w:rsidRPr="005F2432">
                    <w:rPr>
                      <w:b/>
                      <w:sz w:val="20"/>
                      <w:szCs w:val="20"/>
                    </w:rPr>
                    <w:t>678.3</w:t>
                  </w:r>
                </w:p>
              </w:tc>
              <w:tc>
                <w:tcPr>
                  <w:tcW w:w="1643" w:type="dxa"/>
                </w:tcPr>
                <w:p w14:paraId="1AA0963D" w14:textId="77777777" w:rsidR="00716F5C" w:rsidRPr="005F2432" w:rsidRDefault="00716F5C" w:rsidP="00716F5C">
                  <w:pPr>
                    <w:jc w:val="center"/>
                    <w:rPr>
                      <w:rFonts w:ascii="Calibri" w:hAnsi="Calibri"/>
                      <w:b/>
                      <w:sz w:val="20"/>
                      <w:szCs w:val="20"/>
                    </w:rPr>
                  </w:pPr>
                  <w:r w:rsidRPr="005F2432">
                    <w:rPr>
                      <w:b/>
                      <w:sz w:val="20"/>
                      <w:szCs w:val="20"/>
                    </w:rPr>
                    <w:t>881.1</w:t>
                  </w:r>
                </w:p>
              </w:tc>
              <w:tc>
                <w:tcPr>
                  <w:tcW w:w="1643" w:type="dxa"/>
                </w:tcPr>
                <w:p w14:paraId="1DB06560" w14:textId="77777777" w:rsidR="00716F5C" w:rsidRPr="005F2432" w:rsidRDefault="00716F5C" w:rsidP="00716F5C">
                  <w:pPr>
                    <w:jc w:val="center"/>
                    <w:rPr>
                      <w:rFonts w:ascii="Calibri" w:hAnsi="Calibri"/>
                      <w:b/>
                      <w:sz w:val="20"/>
                      <w:szCs w:val="20"/>
                    </w:rPr>
                  </w:pPr>
                  <w:r w:rsidRPr="005F2432">
                    <w:rPr>
                      <w:b/>
                      <w:sz w:val="20"/>
                      <w:szCs w:val="20"/>
                    </w:rPr>
                    <w:t>1,418.8</w:t>
                  </w:r>
                </w:p>
              </w:tc>
            </w:tr>
            <w:tr w:rsidR="00716F5C" w:rsidRPr="005F2432" w14:paraId="33305AA1" w14:textId="77777777" w:rsidTr="00716F5C">
              <w:tc>
                <w:tcPr>
                  <w:tcW w:w="1457" w:type="dxa"/>
                  <w:vMerge w:val="restart"/>
                  <w:vAlign w:val="center"/>
                </w:tcPr>
                <w:p w14:paraId="5DE0FDE4" w14:textId="77777777" w:rsidR="00716F5C" w:rsidRPr="005F2432" w:rsidRDefault="00716F5C" w:rsidP="00716F5C">
                  <w:pPr>
                    <w:jc w:val="center"/>
                    <w:rPr>
                      <w:rFonts w:ascii="Calibri" w:hAnsi="Calibri"/>
                    </w:rPr>
                  </w:pPr>
                  <w:r w:rsidRPr="005F2432">
                    <w:rPr>
                      <w:rFonts w:ascii="Calibri" w:hAnsi="Calibri"/>
                      <w:sz w:val="20"/>
                      <w:szCs w:val="20"/>
                    </w:rPr>
                    <w:t>Brunei</w:t>
                  </w:r>
                </w:p>
              </w:tc>
              <w:tc>
                <w:tcPr>
                  <w:tcW w:w="1109" w:type="dxa"/>
                  <w:vAlign w:val="center"/>
                </w:tcPr>
                <w:p w14:paraId="1B790A5E"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0D8F7944" w14:textId="77777777" w:rsidR="00716F5C" w:rsidRPr="005F2432" w:rsidRDefault="00716F5C" w:rsidP="00716F5C">
                  <w:pPr>
                    <w:jc w:val="center"/>
                    <w:rPr>
                      <w:rFonts w:ascii="Calibri" w:hAnsi="Calibri"/>
                      <w:sz w:val="20"/>
                      <w:szCs w:val="20"/>
                    </w:rPr>
                  </w:pPr>
                  <w:r w:rsidRPr="005F2432">
                    <w:rPr>
                      <w:sz w:val="20"/>
                      <w:szCs w:val="20"/>
                    </w:rPr>
                    <w:t>104.3</w:t>
                  </w:r>
                </w:p>
              </w:tc>
              <w:tc>
                <w:tcPr>
                  <w:tcW w:w="1643" w:type="dxa"/>
                </w:tcPr>
                <w:p w14:paraId="542BD342" w14:textId="77777777" w:rsidR="00716F5C" w:rsidRPr="005F2432" w:rsidRDefault="00716F5C" w:rsidP="00716F5C">
                  <w:pPr>
                    <w:jc w:val="center"/>
                    <w:rPr>
                      <w:rFonts w:ascii="Calibri" w:hAnsi="Calibri"/>
                      <w:sz w:val="20"/>
                      <w:szCs w:val="20"/>
                    </w:rPr>
                  </w:pPr>
                  <w:r w:rsidRPr="005F2432">
                    <w:rPr>
                      <w:sz w:val="20"/>
                      <w:szCs w:val="20"/>
                    </w:rPr>
                    <w:t>181.0</w:t>
                  </w:r>
                </w:p>
              </w:tc>
              <w:tc>
                <w:tcPr>
                  <w:tcW w:w="1643" w:type="dxa"/>
                </w:tcPr>
                <w:p w14:paraId="3054759A" w14:textId="77777777" w:rsidR="00716F5C" w:rsidRPr="005F2432" w:rsidRDefault="00716F5C" w:rsidP="00716F5C">
                  <w:pPr>
                    <w:jc w:val="center"/>
                    <w:rPr>
                      <w:rFonts w:ascii="Calibri" w:hAnsi="Calibri"/>
                      <w:sz w:val="20"/>
                      <w:szCs w:val="20"/>
                    </w:rPr>
                  </w:pPr>
                  <w:r w:rsidRPr="005F2432">
                    <w:rPr>
                      <w:sz w:val="20"/>
                      <w:szCs w:val="20"/>
                    </w:rPr>
                    <w:t>217.0</w:t>
                  </w:r>
                </w:p>
              </w:tc>
            </w:tr>
            <w:tr w:rsidR="00716F5C" w:rsidRPr="005F2432" w14:paraId="59798A16" w14:textId="77777777" w:rsidTr="00716F5C">
              <w:tc>
                <w:tcPr>
                  <w:tcW w:w="1457" w:type="dxa"/>
                  <w:vMerge/>
                  <w:vAlign w:val="center"/>
                </w:tcPr>
                <w:p w14:paraId="6111A97A" w14:textId="77777777" w:rsidR="00716F5C" w:rsidRPr="005F2432" w:rsidRDefault="00716F5C" w:rsidP="00716F5C">
                  <w:pPr>
                    <w:jc w:val="center"/>
                    <w:rPr>
                      <w:rFonts w:ascii="Calibri" w:hAnsi="Calibri"/>
                    </w:rPr>
                  </w:pPr>
                </w:p>
              </w:tc>
              <w:tc>
                <w:tcPr>
                  <w:tcW w:w="1109" w:type="dxa"/>
                  <w:vAlign w:val="center"/>
                </w:tcPr>
                <w:p w14:paraId="7D9FA919"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712726FB"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060F519D"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14BAB334" w14:textId="77777777" w:rsidR="00716F5C" w:rsidRPr="005F2432" w:rsidRDefault="00716F5C" w:rsidP="00716F5C">
                  <w:pPr>
                    <w:jc w:val="center"/>
                    <w:rPr>
                      <w:rFonts w:ascii="Calibri" w:hAnsi="Calibri"/>
                      <w:sz w:val="20"/>
                      <w:szCs w:val="20"/>
                    </w:rPr>
                  </w:pPr>
                  <w:r w:rsidRPr="005F2432">
                    <w:rPr>
                      <w:sz w:val="20"/>
                      <w:szCs w:val="20"/>
                    </w:rPr>
                    <w:t>23.5</w:t>
                  </w:r>
                </w:p>
              </w:tc>
            </w:tr>
            <w:tr w:rsidR="00716F5C" w:rsidRPr="005F2432" w14:paraId="20FEB829" w14:textId="77777777" w:rsidTr="00716F5C">
              <w:tc>
                <w:tcPr>
                  <w:tcW w:w="1457" w:type="dxa"/>
                  <w:vMerge/>
                  <w:vAlign w:val="center"/>
                </w:tcPr>
                <w:p w14:paraId="26B350AD" w14:textId="77777777" w:rsidR="00716F5C" w:rsidRPr="005F2432" w:rsidRDefault="00716F5C" w:rsidP="00716F5C">
                  <w:pPr>
                    <w:jc w:val="center"/>
                    <w:rPr>
                      <w:rFonts w:ascii="Calibri" w:hAnsi="Calibri"/>
                    </w:rPr>
                  </w:pPr>
                </w:p>
              </w:tc>
              <w:tc>
                <w:tcPr>
                  <w:tcW w:w="1109" w:type="dxa"/>
                  <w:vAlign w:val="center"/>
                </w:tcPr>
                <w:p w14:paraId="482AB8CA"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2A000336"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D8802AF"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45DBEC22"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3DBD1977" w14:textId="77777777" w:rsidTr="00716F5C">
              <w:tc>
                <w:tcPr>
                  <w:tcW w:w="1457" w:type="dxa"/>
                  <w:vMerge/>
                  <w:vAlign w:val="center"/>
                </w:tcPr>
                <w:p w14:paraId="66EBAE45" w14:textId="77777777" w:rsidR="00716F5C" w:rsidRPr="005F2432" w:rsidRDefault="00716F5C" w:rsidP="00716F5C">
                  <w:pPr>
                    <w:jc w:val="center"/>
                    <w:rPr>
                      <w:rFonts w:ascii="Calibri" w:hAnsi="Calibri"/>
                    </w:rPr>
                  </w:pPr>
                </w:p>
              </w:tc>
              <w:tc>
                <w:tcPr>
                  <w:tcW w:w="1109" w:type="dxa"/>
                  <w:vAlign w:val="center"/>
                </w:tcPr>
                <w:p w14:paraId="7A8981CD"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08459587"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70861FDA"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6480D6CB"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0ECE4EF2" w14:textId="77777777" w:rsidTr="00716F5C">
              <w:tc>
                <w:tcPr>
                  <w:tcW w:w="1457" w:type="dxa"/>
                  <w:vMerge/>
                  <w:vAlign w:val="center"/>
                </w:tcPr>
                <w:p w14:paraId="1A86BD67" w14:textId="77777777" w:rsidR="00716F5C" w:rsidRPr="005F2432" w:rsidRDefault="00716F5C" w:rsidP="00716F5C">
                  <w:pPr>
                    <w:jc w:val="center"/>
                    <w:rPr>
                      <w:rFonts w:ascii="Calibri" w:hAnsi="Calibri"/>
                    </w:rPr>
                  </w:pPr>
                </w:p>
              </w:tc>
              <w:tc>
                <w:tcPr>
                  <w:tcW w:w="1109" w:type="dxa"/>
                  <w:vAlign w:val="center"/>
                </w:tcPr>
                <w:p w14:paraId="3E1CE3B9"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7558F8BC" w14:textId="77777777" w:rsidR="00716F5C" w:rsidRPr="005F2432" w:rsidRDefault="00716F5C" w:rsidP="00716F5C">
                  <w:pPr>
                    <w:jc w:val="center"/>
                    <w:rPr>
                      <w:rFonts w:ascii="Calibri" w:hAnsi="Calibri"/>
                      <w:b/>
                      <w:sz w:val="20"/>
                      <w:szCs w:val="20"/>
                    </w:rPr>
                  </w:pPr>
                  <w:r w:rsidRPr="005F2432">
                    <w:rPr>
                      <w:b/>
                      <w:sz w:val="20"/>
                      <w:szCs w:val="20"/>
                    </w:rPr>
                    <w:t>104.3</w:t>
                  </w:r>
                </w:p>
              </w:tc>
              <w:tc>
                <w:tcPr>
                  <w:tcW w:w="1643" w:type="dxa"/>
                </w:tcPr>
                <w:p w14:paraId="714B3DE7" w14:textId="77777777" w:rsidR="00716F5C" w:rsidRPr="005F2432" w:rsidRDefault="00716F5C" w:rsidP="00716F5C">
                  <w:pPr>
                    <w:jc w:val="center"/>
                    <w:rPr>
                      <w:rFonts w:ascii="Calibri" w:hAnsi="Calibri"/>
                      <w:b/>
                      <w:sz w:val="20"/>
                      <w:szCs w:val="20"/>
                    </w:rPr>
                  </w:pPr>
                  <w:r w:rsidRPr="005F2432">
                    <w:rPr>
                      <w:b/>
                      <w:sz w:val="20"/>
                      <w:szCs w:val="20"/>
                    </w:rPr>
                    <w:t>181.0</w:t>
                  </w:r>
                </w:p>
              </w:tc>
              <w:tc>
                <w:tcPr>
                  <w:tcW w:w="1643" w:type="dxa"/>
                </w:tcPr>
                <w:p w14:paraId="6E92BFA0" w14:textId="77777777" w:rsidR="00716F5C" w:rsidRPr="005F2432" w:rsidRDefault="00716F5C" w:rsidP="00716F5C">
                  <w:pPr>
                    <w:jc w:val="center"/>
                    <w:rPr>
                      <w:rFonts w:ascii="Calibri" w:hAnsi="Calibri"/>
                      <w:b/>
                      <w:sz w:val="20"/>
                      <w:szCs w:val="20"/>
                    </w:rPr>
                  </w:pPr>
                  <w:r w:rsidRPr="005F2432">
                    <w:rPr>
                      <w:b/>
                      <w:sz w:val="20"/>
                      <w:szCs w:val="20"/>
                    </w:rPr>
                    <w:t>240.4</w:t>
                  </w:r>
                </w:p>
              </w:tc>
            </w:tr>
            <w:tr w:rsidR="00716F5C" w:rsidRPr="005F2432" w14:paraId="2F488AC7" w14:textId="77777777" w:rsidTr="00716F5C">
              <w:tc>
                <w:tcPr>
                  <w:tcW w:w="1457" w:type="dxa"/>
                  <w:vMerge w:val="restart"/>
                  <w:vAlign w:val="center"/>
                </w:tcPr>
                <w:p w14:paraId="1BB74A18" w14:textId="77777777" w:rsidR="00716F5C" w:rsidRPr="005F2432" w:rsidRDefault="00716F5C" w:rsidP="00716F5C">
                  <w:pPr>
                    <w:jc w:val="center"/>
                    <w:rPr>
                      <w:rFonts w:ascii="Calibri" w:hAnsi="Calibri"/>
                    </w:rPr>
                  </w:pPr>
                  <w:r w:rsidRPr="005F2432">
                    <w:rPr>
                      <w:rFonts w:ascii="Calibri" w:hAnsi="Calibri"/>
                      <w:sz w:val="20"/>
                      <w:szCs w:val="20"/>
                    </w:rPr>
                    <w:t>China</w:t>
                  </w:r>
                </w:p>
              </w:tc>
              <w:tc>
                <w:tcPr>
                  <w:tcW w:w="1109" w:type="dxa"/>
                  <w:vAlign w:val="center"/>
                </w:tcPr>
                <w:p w14:paraId="61A24CB0"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tcPr>
                <w:p w14:paraId="2A64F134" w14:textId="77777777" w:rsidR="00716F5C" w:rsidRPr="005F2432" w:rsidRDefault="00716F5C" w:rsidP="00716F5C">
                  <w:pPr>
                    <w:jc w:val="center"/>
                    <w:rPr>
                      <w:rFonts w:ascii="Calibri" w:hAnsi="Calibri"/>
                      <w:sz w:val="20"/>
                      <w:szCs w:val="20"/>
                    </w:rPr>
                  </w:pPr>
                  <w:r w:rsidRPr="005F2432">
                    <w:rPr>
                      <w:sz w:val="20"/>
                      <w:szCs w:val="20"/>
                    </w:rPr>
                    <w:t>15,538.3</w:t>
                  </w:r>
                </w:p>
              </w:tc>
              <w:tc>
                <w:tcPr>
                  <w:tcW w:w="1643" w:type="dxa"/>
                </w:tcPr>
                <w:p w14:paraId="7D8615A1" w14:textId="77777777" w:rsidR="00716F5C" w:rsidRPr="005F2432" w:rsidRDefault="00716F5C" w:rsidP="00716F5C">
                  <w:pPr>
                    <w:jc w:val="center"/>
                    <w:rPr>
                      <w:rFonts w:ascii="Calibri" w:hAnsi="Calibri"/>
                      <w:sz w:val="20"/>
                      <w:szCs w:val="20"/>
                    </w:rPr>
                  </w:pPr>
                  <w:r w:rsidRPr="005F2432">
                    <w:rPr>
                      <w:sz w:val="20"/>
                      <w:szCs w:val="20"/>
                    </w:rPr>
                    <w:t>17,423.9</w:t>
                  </w:r>
                </w:p>
              </w:tc>
              <w:tc>
                <w:tcPr>
                  <w:tcW w:w="1643" w:type="dxa"/>
                </w:tcPr>
                <w:p w14:paraId="1BF8B51B" w14:textId="77777777" w:rsidR="00716F5C" w:rsidRPr="005F2432" w:rsidRDefault="00716F5C" w:rsidP="00716F5C">
                  <w:pPr>
                    <w:jc w:val="center"/>
                    <w:rPr>
                      <w:rFonts w:ascii="Calibri" w:hAnsi="Calibri"/>
                      <w:sz w:val="20"/>
                      <w:szCs w:val="20"/>
                    </w:rPr>
                  </w:pPr>
                  <w:r w:rsidRPr="005F2432">
                    <w:rPr>
                      <w:sz w:val="20"/>
                      <w:szCs w:val="20"/>
                    </w:rPr>
                    <w:t>17,971.1</w:t>
                  </w:r>
                </w:p>
              </w:tc>
            </w:tr>
            <w:tr w:rsidR="00716F5C" w:rsidRPr="005F2432" w14:paraId="5368F4FF" w14:textId="77777777" w:rsidTr="00716F5C">
              <w:tc>
                <w:tcPr>
                  <w:tcW w:w="1457" w:type="dxa"/>
                  <w:vMerge/>
                  <w:vAlign w:val="center"/>
                </w:tcPr>
                <w:p w14:paraId="0D00B017" w14:textId="77777777" w:rsidR="00716F5C" w:rsidRPr="005F2432" w:rsidRDefault="00716F5C" w:rsidP="00716F5C">
                  <w:pPr>
                    <w:jc w:val="center"/>
                    <w:rPr>
                      <w:rFonts w:ascii="Calibri" w:hAnsi="Calibri"/>
                    </w:rPr>
                  </w:pPr>
                </w:p>
              </w:tc>
              <w:tc>
                <w:tcPr>
                  <w:tcW w:w="1109" w:type="dxa"/>
                  <w:vAlign w:val="center"/>
                </w:tcPr>
                <w:p w14:paraId="6E7013E1"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tcPr>
                <w:p w14:paraId="5CB7A169" w14:textId="77777777" w:rsidR="00716F5C" w:rsidRPr="005F2432" w:rsidRDefault="00716F5C" w:rsidP="00716F5C">
                  <w:pPr>
                    <w:jc w:val="center"/>
                    <w:rPr>
                      <w:rFonts w:ascii="Calibri" w:hAnsi="Calibri"/>
                      <w:sz w:val="20"/>
                      <w:szCs w:val="20"/>
                    </w:rPr>
                  </w:pPr>
                  <w:r w:rsidRPr="005F2432">
                    <w:rPr>
                      <w:sz w:val="20"/>
                      <w:szCs w:val="20"/>
                    </w:rPr>
                    <w:t>28,195.9</w:t>
                  </w:r>
                </w:p>
              </w:tc>
              <w:tc>
                <w:tcPr>
                  <w:tcW w:w="1643" w:type="dxa"/>
                </w:tcPr>
                <w:p w14:paraId="0BB830F5" w14:textId="77777777" w:rsidR="00716F5C" w:rsidRPr="005F2432" w:rsidRDefault="00716F5C" w:rsidP="00716F5C">
                  <w:pPr>
                    <w:jc w:val="center"/>
                    <w:rPr>
                      <w:rFonts w:ascii="Calibri" w:hAnsi="Calibri"/>
                      <w:sz w:val="20"/>
                      <w:szCs w:val="20"/>
                    </w:rPr>
                  </w:pPr>
                  <w:r w:rsidRPr="005F2432">
                    <w:rPr>
                      <w:sz w:val="20"/>
                      <w:szCs w:val="20"/>
                    </w:rPr>
                    <w:t>22,623.6</w:t>
                  </w:r>
                </w:p>
              </w:tc>
              <w:tc>
                <w:tcPr>
                  <w:tcW w:w="1643" w:type="dxa"/>
                </w:tcPr>
                <w:p w14:paraId="343AEB7D" w14:textId="77777777" w:rsidR="00716F5C" w:rsidRPr="005F2432" w:rsidRDefault="00716F5C" w:rsidP="00716F5C">
                  <w:pPr>
                    <w:jc w:val="center"/>
                    <w:rPr>
                      <w:rFonts w:ascii="Calibri" w:hAnsi="Calibri"/>
                      <w:sz w:val="20"/>
                      <w:szCs w:val="20"/>
                    </w:rPr>
                  </w:pPr>
                  <w:r w:rsidRPr="005F2432">
                    <w:rPr>
                      <w:sz w:val="20"/>
                      <w:szCs w:val="20"/>
                    </w:rPr>
                    <w:t>24,857.3</w:t>
                  </w:r>
                </w:p>
              </w:tc>
            </w:tr>
            <w:tr w:rsidR="00716F5C" w:rsidRPr="005F2432" w14:paraId="4EE2B43E" w14:textId="77777777" w:rsidTr="00716F5C">
              <w:tc>
                <w:tcPr>
                  <w:tcW w:w="1457" w:type="dxa"/>
                  <w:vMerge/>
                  <w:vAlign w:val="center"/>
                </w:tcPr>
                <w:p w14:paraId="7C8BCBA0" w14:textId="77777777" w:rsidR="00716F5C" w:rsidRPr="005F2432" w:rsidRDefault="00716F5C" w:rsidP="00716F5C">
                  <w:pPr>
                    <w:jc w:val="center"/>
                    <w:rPr>
                      <w:rFonts w:ascii="Calibri" w:hAnsi="Calibri"/>
                    </w:rPr>
                  </w:pPr>
                </w:p>
              </w:tc>
              <w:tc>
                <w:tcPr>
                  <w:tcW w:w="1109" w:type="dxa"/>
                  <w:vAlign w:val="center"/>
                </w:tcPr>
                <w:p w14:paraId="1A0FB608"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tcPr>
                <w:p w14:paraId="67C722F3"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D94C08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2EAA1B36" w14:textId="77777777" w:rsidR="00716F5C" w:rsidRPr="005F2432" w:rsidRDefault="00716F5C" w:rsidP="00716F5C">
                  <w:pPr>
                    <w:jc w:val="center"/>
                    <w:rPr>
                      <w:rFonts w:ascii="Calibri" w:hAnsi="Calibri"/>
                      <w:sz w:val="20"/>
                      <w:szCs w:val="20"/>
                    </w:rPr>
                  </w:pPr>
                  <w:r w:rsidRPr="005F2432">
                    <w:rPr>
                      <w:sz w:val="20"/>
                      <w:szCs w:val="20"/>
                    </w:rPr>
                    <w:t>1,611.6</w:t>
                  </w:r>
                </w:p>
              </w:tc>
            </w:tr>
            <w:tr w:rsidR="00716F5C" w:rsidRPr="005F2432" w14:paraId="76E98A7E" w14:textId="77777777" w:rsidTr="00716F5C">
              <w:tc>
                <w:tcPr>
                  <w:tcW w:w="1457" w:type="dxa"/>
                  <w:vMerge/>
                  <w:vAlign w:val="center"/>
                </w:tcPr>
                <w:p w14:paraId="6A298F41" w14:textId="77777777" w:rsidR="00716F5C" w:rsidRPr="005F2432" w:rsidRDefault="00716F5C" w:rsidP="00716F5C">
                  <w:pPr>
                    <w:jc w:val="center"/>
                    <w:rPr>
                      <w:rFonts w:ascii="Calibri" w:hAnsi="Calibri"/>
                    </w:rPr>
                  </w:pPr>
                </w:p>
              </w:tc>
              <w:tc>
                <w:tcPr>
                  <w:tcW w:w="1109" w:type="dxa"/>
                  <w:vAlign w:val="center"/>
                </w:tcPr>
                <w:p w14:paraId="57699D8F"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tcPr>
                <w:p w14:paraId="09CE54D7"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4B996012" w14:textId="77777777" w:rsidR="00716F5C" w:rsidRPr="005F2432" w:rsidRDefault="00716F5C" w:rsidP="00716F5C">
                  <w:pPr>
                    <w:jc w:val="center"/>
                    <w:rPr>
                      <w:rFonts w:ascii="Calibri" w:hAnsi="Calibri"/>
                      <w:sz w:val="20"/>
                      <w:szCs w:val="20"/>
                    </w:rPr>
                  </w:pPr>
                  <w:r w:rsidRPr="005F2432">
                    <w:rPr>
                      <w:sz w:val="20"/>
                      <w:szCs w:val="20"/>
                    </w:rPr>
                    <w:t>-</w:t>
                  </w:r>
                </w:p>
              </w:tc>
              <w:tc>
                <w:tcPr>
                  <w:tcW w:w="1643" w:type="dxa"/>
                </w:tcPr>
                <w:p w14:paraId="56077392" w14:textId="77777777" w:rsidR="00716F5C" w:rsidRPr="005F2432" w:rsidRDefault="00716F5C" w:rsidP="00716F5C">
                  <w:pPr>
                    <w:jc w:val="center"/>
                    <w:rPr>
                      <w:rFonts w:ascii="Calibri" w:hAnsi="Calibri"/>
                      <w:sz w:val="20"/>
                      <w:szCs w:val="20"/>
                    </w:rPr>
                  </w:pPr>
                  <w:r w:rsidRPr="005F2432">
                    <w:rPr>
                      <w:sz w:val="20"/>
                      <w:szCs w:val="20"/>
                    </w:rPr>
                    <w:t>-</w:t>
                  </w:r>
                </w:p>
              </w:tc>
            </w:tr>
            <w:tr w:rsidR="00716F5C" w:rsidRPr="005F2432" w14:paraId="0A926A72" w14:textId="77777777" w:rsidTr="00716F5C">
              <w:tc>
                <w:tcPr>
                  <w:tcW w:w="1457" w:type="dxa"/>
                  <w:vMerge/>
                  <w:vAlign w:val="center"/>
                </w:tcPr>
                <w:p w14:paraId="7872F789" w14:textId="77777777" w:rsidR="00716F5C" w:rsidRPr="005F2432" w:rsidRDefault="00716F5C" w:rsidP="00716F5C">
                  <w:pPr>
                    <w:jc w:val="center"/>
                    <w:rPr>
                      <w:rFonts w:ascii="Calibri" w:hAnsi="Calibri"/>
                    </w:rPr>
                  </w:pPr>
                </w:p>
              </w:tc>
              <w:tc>
                <w:tcPr>
                  <w:tcW w:w="1109" w:type="dxa"/>
                  <w:vAlign w:val="center"/>
                </w:tcPr>
                <w:p w14:paraId="6D8F3508"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tcPr>
                <w:p w14:paraId="29F27443" w14:textId="77777777" w:rsidR="00716F5C" w:rsidRPr="005F2432" w:rsidRDefault="00716F5C" w:rsidP="00716F5C">
                  <w:pPr>
                    <w:jc w:val="center"/>
                    <w:rPr>
                      <w:rFonts w:ascii="Calibri" w:hAnsi="Calibri"/>
                      <w:b/>
                      <w:sz w:val="20"/>
                      <w:szCs w:val="20"/>
                    </w:rPr>
                  </w:pPr>
                  <w:r w:rsidRPr="005F2432">
                    <w:rPr>
                      <w:b/>
                      <w:sz w:val="20"/>
                      <w:szCs w:val="20"/>
                    </w:rPr>
                    <w:t>43,734.3</w:t>
                  </w:r>
                </w:p>
              </w:tc>
              <w:tc>
                <w:tcPr>
                  <w:tcW w:w="1643" w:type="dxa"/>
                </w:tcPr>
                <w:p w14:paraId="5562E7A9" w14:textId="77777777" w:rsidR="00716F5C" w:rsidRPr="005F2432" w:rsidRDefault="00716F5C" w:rsidP="00716F5C">
                  <w:pPr>
                    <w:jc w:val="center"/>
                    <w:rPr>
                      <w:rFonts w:ascii="Calibri" w:hAnsi="Calibri"/>
                      <w:b/>
                      <w:sz w:val="20"/>
                      <w:szCs w:val="20"/>
                    </w:rPr>
                  </w:pPr>
                  <w:r w:rsidRPr="005F2432">
                    <w:rPr>
                      <w:b/>
                      <w:sz w:val="20"/>
                      <w:szCs w:val="20"/>
                    </w:rPr>
                    <w:t>40,047.5</w:t>
                  </w:r>
                </w:p>
              </w:tc>
              <w:tc>
                <w:tcPr>
                  <w:tcW w:w="1643" w:type="dxa"/>
                </w:tcPr>
                <w:p w14:paraId="4E5E1682" w14:textId="77777777" w:rsidR="00716F5C" w:rsidRPr="005F2432" w:rsidRDefault="00716F5C" w:rsidP="00716F5C">
                  <w:pPr>
                    <w:jc w:val="center"/>
                    <w:rPr>
                      <w:rFonts w:ascii="Calibri" w:hAnsi="Calibri"/>
                      <w:b/>
                      <w:sz w:val="20"/>
                      <w:szCs w:val="20"/>
                    </w:rPr>
                  </w:pPr>
                  <w:r w:rsidRPr="005F2432">
                    <w:rPr>
                      <w:b/>
                      <w:sz w:val="20"/>
                      <w:szCs w:val="20"/>
                    </w:rPr>
                    <w:t>44,440.0</w:t>
                  </w:r>
                </w:p>
              </w:tc>
            </w:tr>
            <w:tr w:rsidR="00716F5C" w:rsidRPr="005F2432" w14:paraId="4CBA2519" w14:textId="77777777" w:rsidTr="00716F5C">
              <w:tc>
                <w:tcPr>
                  <w:tcW w:w="1457" w:type="dxa"/>
                  <w:vMerge w:val="restart"/>
                  <w:vAlign w:val="center"/>
                </w:tcPr>
                <w:p w14:paraId="2E0A5C80" w14:textId="77777777" w:rsidR="00716F5C" w:rsidRPr="005F2432" w:rsidRDefault="00716F5C" w:rsidP="00716F5C">
                  <w:pPr>
                    <w:jc w:val="center"/>
                    <w:rPr>
                      <w:rFonts w:ascii="Calibri" w:hAnsi="Calibri"/>
                    </w:rPr>
                  </w:pPr>
                  <w:r w:rsidRPr="005F2432">
                    <w:rPr>
                      <w:rFonts w:ascii="Calibri" w:hAnsi="Calibri"/>
                      <w:sz w:val="20"/>
                      <w:szCs w:val="20"/>
                    </w:rPr>
                    <w:t>Chinese Taipei</w:t>
                  </w:r>
                </w:p>
              </w:tc>
              <w:tc>
                <w:tcPr>
                  <w:tcW w:w="1109" w:type="dxa"/>
                  <w:vAlign w:val="center"/>
                </w:tcPr>
                <w:p w14:paraId="5E8B601B"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23F2E23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116.6</w:t>
                  </w:r>
                </w:p>
              </w:tc>
              <w:tc>
                <w:tcPr>
                  <w:tcW w:w="1643" w:type="dxa"/>
                  <w:vAlign w:val="bottom"/>
                </w:tcPr>
                <w:p w14:paraId="37DC71B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139.3</w:t>
                  </w:r>
                </w:p>
              </w:tc>
              <w:tc>
                <w:tcPr>
                  <w:tcW w:w="1643" w:type="dxa"/>
                  <w:vAlign w:val="bottom"/>
                </w:tcPr>
                <w:p w14:paraId="1F02E28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9.5</w:t>
                  </w:r>
                </w:p>
              </w:tc>
            </w:tr>
            <w:tr w:rsidR="00716F5C" w:rsidRPr="005F2432" w14:paraId="6FC4B7DC" w14:textId="77777777" w:rsidTr="00716F5C">
              <w:tc>
                <w:tcPr>
                  <w:tcW w:w="1457" w:type="dxa"/>
                  <w:vMerge/>
                  <w:vAlign w:val="center"/>
                </w:tcPr>
                <w:p w14:paraId="1C2DFCD0" w14:textId="77777777" w:rsidR="00716F5C" w:rsidRPr="005F2432" w:rsidRDefault="00716F5C" w:rsidP="00716F5C">
                  <w:pPr>
                    <w:jc w:val="center"/>
                    <w:rPr>
                      <w:rFonts w:ascii="Calibri" w:hAnsi="Calibri"/>
                    </w:rPr>
                  </w:pPr>
                </w:p>
              </w:tc>
              <w:tc>
                <w:tcPr>
                  <w:tcW w:w="1109" w:type="dxa"/>
                  <w:vAlign w:val="center"/>
                </w:tcPr>
                <w:p w14:paraId="2B486B0A"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143F304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72CF9B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37522C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328.2</w:t>
                  </w:r>
                </w:p>
              </w:tc>
            </w:tr>
            <w:tr w:rsidR="00716F5C" w:rsidRPr="005F2432" w14:paraId="5DE8CA36" w14:textId="77777777" w:rsidTr="00716F5C">
              <w:tc>
                <w:tcPr>
                  <w:tcW w:w="1457" w:type="dxa"/>
                  <w:vMerge/>
                  <w:vAlign w:val="center"/>
                </w:tcPr>
                <w:p w14:paraId="68CE6556" w14:textId="77777777" w:rsidR="00716F5C" w:rsidRPr="005F2432" w:rsidRDefault="00716F5C" w:rsidP="00716F5C">
                  <w:pPr>
                    <w:jc w:val="center"/>
                    <w:rPr>
                      <w:rFonts w:ascii="Calibri" w:hAnsi="Calibri"/>
                    </w:rPr>
                  </w:pPr>
                </w:p>
              </w:tc>
              <w:tc>
                <w:tcPr>
                  <w:tcW w:w="1109" w:type="dxa"/>
                  <w:vAlign w:val="center"/>
                </w:tcPr>
                <w:p w14:paraId="51127C2B"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4D3254F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EF33FC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4E3B02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0D440084" w14:textId="77777777" w:rsidTr="00716F5C">
              <w:tc>
                <w:tcPr>
                  <w:tcW w:w="1457" w:type="dxa"/>
                  <w:vMerge/>
                  <w:vAlign w:val="center"/>
                </w:tcPr>
                <w:p w14:paraId="46A26CEF" w14:textId="77777777" w:rsidR="00716F5C" w:rsidRPr="005F2432" w:rsidRDefault="00716F5C" w:rsidP="00716F5C">
                  <w:pPr>
                    <w:jc w:val="center"/>
                    <w:rPr>
                      <w:rFonts w:ascii="Calibri" w:hAnsi="Calibri"/>
                    </w:rPr>
                  </w:pPr>
                </w:p>
              </w:tc>
              <w:tc>
                <w:tcPr>
                  <w:tcW w:w="1109" w:type="dxa"/>
                  <w:vAlign w:val="center"/>
                </w:tcPr>
                <w:p w14:paraId="6039D534"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25B5179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F55C9D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238.8</w:t>
                  </w:r>
                </w:p>
              </w:tc>
              <w:tc>
                <w:tcPr>
                  <w:tcW w:w="1643" w:type="dxa"/>
                  <w:vAlign w:val="bottom"/>
                </w:tcPr>
                <w:p w14:paraId="092C8DA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38.7</w:t>
                  </w:r>
                </w:p>
              </w:tc>
            </w:tr>
            <w:tr w:rsidR="00716F5C" w:rsidRPr="005F2432" w14:paraId="178A4223" w14:textId="77777777" w:rsidTr="00716F5C">
              <w:tc>
                <w:tcPr>
                  <w:tcW w:w="1457" w:type="dxa"/>
                  <w:vMerge/>
                  <w:vAlign w:val="center"/>
                </w:tcPr>
                <w:p w14:paraId="04D47331" w14:textId="77777777" w:rsidR="00716F5C" w:rsidRPr="005F2432" w:rsidRDefault="00716F5C" w:rsidP="00716F5C">
                  <w:pPr>
                    <w:jc w:val="center"/>
                    <w:rPr>
                      <w:rFonts w:ascii="Calibri" w:hAnsi="Calibri"/>
                    </w:rPr>
                  </w:pPr>
                </w:p>
              </w:tc>
              <w:tc>
                <w:tcPr>
                  <w:tcW w:w="1109" w:type="dxa"/>
                  <w:vAlign w:val="center"/>
                </w:tcPr>
                <w:p w14:paraId="6553CADB"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5A9A2C4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116.6</w:t>
                  </w:r>
                </w:p>
              </w:tc>
              <w:tc>
                <w:tcPr>
                  <w:tcW w:w="1643" w:type="dxa"/>
                  <w:vAlign w:val="bottom"/>
                </w:tcPr>
                <w:p w14:paraId="67A11E7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378.1</w:t>
                  </w:r>
                </w:p>
              </w:tc>
              <w:tc>
                <w:tcPr>
                  <w:tcW w:w="1643" w:type="dxa"/>
                  <w:vAlign w:val="bottom"/>
                </w:tcPr>
                <w:p w14:paraId="2B19CAE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376.4</w:t>
                  </w:r>
                </w:p>
              </w:tc>
            </w:tr>
            <w:tr w:rsidR="00716F5C" w:rsidRPr="005F2432" w14:paraId="6EEA9A5A" w14:textId="77777777" w:rsidTr="00716F5C">
              <w:tc>
                <w:tcPr>
                  <w:tcW w:w="1457" w:type="dxa"/>
                  <w:vMerge w:val="restart"/>
                  <w:vAlign w:val="center"/>
                </w:tcPr>
                <w:p w14:paraId="2E17E500" w14:textId="77777777" w:rsidR="00716F5C" w:rsidRPr="005F2432" w:rsidRDefault="00716F5C" w:rsidP="00716F5C">
                  <w:pPr>
                    <w:jc w:val="center"/>
                    <w:rPr>
                      <w:rFonts w:ascii="Calibri" w:hAnsi="Calibri"/>
                    </w:rPr>
                  </w:pPr>
                  <w:r w:rsidRPr="005F2432">
                    <w:rPr>
                      <w:rFonts w:ascii="Calibri" w:hAnsi="Calibri"/>
                      <w:sz w:val="20"/>
                      <w:szCs w:val="20"/>
                    </w:rPr>
                    <w:t>Colombia</w:t>
                  </w:r>
                </w:p>
              </w:tc>
              <w:tc>
                <w:tcPr>
                  <w:tcW w:w="1109" w:type="dxa"/>
                  <w:vAlign w:val="center"/>
                </w:tcPr>
                <w:p w14:paraId="65B8F1E3"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032476D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802.1</w:t>
                  </w:r>
                </w:p>
              </w:tc>
              <w:tc>
                <w:tcPr>
                  <w:tcW w:w="1643" w:type="dxa"/>
                  <w:vAlign w:val="bottom"/>
                </w:tcPr>
                <w:p w14:paraId="28F00D1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671.0</w:t>
                  </w:r>
                </w:p>
              </w:tc>
              <w:tc>
                <w:tcPr>
                  <w:tcW w:w="1643" w:type="dxa"/>
                  <w:vAlign w:val="bottom"/>
                </w:tcPr>
                <w:p w14:paraId="1C33164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832.5</w:t>
                  </w:r>
                </w:p>
              </w:tc>
            </w:tr>
            <w:tr w:rsidR="00716F5C" w:rsidRPr="005F2432" w14:paraId="77955A43" w14:textId="77777777" w:rsidTr="00716F5C">
              <w:tc>
                <w:tcPr>
                  <w:tcW w:w="1457" w:type="dxa"/>
                  <w:vMerge/>
                  <w:vAlign w:val="center"/>
                </w:tcPr>
                <w:p w14:paraId="39305280" w14:textId="77777777" w:rsidR="00716F5C" w:rsidRPr="005F2432" w:rsidRDefault="00716F5C" w:rsidP="00716F5C">
                  <w:pPr>
                    <w:jc w:val="center"/>
                    <w:rPr>
                      <w:rFonts w:ascii="Calibri" w:hAnsi="Calibri"/>
                    </w:rPr>
                  </w:pPr>
                </w:p>
              </w:tc>
              <w:tc>
                <w:tcPr>
                  <w:tcW w:w="1109" w:type="dxa"/>
                  <w:vAlign w:val="center"/>
                </w:tcPr>
                <w:p w14:paraId="0DD9D03F"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7816A8E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85A593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D1E89B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A5DEDA3" w14:textId="77777777" w:rsidTr="00716F5C">
              <w:tc>
                <w:tcPr>
                  <w:tcW w:w="1457" w:type="dxa"/>
                  <w:vMerge/>
                  <w:vAlign w:val="center"/>
                </w:tcPr>
                <w:p w14:paraId="37B4AC0F" w14:textId="77777777" w:rsidR="00716F5C" w:rsidRPr="005F2432" w:rsidRDefault="00716F5C" w:rsidP="00716F5C">
                  <w:pPr>
                    <w:jc w:val="center"/>
                    <w:rPr>
                      <w:rFonts w:ascii="Calibri" w:hAnsi="Calibri"/>
                    </w:rPr>
                  </w:pPr>
                </w:p>
              </w:tc>
              <w:tc>
                <w:tcPr>
                  <w:tcW w:w="1109" w:type="dxa"/>
                  <w:vAlign w:val="center"/>
                </w:tcPr>
                <w:p w14:paraId="29398EB2"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202414F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343FF9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2B1643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12271ED" w14:textId="77777777" w:rsidTr="00716F5C">
              <w:tc>
                <w:tcPr>
                  <w:tcW w:w="1457" w:type="dxa"/>
                  <w:vMerge/>
                  <w:vAlign w:val="center"/>
                </w:tcPr>
                <w:p w14:paraId="307282C0" w14:textId="77777777" w:rsidR="00716F5C" w:rsidRPr="005F2432" w:rsidRDefault="00716F5C" w:rsidP="00716F5C">
                  <w:pPr>
                    <w:jc w:val="center"/>
                    <w:rPr>
                      <w:rFonts w:ascii="Calibri" w:hAnsi="Calibri"/>
                    </w:rPr>
                  </w:pPr>
                </w:p>
              </w:tc>
              <w:tc>
                <w:tcPr>
                  <w:tcW w:w="1109" w:type="dxa"/>
                  <w:vAlign w:val="center"/>
                </w:tcPr>
                <w:p w14:paraId="340EC5E2"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35CA498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C74163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C840E3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2CD4586" w14:textId="77777777" w:rsidTr="00716F5C">
              <w:tc>
                <w:tcPr>
                  <w:tcW w:w="1457" w:type="dxa"/>
                  <w:vMerge/>
                  <w:vAlign w:val="center"/>
                </w:tcPr>
                <w:p w14:paraId="51798D67" w14:textId="77777777" w:rsidR="00716F5C" w:rsidRPr="005F2432" w:rsidRDefault="00716F5C" w:rsidP="00716F5C">
                  <w:pPr>
                    <w:jc w:val="center"/>
                    <w:rPr>
                      <w:rFonts w:ascii="Calibri" w:hAnsi="Calibri"/>
                    </w:rPr>
                  </w:pPr>
                </w:p>
              </w:tc>
              <w:tc>
                <w:tcPr>
                  <w:tcW w:w="1109" w:type="dxa"/>
                  <w:vAlign w:val="center"/>
                </w:tcPr>
                <w:p w14:paraId="3F328F72"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11B5D8E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802.1</w:t>
                  </w:r>
                </w:p>
              </w:tc>
              <w:tc>
                <w:tcPr>
                  <w:tcW w:w="1643" w:type="dxa"/>
                  <w:vAlign w:val="bottom"/>
                </w:tcPr>
                <w:p w14:paraId="084E597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671.0</w:t>
                  </w:r>
                </w:p>
              </w:tc>
              <w:tc>
                <w:tcPr>
                  <w:tcW w:w="1643" w:type="dxa"/>
                  <w:vAlign w:val="bottom"/>
                </w:tcPr>
                <w:p w14:paraId="40CA7A9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832.5</w:t>
                  </w:r>
                </w:p>
              </w:tc>
            </w:tr>
            <w:tr w:rsidR="00716F5C" w:rsidRPr="005F2432" w14:paraId="327F6EDC" w14:textId="77777777" w:rsidTr="00716F5C">
              <w:tc>
                <w:tcPr>
                  <w:tcW w:w="1457" w:type="dxa"/>
                  <w:vMerge w:val="restart"/>
                  <w:vAlign w:val="center"/>
                </w:tcPr>
                <w:p w14:paraId="07F103A5" w14:textId="77777777" w:rsidR="00716F5C" w:rsidRPr="005F2432" w:rsidRDefault="00716F5C" w:rsidP="00716F5C">
                  <w:pPr>
                    <w:jc w:val="center"/>
                    <w:rPr>
                      <w:rFonts w:ascii="Calibri" w:hAnsi="Calibri"/>
                    </w:rPr>
                  </w:pPr>
                  <w:r w:rsidRPr="005F2432">
                    <w:rPr>
                      <w:rFonts w:ascii="Calibri" w:hAnsi="Calibri"/>
                      <w:sz w:val="20"/>
                      <w:szCs w:val="20"/>
                    </w:rPr>
                    <w:t>Ecuador</w:t>
                  </w:r>
                </w:p>
              </w:tc>
              <w:tc>
                <w:tcPr>
                  <w:tcW w:w="1109" w:type="dxa"/>
                  <w:vAlign w:val="center"/>
                </w:tcPr>
                <w:p w14:paraId="44257BE0"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6D0E1D4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1,464.5</w:t>
                  </w:r>
                </w:p>
              </w:tc>
              <w:tc>
                <w:tcPr>
                  <w:tcW w:w="1643" w:type="dxa"/>
                  <w:vAlign w:val="bottom"/>
                </w:tcPr>
                <w:p w14:paraId="51865C5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2,371.6</w:t>
                  </w:r>
                </w:p>
              </w:tc>
              <w:tc>
                <w:tcPr>
                  <w:tcW w:w="1643" w:type="dxa"/>
                  <w:vAlign w:val="bottom"/>
                </w:tcPr>
                <w:p w14:paraId="2A91B2A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3,434.7</w:t>
                  </w:r>
                </w:p>
              </w:tc>
            </w:tr>
            <w:tr w:rsidR="00716F5C" w:rsidRPr="005F2432" w14:paraId="5F77F5B0" w14:textId="77777777" w:rsidTr="00716F5C">
              <w:tc>
                <w:tcPr>
                  <w:tcW w:w="1457" w:type="dxa"/>
                  <w:vMerge/>
                  <w:vAlign w:val="center"/>
                </w:tcPr>
                <w:p w14:paraId="5DCCBE9E" w14:textId="77777777" w:rsidR="00716F5C" w:rsidRPr="005F2432" w:rsidRDefault="00716F5C" w:rsidP="00716F5C">
                  <w:pPr>
                    <w:jc w:val="center"/>
                    <w:rPr>
                      <w:rFonts w:ascii="Calibri" w:hAnsi="Calibri"/>
                    </w:rPr>
                  </w:pPr>
                </w:p>
              </w:tc>
              <w:tc>
                <w:tcPr>
                  <w:tcW w:w="1109" w:type="dxa"/>
                  <w:vAlign w:val="center"/>
                </w:tcPr>
                <w:p w14:paraId="12B9A54B"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7706E55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E9841A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21C370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08914AC" w14:textId="77777777" w:rsidTr="00716F5C">
              <w:tc>
                <w:tcPr>
                  <w:tcW w:w="1457" w:type="dxa"/>
                  <w:vMerge/>
                  <w:vAlign w:val="center"/>
                </w:tcPr>
                <w:p w14:paraId="18193B3B" w14:textId="77777777" w:rsidR="00716F5C" w:rsidRPr="005F2432" w:rsidRDefault="00716F5C" w:rsidP="00716F5C">
                  <w:pPr>
                    <w:jc w:val="center"/>
                    <w:rPr>
                      <w:rFonts w:ascii="Calibri" w:hAnsi="Calibri"/>
                    </w:rPr>
                  </w:pPr>
                </w:p>
              </w:tc>
              <w:tc>
                <w:tcPr>
                  <w:tcW w:w="1109" w:type="dxa"/>
                  <w:vAlign w:val="center"/>
                </w:tcPr>
                <w:p w14:paraId="1B01F531"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3528197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E65BAB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FB8686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0.5</w:t>
                  </w:r>
                </w:p>
              </w:tc>
            </w:tr>
            <w:tr w:rsidR="00716F5C" w:rsidRPr="005F2432" w14:paraId="1C600F05" w14:textId="77777777" w:rsidTr="00716F5C">
              <w:tc>
                <w:tcPr>
                  <w:tcW w:w="1457" w:type="dxa"/>
                  <w:vMerge/>
                  <w:vAlign w:val="center"/>
                </w:tcPr>
                <w:p w14:paraId="05EAF69C" w14:textId="77777777" w:rsidR="00716F5C" w:rsidRPr="005F2432" w:rsidRDefault="00716F5C" w:rsidP="00716F5C">
                  <w:pPr>
                    <w:jc w:val="center"/>
                    <w:rPr>
                      <w:rFonts w:ascii="Calibri" w:hAnsi="Calibri"/>
                    </w:rPr>
                  </w:pPr>
                </w:p>
              </w:tc>
              <w:tc>
                <w:tcPr>
                  <w:tcW w:w="1109" w:type="dxa"/>
                  <w:vAlign w:val="center"/>
                </w:tcPr>
                <w:p w14:paraId="22037645"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79DD065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F49FAB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42361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2050D80" w14:textId="77777777" w:rsidTr="00716F5C">
              <w:tc>
                <w:tcPr>
                  <w:tcW w:w="1457" w:type="dxa"/>
                  <w:vMerge/>
                  <w:vAlign w:val="center"/>
                </w:tcPr>
                <w:p w14:paraId="2C2CEA0A" w14:textId="77777777" w:rsidR="00716F5C" w:rsidRPr="005F2432" w:rsidRDefault="00716F5C" w:rsidP="00716F5C">
                  <w:pPr>
                    <w:jc w:val="center"/>
                    <w:rPr>
                      <w:rFonts w:ascii="Calibri" w:hAnsi="Calibri"/>
                    </w:rPr>
                  </w:pPr>
                </w:p>
              </w:tc>
              <w:tc>
                <w:tcPr>
                  <w:tcW w:w="1109" w:type="dxa"/>
                  <w:vAlign w:val="center"/>
                </w:tcPr>
                <w:p w14:paraId="521B5673"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7DD06B4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1,464.5</w:t>
                  </w:r>
                </w:p>
              </w:tc>
              <w:tc>
                <w:tcPr>
                  <w:tcW w:w="1643" w:type="dxa"/>
                  <w:vAlign w:val="bottom"/>
                </w:tcPr>
                <w:p w14:paraId="3FB0FD3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2,371.6</w:t>
                  </w:r>
                </w:p>
              </w:tc>
              <w:tc>
                <w:tcPr>
                  <w:tcW w:w="1643" w:type="dxa"/>
                  <w:vAlign w:val="bottom"/>
                </w:tcPr>
                <w:p w14:paraId="03EE8F8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3,435.2</w:t>
                  </w:r>
                </w:p>
              </w:tc>
            </w:tr>
            <w:tr w:rsidR="00716F5C" w:rsidRPr="005F2432" w14:paraId="2AD79045" w14:textId="77777777" w:rsidTr="00716F5C">
              <w:tc>
                <w:tcPr>
                  <w:tcW w:w="1457" w:type="dxa"/>
                  <w:vMerge w:val="restart"/>
                  <w:vAlign w:val="center"/>
                </w:tcPr>
                <w:p w14:paraId="46E3D113" w14:textId="77777777" w:rsidR="00716F5C" w:rsidRPr="005F2432" w:rsidRDefault="00716F5C" w:rsidP="00716F5C">
                  <w:pPr>
                    <w:jc w:val="center"/>
                    <w:rPr>
                      <w:rFonts w:ascii="Calibri" w:hAnsi="Calibri"/>
                    </w:rPr>
                  </w:pPr>
                  <w:r w:rsidRPr="005F2432">
                    <w:rPr>
                      <w:rFonts w:ascii="Calibri" w:hAnsi="Calibri"/>
                      <w:sz w:val="20"/>
                      <w:szCs w:val="20"/>
                    </w:rPr>
                    <w:t>Egypt</w:t>
                  </w:r>
                </w:p>
              </w:tc>
              <w:tc>
                <w:tcPr>
                  <w:tcW w:w="1109" w:type="dxa"/>
                  <w:vAlign w:val="center"/>
                </w:tcPr>
                <w:p w14:paraId="2CD89D32"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0D13521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4,349.7</w:t>
                  </w:r>
                </w:p>
              </w:tc>
              <w:tc>
                <w:tcPr>
                  <w:tcW w:w="1643" w:type="dxa"/>
                  <w:vAlign w:val="bottom"/>
                </w:tcPr>
                <w:p w14:paraId="39412EC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10,732.8</w:t>
                  </w:r>
                </w:p>
              </w:tc>
              <w:tc>
                <w:tcPr>
                  <w:tcW w:w="1643" w:type="dxa"/>
                  <w:vAlign w:val="bottom"/>
                </w:tcPr>
                <w:p w14:paraId="14AC236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12,222.4</w:t>
                  </w:r>
                </w:p>
              </w:tc>
            </w:tr>
            <w:tr w:rsidR="00716F5C" w:rsidRPr="005F2432" w14:paraId="571C578E" w14:textId="77777777" w:rsidTr="00716F5C">
              <w:tc>
                <w:tcPr>
                  <w:tcW w:w="1457" w:type="dxa"/>
                  <w:vMerge/>
                  <w:vAlign w:val="center"/>
                </w:tcPr>
                <w:p w14:paraId="2AC67D16" w14:textId="77777777" w:rsidR="00716F5C" w:rsidRPr="005F2432" w:rsidRDefault="00716F5C" w:rsidP="00716F5C">
                  <w:pPr>
                    <w:jc w:val="center"/>
                    <w:rPr>
                      <w:rFonts w:ascii="Calibri" w:hAnsi="Calibri"/>
                    </w:rPr>
                  </w:pPr>
                </w:p>
              </w:tc>
              <w:tc>
                <w:tcPr>
                  <w:tcW w:w="1109" w:type="dxa"/>
                  <w:vAlign w:val="center"/>
                </w:tcPr>
                <w:p w14:paraId="1BB97C8D"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35EBF29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3,443.0</w:t>
                  </w:r>
                </w:p>
              </w:tc>
              <w:tc>
                <w:tcPr>
                  <w:tcW w:w="1643" w:type="dxa"/>
                  <w:vAlign w:val="bottom"/>
                </w:tcPr>
                <w:p w14:paraId="37C705C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8,131.4</w:t>
                  </w:r>
                </w:p>
              </w:tc>
              <w:tc>
                <w:tcPr>
                  <w:tcW w:w="1643" w:type="dxa"/>
                  <w:vAlign w:val="bottom"/>
                </w:tcPr>
                <w:p w14:paraId="6935FC4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12,137.4</w:t>
                  </w:r>
                </w:p>
              </w:tc>
            </w:tr>
            <w:tr w:rsidR="00716F5C" w:rsidRPr="005F2432" w14:paraId="162689E8" w14:textId="77777777" w:rsidTr="00716F5C">
              <w:tc>
                <w:tcPr>
                  <w:tcW w:w="1457" w:type="dxa"/>
                  <w:vMerge/>
                  <w:vAlign w:val="center"/>
                </w:tcPr>
                <w:p w14:paraId="7557D706" w14:textId="77777777" w:rsidR="00716F5C" w:rsidRPr="005F2432" w:rsidRDefault="00716F5C" w:rsidP="00716F5C">
                  <w:pPr>
                    <w:jc w:val="center"/>
                    <w:rPr>
                      <w:rFonts w:ascii="Calibri" w:hAnsi="Calibri"/>
                    </w:rPr>
                  </w:pPr>
                </w:p>
              </w:tc>
              <w:tc>
                <w:tcPr>
                  <w:tcW w:w="1109" w:type="dxa"/>
                  <w:vAlign w:val="center"/>
                </w:tcPr>
                <w:p w14:paraId="45E0E55C"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5FCBCEB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129.4</w:t>
                  </w:r>
                </w:p>
              </w:tc>
              <w:tc>
                <w:tcPr>
                  <w:tcW w:w="1643" w:type="dxa"/>
                  <w:vAlign w:val="bottom"/>
                </w:tcPr>
                <w:p w14:paraId="28C6299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560.7</w:t>
                  </w:r>
                </w:p>
              </w:tc>
              <w:tc>
                <w:tcPr>
                  <w:tcW w:w="1643" w:type="dxa"/>
                  <w:vAlign w:val="bottom"/>
                </w:tcPr>
                <w:p w14:paraId="5536109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2,310.6</w:t>
                  </w:r>
                </w:p>
              </w:tc>
            </w:tr>
            <w:tr w:rsidR="00716F5C" w:rsidRPr="005F2432" w14:paraId="5944A636" w14:textId="77777777" w:rsidTr="00716F5C">
              <w:tc>
                <w:tcPr>
                  <w:tcW w:w="1457" w:type="dxa"/>
                  <w:vMerge/>
                  <w:vAlign w:val="center"/>
                </w:tcPr>
                <w:p w14:paraId="5F854D17" w14:textId="77777777" w:rsidR="00716F5C" w:rsidRPr="005F2432" w:rsidRDefault="00716F5C" w:rsidP="00716F5C">
                  <w:pPr>
                    <w:jc w:val="center"/>
                    <w:rPr>
                      <w:rFonts w:ascii="Calibri" w:hAnsi="Calibri"/>
                    </w:rPr>
                  </w:pPr>
                </w:p>
              </w:tc>
              <w:tc>
                <w:tcPr>
                  <w:tcW w:w="1109" w:type="dxa"/>
                  <w:vAlign w:val="center"/>
                </w:tcPr>
                <w:p w14:paraId="17EB53F5"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3A00A75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621479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5C45D8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D04A08D" w14:textId="77777777" w:rsidTr="00716F5C">
              <w:tc>
                <w:tcPr>
                  <w:tcW w:w="1457" w:type="dxa"/>
                  <w:vMerge/>
                  <w:vAlign w:val="center"/>
                </w:tcPr>
                <w:p w14:paraId="39A938DD" w14:textId="77777777" w:rsidR="00716F5C" w:rsidRPr="005F2432" w:rsidRDefault="00716F5C" w:rsidP="00716F5C">
                  <w:pPr>
                    <w:jc w:val="center"/>
                    <w:rPr>
                      <w:rFonts w:ascii="Calibri" w:hAnsi="Calibri"/>
                    </w:rPr>
                  </w:pPr>
                </w:p>
              </w:tc>
              <w:tc>
                <w:tcPr>
                  <w:tcW w:w="1109" w:type="dxa"/>
                  <w:vAlign w:val="center"/>
                </w:tcPr>
                <w:p w14:paraId="2BF7488F"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48A75A5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7,922.1</w:t>
                  </w:r>
                </w:p>
              </w:tc>
              <w:tc>
                <w:tcPr>
                  <w:tcW w:w="1643" w:type="dxa"/>
                  <w:vAlign w:val="bottom"/>
                </w:tcPr>
                <w:p w14:paraId="57424F0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19,424.8</w:t>
                  </w:r>
                </w:p>
              </w:tc>
              <w:tc>
                <w:tcPr>
                  <w:tcW w:w="1643" w:type="dxa"/>
                  <w:vAlign w:val="bottom"/>
                </w:tcPr>
                <w:p w14:paraId="25DF27B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26,670.4</w:t>
                  </w:r>
                </w:p>
              </w:tc>
            </w:tr>
            <w:tr w:rsidR="00716F5C" w:rsidRPr="005F2432" w14:paraId="288041B6" w14:textId="77777777" w:rsidTr="00716F5C">
              <w:tc>
                <w:tcPr>
                  <w:tcW w:w="1457" w:type="dxa"/>
                  <w:vMerge w:val="restart"/>
                  <w:vAlign w:val="center"/>
                </w:tcPr>
                <w:p w14:paraId="35903D15" w14:textId="77777777" w:rsidR="00716F5C" w:rsidRPr="005F2432" w:rsidRDefault="00716F5C" w:rsidP="00716F5C">
                  <w:pPr>
                    <w:jc w:val="center"/>
                    <w:rPr>
                      <w:rFonts w:ascii="Calibri" w:hAnsi="Calibri"/>
                    </w:rPr>
                  </w:pPr>
                  <w:r w:rsidRPr="005F2432">
                    <w:rPr>
                      <w:rFonts w:ascii="Calibri" w:hAnsi="Calibri"/>
                      <w:sz w:val="20"/>
                      <w:szCs w:val="20"/>
                    </w:rPr>
                    <w:t>El Salvador</w:t>
                  </w:r>
                </w:p>
              </w:tc>
              <w:tc>
                <w:tcPr>
                  <w:tcW w:w="1109" w:type="dxa"/>
                  <w:vAlign w:val="center"/>
                </w:tcPr>
                <w:p w14:paraId="79840BD8"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59C746A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12.9</w:t>
                  </w:r>
                </w:p>
              </w:tc>
              <w:tc>
                <w:tcPr>
                  <w:tcW w:w="1643" w:type="dxa"/>
                  <w:vAlign w:val="bottom"/>
                </w:tcPr>
                <w:p w14:paraId="4CEEE8D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21.5</w:t>
                  </w:r>
                </w:p>
              </w:tc>
              <w:tc>
                <w:tcPr>
                  <w:tcW w:w="1643" w:type="dxa"/>
                  <w:vAlign w:val="bottom"/>
                </w:tcPr>
                <w:p w14:paraId="0468187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25.7</w:t>
                  </w:r>
                </w:p>
              </w:tc>
            </w:tr>
            <w:tr w:rsidR="00716F5C" w:rsidRPr="005F2432" w14:paraId="76E2FBB5" w14:textId="77777777" w:rsidTr="00716F5C">
              <w:tc>
                <w:tcPr>
                  <w:tcW w:w="1457" w:type="dxa"/>
                  <w:vMerge/>
                  <w:vAlign w:val="center"/>
                </w:tcPr>
                <w:p w14:paraId="5B65B5D6" w14:textId="77777777" w:rsidR="00716F5C" w:rsidRPr="005F2432" w:rsidRDefault="00716F5C" w:rsidP="00716F5C">
                  <w:pPr>
                    <w:jc w:val="center"/>
                    <w:rPr>
                      <w:rFonts w:ascii="Calibri" w:hAnsi="Calibri"/>
                    </w:rPr>
                  </w:pPr>
                </w:p>
              </w:tc>
              <w:tc>
                <w:tcPr>
                  <w:tcW w:w="1109" w:type="dxa"/>
                  <w:vAlign w:val="center"/>
                </w:tcPr>
                <w:p w14:paraId="67FDC0F6"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0CE07EA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245.0</w:t>
                  </w:r>
                </w:p>
              </w:tc>
              <w:tc>
                <w:tcPr>
                  <w:tcW w:w="1643" w:type="dxa"/>
                  <w:vAlign w:val="bottom"/>
                </w:tcPr>
                <w:p w14:paraId="1B66912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345.3</w:t>
                  </w:r>
                </w:p>
              </w:tc>
              <w:tc>
                <w:tcPr>
                  <w:tcW w:w="1643" w:type="dxa"/>
                  <w:vAlign w:val="bottom"/>
                </w:tcPr>
                <w:p w14:paraId="48DA39A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412.5</w:t>
                  </w:r>
                </w:p>
              </w:tc>
            </w:tr>
            <w:tr w:rsidR="00716F5C" w:rsidRPr="005F2432" w14:paraId="01151391" w14:textId="77777777" w:rsidTr="00716F5C">
              <w:tc>
                <w:tcPr>
                  <w:tcW w:w="1457" w:type="dxa"/>
                  <w:vMerge/>
                  <w:vAlign w:val="center"/>
                </w:tcPr>
                <w:p w14:paraId="7CDF3D7F" w14:textId="77777777" w:rsidR="00716F5C" w:rsidRPr="005F2432" w:rsidRDefault="00716F5C" w:rsidP="00716F5C">
                  <w:pPr>
                    <w:jc w:val="center"/>
                    <w:rPr>
                      <w:rFonts w:ascii="Calibri" w:hAnsi="Calibri"/>
                    </w:rPr>
                  </w:pPr>
                </w:p>
              </w:tc>
              <w:tc>
                <w:tcPr>
                  <w:tcW w:w="1109" w:type="dxa"/>
                  <w:vAlign w:val="center"/>
                </w:tcPr>
                <w:p w14:paraId="1B471CF6"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122ECB8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842E2C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9035D0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4E1FE83" w14:textId="77777777" w:rsidTr="00716F5C">
              <w:tc>
                <w:tcPr>
                  <w:tcW w:w="1457" w:type="dxa"/>
                  <w:vMerge/>
                  <w:vAlign w:val="center"/>
                </w:tcPr>
                <w:p w14:paraId="209C475E" w14:textId="77777777" w:rsidR="00716F5C" w:rsidRPr="005F2432" w:rsidRDefault="00716F5C" w:rsidP="00716F5C">
                  <w:pPr>
                    <w:jc w:val="center"/>
                    <w:rPr>
                      <w:rFonts w:ascii="Calibri" w:hAnsi="Calibri"/>
                    </w:rPr>
                  </w:pPr>
                </w:p>
              </w:tc>
              <w:tc>
                <w:tcPr>
                  <w:tcW w:w="1109" w:type="dxa"/>
                  <w:vAlign w:val="center"/>
                </w:tcPr>
                <w:p w14:paraId="266AA2A4"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63EE231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1C5F43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23636D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8FFB966" w14:textId="77777777" w:rsidTr="00716F5C">
              <w:tc>
                <w:tcPr>
                  <w:tcW w:w="1457" w:type="dxa"/>
                  <w:vMerge/>
                  <w:vAlign w:val="center"/>
                </w:tcPr>
                <w:p w14:paraId="7CEDDAD3" w14:textId="77777777" w:rsidR="00716F5C" w:rsidRPr="005F2432" w:rsidRDefault="00716F5C" w:rsidP="00716F5C">
                  <w:pPr>
                    <w:jc w:val="center"/>
                    <w:rPr>
                      <w:rFonts w:ascii="Calibri" w:hAnsi="Calibri"/>
                    </w:rPr>
                  </w:pPr>
                </w:p>
              </w:tc>
              <w:tc>
                <w:tcPr>
                  <w:tcW w:w="1109" w:type="dxa"/>
                  <w:vAlign w:val="center"/>
                </w:tcPr>
                <w:p w14:paraId="4BF0DECA"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729FDB3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257.9</w:t>
                  </w:r>
                </w:p>
              </w:tc>
              <w:tc>
                <w:tcPr>
                  <w:tcW w:w="1643" w:type="dxa"/>
                  <w:vAlign w:val="bottom"/>
                </w:tcPr>
                <w:p w14:paraId="79AB075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366.8</w:t>
                  </w:r>
                </w:p>
              </w:tc>
              <w:tc>
                <w:tcPr>
                  <w:tcW w:w="1643" w:type="dxa"/>
                  <w:vAlign w:val="bottom"/>
                </w:tcPr>
                <w:p w14:paraId="3146177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438.3</w:t>
                  </w:r>
                </w:p>
              </w:tc>
            </w:tr>
            <w:tr w:rsidR="00716F5C" w:rsidRPr="005F2432" w14:paraId="41F2ED4E" w14:textId="77777777" w:rsidTr="00716F5C">
              <w:tc>
                <w:tcPr>
                  <w:tcW w:w="1457" w:type="dxa"/>
                  <w:vMerge w:val="restart"/>
                  <w:vAlign w:val="center"/>
                </w:tcPr>
                <w:p w14:paraId="35787797" w14:textId="77777777" w:rsidR="00716F5C" w:rsidRPr="005F2432" w:rsidRDefault="00716F5C" w:rsidP="00716F5C">
                  <w:pPr>
                    <w:jc w:val="center"/>
                    <w:rPr>
                      <w:rFonts w:ascii="Calibri" w:hAnsi="Calibri"/>
                    </w:rPr>
                  </w:pPr>
                  <w:r w:rsidRPr="005F2432">
                    <w:rPr>
                      <w:rFonts w:ascii="Calibri" w:hAnsi="Calibri"/>
                      <w:sz w:val="20"/>
                      <w:szCs w:val="20"/>
                    </w:rPr>
                    <w:t>Gabon</w:t>
                  </w:r>
                </w:p>
              </w:tc>
              <w:tc>
                <w:tcPr>
                  <w:tcW w:w="1109" w:type="dxa"/>
                  <w:vAlign w:val="center"/>
                </w:tcPr>
                <w:p w14:paraId="6990A728"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6D69986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141.2</w:t>
                  </w:r>
                </w:p>
              </w:tc>
              <w:tc>
                <w:tcPr>
                  <w:tcW w:w="1643" w:type="dxa"/>
                  <w:vAlign w:val="bottom"/>
                </w:tcPr>
                <w:p w14:paraId="070960D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129.9</w:t>
                  </w:r>
                </w:p>
              </w:tc>
              <w:tc>
                <w:tcPr>
                  <w:tcW w:w="1643" w:type="dxa"/>
                  <w:vAlign w:val="bottom"/>
                </w:tcPr>
                <w:p w14:paraId="0DD510D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121.3</w:t>
                  </w:r>
                </w:p>
              </w:tc>
            </w:tr>
            <w:tr w:rsidR="00716F5C" w:rsidRPr="005F2432" w14:paraId="3B4C00A7" w14:textId="77777777" w:rsidTr="00716F5C">
              <w:tc>
                <w:tcPr>
                  <w:tcW w:w="1457" w:type="dxa"/>
                  <w:vMerge/>
                  <w:vAlign w:val="center"/>
                </w:tcPr>
                <w:p w14:paraId="1F8698D6" w14:textId="77777777" w:rsidR="00716F5C" w:rsidRPr="005F2432" w:rsidRDefault="00716F5C" w:rsidP="00716F5C">
                  <w:pPr>
                    <w:jc w:val="center"/>
                    <w:rPr>
                      <w:rFonts w:ascii="Calibri" w:hAnsi="Calibri"/>
                    </w:rPr>
                  </w:pPr>
                </w:p>
              </w:tc>
              <w:tc>
                <w:tcPr>
                  <w:tcW w:w="1109" w:type="dxa"/>
                  <w:vAlign w:val="center"/>
                </w:tcPr>
                <w:p w14:paraId="09A218DF"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2AA0CF4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63D57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A52888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0.9</w:t>
                  </w:r>
                </w:p>
              </w:tc>
            </w:tr>
            <w:tr w:rsidR="00716F5C" w:rsidRPr="005F2432" w14:paraId="7414AA6D" w14:textId="77777777" w:rsidTr="00716F5C">
              <w:tc>
                <w:tcPr>
                  <w:tcW w:w="1457" w:type="dxa"/>
                  <w:vMerge/>
                  <w:vAlign w:val="center"/>
                </w:tcPr>
                <w:p w14:paraId="6DC1D231" w14:textId="77777777" w:rsidR="00716F5C" w:rsidRPr="005F2432" w:rsidRDefault="00716F5C" w:rsidP="00716F5C">
                  <w:pPr>
                    <w:jc w:val="center"/>
                    <w:rPr>
                      <w:rFonts w:ascii="Calibri" w:hAnsi="Calibri"/>
                    </w:rPr>
                  </w:pPr>
                </w:p>
              </w:tc>
              <w:tc>
                <w:tcPr>
                  <w:tcW w:w="1109" w:type="dxa"/>
                  <w:vAlign w:val="center"/>
                </w:tcPr>
                <w:p w14:paraId="3FA9A59A"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6A42CBE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0.6</w:t>
                  </w:r>
                </w:p>
              </w:tc>
              <w:tc>
                <w:tcPr>
                  <w:tcW w:w="1643" w:type="dxa"/>
                  <w:vAlign w:val="bottom"/>
                </w:tcPr>
                <w:p w14:paraId="1F95374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0.7</w:t>
                  </w:r>
                </w:p>
              </w:tc>
              <w:tc>
                <w:tcPr>
                  <w:tcW w:w="1643" w:type="dxa"/>
                  <w:vAlign w:val="bottom"/>
                </w:tcPr>
                <w:p w14:paraId="3A76A13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0.8</w:t>
                  </w:r>
                </w:p>
              </w:tc>
            </w:tr>
            <w:tr w:rsidR="00716F5C" w:rsidRPr="005F2432" w14:paraId="69B30462" w14:textId="77777777" w:rsidTr="00716F5C">
              <w:tc>
                <w:tcPr>
                  <w:tcW w:w="1457" w:type="dxa"/>
                  <w:vMerge/>
                  <w:vAlign w:val="center"/>
                </w:tcPr>
                <w:p w14:paraId="57DB0ECF" w14:textId="77777777" w:rsidR="00716F5C" w:rsidRPr="005F2432" w:rsidRDefault="00716F5C" w:rsidP="00716F5C">
                  <w:pPr>
                    <w:jc w:val="center"/>
                    <w:rPr>
                      <w:rFonts w:ascii="Calibri" w:hAnsi="Calibri"/>
                    </w:rPr>
                  </w:pPr>
                </w:p>
              </w:tc>
              <w:tc>
                <w:tcPr>
                  <w:tcW w:w="1109" w:type="dxa"/>
                  <w:vAlign w:val="center"/>
                </w:tcPr>
                <w:p w14:paraId="09D3F4BE"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2360D2D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484AC2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0CD93F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36E9D5F" w14:textId="77777777" w:rsidTr="00716F5C">
              <w:tc>
                <w:tcPr>
                  <w:tcW w:w="1457" w:type="dxa"/>
                  <w:vMerge/>
                  <w:vAlign w:val="center"/>
                </w:tcPr>
                <w:p w14:paraId="13BC1BA4" w14:textId="77777777" w:rsidR="00716F5C" w:rsidRPr="005F2432" w:rsidRDefault="00716F5C" w:rsidP="00716F5C">
                  <w:pPr>
                    <w:jc w:val="center"/>
                    <w:rPr>
                      <w:rFonts w:ascii="Calibri" w:hAnsi="Calibri"/>
                    </w:rPr>
                  </w:pPr>
                </w:p>
              </w:tc>
              <w:tc>
                <w:tcPr>
                  <w:tcW w:w="1109" w:type="dxa"/>
                  <w:vAlign w:val="center"/>
                </w:tcPr>
                <w:p w14:paraId="327D2112"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056A75C0"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141.9</w:t>
                  </w:r>
                </w:p>
              </w:tc>
              <w:tc>
                <w:tcPr>
                  <w:tcW w:w="1643" w:type="dxa"/>
                  <w:vAlign w:val="bottom"/>
                </w:tcPr>
                <w:p w14:paraId="603401C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130.5</w:t>
                  </w:r>
                </w:p>
              </w:tc>
              <w:tc>
                <w:tcPr>
                  <w:tcW w:w="1643" w:type="dxa"/>
                  <w:vAlign w:val="bottom"/>
                </w:tcPr>
                <w:p w14:paraId="4635A7AE"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123.0</w:t>
                  </w:r>
                </w:p>
              </w:tc>
            </w:tr>
            <w:tr w:rsidR="00716F5C" w:rsidRPr="005F2432" w14:paraId="6AB27C38" w14:textId="77777777" w:rsidTr="00716F5C">
              <w:tc>
                <w:tcPr>
                  <w:tcW w:w="1457" w:type="dxa"/>
                  <w:vMerge w:val="restart"/>
                  <w:vAlign w:val="center"/>
                </w:tcPr>
                <w:p w14:paraId="15981337" w14:textId="77777777" w:rsidR="00716F5C" w:rsidRPr="005F2432" w:rsidRDefault="00716F5C" w:rsidP="00716F5C">
                  <w:pPr>
                    <w:jc w:val="center"/>
                    <w:rPr>
                      <w:rFonts w:ascii="Calibri" w:hAnsi="Calibri"/>
                    </w:rPr>
                  </w:pPr>
                  <w:r w:rsidRPr="005F2432">
                    <w:rPr>
                      <w:rFonts w:ascii="Calibri" w:hAnsi="Calibri"/>
                      <w:sz w:val="20"/>
                      <w:szCs w:val="20"/>
                    </w:rPr>
                    <w:t>Ghana</w:t>
                  </w:r>
                </w:p>
              </w:tc>
              <w:tc>
                <w:tcPr>
                  <w:tcW w:w="1109" w:type="dxa"/>
                  <w:vAlign w:val="center"/>
                </w:tcPr>
                <w:p w14:paraId="0625E652"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77019A3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28.6</w:t>
                  </w:r>
                </w:p>
              </w:tc>
              <w:tc>
                <w:tcPr>
                  <w:tcW w:w="1643" w:type="dxa"/>
                  <w:vAlign w:val="bottom"/>
                </w:tcPr>
                <w:p w14:paraId="1387678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109.8</w:t>
                  </w:r>
                </w:p>
              </w:tc>
              <w:tc>
                <w:tcPr>
                  <w:tcW w:w="1643" w:type="dxa"/>
                  <w:vAlign w:val="bottom"/>
                </w:tcPr>
                <w:p w14:paraId="4C9AD3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164.4</w:t>
                  </w:r>
                </w:p>
              </w:tc>
            </w:tr>
            <w:tr w:rsidR="00716F5C" w:rsidRPr="005F2432" w14:paraId="6152CDCE" w14:textId="77777777" w:rsidTr="00716F5C">
              <w:tc>
                <w:tcPr>
                  <w:tcW w:w="1457" w:type="dxa"/>
                  <w:vMerge/>
                  <w:vAlign w:val="center"/>
                </w:tcPr>
                <w:p w14:paraId="5C5472CB" w14:textId="77777777" w:rsidR="00716F5C" w:rsidRPr="005F2432" w:rsidRDefault="00716F5C" w:rsidP="00716F5C">
                  <w:pPr>
                    <w:jc w:val="center"/>
                    <w:rPr>
                      <w:rFonts w:ascii="Calibri" w:hAnsi="Calibri"/>
                    </w:rPr>
                  </w:pPr>
                </w:p>
              </w:tc>
              <w:tc>
                <w:tcPr>
                  <w:tcW w:w="1109" w:type="dxa"/>
                  <w:vAlign w:val="center"/>
                </w:tcPr>
                <w:p w14:paraId="2EC4B8A7"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4BECAF8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216346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8E5C21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2E962CFF" w14:textId="77777777" w:rsidTr="00716F5C">
              <w:tc>
                <w:tcPr>
                  <w:tcW w:w="1457" w:type="dxa"/>
                  <w:vMerge/>
                  <w:vAlign w:val="center"/>
                </w:tcPr>
                <w:p w14:paraId="40AE4A8D" w14:textId="77777777" w:rsidR="00716F5C" w:rsidRPr="005F2432" w:rsidRDefault="00716F5C" w:rsidP="00716F5C">
                  <w:pPr>
                    <w:jc w:val="center"/>
                    <w:rPr>
                      <w:rFonts w:ascii="Calibri" w:hAnsi="Calibri"/>
                    </w:rPr>
                  </w:pPr>
                </w:p>
              </w:tc>
              <w:tc>
                <w:tcPr>
                  <w:tcW w:w="1109" w:type="dxa"/>
                  <w:vAlign w:val="center"/>
                </w:tcPr>
                <w:p w14:paraId="796EE095"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2DAA9A6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0.8</w:t>
                  </w:r>
                </w:p>
              </w:tc>
              <w:tc>
                <w:tcPr>
                  <w:tcW w:w="1643" w:type="dxa"/>
                  <w:vAlign w:val="bottom"/>
                </w:tcPr>
                <w:p w14:paraId="04F25F6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5.1</w:t>
                  </w:r>
                </w:p>
              </w:tc>
              <w:tc>
                <w:tcPr>
                  <w:tcW w:w="1643" w:type="dxa"/>
                  <w:vAlign w:val="bottom"/>
                </w:tcPr>
                <w:p w14:paraId="6141A65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6.7</w:t>
                  </w:r>
                </w:p>
              </w:tc>
            </w:tr>
            <w:tr w:rsidR="00716F5C" w:rsidRPr="005F2432" w14:paraId="633C637C" w14:textId="77777777" w:rsidTr="00716F5C">
              <w:tc>
                <w:tcPr>
                  <w:tcW w:w="1457" w:type="dxa"/>
                  <w:vMerge/>
                  <w:vAlign w:val="center"/>
                </w:tcPr>
                <w:p w14:paraId="5248F59F" w14:textId="77777777" w:rsidR="00716F5C" w:rsidRPr="005F2432" w:rsidRDefault="00716F5C" w:rsidP="00716F5C">
                  <w:pPr>
                    <w:jc w:val="center"/>
                    <w:rPr>
                      <w:rFonts w:ascii="Calibri" w:hAnsi="Calibri"/>
                    </w:rPr>
                  </w:pPr>
                </w:p>
              </w:tc>
              <w:tc>
                <w:tcPr>
                  <w:tcW w:w="1109" w:type="dxa"/>
                  <w:vAlign w:val="center"/>
                </w:tcPr>
                <w:p w14:paraId="5403BD70"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2E87420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5FC3C2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89BFCC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095C100" w14:textId="77777777" w:rsidTr="00716F5C">
              <w:tc>
                <w:tcPr>
                  <w:tcW w:w="1457" w:type="dxa"/>
                  <w:vMerge/>
                  <w:vAlign w:val="center"/>
                </w:tcPr>
                <w:p w14:paraId="1EC1710D" w14:textId="77777777" w:rsidR="00716F5C" w:rsidRPr="005F2432" w:rsidRDefault="00716F5C" w:rsidP="00716F5C">
                  <w:pPr>
                    <w:jc w:val="center"/>
                    <w:rPr>
                      <w:rFonts w:ascii="Calibri" w:hAnsi="Calibri"/>
                    </w:rPr>
                  </w:pPr>
                </w:p>
              </w:tc>
              <w:tc>
                <w:tcPr>
                  <w:tcW w:w="1109" w:type="dxa"/>
                  <w:vAlign w:val="center"/>
                </w:tcPr>
                <w:p w14:paraId="7E1AD3DD"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663EC4D0"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29.4</w:t>
                  </w:r>
                </w:p>
              </w:tc>
              <w:tc>
                <w:tcPr>
                  <w:tcW w:w="1643" w:type="dxa"/>
                  <w:vAlign w:val="bottom"/>
                </w:tcPr>
                <w:p w14:paraId="11113F66"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114.9</w:t>
                  </w:r>
                </w:p>
              </w:tc>
              <w:tc>
                <w:tcPr>
                  <w:tcW w:w="1643" w:type="dxa"/>
                  <w:vAlign w:val="bottom"/>
                </w:tcPr>
                <w:p w14:paraId="5DB9EBBE"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171.1</w:t>
                  </w:r>
                </w:p>
              </w:tc>
            </w:tr>
            <w:tr w:rsidR="00716F5C" w:rsidRPr="005F2432" w14:paraId="3D259607" w14:textId="77777777" w:rsidTr="00716F5C">
              <w:tc>
                <w:tcPr>
                  <w:tcW w:w="1457" w:type="dxa"/>
                  <w:vMerge w:val="restart"/>
                  <w:vAlign w:val="center"/>
                </w:tcPr>
                <w:p w14:paraId="4C19E2D5" w14:textId="77777777" w:rsidR="00716F5C" w:rsidRPr="005F2432" w:rsidRDefault="00716F5C" w:rsidP="00716F5C">
                  <w:pPr>
                    <w:jc w:val="center"/>
                    <w:rPr>
                      <w:rFonts w:ascii="Calibri" w:hAnsi="Calibri"/>
                    </w:rPr>
                  </w:pPr>
                  <w:r w:rsidRPr="005F2432">
                    <w:rPr>
                      <w:rFonts w:ascii="Calibri" w:hAnsi="Calibri"/>
                      <w:sz w:val="20"/>
                      <w:szCs w:val="20"/>
                    </w:rPr>
                    <w:t>India</w:t>
                  </w:r>
                </w:p>
              </w:tc>
              <w:tc>
                <w:tcPr>
                  <w:tcW w:w="1109" w:type="dxa"/>
                  <w:vAlign w:val="center"/>
                </w:tcPr>
                <w:p w14:paraId="181FEA4F"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1B6CA5E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11,118.0</w:t>
                  </w:r>
                </w:p>
              </w:tc>
              <w:tc>
                <w:tcPr>
                  <w:tcW w:w="1643" w:type="dxa"/>
                  <w:vAlign w:val="bottom"/>
                </w:tcPr>
                <w:p w14:paraId="32245FA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13,002.7</w:t>
                  </w:r>
                </w:p>
              </w:tc>
              <w:tc>
                <w:tcPr>
                  <w:tcW w:w="1643" w:type="dxa"/>
                  <w:vAlign w:val="bottom"/>
                </w:tcPr>
                <w:p w14:paraId="3876B5B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17,339.2</w:t>
                  </w:r>
                </w:p>
              </w:tc>
            </w:tr>
            <w:tr w:rsidR="00716F5C" w:rsidRPr="005F2432" w14:paraId="3D8775DD" w14:textId="77777777" w:rsidTr="00716F5C">
              <w:tc>
                <w:tcPr>
                  <w:tcW w:w="1457" w:type="dxa"/>
                  <w:vMerge/>
                  <w:vAlign w:val="center"/>
                </w:tcPr>
                <w:p w14:paraId="65F96A00" w14:textId="77777777" w:rsidR="00716F5C" w:rsidRPr="005F2432" w:rsidRDefault="00716F5C" w:rsidP="00716F5C">
                  <w:pPr>
                    <w:jc w:val="center"/>
                    <w:rPr>
                      <w:rFonts w:ascii="Calibri" w:hAnsi="Calibri"/>
                    </w:rPr>
                  </w:pPr>
                </w:p>
              </w:tc>
              <w:tc>
                <w:tcPr>
                  <w:tcW w:w="1109" w:type="dxa"/>
                  <w:vAlign w:val="center"/>
                </w:tcPr>
                <w:p w14:paraId="2C646B93"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237FBD9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2,613.7</w:t>
                  </w:r>
                </w:p>
              </w:tc>
              <w:tc>
                <w:tcPr>
                  <w:tcW w:w="1643" w:type="dxa"/>
                  <w:vAlign w:val="bottom"/>
                </w:tcPr>
                <w:p w14:paraId="769A40B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6B1C96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4,351.2</w:t>
                  </w:r>
                </w:p>
              </w:tc>
            </w:tr>
            <w:tr w:rsidR="00716F5C" w:rsidRPr="005F2432" w14:paraId="2BEA8E9F" w14:textId="77777777" w:rsidTr="00716F5C">
              <w:tc>
                <w:tcPr>
                  <w:tcW w:w="1457" w:type="dxa"/>
                  <w:vMerge/>
                  <w:vAlign w:val="center"/>
                </w:tcPr>
                <w:p w14:paraId="10C18125" w14:textId="77777777" w:rsidR="00716F5C" w:rsidRPr="005F2432" w:rsidRDefault="00716F5C" w:rsidP="00716F5C">
                  <w:pPr>
                    <w:jc w:val="center"/>
                    <w:rPr>
                      <w:rFonts w:ascii="Calibri" w:hAnsi="Calibri"/>
                    </w:rPr>
                  </w:pPr>
                </w:p>
              </w:tc>
              <w:tc>
                <w:tcPr>
                  <w:tcW w:w="1109" w:type="dxa"/>
                  <w:vAlign w:val="center"/>
                </w:tcPr>
                <w:p w14:paraId="6A842475"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6A77894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1,307.6</w:t>
                  </w:r>
                </w:p>
              </w:tc>
              <w:tc>
                <w:tcPr>
                  <w:tcW w:w="1643" w:type="dxa"/>
                  <w:vAlign w:val="bottom"/>
                </w:tcPr>
                <w:p w14:paraId="06DB1EE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1,489.8</w:t>
                  </w:r>
                </w:p>
              </w:tc>
              <w:tc>
                <w:tcPr>
                  <w:tcW w:w="1643" w:type="dxa"/>
                  <w:vAlign w:val="bottom"/>
                </w:tcPr>
                <w:p w14:paraId="1F3E164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3,679.3</w:t>
                  </w:r>
                </w:p>
              </w:tc>
            </w:tr>
            <w:tr w:rsidR="00716F5C" w:rsidRPr="005F2432" w14:paraId="554545B4" w14:textId="77777777" w:rsidTr="00716F5C">
              <w:tc>
                <w:tcPr>
                  <w:tcW w:w="1457" w:type="dxa"/>
                  <w:vMerge/>
                  <w:vAlign w:val="center"/>
                </w:tcPr>
                <w:p w14:paraId="606E2CE5" w14:textId="77777777" w:rsidR="00716F5C" w:rsidRPr="005F2432" w:rsidRDefault="00716F5C" w:rsidP="00716F5C">
                  <w:pPr>
                    <w:jc w:val="center"/>
                    <w:rPr>
                      <w:rFonts w:ascii="Calibri" w:hAnsi="Calibri"/>
                    </w:rPr>
                  </w:pPr>
                </w:p>
              </w:tc>
              <w:tc>
                <w:tcPr>
                  <w:tcW w:w="1109" w:type="dxa"/>
                  <w:vAlign w:val="center"/>
                </w:tcPr>
                <w:p w14:paraId="7DBD43CD"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60DEFDE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5BFF05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F734C5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A53E6B9" w14:textId="77777777" w:rsidTr="00716F5C">
              <w:tc>
                <w:tcPr>
                  <w:tcW w:w="1457" w:type="dxa"/>
                  <w:vMerge/>
                  <w:vAlign w:val="center"/>
                </w:tcPr>
                <w:p w14:paraId="5D8FF3E3" w14:textId="77777777" w:rsidR="00716F5C" w:rsidRPr="005F2432" w:rsidRDefault="00716F5C" w:rsidP="00716F5C">
                  <w:pPr>
                    <w:jc w:val="center"/>
                    <w:rPr>
                      <w:rFonts w:ascii="Calibri" w:hAnsi="Calibri"/>
                    </w:rPr>
                  </w:pPr>
                </w:p>
              </w:tc>
              <w:tc>
                <w:tcPr>
                  <w:tcW w:w="1109" w:type="dxa"/>
                  <w:vAlign w:val="center"/>
                </w:tcPr>
                <w:p w14:paraId="768C4213"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7DCFC15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15,039.4</w:t>
                  </w:r>
                </w:p>
              </w:tc>
              <w:tc>
                <w:tcPr>
                  <w:tcW w:w="1643" w:type="dxa"/>
                  <w:vAlign w:val="bottom"/>
                </w:tcPr>
                <w:p w14:paraId="2639434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14,492.5</w:t>
                  </w:r>
                </w:p>
              </w:tc>
              <w:tc>
                <w:tcPr>
                  <w:tcW w:w="1643" w:type="dxa"/>
                  <w:vAlign w:val="bottom"/>
                </w:tcPr>
                <w:p w14:paraId="7DD6F3C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25,369.6</w:t>
                  </w:r>
                </w:p>
              </w:tc>
            </w:tr>
            <w:tr w:rsidR="00716F5C" w:rsidRPr="005F2432" w14:paraId="45732298" w14:textId="77777777" w:rsidTr="00716F5C">
              <w:tc>
                <w:tcPr>
                  <w:tcW w:w="1457" w:type="dxa"/>
                  <w:vMerge w:val="restart"/>
                  <w:vAlign w:val="center"/>
                </w:tcPr>
                <w:p w14:paraId="3FC72CBC" w14:textId="77777777" w:rsidR="00716F5C" w:rsidRPr="005F2432" w:rsidRDefault="00716F5C" w:rsidP="00716F5C">
                  <w:pPr>
                    <w:jc w:val="center"/>
                    <w:rPr>
                      <w:rFonts w:ascii="Calibri" w:hAnsi="Calibri"/>
                    </w:rPr>
                  </w:pPr>
                  <w:r w:rsidRPr="005F2432">
                    <w:rPr>
                      <w:rFonts w:ascii="Calibri" w:hAnsi="Calibri"/>
                      <w:sz w:val="20"/>
                      <w:szCs w:val="20"/>
                    </w:rPr>
                    <w:t>Indonesia</w:t>
                  </w:r>
                </w:p>
              </w:tc>
              <w:tc>
                <w:tcPr>
                  <w:tcW w:w="1109" w:type="dxa"/>
                  <w:vAlign w:val="center"/>
                </w:tcPr>
                <w:p w14:paraId="570C06DB"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036FE23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6,728.6</w:t>
                  </w:r>
                </w:p>
              </w:tc>
              <w:tc>
                <w:tcPr>
                  <w:tcW w:w="1643" w:type="dxa"/>
                  <w:vAlign w:val="bottom"/>
                </w:tcPr>
                <w:p w14:paraId="7647207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13,449.5</w:t>
                  </w:r>
                </w:p>
              </w:tc>
              <w:tc>
                <w:tcPr>
                  <w:tcW w:w="1643" w:type="dxa"/>
                  <w:vAlign w:val="bottom"/>
                </w:tcPr>
                <w:p w14:paraId="21B55B0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24,014.5</w:t>
                  </w:r>
                </w:p>
              </w:tc>
            </w:tr>
            <w:tr w:rsidR="00716F5C" w:rsidRPr="005F2432" w14:paraId="64635BEF" w14:textId="77777777" w:rsidTr="00716F5C">
              <w:tc>
                <w:tcPr>
                  <w:tcW w:w="1457" w:type="dxa"/>
                  <w:vMerge/>
                  <w:vAlign w:val="center"/>
                </w:tcPr>
                <w:p w14:paraId="6D02FA62" w14:textId="77777777" w:rsidR="00716F5C" w:rsidRPr="005F2432" w:rsidRDefault="00716F5C" w:rsidP="00716F5C">
                  <w:pPr>
                    <w:jc w:val="center"/>
                    <w:rPr>
                      <w:rFonts w:ascii="Calibri" w:hAnsi="Calibri"/>
                    </w:rPr>
                  </w:pPr>
                </w:p>
              </w:tc>
              <w:tc>
                <w:tcPr>
                  <w:tcW w:w="1109" w:type="dxa"/>
                  <w:vAlign w:val="center"/>
                </w:tcPr>
                <w:p w14:paraId="264C6149"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5B3D05B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11,549.4</w:t>
                  </w:r>
                </w:p>
              </w:tc>
              <w:tc>
                <w:tcPr>
                  <w:tcW w:w="1643" w:type="dxa"/>
                  <w:vAlign w:val="bottom"/>
                </w:tcPr>
                <w:p w14:paraId="4F10E8F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5,386.9</w:t>
                  </w:r>
                </w:p>
              </w:tc>
              <w:tc>
                <w:tcPr>
                  <w:tcW w:w="1643" w:type="dxa"/>
                  <w:vAlign w:val="bottom"/>
                </w:tcPr>
                <w:p w14:paraId="56C5268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7,329.9</w:t>
                  </w:r>
                </w:p>
              </w:tc>
            </w:tr>
            <w:tr w:rsidR="00716F5C" w:rsidRPr="005F2432" w14:paraId="3459FA24" w14:textId="77777777" w:rsidTr="00716F5C">
              <w:tc>
                <w:tcPr>
                  <w:tcW w:w="1457" w:type="dxa"/>
                  <w:vMerge/>
                  <w:vAlign w:val="center"/>
                </w:tcPr>
                <w:p w14:paraId="52CAD2B0" w14:textId="77777777" w:rsidR="00716F5C" w:rsidRPr="005F2432" w:rsidRDefault="00716F5C" w:rsidP="00716F5C">
                  <w:pPr>
                    <w:jc w:val="center"/>
                    <w:rPr>
                      <w:rFonts w:ascii="Calibri" w:hAnsi="Calibri"/>
                    </w:rPr>
                  </w:pPr>
                </w:p>
              </w:tc>
              <w:tc>
                <w:tcPr>
                  <w:tcW w:w="1109" w:type="dxa"/>
                  <w:vAlign w:val="center"/>
                </w:tcPr>
                <w:p w14:paraId="4A01953C"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39C6FCD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1DE4FA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8A245B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ADA9F09" w14:textId="77777777" w:rsidTr="00716F5C">
              <w:tc>
                <w:tcPr>
                  <w:tcW w:w="1457" w:type="dxa"/>
                  <w:vMerge/>
                  <w:vAlign w:val="center"/>
                </w:tcPr>
                <w:p w14:paraId="7ADDFD6F" w14:textId="77777777" w:rsidR="00716F5C" w:rsidRPr="005F2432" w:rsidRDefault="00716F5C" w:rsidP="00716F5C">
                  <w:pPr>
                    <w:jc w:val="center"/>
                    <w:rPr>
                      <w:rFonts w:ascii="Calibri" w:hAnsi="Calibri"/>
                    </w:rPr>
                  </w:pPr>
                </w:p>
              </w:tc>
              <w:tc>
                <w:tcPr>
                  <w:tcW w:w="1109" w:type="dxa"/>
                  <w:vAlign w:val="center"/>
                </w:tcPr>
                <w:p w14:paraId="31507AAB"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777EC8F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5F0733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480C38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DFB62B2" w14:textId="77777777" w:rsidTr="00716F5C">
              <w:tc>
                <w:tcPr>
                  <w:tcW w:w="1457" w:type="dxa"/>
                  <w:vMerge/>
                  <w:vAlign w:val="center"/>
                </w:tcPr>
                <w:p w14:paraId="1013F98F" w14:textId="77777777" w:rsidR="00716F5C" w:rsidRPr="005F2432" w:rsidRDefault="00716F5C" w:rsidP="00716F5C">
                  <w:pPr>
                    <w:jc w:val="center"/>
                    <w:rPr>
                      <w:rFonts w:ascii="Calibri" w:hAnsi="Calibri"/>
                    </w:rPr>
                  </w:pPr>
                </w:p>
              </w:tc>
              <w:tc>
                <w:tcPr>
                  <w:tcW w:w="1109" w:type="dxa"/>
                  <w:vAlign w:val="center"/>
                </w:tcPr>
                <w:p w14:paraId="69599BE4"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2DBE7BD5"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18,278.0</w:t>
                  </w:r>
                </w:p>
              </w:tc>
              <w:tc>
                <w:tcPr>
                  <w:tcW w:w="1643" w:type="dxa"/>
                  <w:vAlign w:val="bottom"/>
                </w:tcPr>
                <w:p w14:paraId="7FA1537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18,836.4</w:t>
                  </w:r>
                </w:p>
              </w:tc>
              <w:tc>
                <w:tcPr>
                  <w:tcW w:w="1643" w:type="dxa"/>
                  <w:vAlign w:val="bottom"/>
                </w:tcPr>
                <w:p w14:paraId="6B0C328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31,344.4</w:t>
                  </w:r>
                </w:p>
              </w:tc>
            </w:tr>
            <w:tr w:rsidR="00716F5C" w:rsidRPr="005F2432" w14:paraId="4902D90D" w14:textId="77777777" w:rsidTr="00716F5C">
              <w:tc>
                <w:tcPr>
                  <w:tcW w:w="1457" w:type="dxa"/>
                  <w:vMerge w:val="restart"/>
                  <w:vAlign w:val="center"/>
                </w:tcPr>
                <w:p w14:paraId="40063808" w14:textId="77777777" w:rsidR="00716F5C" w:rsidRPr="005F2432" w:rsidRDefault="00716F5C" w:rsidP="00716F5C">
                  <w:pPr>
                    <w:jc w:val="center"/>
                    <w:rPr>
                      <w:rFonts w:ascii="Calibri" w:hAnsi="Calibri"/>
                    </w:rPr>
                  </w:pPr>
                  <w:r w:rsidRPr="005F2432">
                    <w:rPr>
                      <w:rFonts w:ascii="Calibri" w:hAnsi="Calibri"/>
                      <w:sz w:val="20"/>
                      <w:szCs w:val="20"/>
                    </w:rPr>
                    <w:t>Iraq</w:t>
                  </w:r>
                </w:p>
              </w:tc>
              <w:tc>
                <w:tcPr>
                  <w:tcW w:w="1109" w:type="dxa"/>
                  <w:vAlign w:val="center"/>
                </w:tcPr>
                <w:p w14:paraId="49A05DED"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284030D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3,246.6</w:t>
                  </w:r>
                </w:p>
              </w:tc>
              <w:tc>
                <w:tcPr>
                  <w:tcW w:w="1643" w:type="dxa"/>
                  <w:vAlign w:val="bottom"/>
                </w:tcPr>
                <w:p w14:paraId="419E05C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5,144.2</w:t>
                  </w:r>
                </w:p>
              </w:tc>
              <w:tc>
                <w:tcPr>
                  <w:tcW w:w="1643" w:type="dxa"/>
                  <w:vAlign w:val="bottom"/>
                </w:tcPr>
                <w:p w14:paraId="6650E8E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6,432.6</w:t>
                  </w:r>
                </w:p>
              </w:tc>
            </w:tr>
            <w:tr w:rsidR="00716F5C" w:rsidRPr="005F2432" w14:paraId="287BB083" w14:textId="77777777" w:rsidTr="00716F5C">
              <w:tc>
                <w:tcPr>
                  <w:tcW w:w="1457" w:type="dxa"/>
                  <w:vMerge/>
                  <w:vAlign w:val="center"/>
                </w:tcPr>
                <w:p w14:paraId="0D4DB559" w14:textId="77777777" w:rsidR="00716F5C" w:rsidRPr="005F2432" w:rsidRDefault="00716F5C" w:rsidP="00716F5C">
                  <w:pPr>
                    <w:jc w:val="center"/>
                    <w:rPr>
                      <w:rFonts w:ascii="Calibri" w:hAnsi="Calibri"/>
                    </w:rPr>
                  </w:pPr>
                </w:p>
              </w:tc>
              <w:tc>
                <w:tcPr>
                  <w:tcW w:w="1109" w:type="dxa"/>
                  <w:vAlign w:val="center"/>
                </w:tcPr>
                <w:p w14:paraId="7932C0D7"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2B1CEA1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2,114.2</w:t>
                  </w:r>
                </w:p>
              </w:tc>
              <w:tc>
                <w:tcPr>
                  <w:tcW w:w="1643" w:type="dxa"/>
                  <w:vAlign w:val="bottom"/>
                </w:tcPr>
                <w:p w14:paraId="0F4C990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1,988.3</w:t>
                  </w:r>
                </w:p>
              </w:tc>
              <w:tc>
                <w:tcPr>
                  <w:tcW w:w="1643" w:type="dxa"/>
                  <w:vAlign w:val="bottom"/>
                </w:tcPr>
                <w:p w14:paraId="08971E8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2,060.1</w:t>
                  </w:r>
                </w:p>
              </w:tc>
            </w:tr>
            <w:tr w:rsidR="00716F5C" w:rsidRPr="005F2432" w14:paraId="67929EB8" w14:textId="77777777" w:rsidTr="00716F5C">
              <w:tc>
                <w:tcPr>
                  <w:tcW w:w="1457" w:type="dxa"/>
                  <w:vMerge/>
                  <w:vAlign w:val="center"/>
                </w:tcPr>
                <w:p w14:paraId="2C2F484A" w14:textId="77777777" w:rsidR="00716F5C" w:rsidRPr="005F2432" w:rsidRDefault="00716F5C" w:rsidP="00716F5C">
                  <w:pPr>
                    <w:jc w:val="center"/>
                    <w:rPr>
                      <w:rFonts w:ascii="Calibri" w:hAnsi="Calibri"/>
                    </w:rPr>
                  </w:pPr>
                </w:p>
              </w:tc>
              <w:tc>
                <w:tcPr>
                  <w:tcW w:w="1109" w:type="dxa"/>
                  <w:vAlign w:val="center"/>
                </w:tcPr>
                <w:p w14:paraId="2CF5094A"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4F721D8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326.0</w:t>
                  </w:r>
                </w:p>
              </w:tc>
              <w:tc>
                <w:tcPr>
                  <w:tcW w:w="1643" w:type="dxa"/>
                  <w:vAlign w:val="bottom"/>
                </w:tcPr>
                <w:p w14:paraId="67E355A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548.0</w:t>
                  </w:r>
                </w:p>
              </w:tc>
              <w:tc>
                <w:tcPr>
                  <w:tcW w:w="1643" w:type="dxa"/>
                  <w:vAlign w:val="bottom"/>
                </w:tcPr>
                <w:p w14:paraId="1759B57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702.5</w:t>
                  </w:r>
                </w:p>
              </w:tc>
            </w:tr>
            <w:tr w:rsidR="00716F5C" w:rsidRPr="005F2432" w14:paraId="46BB248B" w14:textId="77777777" w:rsidTr="00716F5C">
              <w:tc>
                <w:tcPr>
                  <w:tcW w:w="1457" w:type="dxa"/>
                  <w:vMerge/>
                  <w:vAlign w:val="center"/>
                </w:tcPr>
                <w:p w14:paraId="7EDFDD8B" w14:textId="77777777" w:rsidR="00716F5C" w:rsidRPr="005F2432" w:rsidRDefault="00716F5C" w:rsidP="00716F5C">
                  <w:pPr>
                    <w:jc w:val="center"/>
                    <w:rPr>
                      <w:rFonts w:ascii="Calibri" w:hAnsi="Calibri"/>
                    </w:rPr>
                  </w:pPr>
                </w:p>
              </w:tc>
              <w:tc>
                <w:tcPr>
                  <w:tcW w:w="1109" w:type="dxa"/>
                  <w:vAlign w:val="center"/>
                </w:tcPr>
                <w:p w14:paraId="6D43227E"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438F25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59E5E5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796FED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02B254ED" w14:textId="77777777" w:rsidTr="00716F5C">
              <w:tc>
                <w:tcPr>
                  <w:tcW w:w="1457" w:type="dxa"/>
                  <w:vMerge/>
                  <w:vAlign w:val="center"/>
                </w:tcPr>
                <w:p w14:paraId="1475C94E" w14:textId="77777777" w:rsidR="00716F5C" w:rsidRPr="005F2432" w:rsidRDefault="00716F5C" w:rsidP="00716F5C">
                  <w:pPr>
                    <w:jc w:val="center"/>
                    <w:rPr>
                      <w:rFonts w:ascii="Calibri" w:hAnsi="Calibri"/>
                    </w:rPr>
                  </w:pPr>
                </w:p>
              </w:tc>
              <w:tc>
                <w:tcPr>
                  <w:tcW w:w="1109" w:type="dxa"/>
                  <w:vAlign w:val="center"/>
                </w:tcPr>
                <w:p w14:paraId="05B882E4"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1282183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5,686.9</w:t>
                  </w:r>
                </w:p>
              </w:tc>
              <w:tc>
                <w:tcPr>
                  <w:tcW w:w="1643" w:type="dxa"/>
                  <w:vAlign w:val="bottom"/>
                </w:tcPr>
                <w:p w14:paraId="23E85A2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7,680.5</w:t>
                  </w:r>
                </w:p>
              </w:tc>
              <w:tc>
                <w:tcPr>
                  <w:tcW w:w="1643" w:type="dxa"/>
                  <w:vAlign w:val="bottom"/>
                </w:tcPr>
                <w:p w14:paraId="23D6CE3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9,195.3</w:t>
                  </w:r>
                </w:p>
              </w:tc>
            </w:tr>
            <w:tr w:rsidR="00716F5C" w:rsidRPr="005F2432" w14:paraId="6A9AA446" w14:textId="77777777" w:rsidTr="00716F5C">
              <w:tc>
                <w:tcPr>
                  <w:tcW w:w="1457" w:type="dxa"/>
                  <w:vMerge w:val="restart"/>
                  <w:vAlign w:val="center"/>
                </w:tcPr>
                <w:p w14:paraId="0E70B103" w14:textId="77777777" w:rsidR="00716F5C" w:rsidRPr="005F2432" w:rsidRDefault="00716F5C" w:rsidP="00716F5C">
                  <w:pPr>
                    <w:jc w:val="center"/>
                    <w:rPr>
                      <w:rFonts w:ascii="Calibri" w:hAnsi="Calibri"/>
                    </w:rPr>
                  </w:pPr>
                  <w:r w:rsidRPr="005F2432">
                    <w:rPr>
                      <w:rFonts w:ascii="Calibri" w:hAnsi="Calibri"/>
                      <w:sz w:val="20"/>
                      <w:szCs w:val="20"/>
                    </w:rPr>
                    <w:t>Iran</w:t>
                  </w:r>
                </w:p>
              </w:tc>
              <w:tc>
                <w:tcPr>
                  <w:tcW w:w="1109" w:type="dxa"/>
                  <w:vAlign w:val="center"/>
                </w:tcPr>
                <w:p w14:paraId="14437A51"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7BB81EB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10,735.6</w:t>
                  </w:r>
                </w:p>
              </w:tc>
              <w:tc>
                <w:tcPr>
                  <w:tcW w:w="1643" w:type="dxa"/>
                  <w:vAlign w:val="bottom"/>
                </w:tcPr>
                <w:p w14:paraId="617F092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16,347.6</w:t>
                  </w:r>
                </w:p>
              </w:tc>
              <w:tc>
                <w:tcPr>
                  <w:tcW w:w="1643" w:type="dxa"/>
                  <w:vAlign w:val="bottom"/>
                </w:tcPr>
                <w:p w14:paraId="618FF44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26,575.6</w:t>
                  </w:r>
                </w:p>
              </w:tc>
            </w:tr>
            <w:tr w:rsidR="00716F5C" w:rsidRPr="005F2432" w14:paraId="56DB2EBC" w14:textId="77777777" w:rsidTr="00716F5C">
              <w:tc>
                <w:tcPr>
                  <w:tcW w:w="1457" w:type="dxa"/>
                  <w:vMerge/>
                  <w:vAlign w:val="center"/>
                </w:tcPr>
                <w:p w14:paraId="499D0DE3" w14:textId="77777777" w:rsidR="00716F5C" w:rsidRPr="005F2432" w:rsidRDefault="00716F5C" w:rsidP="00716F5C">
                  <w:pPr>
                    <w:jc w:val="center"/>
                    <w:rPr>
                      <w:rFonts w:ascii="Calibri" w:hAnsi="Calibri"/>
                    </w:rPr>
                  </w:pPr>
                </w:p>
              </w:tc>
              <w:tc>
                <w:tcPr>
                  <w:tcW w:w="1109" w:type="dxa"/>
                  <w:vAlign w:val="center"/>
                </w:tcPr>
                <w:p w14:paraId="292A8BFE"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6049508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4,963.0</w:t>
                  </w:r>
                </w:p>
              </w:tc>
              <w:tc>
                <w:tcPr>
                  <w:tcW w:w="1643" w:type="dxa"/>
                  <w:vAlign w:val="bottom"/>
                </w:tcPr>
                <w:p w14:paraId="77A3799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14,418.9</w:t>
                  </w:r>
                </w:p>
              </w:tc>
              <w:tc>
                <w:tcPr>
                  <w:tcW w:w="1643" w:type="dxa"/>
                  <w:vAlign w:val="bottom"/>
                </w:tcPr>
                <w:p w14:paraId="557DD18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16,587.0</w:t>
                  </w:r>
                </w:p>
              </w:tc>
            </w:tr>
            <w:tr w:rsidR="00716F5C" w:rsidRPr="005F2432" w14:paraId="20D5A40F" w14:textId="77777777" w:rsidTr="00716F5C">
              <w:tc>
                <w:tcPr>
                  <w:tcW w:w="1457" w:type="dxa"/>
                  <w:vMerge/>
                  <w:vAlign w:val="center"/>
                </w:tcPr>
                <w:p w14:paraId="319CB937" w14:textId="77777777" w:rsidR="00716F5C" w:rsidRPr="005F2432" w:rsidRDefault="00716F5C" w:rsidP="00716F5C">
                  <w:pPr>
                    <w:jc w:val="center"/>
                    <w:rPr>
                      <w:rFonts w:ascii="Calibri" w:hAnsi="Calibri"/>
                    </w:rPr>
                  </w:pPr>
                </w:p>
              </w:tc>
              <w:tc>
                <w:tcPr>
                  <w:tcW w:w="1109" w:type="dxa"/>
                  <w:vAlign w:val="center"/>
                </w:tcPr>
                <w:p w14:paraId="647A416E"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412CF99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15,480.6</w:t>
                  </w:r>
                </w:p>
              </w:tc>
              <w:tc>
                <w:tcPr>
                  <w:tcW w:w="1643" w:type="dxa"/>
                  <w:vAlign w:val="bottom"/>
                </w:tcPr>
                <w:p w14:paraId="7571085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17,895.0</w:t>
                  </w:r>
                </w:p>
              </w:tc>
              <w:tc>
                <w:tcPr>
                  <w:tcW w:w="1643" w:type="dxa"/>
                  <w:vAlign w:val="bottom"/>
                </w:tcPr>
                <w:p w14:paraId="0C5B2CE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26,044.4</w:t>
                  </w:r>
                </w:p>
              </w:tc>
            </w:tr>
            <w:tr w:rsidR="00716F5C" w:rsidRPr="005F2432" w14:paraId="1DEB4A30" w14:textId="77777777" w:rsidTr="00716F5C">
              <w:tc>
                <w:tcPr>
                  <w:tcW w:w="1457" w:type="dxa"/>
                  <w:vMerge/>
                  <w:vAlign w:val="center"/>
                </w:tcPr>
                <w:p w14:paraId="3F0391A4" w14:textId="77777777" w:rsidR="00716F5C" w:rsidRPr="005F2432" w:rsidRDefault="00716F5C" w:rsidP="00716F5C">
                  <w:pPr>
                    <w:jc w:val="center"/>
                    <w:rPr>
                      <w:rFonts w:ascii="Calibri" w:hAnsi="Calibri"/>
                    </w:rPr>
                  </w:pPr>
                </w:p>
              </w:tc>
              <w:tc>
                <w:tcPr>
                  <w:tcW w:w="1109" w:type="dxa"/>
                  <w:vAlign w:val="center"/>
                </w:tcPr>
                <w:p w14:paraId="06F71148"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4F5E9C5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B9FD33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D771EF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A49C749" w14:textId="77777777" w:rsidTr="00716F5C">
              <w:tc>
                <w:tcPr>
                  <w:tcW w:w="1457" w:type="dxa"/>
                  <w:vMerge/>
                  <w:vAlign w:val="center"/>
                </w:tcPr>
                <w:p w14:paraId="6689DB37" w14:textId="77777777" w:rsidR="00716F5C" w:rsidRPr="005F2432" w:rsidRDefault="00716F5C" w:rsidP="00716F5C">
                  <w:pPr>
                    <w:jc w:val="center"/>
                    <w:rPr>
                      <w:rFonts w:ascii="Calibri" w:hAnsi="Calibri"/>
                    </w:rPr>
                  </w:pPr>
                </w:p>
              </w:tc>
              <w:tc>
                <w:tcPr>
                  <w:tcW w:w="1109" w:type="dxa"/>
                  <w:vAlign w:val="center"/>
                </w:tcPr>
                <w:p w14:paraId="51ABCDA2"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46FC94F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31,179.2</w:t>
                  </w:r>
                </w:p>
              </w:tc>
              <w:tc>
                <w:tcPr>
                  <w:tcW w:w="1643" w:type="dxa"/>
                  <w:vAlign w:val="bottom"/>
                </w:tcPr>
                <w:p w14:paraId="62EBD51E"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48,661.6</w:t>
                  </w:r>
                </w:p>
              </w:tc>
              <w:tc>
                <w:tcPr>
                  <w:tcW w:w="1643" w:type="dxa"/>
                  <w:vAlign w:val="bottom"/>
                </w:tcPr>
                <w:p w14:paraId="0C5BD6BD"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69,207.1</w:t>
                  </w:r>
                </w:p>
              </w:tc>
            </w:tr>
            <w:tr w:rsidR="00716F5C" w:rsidRPr="005F2432" w14:paraId="47FD0605" w14:textId="77777777" w:rsidTr="00716F5C">
              <w:tc>
                <w:tcPr>
                  <w:tcW w:w="1457" w:type="dxa"/>
                  <w:vMerge w:val="restart"/>
                  <w:vAlign w:val="center"/>
                </w:tcPr>
                <w:p w14:paraId="3B6EFEF5" w14:textId="77777777" w:rsidR="00716F5C" w:rsidRPr="005F2432" w:rsidRDefault="00716F5C" w:rsidP="00716F5C">
                  <w:pPr>
                    <w:jc w:val="center"/>
                    <w:rPr>
                      <w:rFonts w:ascii="Calibri" w:hAnsi="Calibri"/>
                    </w:rPr>
                  </w:pPr>
                  <w:r w:rsidRPr="005F2432">
                    <w:rPr>
                      <w:rFonts w:ascii="Calibri" w:hAnsi="Calibri"/>
                      <w:sz w:val="20"/>
                      <w:szCs w:val="20"/>
                    </w:rPr>
                    <w:t>Kazakhstan</w:t>
                  </w:r>
                </w:p>
              </w:tc>
              <w:tc>
                <w:tcPr>
                  <w:tcW w:w="1109" w:type="dxa"/>
                  <w:vAlign w:val="center"/>
                </w:tcPr>
                <w:p w14:paraId="2C37C2C4"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723790C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1,843.6</w:t>
                  </w:r>
                </w:p>
              </w:tc>
              <w:tc>
                <w:tcPr>
                  <w:tcW w:w="1643" w:type="dxa"/>
                  <w:vAlign w:val="bottom"/>
                </w:tcPr>
                <w:p w14:paraId="58BAD9C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1,921.3</w:t>
                  </w:r>
                </w:p>
              </w:tc>
              <w:tc>
                <w:tcPr>
                  <w:tcW w:w="1643" w:type="dxa"/>
                  <w:vAlign w:val="bottom"/>
                </w:tcPr>
                <w:p w14:paraId="1341378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3,187.6</w:t>
                  </w:r>
                </w:p>
              </w:tc>
            </w:tr>
            <w:tr w:rsidR="00716F5C" w:rsidRPr="005F2432" w14:paraId="3A07F0C8" w14:textId="77777777" w:rsidTr="00716F5C">
              <w:tc>
                <w:tcPr>
                  <w:tcW w:w="1457" w:type="dxa"/>
                  <w:vMerge/>
                  <w:vAlign w:val="center"/>
                </w:tcPr>
                <w:p w14:paraId="50DCD9F0" w14:textId="77777777" w:rsidR="00716F5C" w:rsidRPr="005F2432" w:rsidRDefault="00716F5C" w:rsidP="00716F5C">
                  <w:pPr>
                    <w:jc w:val="center"/>
                    <w:rPr>
                      <w:rFonts w:ascii="Calibri" w:hAnsi="Calibri"/>
                    </w:rPr>
                  </w:pPr>
                </w:p>
              </w:tc>
              <w:tc>
                <w:tcPr>
                  <w:tcW w:w="1109" w:type="dxa"/>
                  <w:vAlign w:val="center"/>
                </w:tcPr>
                <w:p w14:paraId="43A1AA26"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2C09451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722.3</w:t>
                  </w:r>
                </w:p>
              </w:tc>
              <w:tc>
                <w:tcPr>
                  <w:tcW w:w="1643" w:type="dxa"/>
                  <w:vAlign w:val="bottom"/>
                </w:tcPr>
                <w:p w14:paraId="7AACD35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791.8</w:t>
                  </w:r>
                </w:p>
              </w:tc>
              <w:tc>
                <w:tcPr>
                  <w:tcW w:w="1643" w:type="dxa"/>
                  <w:vAlign w:val="bottom"/>
                </w:tcPr>
                <w:p w14:paraId="53352CE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1,429.5</w:t>
                  </w:r>
                </w:p>
              </w:tc>
            </w:tr>
            <w:tr w:rsidR="00716F5C" w:rsidRPr="005F2432" w14:paraId="06CDE834" w14:textId="77777777" w:rsidTr="00716F5C">
              <w:tc>
                <w:tcPr>
                  <w:tcW w:w="1457" w:type="dxa"/>
                  <w:vMerge/>
                  <w:vAlign w:val="center"/>
                </w:tcPr>
                <w:p w14:paraId="5DAD0D35" w14:textId="77777777" w:rsidR="00716F5C" w:rsidRPr="005F2432" w:rsidRDefault="00716F5C" w:rsidP="00716F5C">
                  <w:pPr>
                    <w:jc w:val="center"/>
                    <w:rPr>
                      <w:rFonts w:ascii="Calibri" w:hAnsi="Calibri"/>
                    </w:rPr>
                  </w:pPr>
                </w:p>
              </w:tc>
              <w:tc>
                <w:tcPr>
                  <w:tcW w:w="1109" w:type="dxa"/>
                  <w:vAlign w:val="center"/>
                </w:tcPr>
                <w:p w14:paraId="52E0A150" w14:textId="77777777" w:rsidR="00716F5C" w:rsidRPr="005F2432" w:rsidRDefault="00716F5C" w:rsidP="00716F5C">
                  <w:pPr>
                    <w:jc w:val="center"/>
                    <w:rPr>
                      <w:rFonts w:ascii="Calibri" w:hAnsi="Calibri"/>
                    </w:rPr>
                  </w:pPr>
                  <w:r w:rsidRPr="005F2432">
                    <w:rPr>
                      <w:rFonts w:ascii="Calibri" w:hAnsi="Calibri"/>
                      <w:sz w:val="20"/>
                      <w:szCs w:val="20"/>
                    </w:rPr>
                    <w:t>Gas</w:t>
                  </w:r>
                </w:p>
              </w:tc>
              <w:tc>
                <w:tcPr>
                  <w:tcW w:w="1643" w:type="dxa"/>
                  <w:vAlign w:val="bottom"/>
                </w:tcPr>
                <w:p w14:paraId="0E996BF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302.6</w:t>
                  </w:r>
                </w:p>
              </w:tc>
              <w:tc>
                <w:tcPr>
                  <w:tcW w:w="1643" w:type="dxa"/>
                  <w:vAlign w:val="bottom"/>
                </w:tcPr>
                <w:p w14:paraId="2ECF4D1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331.2</w:t>
                  </w:r>
                </w:p>
              </w:tc>
              <w:tc>
                <w:tcPr>
                  <w:tcW w:w="1643" w:type="dxa"/>
                  <w:vAlign w:val="bottom"/>
                </w:tcPr>
                <w:p w14:paraId="61CCBF2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597.7</w:t>
                  </w:r>
                </w:p>
              </w:tc>
            </w:tr>
            <w:tr w:rsidR="00716F5C" w:rsidRPr="005F2432" w14:paraId="2322AD02" w14:textId="77777777" w:rsidTr="00716F5C">
              <w:tc>
                <w:tcPr>
                  <w:tcW w:w="1457" w:type="dxa"/>
                  <w:vMerge/>
                  <w:vAlign w:val="center"/>
                </w:tcPr>
                <w:p w14:paraId="2451CCBD" w14:textId="77777777" w:rsidR="00716F5C" w:rsidRPr="005F2432" w:rsidRDefault="00716F5C" w:rsidP="00716F5C">
                  <w:pPr>
                    <w:jc w:val="center"/>
                    <w:rPr>
                      <w:rFonts w:ascii="Calibri" w:hAnsi="Calibri"/>
                    </w:rPr>
                  </w:pPr>
                </w:p>
              </w:tc>
              <w:tc>
                <w:tcPr>
                  <w:tcW w:w="1109" w:type="dxa"/>
                  <w:vAlign w:val="center"/>
                </w:tcPr>
                <w:p w14:paraId="71282AD3" w14:textId="77777777" w:rsidR="00716F5C" w:rsidRPr="005F2432" w:rsidRDefault="00716F5C" w:rsidP="00716F5C">
                  <w:pPr>
                    <w:jc w:val="center"/>
                    <w:rPr>
                      <w:rFonts w:ascii="Calibri" w:hAnsi="Calibri"/>
                    </w:rPr>
                  </w:pPr>
                  <w:r w:rsidRPr="005F2432">
                    <w:rPr>
                      <w:rFonts w:ascii="Calibri" w:hAnsi="Calibri"/>
                      <w:sz w:val="20"/>
                      <w:szCs w:val="20"/>
                    </w:rPr>
                    <w:t>Coal</w:t>
                  </w:r>
                </w:p>
              </w:tc>
              <w:tc>
                <w:tcPr>
                  <w:tcW w:w="1643" w:type="dxa"/>
                  <w:vAlign w:val="bottom"/>
                </w:tcPr>
                <w:p w14:paraId="2CFFDB6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1,994.6</w:t>
                  </w:r>
                </w:p>
              </w:tc>
              <w:tc>
                <w:tcPr>
                  <w:tcW w:w="1643" w:type="dxa"/>
                  <w:vAlign w:val="bottom"/>
                </w:tcPr>
                <w:p w14:paraId="6E902CD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2,389.7</w:t>
                  </w:r>
                </w:p>
              </w:tc>
              <w:tc>
                <w:tcPr>
                  <w:tcW w:w="1643" w:type="dxa"/>
                  <w:vAlign w:val="bottom"/>
                </w:tcPr>
                <w:p w14:paraId="2C1455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2,891.1</w:t>
                  </w:r>
                </w:p>
              </w:tc>
            </w:tr>
            <w:tr w:rsidR="00716F5C" w:rsidRPr="005F2432" w14:paraId="127024D0" w14:textId="77777777" w:rsidTr="00716F5C">
              <w:tc>
                <w:tcPr>
                  <w:tcW w:w="1457" w:type="dxa"/>
                  <w:vMerge/>
                  <w:vAlign w:val="center"/>
                </w:tcPr>
                <w:p w14:paraId="0453F4B4" w14:textId="77777777" w:rsidR="00716F5C" w:rsidRPr="005F2432" w:rsidRDefault="00716F5C" w:rsidP="00716F5C">
                  <w:pPr>
                    <w:jc w:val="center"/>
                    <w:rPr>
                      <w:rFonts w:ascii="Calibri" w:hAnsi="Calibri"/>
                    </w:rPr>
                  </w:pPr>
                </w:p>
              </w:tc>
              <w:tc>
                <w:tcPr>
                  <w:tcW w:w="1109" w:type="dxa"/>
                  <w:vAlign w:val="center"/>
                </w:tcPr>
                <w:p w14:paraId="23DF621A" w14:textId="77777777" w:rsidR="00716F5C" w:rsidRPr="005F2432" w:rsidRDefault="00716F5C" w:rsidP="00716F5C">
                  <w:pPr>
                    <w:jc w:val="center"/>
                    <w:rPr>
                      <w:rFonts w:ascii="Calibri" w:hAnsi="Calibri"/>
                      <w:b/>
                    </w:rPr>
                  </w:pPr>
                  <w:r w:rsidRPr="005F2432">
                    <w:rPr>
                      <w:rFonts w:ascii="Calibri" w:hAnsi="Calibri"/>
                      <w:b/>
                      <w:sz w:val="20"/>
                      <w:szCs w:val="20"/>
                    </w:rPr>
                    <w:t>Total</w:t>
                  </w:r>
                </w:p>
              </w:tc>
              <w:tc>
                <w:tcPr>
                  <w:tcW w:w="1643" w:type="dxa"/>
                  <w:vAlign w:val="bottom"/>
                </w:tcPr>
                <w:p w14:paraId="4BC34893"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4,863.1</w:t>
                  </w:r>
                </w:p>
              </w:tc>
              <w:tc>
                <w:tcPr>
                  <w:tcW w:w="1643" w:type="dxa"/>
                  <w:vAlign w:val="bottom"/>
                </w:tcPr>
                <w:p w14:paraId="1DC4140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5,434.0</w:t>
                  </w:r>
                </w:p>
              </w:tc>
              <w:tc>
                <w:tcPr>
                  <w:tcW w:w="1643" w:type="dxa"/>
                  <w:vAlign w:val="bottom"/>
                </w:tcPr>
                <w:p w14:paraId="06414E9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8,106.0</w:t>
                  </w:r>
                </w:p>
              </w:tc>
            </w:tr>
            <w:tr w:rsidR="00716F5C" w:rsidRPr="005F2432" w14:paraId="7E3C7781" w14:textId="77777777" w:rsidTr="00716F5C">
              <w:tc>
                <w:tcPr>
                  <w:tcW w:w="1457" w:type="dxa"/>
                  <w:vMerge w:val="restart"/>
                  <w:vAlign w:val="center"/>
                </w:tcPr>
                <w:p w14:paraId="7340F702" w14:textId="77777777" w:rsidR="00716F5C" w:rsidRPr="005F2432" w:rsidRDefault="00716F5C" w:rsidP="00716F5C">
                  <w:pPr>
                    <w:jc w:val="center"/>
                    <w:rPr>
                      <w:rFonts w:ascii="Calibri" w:hAnsi="Calibri"/>
                    </w:rPr>
                  </w:pPr>
                  <w:r w:rsidRPr="005F2432">
                    <w:rPr>
                      <w:rFonts w:ascii="Calibri" w:hAnsi="Calibri"/>
                      <w:sz w:val="20"/>
                      <w:szCs w:val="20"/>
                    </w:rPr>
                    <w:t>Korea</w:t>
                  </w:r>
                </w:p>
              </w:tc>
              <w:tc>
                <w:tcPr>
                  <w:tcW w:w="1109" w:type="dxa"/>
                  <w:vAlign w:val="center"/>
                </w:tcPr>
                <w:p w14:paraId="1E50F174" w14:textId="77777777" w:rsidR="00716F5C" w:rsidRPr="005F2432" w:rsidRDefault="00716F5C" w:rsidP="00716F5C">
                  <w:pPr>
                    <w:jc w:val="center"/>
                    <w:rPr>
                      <w:rFonts w:ascii="Calibri" w:hAnsi="Calibri"/>
                    </w:rPr>
                  </w:pPr>
                  <w:r w:rsidRPr="005F2432">
                    <w:rPr>
                      <w:rFonts w:ascii="Calibri" w:hAnsi="Calibri"/>
                      <w:sz w:val="20"/>
                      <w:szCs w:val="20"/>
                    </w:rPr>
                    <w:t>Oil</w:t>
                  </w:r>
                </w:p>
              </w:tc>
              <w:tc>
                <w:tcPr>
                  <w:tcW w:w="1643" w:type="dxa"/>
                  <w:vAlign w:val="bottom"/>
                </w:tcPr>
                <w:p w14:paraId="224BAE0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C5F456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DF6C04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B58DB66" w14:textId="77777777" w:rsidTr="00716F5C">
              <w:tc>
                <w:tcPr>
                  <w:tcW w:w="1457" w:type="dxa"/>
                  <w:vMerge/>
                  <w:vAlign w:val="center"/>
                </w:tcPr>
                <w:p w14:paraId="70C183C6" w14:textId="77777777" w:rsidR="00716F5C" w:rsidRPr="005F2432" w:rsidRDefault="00716F5C" w:rsidP="00716F5C">
                  <w:pPr>
                    <w:jc w:val="center"/>
                    <w:rPr>
                      <w:rFonts w:ascii="Calibri" w:hAnsi="Calibri"/>
                    </w:rPr>
                  </w:pPr>
                </w:p>
              </w:tc>
              <w:tc>
                <w:tcPr>
                  <w:tcW w:w="1109" w:type="dxa"/>
                  <w:vAlign w:val="center"/>
                </w:tcPr>
                <w:p w14:paraId="4AE94322" w14:textId="77777777" w:rsidR="00716F5C" w:rsidRPr="005F2432" w:rsidRDefault="00716F5C" w:rsidP="00716F5C">
                  <w:pPr>
                    <w:jc w:val="center"/>
                    <w:rPr>
                      <w:rFonts w:ascii="Calibri" w:hAnsi="Calibri"/>
                    </w:rPr>
                  </w:pPr>
                  <w:r w:rsidRPr="005F2432">
                    <w:rPr>
                      <w:rFonts w:ascii="Calibri" w:hAnsi="Calibri"/>
                      <w:sz w:val="20"/>
                      <w:szCs w:val="20"/>
                    </w:rPr>
                    <w:t>Electricity</w:t>
                  </w:r>
                </w:p>
              </w:tc>
              <w:tc>
                <w:tcPr>
                  <w:tcW w:w="1643" w:type="dxa"/>
                  <w:vAlign w:val="bottom"/>
                </w:tcPr>
                <w:p w14:paraId="71C1411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DEB3C7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47A854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534401A" w14:textId="77777777" w:rsidTr="00716F5C">
              <w:tc>
                <w:tcPr>
                  <w:tcW w:w="1457" w:type="dxa"/>
                  <w:vMerge/>
                  <w:vAlign w:val="center"/>
                </w:tcPr>
                <w:p w14:paraId="2AE5BEA2" w14:textId="77777777" w:rsidR="00716F5C" w:rsidRPr="005F2432" w:rsidRDefault="00716F5C" w:rsidP="00716F5C">
                  <w:pPr>
                    <w:jc w:val="center"/>
                    <w:rPr>
                      <w:rFonts w:ascii="Calibri" w:hAnsi="Calibri"/>
                    </w:rPr>
                  </w:pPr>
                </w:p>
              </w:tc>
              <w:tc>
                <w:tcPr>
                  <w:tcW w:w="1109" w:type="dxa"/>
                  <w:vAlign w:val="center"/>
                </w:tcPr>
                <w:p w14:paraId="4ACF19E1"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06209C1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C10DF8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E5CB26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E1FB861" w14:textId="77777777" w:rsidTr="00716F5C">
              <w:tc>
                <w:tcPr>
                  <w:tcW w:w="1457" w:type="dxa"/>
                  <w:vMerge/>
                  <w:vAlign w:val="center"/>
                </w:tcPr>
                <w:p w14:paraId="208C11DE" w14:textId="77777777" w:rsidR="00716F5C" w:rsidRPr="005F2432" w:rsidRDefault="00716F5C" w:rsidP="00716F5C">
                  <w:pPr>
                    <w:jc w:val="center"/>
                    <w:rPr>
                      <w:rFonts w:ascii="Calibri" w:hAnsi="Calibri"/>
                    </w:rPr>
                  </w:pPr>
                </w:p>
              </w:tc>
              <w:tc>
                <w:tcPr>
                  <w:tcW w:w="1109" w:type="dxa"/>
                  <w:vAlign w:val="center"/>
                </w:tcPr>
                <w:p w14:paraId="3896451F"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7E6771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163.1</w:t>
                  </w:r>
                </w:p>
              </w:tc>
              <w:tc>
                <w:tcPr>
                  <w:tcW w:w="1643" w:type="dxa"/>
                  <w:vAlign w:val="bottom"/>
                </w:tcPr>
                <w:p w14:paraId="5F72F24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127.6</w:t>
                  </w:r>
                </w:p>
              </w:tc>
              <w:tc>
                <w:tcPr>
                  <w:tcW w:w="1643" w:type="dxa"/>
                  <w:vAlign w:val="bottom"/>
                </w:tcPr>
                <w:p w14:paraId="57C6BBC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82.8</w:t>
                  </w:r>
                </w:p>
              </w:tc>
            </w:tr>
            <w:tr w:rsidR="00716F5C" w:rsidRPr="005F2432" w14:paraId="6BBC31F3" w14:textId="77777777" w:rsidTr="00716F5C">
              <w:tc>
                <w:tcPr>
                  <w:tcW w:w="1457" w:type="dxa"/>
                  <w:vMerge/>
                  <w:vAlign w:val="center"/>
                </w:tcPr>
                <w:p w14:paraId="21F16CAF" w14:textId="77777777" w:rsidR="00716F5C" w:rsidRPr="005F2432" w:rsidRDefault="00716F5C" w:rsidP="00716F5C">
                  <w:pPr>
                    <w:jc w:val="center"/>
                    <w:rPr>
                      <w:rFonts w:ascii="Calibri" w:hAnsi="Calibri"/>
                    </w:rPr>
                  </w:pPr>
                </w:p>
              </w:tc>
              <w:tc>
                <w:tcPr>
                  <w:tcW w:w="1109" w:type="dxa"/>
                  <w:vAlign w:val="center"/>
                </w:tcPr>
                <w:p w14:paraId="45E32A66"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6DE671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163.1</w:t>
                  </w:r>
                </w:p>
              </w:tc>
              <w:tc>
                <w:tcPr>
                  <w:tcW w:w="1643" w:type="dxa"/>
                  <w:vAlign w:val="bottom"/>
                </w:tcPr>
                <w:p w14:paraId="0D24D31E"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127.6</w:t>
                  </w:r>
                </w:p>
              </w:tc>
              <w:tc>
                <w:tcPr>
                  <w:tcW w:w="1643" w:type="dxa"/>
                  <w:vAlign w:val="bottom"/>
                </w:tcPr>
                <w:p w14:paraId="58C3D48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82.8</w:t>
                  </w:r>
                </w:p>
              </w:tc>
            </w:tr>
            <w:tr w:rsidR="00716F5C" w:rsidRPr="005F2432" w14:paraId="131ABA48" w14:textId="77777777" w:rsidTr="00716F5C">
              <w:tc>
                <w:tcPr>
                  <w:tcW w:w="1457" w:type="dxa"/>
                  <w:vMerge w:val="restart"/>
                  <w:vAlign w:val="center"/>
                </w:tcPr>
                <w:p w14:paraId="2DD5365B" w14:textId="77777777" w:rsidR="00716F5C" w:rsidRPr="005F2432" w:rsidRDefault="00716F5C" w:rsidP="00716F5C">
                  <w:pPr>
                    <w:jc w:val="center"/>
                    <w:rPr>
                      <w:rFonts w:ascii="Calibri" w:hAnsi="Calibri"/>
                    </w:rPr>
                  </w:pPr>
                  <w:r w:rsidRPr="005F2432">
                    <w:rPr>
                      <w:rFonts w:ascii="Calibri" w:hAnsi="Calibri"/>
                      <w:sz w:val="20"/>
                      <w:szCs w:val="20"/>
                    </w:rPr>
                    <w:t>Kuwait</w:t>
                  </w:r>
                </w:p>
              </w:tc>
              <w:tc>
                <w:tcPr>
                  <w:tcW w:w="1109" w:type="dxa"/>
                  <w:vAlign w:val="center"/>
                </w:tcPr>
                <w:p w14:paraId="67931D4B"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11D7B71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1,286.1</w:t>
                  </w:r>
                </w:p>
              </w:tc>
              <w:tc>
                <w:tcPr>
                  <w:tcW w:w="1643" w:type="dxa"/>
                  <w:vAlign w:val="bottom"/>
                </w:tcPr>
                <w:p w14:paraId="1B97B5F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1,398.2</w:t>
                  </w:r>
                </w:p>
              </w:tc>
              <w:tc>
                <w:tcPr>
                  <w:tcW w:w="1643" w:type="dxa"/>
                  <w:vAlign w:val="bottom"/>
                </w:tcPr>
                <w:p w14:paraId="262C789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1,743.4</w:t>
                  </w:r>
                </w:p>
              </w:tc>
            </w:tr>
            <w:tr w:rsidR="00716F5C" w:rsidRPr="005F2432" w14:paraId="437CC585" w14:textId="77777777" w:rsidTr="00716F5C">
              <w:tc>
                <w:tcPr>
                  <w:tcW w:w="1457" w:type="dxa"/>
                  <w:vMerge/>
                  <w:vAlign w:val="center"/>
                </w:tcPr>
                <w:p w14:paraId="036920F2" w14:textId="77777777" w:rsidR="00716F5C" w:rsidRPr="005F2432" w:rsidRDefault="00716F5C" w:rsidP="00716F5C">
                  <w:pPr>
                    <w:jc w:val="center"/>
                    <w:rPr>
                      <w:rFonts w:ascii="Calibri" w:hAnsi="Calibri"/>
                    </w:rPr>
                  </w:pPr>
                </w:p>
              </w:tc>
              <w:tc>
                <w:tcPr>
                  <w:tcW w:w="1109" w:type="dxa"/>
                  <w:vAlign w:val="center"/>
                </w:tcPr>
                <w:p w14:paraId="73218DA5"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6943F9C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4,325.0</w:t>
                  </w:r>
                </w:p>
              </w:tc>
              <w:tc>
                <w:tcPr>
                  <w:tcW w:w="1643" w:type="dxa"/>
                  <w:vAlign w:val="bottom"/>
                </w:tcPr>
                <w:p w14:paraId="6FD3789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4,113.2</w:t>
                  </w:r>
                </w:p>
              </w:tc>
              <w:tc>
                <w:tcPr>
                  <w:tcW w:w="1643" w:type="dxa"/>
                  <w:vAlign w:val="bottom"/>
                </w:tcPr>
                <w:p w14:paraId="1EC6963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3,739.8</w:t>
                  </w:r>
                </w:p>
              </w:tc>
            </w:tr>
            <w:tr w:rsidR="00716F5C" w:rsidRPr="005F2432" w14:paraId="65949C5C" w14:textId="77777777" w:rsidTr="00716F5C">
              <w:tc>
                <w:tcPr>
                  <w:tcW w:w="1457" w:type="dxa"/>
                  <w:vMerge/>
                  <w:vAlign w:val="center"/>
                </w:tcPr>
                <w:p w14:paraId="24B2527D" w14:textId="77777777" w:rsidR="00716F5C" w:rsidRPr="005F2432" w:rsidRDefault="00716F5C" w:rsidP="00716F5C">
                  <w:pPr>
                    <w:jc w:val="center"/>
                    <w:rPr>
                      <w:rFonts w:ascii="Calibri" w:hAnsi="Calibri"/>
                    </w:rPr>
                  </w:pPr>
                </w:p>
              </w:tc>
              <w:tc>
                <w:tcPr>
                  <w:tcW w:w="1109" w:type="dxa"/>
                  <w:vAlign w:val="center"/>
                </w:tcPr>
                <w:p w14:paraId="681350B6"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480C450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1,280.8</w:t>
                  </w:r>
                </w:p>
              </w:tc>
              <w:tc>
                <w:tcPr>
                  <w:tcW w:w="1643" w:type="dxa"/>
                  <w:vAlign w:val="bottom"/>
                </w:tcPr>
                <w:p w14:paraId="19C0575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1,382.6</w:t>
                  </w:r>
                </w:p>
              </w:tc>
              <w:tc>
                <w:tcPr>
                  <w:tcW w:w="1643" w:type="dxa"/>
                  <w:vAlign w:val="bottom"/>
                </w:tcPr>
                <w:p w14:paraId="02E3508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1,976.7</w:t>
                  </w:r>
                </w:p>
              </w:tc>
            </w:tr>
            <w:tr w:rsidR="00716F5C" w:rsidRPr="005F2432" w14:paraId="7BF7EF2C" w14:textId="77777777" w:rsidTr="00716F5C">
              <w:tc>
                <w:tcPr>
                  <w:tcW w:w="1457" w:type="dxa"/>
                  <w:vMerge/>
                  <w:vAlign w:val="center"/>
                </w:tcPr>
                <w:p w14:paraId="113F6F69" w14:textId="77777777" w:rsidR="00716F5C" w:rsidRPr="005F2432" w:rsidRDefault="00716F5C" w:rsidP="00716F5C">
                  <w:pPr>
                    <w:jc w:val="center"/>
                    <w:rPr>
                      <w:rFonts w:ascii="Calibri" w:hAnsi="Calibri"/>
                    </w:rPr>
                  </w:pPr>
                </w:p>
              </w:tc>
              <w:tc>
                <w:tcPr>
                  <w:tcW w:w="1109" w:type="dxa"/>
                  <w:vAlign w:val="center"/>
                </w:tcPr>
                <w:p w14:paraId="49A1CE89"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5F7D2AD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FE2835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FD510F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5F27A9A" w14:textId="77777777" w:rsidTr="00716F5C">
              <w:tc>
                <w:tcPr>
                  <w:tcW w:w="1457" w:type="dxa"/>
                  <w:vMerge/>
                  <w:vAlign w:val="center"/>
                </w:tcPr>
                <w:p w14:paraId="719F7453" w14:textId="77777777" w:rsidR="00716F5C" w:rsidRPr="005F2432" w:rsidRDefault="00716F5C" w:rsidP="00716F5C">
                  <w:pPr>
                    <w:jc w:val="center"/>
                    <w:rPr>
                      <w:rFonts w:ascii="Calibri" w:hAnsi="Calibri"/>
                    </w:rPr>
                  </w:pPr>
                </w:p>
              </w:tc>
              <w:tc>
                <w:tcPr>
                  <w:tcW w:w="1109" w:type="dxa"/>
                  <w:vAlign w:val="center"/>
                </w:tcPr>
                <w:p w14:paraId="0D3E9269"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4837C2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6,891.9</w:t>
                  </w:r>
                </w:p>
              </w:tc>
              <w:tc>
                <w:tcPr>
                  <w:tcW w:w="1643" w:type="dxa"/>
                  <w:vAlign w:val="bottom"/>
                </w:tcPr>
                <w:p w14:paraId="333F560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6,894.0</w:t>
                  </w:r>
                </w:p>
              </w:tc>
              <w:tc>
                <w:tcPr>
                  <w:tcW w:w="1643" w:type="dxa"/>
                  <w:vAlign w:val="bottom"/>
                </w:tcPr>
                <w:p w14:paraId="1FD47E00"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7,459.9</w:t>
                  </w:r>
                </w:p>
              </w:tc>
            </w:tr>
            <w:tr w:rsidR="00716F5C" w:rsidRPr="005F2432" w14:paraId="7DCD478C" w14:textId="77777777" w:rsidTr="00716F5C">
              <w:tc>
                <w:tcPr>
                  <w:tcW w:w="1457" w:type="dxa"/>
                  <w:vMerge w:val="restart"/>
                  <w:vAlign w:val="center"/>
                </w:tcPr>
                <w:p w14:paraId="32562D0E" w14:textId="77777777" w:rsidR="00716F5C" w:rsidRPr="005F2432" w:rsidRDefault="00716F5C" w:rsidP="00716F5C">
                  <w:pPr>
                    <w:jc w:val="center"/>
                    <w:rPr>
                      <w:rFonts w:ascii="Calibri" w:hAnsi="Calibri"/>
                    </w:rPr>
                  </w:pPr>
                  <w:r w:rsidRPr="005F2432">
                    <w:rPr>
                      <w:rFonts w:ascii="Calibri" w:hAnsi="Calibri"/>
                      <w:sz w:val="20"/>
                      <w:szCs w:val="20"/>
                    </w:rPr>
                    <w:t>Libya</w:t>
                  </w:r>
                </w:p>
              </w:tc>
              <w:tc>
                <w:tcPr>
                  <w:tcW w:w="1109" w:type="dxa"/>
                  <w:vAlign w:val="center"/>
                </w:tcPr>
                <w:p w14:paraId="2F0B3406"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5BD79E0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3,340.8</w:t>
                  </w:r>
                </w:p>
              </w:tc>
              <w:tc>
                <w:tcPr>
                  <w:tcW w:w="1643" w:type="dxa"/>
                  <w:vAlign w:val="bottom"/>
                </w:tcPr>
                <w:p w14:paraId="79D62FD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3,959.3</w:t>
                  </w:r>
                </w:p>
              </w:tc>
              <w:tc>
                <w:tcPr>
                  <w:tcW w:w="1643" w:type="dxa"/>
                  <w:vAlign w:val="bottom"/>
                </w:tcPr>
                <w:p w14:paraId="28F5EE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4,079.8</w:t>
                  </w:r>
                </w:p>
              </w:tc>
            </w:tr>
            <w:tr w:rsidR="00716F5C" w:rsidRPr="005F2432" w14:paraId="03283D3E" w14:textId="77777777" w:rsidTr="00716F5C">
              <w:tc>
                <w:tcPr>
                  <w:tcW w:w="1457" w:type="dxa"/>
                  <w:vMerge/>
                  <w:vAlign w:val="center"/>
                </w:tcPr>
                <w:p w14:paraId="473ECC21" w14:textId="77777777" w:rsidR="00716F5C" w:rsidRPr="005F2432" w:rsidRDefault="00716F5C" w:rsidP="00716F5C">
                  <w:pPr>
                    <w:jc w:val="center"/>
                    <w:rPr>
                      <w:rFonts w:ascii="Calibri" w:hAnsi="Calibri"/>
                    </w:rPr>
                  </w:pPr>
                </w:p>
              </w:tc>
              <w:tc>
                <w:tcPr>
                  <w:tcW w:w="1109" w:type="dxa"/>
                  <w:vAlign w:val="center"/>
                </w:tcPr>
                <w:p w14:paraId="4F29FB02"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188F609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421.6</w:t>
                  </w:r>
                </w:p>
              </w:tc>
              <w:tc>
                <w:tcPr>
                  <w:tcW w:w="1643" w:type="dxa"/>
                  <w:vAlign w:val="bottom"/>
                </w:tcPr>
                <w:p w14:paraId="4F78FA5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484.8</w:t>
                  </w:r>
                </w:p>
              </w:tc>
              <w:tc>
                <w:tcPr>
                  <w:tcW w:w="1643" w:type="dxa"/>
                  <w:vAlign w:val="bottom"/>
                </w:tcPr>
                <w:p w14:paraId="6F2896A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601.3</w:t>
                  </w:r>
                </w:p>
              </w:tc>
            </w:tr>
            <w:tr w:rsidR="00716F5C" w:rsidRPr="005F2432" w14:paraId="3E050F85" w14:textId="77777777" w:rsidTr="00716F5C">
              <w:tc>
                <w:tcPr>
                  <w:tcW w:w="1457" w:type="dxa"/>
                  <w:vMerge/>
                  <w:vAlign w:val="center"/>
                </w:tcPr>
                <w:p w14:paraId="39C22C65" w14:textId="77777777" w:rsidR="00716F5C" w:rsidRPr="005F2432" w:rsidRDefault="00716F5C" w:rsidP="00716F5C">
                  <w:pPr>
                    <w:jc w:val="center"/>
                    <w:rPr>
                      <w:rFonts w:ascii="Calibri" w:hAnsi="Calibri"/>
                    </w:rPr>
                  </w:pPr>
                </w:p>
              </w:tc>
              <w:tc>
                <w:tcPr>
                  <w:tcW w:w="1109" w:type="dxa"/>
                  <w:vAlign w:val="center"/>
                </w:tcPr>
                <w:p w14:paraId="692DF35C"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22DE0B0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6.8</w:t>
                  </w:r>
                </w:p>
              </w:tc>
              <w:tc>
                <w:tcPr>
                  <w:tcW w:w="1643" w:type="dxa"/>
                  <w:vAlign w:val="bottom"/>
                </w:tcPr>
                <w:p w14:paraId="3B5905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10.9</w:t>
                  </w:r>
                </w:p>
              </w:tc>
              <w:tc>
                <w:tcPr>
                  <w:tcW w:w="1643" w:type="dxa"/>
                  <w:vAlign w:val="bottom"/>
                </w:tcPr>
                <w:p w14:paraId="6134B4B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16.8</w:t>
                  </w:r>
                </w:p>
              </w:tc>
            </w:tr>
            <w:tr w:rsidR="00716F5C" w:rsidRPr="005F2432" w14:paraId="38735EED" w14:textId="77777777" w:rsidTr="00716F5C">
              <w:tc>
                <w:tcPr>
                  <w:tcW w:w="1457" w:type="dxa"/>
                  <w:vMerge/>
                  <w:vAlign w:val="center"/>
                </w:tcPr>
                <w:p w14:paraId="633128A5" w14:textId="77777777" w:rsidR="00716F5C" w:rsidRPr="005F2432" w:rsidRDefault="00716F5C" w:rsidP="00716F5C">
                  <w:pPr>
                    <w:jc w:val="center"/>
                    <w:rPr>
                      <w:rFonts w:ascii="Calibri" w:hAnsi="Calibri"/>
                    </w:rPr>
                  </w:pPr>
                </w:p>
              </w:tc>
              <w:tc>
                <w:tcPr>
                  <w:tcW w:w="1109" w:type="dxa"/>
                  <w:vAlign w:val="center"/>
                </w:tcPr>
                <w:p w14:paraId="6FF13F25"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15105C4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FB1417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E28A5F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20C6E5E" w14:textId="77777777" w:rsidTr="00716F5C">
              <w:tc>
                <w:tcPr>
                  <w:tcW w:w="1457" w:type="dxa"/>
                  <w:vMerge/>
                  <w:vAlign w:val="center"/>
                </w:tcPr>
                <w:p w14:paraId="3D0D8968" w14:textId="77777777" w:rsidR="00716F5C" w:rsidRPr="005F2432" w:rsidRDefault="00716F5C" w:rsidP="00716F5C">
                  <w:pPr>
                    <w:jc w:val="center"/>
                    <w:rPr>
                      <w:rFonts w:ascii="Calibri" w:hAnsi="Calibri"/>
                    </w:rPr>
                  </w:pPr>
                </w:p>
              </w:tc>
              <w:tc>
                <w:tcPr>
                  <w:tcW w:w="1109" w:type="dxa"/>
                  <w:vAlign w:val="center"/>
                </w:tcPr>
                <w:p w14:paraId="4B5D366B"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51FD865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3,769.3</w:t>
                  </w:r>
                </w:p>
              </w:tc>
              <w:tc>
                <w:tcPr>
                  <w:tcW w:w="1643" w:type="dxa"/>
                  <w:vAlign w:val="bottom"/>
                </w:tcPr>
                <w:p w14:paraId="06172E1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4,454.9</w:t>
                  </w:r>
                </w:p>
              </w:tc>
              <w:tc>
                <w:tcPr>
                  <w:tcW w:w="1643" w:type="dxa"/>
                  <w:vAlign w:val="bottom"/>
                </w:tcPr>
                <w:p w14:paraId="424FFF92"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4,697.9</w:t>
                  </w:r>
                </w:p>
              </w:tc>
            </w:tr>
            <w:tr w:rsidR="00716F5C" w:rsidRPr="005F2432" w14:paraId="117A21A3" w14:textId="77777777" w:rsidTr="00716F5C">
              <w:tc>
                <w:tcPr>
                  <w:tcW w:w="1457" w:type="dxa"/>
                  <w:vMerge w:val="restart"/>
                  <w:vAlign w:val="center"/>
                </w:tcPr>
                <w:p w14:paraId="01F2B5F6" w14:textId="77777777" w:rsidR="00716F5C" w:rsidRPr="005F2432" w:rsidRDefault="00716F5C" w:rsidP="00716F5C">
                  <w:pPr>
                    <w:jc w:val="center"/>
                    <w:rPr>
                      <w:rFonts w:ascii="Calibri" w:hAnsi="Calibri"/>
                    </w:rPr>
                  </w:pPr>
                  <w:r w:rsidRPr="005F2432">
                    <w:rPr>
                      <w:rFonts w:ascii="Calibri" w:hAnsi="Calibri"/>
                      <w:sz w:val="20"/>
                      <w:szCs w:val="20"/>
                    </w:rPr>
                    <w:t>Malaysia</w:t>
                  </w:r>
                </w:p>
              </w:tc>
              <w:tc>
                <w:tcPr>
                  <w:tcW w:w="1109" w:type="dxa"/>
                  <w:vAlign w:val="center"/>
                </w:tcPr>
                <w:p w14:paraId="573B5F7B"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1BCAC59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1,553.3</w:t>
                  </w:r>
                </w:p>
              </w:tc>
              <w:tc>
                <w:tcPr>
                  <w:tcW w:w="1643" w:type="dxa"/>
                  <w:vAlign w:val="bottom"/>
                </w:tcPr>
                <w:p w14:paraId="4D0BA69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2,085.0</w:t>
                  </w:r>
                </w:p>
              </w:tc>
              <w:tc>
                <w:tcPr>
                  <w:tcW w:w="1643" w:type="dxa"/>
                  <w:vAlign w:val="bottom"/>
                </w:tcPr>
                <w:p w14:paraId="5302120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1,911.4</w:t>
                  </w:r>
                </w:p>
              </w:tc>
            </w:tr>
            <w:tr w:rsidR="00716F5C" w:rsidRPr="005F2432" w14:paraId="7717295E" w14:textId="77777777" w:rsidTr="00716F5C">
              <w:tc>
                <w:tcPr>
                  <w:tcW w:w="1457" w:type="dxa"/>
                  <w:vMerge/>
                  <w:vAlign w:val="center"/>
                </w:tcPr>
                <w:p w14:paraId="15691933" w14:textId="77777777" w:rsidR="00716F5C" w:rsidRPr="005F2432" w:rsidRDefault="00716F5C" w:rsidP="00716F5C">
                  <w:pPr>
                    <w:jc w:val="center"/>
                    <w:rPr>
                      <w:rFonts w:ascii="Calibri" w:hAnsi="Calibri"/>
                    </w:rPr>
                  </w:pPr>
                </w:p>
              </w:tc>
              <w:tc>
                <w:tcPr>
                  <w:tcW w:w="1109" w:type="dxa"/>
                  <w:vAlign w:val="center"/>
                </w:tcPr>
                <w:p w14:paraId="7BF868BB"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03D6B86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F6D4BF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F0828E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384.9</w:t>
                  </w:r>
                </w:p>
              </w:tc>
            </w:tr>
            <w:tr w:rsidR="00716F5C" w:rsidRPr="005F2432" w14:paraId="218D21F9" w14:textId="77777777" w:rsidTr="00716F5C">
              <w:tc>
                <w:tcPr>
                  <w:tcW w:w="1457" w:type="dxa"/>
                  <w:vMerge/>
                  <w:vAlign w:val="center"/>
                </w:tcPr>
                <w:p w14:paraId="4E9B058A" w14:textId="77777777" w:rsidR="00716F5C" w:rsidRPr="005F2432" w:rsidRDefault="00716F5C" w:rsidP="00716F5C">
                  <w:pPr>
                    <w:jc w:val="center"/>
                    <w:rPr>
                      <w:rFonts w:ascii="Calibri" w:hAnsi="Calibri"/>
                    </w:rPr>
                  </w:pPr>
                </w:p>
              </w:tc>
              <w:tc>
                <w:tcPr>
                  <w:tcW w:w="1109" w:type="dxa"/>
                  <w:vAlign w:val="center"/>
                </w:tcPr>
                <w:p w14:paraId="2C306BDB"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58A6798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59179D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8FB739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A4FC183" w14:textId="77777777" w:rsidTr="00716F5C">
              <w:tc>
                <w:tcPr>
                  <w:tcW w:w="1457" w:type="dxa"/>
                  <w:vMerge/>
                  <w:vAlign w:val="center"/>
                </w:tcPr>
                <w:p w14:paraId="3E5D0BF3" w14:textId="77777777" w:rsidR="00716F5C" w:rsidRPr="005F2432" w:rsidRDefault="00716F5C" w:rsidP="00716F5C">
                  <w:pPr>
                    <w:jc w:val="center"/>
                    <w:rPr>
                      <w:rFonts w:ascii="Calibri" w:hAnsi="Calibri"/>
                    </w:rPr>
                  </w:pPr>
                </w:p>
              </w:tc>
              <w:tc>
                <w:tcPr>
                  <w:tcW w:w="1109" w:type="dxa"/>
                  <w:vAlign w:val="center"/>
                </w:tcPr>
                <w:p w14:paraId="12A02F7D"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264A897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488061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15DE61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0A384BC" w14:textId="77777777" w:rsidTr="00716F5C">
              <w:tc>
                <w:tcPr>
                  <w:tcW w:w="1457" w:type="dxa"/>
                  <w:vMerge/>
                  <w:vAlign w:val="center"/>
                </w:tcPr>
                <w:p w14:paraId="70BFA64A" w14:textId="77777777" w:rsidR="00716F5C" w:rsidRPr="005F2432" w:rsidRDefault="00716F5C" w:rsidP="00716F5C">
                  <w:pPr>
                    <w:jc w:val="center"/>
                    <w:rPr>
                      <w:rFonts w:ascii="Calibri" w:hAnsi="Calibri"/>
                    </w:rPr>
                  </w:pPr>
                </w:p>
              </w:tc>
              <w:tc>
                <w:tcPr>
                  <w:tcW w:w="1109" w:type="dxa"/>
                  <w:vAlign w:val="center"/>
                </w:tcPr>
                <w:p w14:paraId="035B4DB6"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60C0F716"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1,553.3</w:t>
                  </w:r>
                </w:p>
              </w:tc>
              <w:tc>
                <w:tcPr>
                  <w:tcW w:w="1643" w:type="dxa"/>
                  <w:vAlign w:val="bottom"/>
                </w:tcPr>
                <w:p w14:paraId="65D3FB2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2,085.0</w:t>
                  </w:r>
                </w:p>
              </w:tc>
              <w:tc>
                <w:tcPr>
                  <w:tcW w:w="1643" w:type="dxa"/>
                  <w:vAlign w:val="bottom"/>
                </w:tcPr>
                <w:p w14:paraId="10560FA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2,296.3</w:t>
                  </w:r>
                </w:p>
              </w:tc>
            </w:tr>
            <w:tr w:rsidR="00716F5C" w:rsidRPr="005F2432" w14:paraId="1A6AF56C" w14:textId="77777777" w:rsidTr="00716F5C">
              <w:tc>
                <w:tcPr>
                  <w:tcW w:w="1457" w:type="dxa"/>
                  <w:vMerge w:val="restart"/>
                  <w:vAlign w:val="center"/>
                </w:tcPr>
                <w:p w14:paraId="2C27FEEF" w14:textId="77777777" w:rsidR="00716F5C" w:rsidRPr="005F2432" w:rsidRDefault="00716F5C" w:rsidP="00716F5C">
                  <w:pPr>
                    <w:jc w:val="center"/>
                    <w:rPr>
                      <w:rFonts w:ascii="Calibri" w:hAnsi="Calibri"/>
                    </w:rPr>
                  </w:pPr>
                  <w:r w:rsidRPr="005F2432">
                    <w:rPr>
                      <w:rFonts w:ascii="Calibri" w:hAnsi="Calibri"/>
                      <w:sz w:val="20"/>
                      <w:szCs w:val="20"/>
                    </w:rPr>
                    <w:t>Mexico</w:t>
                  </w:r>
                </w:p>
              </w:tc>
              <w:tc>
                <w:tcPr>
                  <w:tcW w:w="1109" w:type="dxa"/>
                  <w:vAlign w:val="center"/>
                </w:tcPr>
                <w:p w14:paraId="156BDA1D"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659B425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738.9</w:t>
                  </w:r>
                </w:p>
              </w:tc>
              <w:tc>
                <w:tcPr>
                  <w:tcW w:w="1643" w:type="dxa"/>
                  <w:vAlign w:val="bottom"/>
                </w:tcPr>
                <w:p w14:paraId="104D834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63.4</w:t>
                  </w:r>
                </w:p>
              </w:tc>
              <w:tc>
                <w:tcPr>
                  <w:tcW w:w="1643" w:type="dxa"/>
                  <w:vAlign w:val="bottom"/>
                </w:tcPr>
                <w:p w14:paraId="08B171E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60.2</w:t>
                  </w:r>
                </w:p>
              </w:tc>
            </w:tr>
            <w:tr w:rsidR="00716F5C" w:rsidRPr="005F2432" w14:paraId="6EEAB7B6" w14:textId="77777777" w:rsidTr="00716F5C">
              <w:tc>
                <w:tcPr>
                  <w:tcW w:w="1457" w:type="dxa"/>
                  <w:vMerge/>
                  <w:vAlign w:val="center"/>
                </w:tcPr>
                <w:p w14:paraId="1455EF8D" w14:textId="77777777" w:rsidR="00716F5C" w:rsidRPr="005F2432" w:rsidRDefault="00716F5C" w:rsidP="00716F5C">
                  <w:pPr>
                    <w:jc w:val="center"/>
                    <w:rPr>
                      <w:rFonts w:ascii="Calibri" w:hAnsi="Calibri"/>
                    </w:rPr>
                  </w:pPr>
                </w:p>
              </w:tc>
              <w:tc>
                <w:tcPr>
                  <w:tcW w:w="1109" w:type="dxa"/>
                  <w:vAlign w:val="center"/>
                </w:tcPr>
                <w:p w14:paraId="3FD3BA5B"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38A10F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10,093.4</w:t>
                  </w:r>
                </w:p>
              </w:tc>
              <w:tc>
                <w:tcPr>
                  <w:tcW w:w="1643" w:type="dxa"/>
                  <w:vAlign w:val="bottom"/>
                </w:tcPr>
                <w:p w14:paraId="15DC5E3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11,685.2</w:t>
                  </w:r>
                </w:p>
              </w:tc>
              <w:tc>
                <w:tcPr>
                  <w:tcW w:w="1643" w:type="dxa"/>
                  <w:vAlign w:val="bottom"/>
                </w:tcPr>
                <w:p w14:paraId="42165C9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13,502.1</w:t>
                  </w:r>
                </w:p>
              </w:tc>
            </w:tr>
            <w:tr w:rsidR="00716F5C" w:rsidRPr="005F2432" w14:paraId="217F4607" w14:textId="77777777" w:rsidTr="00716F5C">
              <w:tc>
                <w:tcPr>
                  <w:tcW w:w="1457" w:type="dxa"/>
                  <w:vMerge/>
                  <w:vAlign w:val="center"/>
                </w:tcPr>
                <w:p w14:paraId="3D96BD6C" w14:textId="77777777" w:rsidR="00716F5C" w:rsidRPr="005F2432" w:rsidRDefault="00716F5C" w:rsidP="00716F5C">
                  <w:pPr>
                    <w:jc w:val="center"/>
                    <w:rPr>
                      <w:rFonts w:ascii="Calibri" w:hAnsi="Calibri"/>
                    </w:rPr>
                  </w:pPr>
                </w:p>
              </w:tc>
              <w:tc>
                <w:tcPr>
                  <w:tcW w:w="1109" w:type="dxa"/>
                  <w:vAlign w:val="center"/>
                </w:tcPr>
                <w:p w14:paraId="5AEDBF42"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6DCF3DC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28331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E10B1B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42.8</w:t>
                  </w:r>
                </w:p>
              </w:tc>
            </w:tr>
            <w:tr w:rsidR="00716F5C" w:rsidRPr="005F2432" w14:paraId="4514A586" w14:textId="77777777" w:rsidTr="00716F5C">
              <w:tc>
                <w:tcPr>
                  <w:tcW w:w="1457" w:type="dxa"/>
                  <w:vMerge/>
                  <w:vAlign w:val="center"/>
                </w:tcPr>
                <w:p w14:paraId="2AAE2E05" w14:textId="77777777" w:rsidR="00716F5C" w:rsidRPr="005F2432" w:rsidRDefault="00716F5C" w:rsidP="00716F5C">
                  <w:pPr>
                    <w:jc w:val="center"/>
                    <w:rPr>
                      <w:rFonts w:ascii="Calibri" w:hAnsi="Calibri"/>
                    </w:rPr>
                  </w:pPr>
                </w:p>
              </w:tc>
              <w:tc>
                <w:tcPr>
                  <w:tcW w:w="1109" w:type="dxa"/>
                  <w:vAlign w:val="center"/>
                </w:tcPr>
                <w:p w14:paraId="7728477C"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5F4B5FC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9A709C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82EC3A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51.6</w:t>
                  </w:r>
                </w:p>
              </w:tc>
            </w:tr>
            <w:tr w:rsidR="00716F5C" w:rsidRPr="005F2432" w14:paraId="4B086EDF" w14:textId="77777777" w:rsidTr="00716F5C">
              <w:tc>
                <w:tcPr>
                  <w:tcW w:w="1457" w:type="dxa"/>
                  <w:vMerge/>
                  <w:vAlign w:val="center"/>
                </w:tcPr>
                <w:p w14:paraId="441EE6F0" w14:textId="77777777" w:rsidR="00716F5C" w:rsidRPr="005F2432" w:rsidRDefault="00716F5C" w:rsidP="00716F5C">
                  <w:pPr>
                    <w:jc w:val="center"/>
                    <w:rPr>
                      <w:rFonts w:ascii="Calibri" w:hAnsi="Calibri"/>
                    </w:rPr>
                  </w:pPr>
                </w:p>
              </w:tc>
              <w:tc>
                <w:tcPr>
                  <w:tcW w:w="1109" w:type="dxa"/>
                  <w:vAlign w:val="center"/>
                </w:tcPr>
                <w:p w14:paraId="708E562F"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1F8D307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10,832.3</w:t>
                  </w:r>
                </w:p>
              </w:tc>
              <w:tc>
                <w:tcPr>
                  <w:tcW w:w="1643" w:type="dxa"/>
                  <w:vAlign w:val="bottom"/>
                </w:tcPr>
                <w:p w14:paraId="0689854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11,748.7</w:t>
                  </w:r>
                </w:p>
              </w:tc>
              <w:tc>
                <w:tcPr>
                  <w:tcW w:w="1643" w:type="dxa"/>
                  <w:vAlign w:val="bottom"/>
                </w:tcPr>
                <w:p w14:paraId="64CA96C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13,656.7</w:t>
                  </w:r>
                </w:p>
              </w:tc>
            </w:tr>
            <w:tr w:rsidR="00716F5C" w:rsidRPr="005F2432" w14:paraId="06B8E2FD" w14:textId="77777777" w:rsidTr="00716F5C">
              <w:tc>
                <w:tcPr>
                  <w:tcW w:w="1457" w:type="dxa"/>
                  <w:vMerge w:val="restart"/>
                  <w:vAlign w:val="center"/>
                </w:tcPr>
                <w:p w14:paraId="1D923B87" w14:textId="77777777" w:rsidR="00716F5C" w:rsidRPr="005F2432" w:rsidRDefault="00716F5C" w:rsidP="00716F5C">
                  <w:pPr>
                    <w:jc w:val="center"/>
                    <w:rPr>
                      <w:rFonts w:ascii="Calibri" w:hAnsi="Calibri"/>
                    </w:rPr>
                  </w:pPr>
                  <w:r w:rsidRPr="005F2432">
                    <w:rPr>
                      <w:rFonts w:ascii="Calibri" w:hAnsi="Calibri"/>
                      <w:sz w:val="20"/>
                      <w:szCs w:val="20"/>
                    </w:rPr>
                    <w:t>Nigeria</w:t>
                  </w:r>
                </w:p>
              </w:tc>
              <w:tc>
                <w:tcPr>
                  <w:tcW w:w="1109" w:type="dxa"/>
                  <w:vAlign w:val="center"/>
                </w:tcPr>
                <w:p w14:paraId="0E026DB5"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0E376D0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54.5</w:t>
                  </w:r>
                </w:p>
              </w:tc>
              <w:tc>
                <w:tcPr>
                  <w:tcW w:w="1643" w:type="dxa"/>
                  <w:vAlign w:val="bottom"/>
                </w:tcPr>
                <w:p w14:paraId="7F5F83A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885.1</w:t>
                  </w:r>
                </w:p>
              </w:tc>
              <w:tc>
                <w:tcPr>
                  <w:tcW w:w="1643" w:type="dxa"/>
                  <w:vAlign w:val="bottom"/>
                </w:tcPr>
                <w:p w14:paraId="0E4BA30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2,467.5</w:t>
                  </w:r>
                </w:p>
              </w:tc>
            </w:tr>
            <w:tr w:rsidR="00716F5C" w:rsidRPr="005F2432" w14:paraId="0AF84EEC" w14:textId="77777777" w:rsidTr="00716F5C">
              <w:tc>
                <w:tcPr>
                  <w:tcW w:w="1457" w:type="dxa"/>
                  <w:vMerge/>
                  <w:vAlign w:val="center"/>
                </w:tcPr>
                <w:p w14:paraId="7DE8A8EC" w14:textId="77777777" w:rsidR="00716F5C" w:rsidRPr="005F2432" w:rsidRDefault="00716F5C" w:rsidP="00716F5C">
                  <w:pPr>
                    <w:jc w:val="center"/>
                    <w:rPr>
                      <w:rFonts w:ascii="Calibri" w:hAnsi="Calibri"/>
                    </w:rPr>
                  </w:pPr>
                </w:p>
              </w:tc>
              <w:tc>
                <w:tcPr>
                  <w:tcW w:w="1109" w:type="dxa"/>
                  <w:vAlign w:val="center"/>
                </w:tcPr>
                <w:p w14:paraId="61A55B98"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1FB7CBC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911914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76.7</w:t>
                  </w:r>
                </w:p>
              </w:tc>
              <w:tc>
                <w:tcPr>
                  <w:tcW w:w="1643" w:type="dxa"/>
                  <w:vAlign w:val="bottom"/>
                </w:tcPr>
                <w:p w14:paraId="61FEE73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411.5</w:t>
                  </w:r>
                </w:p>
              </w:tc>
            </w:tr>
            <w:tr w:rsidR="00716F5C" w:rsidRPr="005F2432" w14:paraId="01EABBE8" w14:textId="77777777" w:rsidTr="00716F5C">
              <w:tc>
                <w:tcPr>
                  <w:tcW w:w="1457" w:type="dxa"/>
                  <w:vMerge/>
                  <w:vAlign w:val="center"/>
                </w:tcPr>
                <w:p w14:paraId="72F85A78" w14:textId="77777777" w:rsidR="00716F5C" w:rsidRPr="005F2432" w:rsidRDefault="00716F5C" w:rsidP="00716F5C">
                  <w:pPr>
                    <w:jc w:val="center"/>
                    <w:rPr>
                      <w:rFonts w:ascii="Calibri" w:hAnsi="Calibri"/>
                    </w:rPr>
                  </w:pPr>
                </w:p>
              </w:tc>
              <w:tc>
                <w:tcPr>
                  <w:tcW w:w="1109" w:type="dxa"/>
                  <w:vAlign w:val="center"/>
                </w:tcPr>
                <w:p w14:paraId="3CB3AA46"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539822D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E7E2D3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998470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20.0</w:t>
                  </w:r>
                </w:p>
              </w:tc>
            </w:tr>
            <w:tr w:rsidR="00716F5C" w:rsidRPr="005F2432" w14:paraId="17850E79" w14:textId="77777777" w:rsidTr="00716F5C">
              <w:tc>
                <w:tcPr>
                  <w:tcW w:w="1457" w:type="dxa"/>
                  <w:vMerge/>
                  <w:vAlign w:val="center"/>
                </w:tcPr>
                <w:p w14:paraId="25376243" w14:textId="77777777" w:rsidR="00716F5C" w:rsidRPr="005F2432" w:rsidRDefault="00716F5C" w:rsidP="00716F5C">
                  <w:pPr>
                    <w:jc w:val="center"/>
                    <w:rPr>
                      <w:rFonts w:ascii="Calibri" w:hAnsi="Calibri"/>
                    </w:rPr>
                  </w:pPr>
                </w:p>
              </w:tc>
              <w:tc>
                <w:tcPr>
                  <w:tcW w:w="1109" w:type="dxa"/>
                  <w:vAlign w:val="center"/>
                </w:tcPr>
                <w:p w14:paraId="58C179E9"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116EBAC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FFF798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6E5C35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023D1A4F" w14:textId="77777777" w:rsidTr="00716F5C">
              <w:tc>
                <w:tcPr>
                  <w:tcW w:w="1457" w:type="dxa"/>
                  <w:vMerge/>
                  <w:vAlign w:val="center"/>
                </w:tcPr>
                <w:p w14:paraId="6688EE34" w14:textId="77777777" w:rsidR="00716F5C" w:rsidRPr="005F2432" w:rsidRDefault="00716F5C" w:rsidP="00716F5C">
                  <w:pPr>
                    <w:jc w:val="center"/>
                    <w:rPr>
                      <w:rFonts w:ascii="Calibri" w:hAnsi="Calibri"/>
                    </w:rPr>
                  </w:pPr>
                </w:p>
              </w:tc>
              <w:tc>
                <w:tcPr>
                  <w:tcW w:w="1109" w:type="dxa"/>
                  <w:vAlign w:val="center"/>
                </w:tcPr>
                <w:p w14:paraId="2E272E36"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024A7F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54.5</w:t>
                  </w:r>
                </w:p>
              </w:tc>
              <w:tc>
                <w:tcPr>
                  <w:tcW w:w="1643" w:type="dxa"/>
                  <w:vAlign w:val="bottom"/>
                </w:tcPr>
                <w:p w14:paraId="094D2446"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961.9</w:t>
                  </w:r>
                </w:p>
              </w:tc>
              <w:tc>
                <w:tcPr>
                  <w:tcW w:w="1643" w:type="dxa"/>
                  <w:vAlign w:val="bottom"/>
                </w:tcPr>
                <w:p w14:paraId="6F754DF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2,899.0</w:t>
                  </w:r>
                </w:p>
              </w:tc>
            </w:tr>
            <w:tr w:rsidR="00716F5C" w:rsidRPr="005F2432" w14:paraId="0571E97F" w14:textId="77777777" w:rsidTr="00716F5C">
              <w:tc>
                <w:tcPr>
                  <w:tcW w:w="1457" w:type="dxa"/>
                  <w:vMerge w:val="restart"/>
                  <w:vAlign w:val="center"/>
                </w:tcPr>
                <w:p w14:paraId="7D26FBDF" w14:textId="77777777" w:rsidR="00716F5C" w:rsidRPr="005F2432" w:rsidRDefault="00716F5C" w:rsidP="00716F5C">
                  <w:pPr>
                    <w:jc w:val="center"/>
                    <w:rPr>
                      <w:rFonts w:ascii="Calibri" w:hAnsi="Calibri"/>
                    </w:rPr>
                  </w:pPr>
                  <w:r w:rsidRPr="005F2432">
                    <w:rPr>
                      <w:rFonts w:ascii="Calibri" w:hAnsi="Calibri"/>
                      <w:sz w:val="20"/>
                      <w:szCs w:val="20"/>
                    </w:rPr>
                    <w:t>Oman</w:t>
                  </w:r>
                </w:p>
              </w:tc>
              <w:tc>
                <w:tcPr>
                  <w:tcW w:w="1109" w:type="dxa"/>
                  <w:vAlign w:val="center"/>
                </w:tcPr>
                <w:p w14:paraId="5B999C8A"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2F1734B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118.2</w:t>
                  </w:r>
                </w:p>
              </w:tc>
              <w:tc>
                <w:tcPr>
                  <w:tcW w:w="1643" w:type="dxa"/>
                  <w:vAlign w:val="bottom"/>
                </w:tcPr>
                <w:p w14:paraId="284E67D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128.1</w:t>
                  </w:r>
                </w:p>
              </w:tc>
              <w:tc>
                <w:tcPr>
                  <w:tcW w:w="1643" w:type="dxa"/>
                  <w:vAlign w:val="bottom"/>
                </w:tcPr>
                <w:p w14:paraId="62F2534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122.3</w:t>
                  </w:r>
                </w:p>
              </w:tc>
            </w:tr>
            <w:tr w:rsidR="00716F5C" w:rsidRPr="005F2432" w14:paraId="01578A04" w14:textId="77777777" w:rsidTr="00716F5C">
              <w:tc>
                <w:tcPr>
                  <w:tcW w:w="1457" w:type="dxa"/>
                  <w:vMerge/>
                  <w:vAlign w:val="center"/>
                </w:tcPr>
                <w:p w14:paraId="7E1755AB" w14:textId="77777777" w:rsidR="00716F5C" w:rsidRPr="005F2432" w:rsidRDefault="00716F5C" w:rsidP="00716F5C">
                  <w:pPr>
                    <w:jc w:val="center"/>
                    <w:rPr>
                      <w:rFonts w:ascii="Calibri" w:hAnsi="Calibri"/>
                    </w:rPr>
                  </w:pPr>
                </w:p>
              </w:tc>
              <w:tc>
                <w:tcPr>
                  <w:tcW w:w="1109" w:type="dxa"/>
                  <w:vAlign w:val="center"/>
                </w:tcPr>
                <w:p w14:paraId="603E8B96"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5A7DED1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BFE091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BAE860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E0CD7E1" w14:textId="77777777" w:rsidTr="00716F5C">
              <w:tc>
                <w:tcPr>
                  <w:tcW w:w="1457" w:type="dxa"/>
                  <w:vMerge/>
                  <w:vAlign w:val="center"/>
                </w:tcPr>
                <w:p w14:paraId="16567108" w14:textId="77777777" w:rsidR="00716F5C" w:rsidRPr="005F2432" w:rsidRDefault="00716F5C" w:rsidP="00716F5C">
                  <w:pPr>
                    <w:jc w:val="center"/>
                    <w:rPr>
                      <w:rFonts w:ascii="Calibri" w:hAnsi="Calibri"/>
                    </w:rPr>
                  </w:pPr>
                </w:p>
              </w:tc>
              <w:tc>
                <w:tcPr>
                  <w:tcW w:w="1109" w:type="dxa"/>
                  <w:vAlign w:val="center"/>
                </w:tcPr>
                <w:p w14:paraId="0D3AEE84"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28DCFC2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0C3581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116AD8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F73DD34" w14:textId="77777777" w:rsidTr="00716F5C">
              <w:tc>
                <w:tcPr>
                  <w:tcW w:w="1457" w:type="dxa"/>
                  <w:vMerge/>
                  <w:vAlign w:val="center"/>
                </w:tcPr>
                <w:p w14:paraId="4DC2D4E3" w14:textId="77777777" w:rsidR="00716F5C" w:rsidRPr="005F2432" w:rsidRDefault="00716F5C" w:rsidP="00716F5C">
                  <w:pPr>
                    <w:jc w:val="center"/>
                    <w:rPr>
                      <w:rFonts w:ascii="Calibri" w:hAnsi="Calibri"/>
                    </w:rPr>
                  </w:pPr>
                </w:p>
              </w:tc>
              <w:tc>
                <w:tcPr>
                  <w:tcW w:w="1109" w:type="dxa"/>
                  <w:vAlign w:val="center"/>
                </w:tcPr>
                <w:p w14:paraId="466DF5EF"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0380BA2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C71317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D83AC4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5D80EF3" w14:textId="77777777" w:rsidTr="00716F5C">
              <w:tc>
                <w:tcPr>
                  <w:tcW w:w="1457" w:type="dxa"/>
                  <w:vMerge/>
                  <w:vAlign w:val="center"/>
                </w:tcPr>
                <w:p w14:paraId="7AF9F871" w14:textId="77777777" w:rsidR="00716F5C" w:rsidRPr="005F2432" w:rsidRDefault="00716F5C" w:rsidP="00716F5C">
                  <w:pPr>
                    <w:jc w:val="center"/>
                    <w:rPr>
                      <w:rFonts w:ascii="Calibri" w:hAnsi="Calibri"/>
                    </w:rPr>
                  </w:pPr>
                </w:p>
              </w:tc>
              <w:tc>
                <w:tcPr>
                  <w:tcW w:w="1109" w:type="dxa"/>
                  <w:vAlign w:val="center"/>
                </w:tcPr>
                <w:p w14:paraId="62BCFE1C"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076D6A2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118.2</w:t>
                  </w:r>
                </w:p>
              </w:tc>
              <w:tc>
                <w:tcPr>
                  <w:tcW w:w="1643" w:type="dxa"/>
                  <w:vAlign w:val="bottom"/>
                </w:tcPr>
                <w:p w14:paraId="0B8DA51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128.1</w:t>
                  </w:r>
                </w:p>
              </w:tc>
              <w:tc>
                <w:tcPr>
                  <w:tcW w:w="1643" w:type="dxa"/>
                  <w:vAlign w:val="bottom"/>
                </w:tcPr>
                <w:p w14:paraId="54045906"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122.3</w:t>
                  </w:r>
                </w:p>
              </w:tc>
            </w:tr>
            <w:tr w:rsidR="00716F5C" w:rsidRPr="005F2432" w14:paraId="0509593A" w14:textId="77777777" w:rsidTr="00716F5C">
              <w:tc>
                <w:tcPr>
                  <w:tcW w:w="1457" w:type="dxa"/>
                  <w:vMerge w:val="restart"/>
                  <w:vAlign w:val="center"/>
                </w:tcPr>
                <w:p w14:paraId="0CC25CF8" w14:textId="77777777" w:rsidR="00716F5C" w:rsidRPr="005F2432" w:rsidRDefault="00716F5C" w:rsidP="00716F5C">
                  <w:pPr>
                    <w:jc w:val="center"/>
                    <w:rPr>
                      <w:rFonts w:ascii="Calibri" w:hAnsi="Calibri"/>
                    </w:rPr>
                  </w:pPr>
                  <w:r w:rsidRPr="005F2432">
                    <w:rPr>
                      <w:rFonts w:ascii="Calibri" w:hAnsi="Calibri"/>
                      <w:sz w:val="20"/>
                      <w:szCs w:val="20"/>
                    </w:rPr>
                    <w:t>Pakistan</w:t>
                  </w:r>
                </w:p>
              </w:tc>
              <w:tc>
                <w:tcPr>
                  <w:tcW w:w="1109" w:type="dxa"/>
                  <w:vAlign w:val="center"/>
                </w:tcPr>
                <w:p w14:paraId="17753DA9"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07CB2C4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94.9</w:t>
                  </w:r>
                </w:p>
              </w:tc>
              <w:tc>
                <w:tcPr>
                  <w:tcW w:w="1643" w:type="dxa"/>
                  <w:vAlign w:val="bottom"/>
                </w:tcPr>
                <w:p w14:paraId="186E55E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109.4</w:t>
                  </w:r>
                </w:p>
              </w:tc>
              <w:tc>
                <w:tcPr>
                  <w:tcW w:w="1643" w:type="dxa"/>
                  <w:vAlign w:val="bottom"/>
                </w:tcPr>
                <w:p w14:paraId="5BE1EB3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128.5</w:t>
                  </w:r>
                </w:p>
              </w:tc>
            </w:tr>
            <w:tr w:rsidR="00716F5C" w:rsidRPr="005F2432" w14:paraId="045FC5BF" w14:textId="77777777" w:rsidTr="00716F5C">
              <w:tc>
                <w:tcPr>
                  <w:tcW w:w="1457" w:type="dxa"/>
                  <w:vMerge/>
                  <w:vAlign w:val="center"/>
                </w:tcPr>
                <w:p w14:paraId="52B0BB0B" w14:textId="77777777" w:rsidR="00716F5C" w:rsidRPr="005F2432" w:rsidRDefault="00716F5C" w:rsidP="00716F5C">
                  <w:pPr>
                    <w:jc w:val="center"/>
                    <w:rPr>
                      <w:rFonts w:ascii="Calibri" w:hAnsi="Calibri"/>
                    </w:rPr>
                  </w:pPr>
                </w:p>
              </w:tc>
              <w:tc>
                <w:tcPr>
                  <w:tcW w:w="1109" w:type="dxa"/>
                  <w:vAlign w:val="center"/>
                </w:tcPr>
                <w:p w14:paraId="61047EF1"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0486DD9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288.2</w:t>
                  </w:r>
                </w:p>
              </w:tc>
              <w:tc>
                <w:tcPr>
                  <w:tcW w:w="1643" w:type="dxa"/>
                  <w:vAlign w:val="bottom"/>
                </w:tcPr>
                <w:p w14:paraId="44F07F6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1,824.3</w:t>
                  </w:r>
                </w:p>
              </w:tc>
              <w:tc>
                <w:tcPr>
                  <w:tcW w:w="1643" w:type="dxa"/>
                  <w:vAlign w:val="bottom"/>
                </w:tcPr>
                <w:p w14:paraId="5953F16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1D9A2EF" w14:textId="77777777" w:rsidTr="00716F5C">
              <w:tc>
                <w:tcPr>
                  <w:tcW w:w="1457" w:type="dxa"/>
                  <w:vMerge/>
                  <w:vAlign w:val="center"/>
                </w:tcPr>
                <w:p w14:paraId="6931EA01" w14:textId="77777777" w:rsidR="00716F5C" w:rsidRPr="005F2432" w:rsidRDefault="00716F5C" w:rsidP="00716F5C">
                  <w:pPr>
                    <w:jc w:val="center"/>
                    <w:rPr>
                      <w:rFonts w:ascii="Calibri" w:hAnsi="Calibri"/>
                    </w:rPr>
                  </w:pPr>
                </w:p>
              </w:tc>
              <w:tc>
                <w:tcPr>
                  <w:tcW w:w="1109" w:type="dxa"/>
                  <w:vAlign w:val="center"/>
                </w:tcPr>
                <w:p w14:paraId="3AEB1C5A"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68AB896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1,324.1</w:t>
                  </w:r>
                </w:p>
              </w:tc>
              <w:tc>
                <w:tcPr>
                  <w:tcW w:w="1643" w:type="dxa"/>
                  <w:vAlign w:val="bottom"/>
                </w:tcPr>
                <w:p w14:paraId="17C407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1,537.2</w:t>
                  </w:r>
                </w:p>
              </w:tc>
              <w:tc>
                <w:tcPr>
                  <w:tcW w:w="1643" w:type="dxa"/>
                  <w:vAlign w:val="bottom"/>
                </w:tcPr>
                <w:p w14:paraId="56623D6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3,263.2</w:t>
                  </w:r>
                </w:p>
              </w:tc>
            </w:tr>
            <w:tr w:rsidR="00716F5C" w:rsidRPr="005F2432" w14:paraId="05FEE550" w14:textId="77777777" w:rsidTr="00716F5C">
              <w:tc>
                <w:tcPr>
                  <w:tcW w:w="1457" w:type="dxa"/>
                  <w:vMerge/>
                  <w:vAlign w:val="center"/>
                </w:tcPr>
                <w:p w14:paraId="654C657E" w14:textId="77777777" w:rsidR="00716F5C" w:rsidRPr="005F2432" w:rsidRDefault="00716F5C" w:rsidP="00716F5C">
                  <w:pPr>
                    <w:jc w:val="center"/>
                    <w:rPr>
                      <w:rFonts w:ascii="Calibri" w:hAnsi="Calibri"/>
                    </w:rPr>
                  </w:pPr>
                </w:p>
              </w:tc>
              <w:tc>
                <w:tcPr>
                  <w:tcW w:w="1109" w:type="dxa"/>
                  <w:vAlign w:val="center"/>
                </w:tcPr>
                <w:p w14:paraId="3EDE753B"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74425D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C6C4E9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20F09F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B3FD9F1" w14:textId="77777777" w:rsidTr="00716F5C">
              <w:tc>
                <w:tcPr>
                  <w:tcW w:w="1457" w:type="dxa"/>
                  <w:vMerge/>
                  <w:vAlign w:val="center"/>
                </w:tcPr>
                <w:p w14:paraId="1EAFDC98" w14:textId="77777777" w:rsidR="00716F5C" w:rsidRPr="005F2432" w:rsidRDefault="00716F5C" w:rsidP="00716F5C">
                  <w:pPr>
                    <w:jc w:val="center"/>
                    <w:rPr>
                      <w:rFonts w:ascii="Calibri" w:hAnsi="Calibri"/>
                    </w:rPr>
                  </w:pPr>
                </w:p>
              </w:tc>
              <w:tc>
                <w:tcPr>
                  <w:tcW w:w="1109" w:type="dxa"/>
                  <w:vAlign w:val="center"/>
                </w:tcPr>
                <w:p w14:paraId="5BAE8557"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513E377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1,707.3</w:t>
                  </w:r>
                </w:p>
              </w:tc>
              <w:tc>
                <w:tcPr>
                  <w:tcW w:w="1643" w:type="dxa"/>
                  <w:vAlign w:val="bottom"/>
                </w:tcPr>
                <w:p w14:paraId="5AE1C5E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3,470.9</w:t>
                  </w:r>
                </w:p>
              </w:tc>
              <w:tc>
                <w:tcPr>
                  <w:tcW w:w="1643" w:type="dxa"/>
                  <w:vAlign w:val="bottom"/>
                </w:tcPr>
                <w:p w14:paraId="22727003"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3,391.7</w:t>
                  </w:r>
                </w:p>
              </w:tc>
            </w:tr>
            <w:tr w:rsidR="00716F5C" w:rsidRPr="005F2432" w14:paraId="61FDF394" w14:textId="77777777" w:rsidTr="00716F5C">
              <w:tc>
                <w:tcPr>
                  <w:tcW w:w="1457" w:type="dxa"/>
                  <w:vMerge w:val="restart"/>
                  <w:vAlign w:val="center"/>
                </w:tcPr>
                <w:p w14:paraId="7B98A486" w14:textId="77777777" w:rsidR="00716F5C" w:rsidRPr="005F2432" w:rsidRDefault="00716F5C" w:rsidP="00716F5C">
                  <w:pPr>
                    <w:jc w:val="center"/>
                    <w:rPr>
                      <w:rFonts w:ascii="Calibri" w:hAnsi="Calibri"/>
                    </w:rPr>
                  </w:pPr>
                  <w:r w:rsidRPr="005F2432">
                    <w:rPr>
                      <w:rFonts w:ascii="Calibri" w:hAnsi="Calibri"/>
                      <w:sz w:val="20"/>
                      <w:szCs w:val="20"/>
                    </w:rPr>
                    <w:t>Qatar</w:t>
                  </w:r>
                </w:p>
              </w:tc>
              <w:tc>
                <w:tcPr>
                  <w:tcW w:w="1109" w:type="dxa"/>
                  <w:vAlign w:val="center"/>
                </w:tcPr>
                <w:p w14:paraId="29ECAECE"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77FACDB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308.3</w:t>
                  </w:r>
                </w:p>
              </w:tc>
              <w:tc>
                <w:tcPr>
                  <w:tcW w:w="1643" w:type="dxa"/>
                  <w:vAlign w:val="bottom"/>
                </w:tcPr>
                <w:p w14:paraId="6BB26D6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439.5</w:t>
                  </w:r>
                </w:p>
              </w:tc>
              <w:tc>
                <w:tcPr>
                  <w:tcW w:w="1643" w:type="dxa"/>
                  <w:vAlign w:val="bottom"/>
                </w:tcPr>
                <w:p w14:paraId="371CABF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325.8</w:t>
                  </w:r>
                </w:p>
              </w:tc>
            </w:tr>
            <w:tr w:rsidR="00716F5C" w:rsidRPr="005F2432" w14:paraId="78F73FF7" w14:textId="77777777" w:rsidTr="00716F5C">
              <w:tc>
                <w:tcPr>
                  <w:tcW w:w="1457" w:type="dxa"/>
                  <w:vMerge/>
                  <w:vAlign w:val="center"/>
                </w:tcPr>
                <w:p w14:paraId="66764E3A" w14:textId="77777777" w:rsidR="00716F5C" w:rsidRPr="005F2432" w:rsidRDefault="00716F5C" w:rsidP="00716F5C">
                  <w:pPr>
                    <w:jc w:val="center"/>
                    <w:rPr>
                      <w:rFonts w:ascii="Calibri" w:hAnsi="Calibri"/>
                    </w:rPr>
                  </w:pPr>
                </w:p>
              </w:tc>
              <w:tc>
                <w:tcPr>
                  <w:tcW w:w="1109" w:type="dxa"/>
                  <w:vAlign w:val="center"/>
                </w:tcPr>
                <w:p w14:paraId="63A402A0"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2605A21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677.4</w:t>
                  </w:r>
                </w:p>
              </w:tc>
              <w:tc>
                <w:tcPr>
                  <w:tcW w:w="1643" w:type="dxa"/>
                  <w:vAlign w:val="bottom"/>
                </w:tcPr>
                <w:p w14:paraId="41294B9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670.7</w:t>
                  </w:r>
                </w:p>
              </w:tc>
              <w:tc>
                <w:tcPr>
                  <w:tcW w:w="1643" w:type="dxa"/>
                  <w:vAlign w:val="bottom"/>
                </w:tcPr>
                <w:p w14:paraId="6846A36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973.0</w:t>
                  </w:r>
                </w:p>
              </w:tc>
            </w:tr>
            <w:tr w:rsidR="00716F5C" w:rsidRPr="005F2432" w14:paraId="277EFDF3" w14:textId="77777777" w:rsidTr="00716F5C">
              <w:tc>
                <w:tcPr>
                  <w:tcW w:w="1457" w:type="dxa"/>
                  <w:vMerge/>
                  <w:vAlign w:val="center"/>
                </w:tcPr>
                <w:p w14:paraId="405DE49C" w14:textId="77777777" w:rsidR="00716F5C" w:rsidRPr="005F2432" w:rsidRDefault="00716F5C" w:rsidP="00716F5C">
                  <w:pPr>
                    <w:jc w:val="center"/>
                    <w:rPr>
                      <w:rFonts w:ascii="Calibri" w:hAnsi="Calibri"/>
                    </w:rPr>
                  </w:pPr>
                </w:p>
              </w:tc>
              <w:tc>
                <w:tcPr>
                  <w:tcW w:w="1109" w:type="dxa"/>
                  <w:vAlign w:val="center"/>
                </w:tcPr>
                <w:p w14:paraId="6D181481"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4FD77EE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340.7</w:t>
                  </w:r>
                </w:p>
              </w:tc>
              <w:tc>
                <w:tcPr>
                  <w:tcW w:w="1643" w:type="dxa"/>
                  <w:vAlign w:val="bottom"/>
                </w:tcPr>
                <w:p w14:paraId="192CC02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540.0</w:t>
                  </w:r>
                </w:p>
              </w:tc>
              <w:tc>
                <w:tcPr>
                  <w:tcW w:w="1643" w:type="dxa"/>
                  <w:vAlign w:val="bottom"/>
                </w:tcPr>
                <w:p w14:paraId="64D3AC1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881.8</w:t>
                  </w:r>
                </w:p>
              </w:tc>
            </w:tr>
            <w:tr w:rsidR="00716F5C" w:rsidRPr="005F2432" w14:paraId="24D81387" w14:textId="77777777" w:rsidTr="00716F5C">
              <w:tc>
                <w:tcPr>
                  <w:tcW w:w="1457" w:type="dxa"/>
                  <w:vMerge/>
                  <w:vAlign w:val="center"/>
                </w:tcPr>
                <w:p w14:paraId="4DE12134" w14:textId="77777777" w:rsidR="00716F5C" w:rsidRPr="005F2432" w:rsidRDefault="00716F5C" w:rsidP="00716F5C">
                  <w:pPr>
                    <w:jc w:val="center"/>
                    <w:rPr>
                      <w:rFonts w:ascii="Calibri" w:hAnsi="Calibri"/>
                    </w:rPr>
                  </w:pPr>
                </w:p>
              </w:tc>
              <w:tc>
                <w:tcPr>
                  <w:tcW w:w="1109" w:type="dxa"/>
                  <w:vAlign w:val="center"/>
                </w:tcPr>
                <w:p w14:paraId="50C39E22"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B965AC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226BCF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32B729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322880E" w14:textId="77777777" w:rsidTr="00716F5C">
              <w:tc>
                <w:tcPr>
                  <w:tcW w:w="1457" w:type="dxa"/>
                  <w:vMerge/>
                  <w:vAlign w:val="center"/>
                </w:tcPr>
                <w:p w14:paraId="1071E183" w14:textId="77777777" w:rsidR="00716F5C" w:rsidRPr="005F2432" w:rsidRDefault="00716F5C" w:rsidP="00716F5C">
                  <w:pPr>
                    <w:jc w:val="center"/>
                    <w:rPr>
                      <w:rFonts w:ascii="Calibri" w:hAnsi="Calibri"/>
                    </w:rPr>
                  </w:pPr>
                </w:p>
              </w:tc>
              <w:tc>
                <w:tcPr>
                  <w:tcW w:w="1109" w:type="dxa"/>
                  <w:vAlign w:val="center"/>
                </w:tcPr>
                <w:p w14:paraId="7BE50C4B"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1D1591C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1,326.4</w:t>
                  </w:r>
                </w:p>
              </w:tc>
              <w:tc>
                <w:tcPr>
                  <w:tcW w:w="1643" w:type="dxa"/>
                  <w:vAlign w:val="bottom"/>
                </w:tcPr>
                <w:p w14:paraId="5F876FB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1,650.2</w:t>
                  </w:r>
                </w:p>
              </w:tc>
              <w:tc>
                <w:tcPr>
                  <w:tcW w:w="1643" w:type="dxa"/>
                  <w:vAlign w:val="bottom"/>
                </w:tcPr>
                <w:p w14:paraId="69D59E30"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2,180.6</w:t>
                  </w:r>
                </w:p>
              </w:tc>
            </w:tr>
            <w:tr w:rsidR="00716F5C" w:rsidRPr="005F2432" w14:paraId="4CC0F722" w14:textId="77777777" w:rsidTr="00716F5C">
              <w:tc>
                <w:tcPr>
                  <w:tcW w:w="1457" w:type="dxa"/>
                  <w:vMerge w:val="restart"/>
                  <w:vAlign w:val="center"/>
                </w:tcPr>
                <w:p w14:paraId="1ECA5B27" w14:textId="77777777" w:rsidR="00716F5C" w:rsidRPr="005F2432" w:rsidRDefault="00716F5C" w:rsidP="00716F5C">
                  <w:pPr>
                    <w:jc w:val="center"/>
                    <w:rPr>
                      <w:rFonts w:ascii="Calibri" w:hAnsi="Calibri"/>
                    </w:rPr>
                  </w:pPr>
                  <w:r w:rsidRPr="005F2432">
                    <w:rPr>
                      <w:rFonts w:ascii="Calibri" w:hAnsi="Calibri"/>
                      <w:sz w:val="20"/>
                      <w:szCs w:val="20"/>
                    </w:rPr>
                    <w:t>Russia</w:t>
                  </w:r>
                </w:p>
              </w:tc>
              <w:tc>
                <w:tcPr>
                  <w:tcW w:w="1109" w:type="dxa"/>
                  <w:vAlign w:val="center"/>
                </w:tcPr>
                <w:p w14:paraId="5417A761"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2A7D27A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E661AD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E206B4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0F2D728F" w14:textId="77777777" w:rsidTr="00716F5C">
              <w:tc>
                <w:tcPr>
                  <w:tcW w:w="1457" w:type="dxa"/>
                  <w:vMerge/>
                  <w:vAlign w:val="center"/>
                </w:tcPr>
                <w:p w14:paraId="21D5B9DB" w14:textId="77777777" w:rsidR="00716F5C" w:rsidRPr="005F2432" w:rsidRDefault="00716F5C" w:rsidP="00716F5C">
                  <w:pPr>
                    <w:jc w:val="center"/>
                    <w:rPr>
                      <w:rFonts w:ascii="Calibri" w:hAnsi="Calibri"/>
                    </w:rPr>
                  </w:pPr>
                </w:p>
              </w:tc>
              <w:tc>
                <w:tcPr>
                  <w:tcW w:w="1109" w:type="dxa"/>
                  <w:vAlign w:val="center"/>
                </w:tcPr>
                <w:p w14:paraId="1F47CC9E"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20819CD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21,641.1</w:t>
                  </w:r>
                </w:p>
              </w:tc>
              <w:tc>
                <w:tcPr>
                  <w:tcW w:w="1643" w:type="dxa"/>
                  <w:vAlign w:val="bottom"/>
                </w:tcPr>
                <w:p w14:paraId="276BD7D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9,441.8</w:t>
                  </w:r>
                </w:p>
              </w:tc>
              <w:tc>
                <w:tcPr>
                  <w:tcW w:w="1643" w:type="dxa"/>
                  <w:vAlign w:val="bottom"/>
                </w:tcPr>
                <w:p w14:paraId="6F43980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14,333.7</w:t>
                  </w:r>
                </w:p>
              </w:tc>
            </w:tr>
            <w:tr w:rsidR="00716F5C" w:rsidRPr="005F2432" w14:paraId="6D219FF5" w14:textId="77777777" w:rsidTr="00716F5C">
              <w:tc>
                <w:tcPr>
                  <w:tcW w:w="1457" w:type="dxa"/>
                  <w:vMerge/>
                  <w:vAlign w:val="center"/>
                </w:tcPr>
                <w:p w14:paraId="5D909C35" w14:textId="77777777" w:rsidR="00716F5C" w:rsidRPr="005F2432" w:rsidRDefault="00716F5C" w:rsidP="00716F5C">
                  <w:pPr>
                    <w:jc w:val="center"/>
                    <w:rPr>
                      <w:rFonts w:ascii="Calibri" w:hAnsi="Calibri"/>
                    </w:rPr>
                  </w:pPr>
                </w:p>
              </w:tc>
              <w:tc>
                <w:tcPr>
                  <w:tcW w:w="1109" w:type="dxa"/>
                  <w:vAlign w:val="center"/>
                </w:tcPr>
                <w:p w14:paraId="0FC5894E"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283125F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11,727.4</w:t>
                  </w:r>
                </w:p>
              </w:tc>
              <w:tc>
                <w:tcPr>
                  <w:tcW w:w="1643" w:type="dxa"/>
                  <w:vAlign w:val="bottom"/>
                </w:tcPr>
                <w:p w14:paraId="008A4A2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11,807.9</w:t>
                  </w:r>
                </w:p>
              </w:tc>
              <w:tc>
                <w:tcPr>
                  <w:tcW w:w="1643" w:type="dxa"/>
                  <w:vAlign w:val="bottom"/>
                </w:tcPr>
                <w:p w14:paraId="544B705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22,897.1</w:t>
                  </w:r>
                </w:p>
              </w:tc>
            </w:tr>
            <w:tr w:rsidR="00716F5C" w:rsidRPr="005F2432" w14:paraId="0796E762" w14:textId="77777777" w:rsidTr="00716F5C">
              <w:tc>
                <w:tcPr>
                  <w:tcW w:w="1457" w:type="dxa"/>
                  <w:vMerge/>
                  <w:vAlign w:val="center"/>
                </w:tcPr>
                <w:p w14:paraId="3E0263F4" w14:textId="77777777" w:rsidR="00716F5C" w:rsidRPr="005F2432" w:rsidRDefault="00716F5C" w:rsidP="00716F5C">
                  <w:pPr>
                    <w:jc w:val="center"/>
                    <w:rPr>
                      <w:rFonts w:ascii="Calibri" w:hAnsi="Calibri"/>
                    </w:rPr>
                  </w:pPr>
                </w:p>
              </w:tc>
              <w:tc>
                <w:tcPr>
                  <w:tcW w:w="1109" w:type="dxa"/>
                  <w:vAlign w:val="center"/>
                </w:tcPr>
                <w:p w14:paraId="7CC15B7B"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20DF87B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A65CE5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EA9EA8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E98454D" w14:textId="77777777" w:rsidTr="00716F5C">
              <w:tc>
                <w:tcPr>
                  <w:tcW w:w="1457" w:type="dxa"/>
                  <w:vMerge/>
                  <w:vAlign w:val="center"/>
                </w:tcPr>
                <w:p w14:paraId="43373FD7" w14:textId="77777777" w:rsidR="00716F5C" w:rsidRPr="005F2432" w:rsidRDefault="00716F5C" w:rsidP="00716F5C">
                  <w:pPr>
                    <w:jc w:val="center"/>
                    <w:rPr>
                      <w:rFonts w:ascii="Calibri" w:hAnsi="Calibri"/>
                    </w:rPr>
                  </w:pPr>
                </w:p>
              </w:tc>
              <w:tc>
                <w:tcPr>
                  <w:tcW w:w="1109" w:type="dxa"/>
                  <w:vAlign w:val="center"/>
                </w:tcPr>
                <w:p w14:paraId="3998FF83"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D8F075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33,368.5</w:t>
                  </w:r>
                </w:p>
              </w:tc>
              <w:tc>
                <w:tcPr>
                  <w:tcW w:w="1643" w:type="dxa"/>
                  <w:vAlign w:val="bottom"/>
                </w:tcPr>
                <w:p w14:paraId="3319DB7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21,249.7</w:t>
                  </w:r>
                </w:p>
              </w:tc>
              <w:tc>
                <w:tcPr>
                  <w:tcW w:w="1643" w:type="dxa"/>
                  <w:vAlign w:val="bottom"/>
                </w:tcPr>
                <w:p w14:paraId="020540E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37,230.8</w:t>
                  </w:r>
                </w:p>
              </w:tc>
            </w:tr>
            <w:tr w:rsidR="00716F5C" w:rsidRPr="005F2432" w14:paraId="24BBC43E" w14:textId="77777777" w:rsidTr="00716F5C">
              <w:tc>
                <w:tcPr>
                  <w:tcW w:w="1457" w:type="dxa"/>
                  <w:vMerge w:val="restart"/>
                  <w:vAlign w:val="center"/>
                </w:tcPr>
                <w:p w14:paraId="52A74ADA" w14:textId="77777777" w:rsidR="00716F5C" w:rsidRPr="005F2432" w:rsidRDefault="00716F5C" w:rsidP="00716F5C">
                  <w:pPr>
                    <w:jc w:val="center"/>
                    <w:rPr>
                      <w:rFonts w:ascii="Calibri" w:hAnsi="Calibri"/>
                    </w:rPr>
                  </w:pPr>
                  <w:r w:rsidRPr="005F2432">
                    <w:rPr>
                      <w:rFonts w:ascii="Calibri" w:hAnsi="Calibri"/>
                      <w:sz w:val="20"/>
                      <w:szCs w:val="20"/>
                    </w:rPr>
                    <w:t>Saudi Arabia</w:t>
                  </w:r>
                </w:p>
              </w:tc>
              <w:tc>
                <w:tcPr>
                  <w:tcW w:w="1109" w:type="dxa"/>
                  <w:vAlign w:val="center"/>
                </w:tcPr>
                <w:p w14:paraId="76EF80A8"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5D27A9B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24,164.6</w:t>
                  </w:r>
                </w:p>
              </w:tc>
              <w:tc>
                <w:tcPr>
                  <w:tcW w:w="1643" w:type="dxa"/>
                  <w:vAlign w:val="bottom"/>
                </w:tcPr>
                <w:p w14:paraId="55A68E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29,052.0</w:t>
                  </w:r>
                </w:p>
              </w:tc>
              <w:tc>
                <w:tcPr>
                  <w:tcW w:w="1643" w:type="dxa"/>
                  <w:vAlign w:val="bottom"/>
                </w:tcPr>
                <w:p w14:paraId="71B76C1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25,755.8</w:t>
                  </w:r>
                </w:p>
              </w:tc>
            </w:tr>
            <w:tr w:rsidR="00716F5C" w:rsidRPr="005F2432" w14:paraId="153FAD6E" w14:textId="77777777" w:rsidTr="00716F5C">
              <w:tc>
                <w:tcPr>
                  <w:tcW w:w="1457" w:type="dxa"/>
                  <w:vMerge/>
                  <w:vAlign w:val="center"/>
                </w:tcPr>
                <w:p w14:paraId="5264566A" w14:textId="77777777" w:rsidR="00716F5C" w:rsidRPr="005F2432" w:rsidRDefault="00716F5C" w:rsidP="00716F5C">
                  <w:pPr>
                    <w:jc w:val="center"/>
                    <w:rPr>
                      <w:rFonts w:ascii="Calibri" w:hAnsi="Calibri"/>
                    </w:rPr>
                  </w:pPr>
                </w:p>
              </w:tc>
              <w:tc>
                <w:tcPr>
                  <w:tcW w:w="1109" w:type="dxa"/>
                  <w:vAlign w:val="center"/>
                </w:tcPr>
                <w:p w14:paraId="6E53FCD1"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2716D5B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10,700.9</w:t>
                  </w:r>
                </w:p>
              </w:tc>
              <w:tc>
                <w:tcPr>
                  <w:tcW w:w="1643" w:type="dxa"/>
                  <w:vAlign w:val="bottom"/>
                </w:tcPr>
                <w:p w14:paraId="3212783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10,975.0</w:t>
                  </w:r>
                </w:p>
              </w:tc>
              <w:tc>
                <w:tcPr>
                  <w:tcW w:w="1643" w:type="dxa"/>
                  <w:vAlign w:val="bottom"/>
                </w:tcPr>
                <w:p w14:paraId="099ADDE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12,793.0</w:t>
                  </w:r>
                </w:p>
              </w:tc>
            </w:tr>
            <w:tr w:rsidR="00716F5C" w:rsidRPr="005F2432" w14:paraId="3D8AD357" w14:textId="77777777" w:rsidTr="00716F5C">
              <w:tc>
                <w:tcPr>
                  <w:tcW w:w="1457" w:type="dxa"/>
                  <w:vMerge/>
                  <w:vAlign w:val="center"/>
                </w:tcPr>
                <w:p w14:paraId="46ED0584" w14:textId="77777777" w:rsidR="00716F5C" w:rsidRPr="005F2432" w:rsidRDefault="00716F5C" w:rsidP="00716F5C">
                  <w:pPr>
                    <w:jc w:val="center"/>
                    <w:rPr>
                      <w:rFonts w:ascii="Calibri" w:hAnsi="Calibri"/>
                    </w:rPr>
                  </w:pPr>
                </w:p>
              </w:tc>
              <w:tc>
                <w:tcPr>
                  <w:tcW w:w="1109" w:type="dxa"/>
                  <w:vAlign w:val="center"/>
                </w:tcPr>
                <w:p w14:paraId="0DF96768"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3400BB1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4,081.1</w:t>
                  </w:r>
                </w:p>
              </w:tc>
              <w:tc>
                <w:tcPr>
                  <w:tcW w:w="1643" w:type="dxa"/>
                  <w:vAlign w:val="bottom"/>
                </w:tcPr>
                <w:p w14:paraId="1B15ADE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4,577.6</w:t>
                  </w:r>
                </w:p>
              </w:tc>
              <w:tc>
                <w:tcPr>
                  <w:tcW w:w="1643" w:type="dxa"/>
                  <w:vAlign w:val="bottom"/>
                </w:tcPr>
                <w:p w14:paraId="29BC72B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6,175.3</w:t>
                  </w:r>
                </w:p>
              </w:tc>
            </w:tr>
            <w:tr w:rsidR="00716F5C" w:rsidRPr="005F2432" w14:paraId="5EF5382A" w14:textId="77777777" w:rsidTr="00716F5C">
              <w:tc>
                <w:tcPr>
                  <w:tcW w:w="1457" w:type="dxa"/>
                  <w:vMerge/>
                  <w:vAlign w:val="center"/>
                </w:tcPr>
                <w:p w14:paraId="11DA952A" w14:textId="77777777" w:rsidR="00716F5C" w:rsidRPr="005F2432" w:rsidRDefault="00716F5C" w:rsidP="00716F5C">
                  <w:pPr>
                    <w:jc w:val="center"/>
                    <w:rPr>
                      <w:rFonts w:ascii="Calibri" w:hAnsi="Calibri"/>
                    </w:rPr>
                  </w:pPr>
                </w:p>
              </w:tc>
              <w:tc>
                <w:tcPr>
                  <w:tcW w:w="1109" w:type="dxa"/>
                  <w:vAlign w:val="center"/>
                </w:tcPr>
                <w:p w14:paraId="09991699"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510490B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731CCD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C8B818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1F0D660" w14:textId="77777777" w:rsidTr="00716F5C">
              <w:tc>
                <w:tcPr>
                  <w:tcW w:w="1457" w:type="dxa"/>
                  <w:vMerge/>
                  <w:vAlign w:val="center"/>
                </w:tcPr>
                <w:p w14:paraId="00788378" w14:textId="77777777" w:rsidR="00716F5C" w:rsidRPr="005F2432" w:rsidRDefault="00716F5C" w:rsidP="00716F5C">
                  <w:pPr>
                    <w:jc w:val="center"/>
                    <w:rPr>
                      <w:rFonts w:ascii="Calibri" w:hAnsi="Calibri"/>
                    </w:rPr>
                  </w:pPr>
                </w:p>
              </w:tc>
              <w:tc>
                <w:tcPr>
                  <w:tcW w:w="1109" w:type="dxa"/>
                  <w:vAlign w:val="center"/>
                </w:tcPr>
                <w:p w14:paraId="2A584EC3"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18D2633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38,946.6</w:t>
                  </w:r>
                </w:p>
              </w:tc>
              <w:tc>
                <w:tcPr>
                  <w:tcW w:w="1643" w:type="dxa"/>
                  <w:vAlign w:val="bottom"/>
                </w:tcPr>
                <w:p w14:paraId="5A34E1D3"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44,604.6</w:t>
                  </w:r>
                </w:p>
              </w:tc>
              <w:tc>
                <w:tcPr>
                  <w:tcW w:w="1643" w:type="dxa"/>
                  <w:vAlign w:val="bottom"/>
                </w:tcPr>
                <w:p w14:paraId="39C83D9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44,724.1</w:t>
                  </w:r>
                </w:p>
              </w:tc>
            </w:tr>
            <w:tr w:rsidR="00716F5C" w:rsidRPr="005F2432" w14:paraId="1F78DCD3" w14:textId="77777777" w:rsidTr="00716F5C">
              <w:tc>
                <w:tcPr>
                  <w:tcW w:w="1457" w:type="dxa"/>
                  <w:vMerge w:val="restart"/>
                  <w:vAlign w:val="center"/>
                </w:tcPr>
                <w:p w14:paraId="1F5D0402" w14:textId="77777777" w:rsidR="00716F5C" w:rsidRPr="005F2432" w:rsidRDefault="00716F5C" w:rsidP="00716F5C">
                  <w:pPr>
                    <w:jc w:val="center"/>
                    <w:rPr>
                      <w:rFonts w:ascii="Calibri" w:hAnsi="Calibri"/>
                    </w:rPr>
                  </w:pPr>
                  <w:r w:rsidRPr="005F2432">
                    <w:rPr>
                      <w:rFonts w:ascii="Calibri" w:hAnsi="Calibri"/>
                      <w:sz w:val="20"/>
                      <w:szCs w:val="20"/>
                    </w:rPr>
                    <w:t>South Africa</w:t>
                  </w:r>
                </w:p>
              </w:tc>
              <w:tc>
                <w:tcPr>
                  <w:tcW w:w="1109" w:type="dxa"/>
                  <w:vAlign w:val="center"/>
                </w:tcPr>
                <w:p w14:paraId="4E6F801E"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2692CC0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8A8F25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464F0D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76B9824" w14:textId="77777777" w:rsidTr="00716F5C">
              <w:tc>
                <w:tcPr>
                  <w:tcW w:w="1457" w:type="dxa"/>
                  <w:vMerge/>
                  <w:vAlign w:val="center"/>
                </w:tcPr>
                <w:p w14:paraId="7ABC4744" w14:textId="77777777" w:rsidR="00716F5C" w:rsidRPr="005F2432" w:rsidRDefault="00716F5C" w:rsidP="00716F5C">
                  <w:pPr>
                    <w:jc w:val="center"/>
                    <w:rPr>
                      <w:rFonts w:ascii="Calibri" w:hAnsi="Calibri"/>
                    </w:rPr>
                  </w:pPr>
                </w:p>
              </w:tc>
              <w:tc>
                <w:tcPr>
                  <w:tcW w:w="1109" w:type="dxa"/>
                  <w:vAlign w:val="center"/>
                </w:tcPr>
                <w:p w14:paraId="2406F9E2"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3AAD287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6,014.2</w:t>
                  </w:r>
                </w:p>
              </w:tc>
              <w:tc>
                <w:tcPr>
                  <w:tcW w:w="1643" w:type="dxa"/>
                  <w:vAlign w:val="bottom"/>
                </w:tcPr>
                <w:p w14:paraId="1FF572F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5,324.3</w:t>
                  </w:r>
                </w:p>
              </w:tc>
              <w:tc>
                <w:tcPr>
                  <w:tcW w:w="1643" w:type="dxa"/>
                  <w:vAlign w:val="bottom"/>
                </w:tcPr>
                <w:p w14:paraId="2648F1A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4,157.9</w:t>
                  </w:r>
                </w:p>
              </w:tc>
            </w:tr>
            <w:tr w:rsidR="00716F5C" w:rsidRPr="005F2432" w14:paraId="0BF371D5" w14:textId="77777777" w:rsidTr="00716F5C">
              <w:tc>
                <w:tcPr>
                  <w:tcW w:w="1457" w:type="dxa"/>
                  <w:vMerge/>
                  <w:vAlign w:val="center"/>
                </w:tcPr>
                <w:p w14:paraId="55B87C50" w14:textId="77777777" w:rsidR="00716F5C" w:rsidRPr="005F2432" w:rsidRDefault="00716F5C" w:rsidP="00716F5C">
                  <w:pPr>
                    <w:jc w:val="center"/>
                    <w:rPr>
                      <w:rFonts w:ascii="Calibri" w:hAnsi="Calibri"/>
                    </w:rPr>
                  </w:pPr>
                </w:p>
              </w:tc>
              <w:tc>
                <w:tcPr>
                  <w:tcW w:w="1109" w:type="dxa"/>
                  <w:vAlign w:val="center"/>
                </w:tcPr>
                <w:p w14:paraId="2185DDBC"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2798328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4D6B4C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BE2842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7C3FA328" w14:textId="77777777" w:rsidTr="00716F5C">
              <w:tc>
                <w:tcPr>
                  <w:tcW w:w="1457" w:type="dxa"/>
                  <w:vMerge/>
                  <w:vAlign w:val="center"/>
                </w:tcPr>
                <w:p w14:paraId="1562A052" w14:textId="77777777" w:rsidR="00716F5C" w:rsidRPr="005F2432" w:rsidRDefault="00716F5C" w:rsidP="00716F5C">
                  <w:pPr>
                    <w:jc w:val="center"/>
                    <w:rPr>
                      <w:rFonts w:ascii="Calibri" w:hAnsi="Calibri"/>
                    </w:rPr>
                  </w:pPr>
                </w:p>
              </w:tc>
              <w:tc>
                <w:tcPr>
                  <w:tcW w:w="1109" w:type="dxa"/>
                  <w:vAlign w:val="center"/>
                </w:tcPr>
                <w:p w14:paraId="03AD1627"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223777A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4F66FA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D262AA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285EA784" w14:textId="77777777" w:rsidTr="00716F5C">
              <w:tc>
                <w:tcPr>
                  <w:tcW w:w="1457" w:type="dxa"/>
                  <w:vMerge/>
                  <w:vAlign w:val="center"/>
                </w:tcPr>
                <w:p w14:paraId="306328D9" w14:textId="77777777" w:rsidR="00716F5C" w:rsidRPr="005F2432" w:rsidRDefault="00716F5C" w:rsidP="00716F5C">
                  <w:pPr>
                    <w:jc w:val="center"/>
                    <w:rPr>
                      <w:rFonts w:ascii="Calibri" w:hAnsi="Calibri"/>
                    </w:rPr>
                  </w:pPr>
                </w:p>
              </w:tc>
              <w:tc>
                <w:tcPr>
                  <w:tcW w:w="1109" w:type="dxa"/>
                  <w:vAlign w:val="center"/>
                </w:tcPr>
                <w:p w14:paraId="6722D549"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E5D442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6,014.2</w:t>
                  </w:r>
                </w:p>
              </w:tc>
              <w:tc>
                <w:tcPr>
                  <w:tcW w:w="1643" w:type="dxa"/>
                  <w:vAlign w:val="bottom"/>
                </w:tcPr>
                <w:p w14:paraId="1B0CAF4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5,324.3</w:t>
                  </w:r>
                </w:p>
              </w:tc>
              <w:tc>
                <w:tcPr>
                  <w:tcW w:w="1643" w:type="dxa"/>
                  <w:vAlign w:val="bottom"/>
                </w:tcPr>
                <w:p w14:paraId="50AD6DE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4,157.9</w:t>
                  </w:r>
                </w:p>
              </w:tc>
            </w:tr>
            <w:tr w:rsidR="00716F5C" w:rsidRPr="005F2432" w14:paraId="2E8361D5" w14:textId="77777777" w:rsidTr="00716F5C">
              <w:tc>
                <w:tcPr>
                  <w:tcW w:w="1457" w:type="dxa"/>
                  <w:vMerge w:val="restart"/>
                  <w:vAlign w:val="center"/>
                </w:tcPr>
                <w:p w14:paraId="524D2FF2" w14:textId="77777777" w:rsidR="00716F5C" w:rsidRPr="005F2432" w:rsidRDefault="00716F5C" w:rsidP="00716F5C">
                  <w:pPr>
                    <w:jc w:val="center"/>
                    <w:rPr>
                      <w:rFonts w:ascii="Calibri" w:hAnsi="Calibri"/>
                    </w:rPr>
                  </w:pPr>
                  <w:r w:rsidRPr="005F2432">
                    <w:rPr>
                      <w:rFonts w:ascii="Calibri" w:hAnsi="Calibri"/>
                      <w:sz w:val="20"/>
                      <w:szCs w:val="20"/>
                    </w:rPr>
                    <w:t>Sri Lanka</w:t>
                  </w:r>
                </w:p>
              </w:tc>
              <w:tc>
                <w:tcPr>
                  <w:tcW w:w="1109" w:type="dxa"/>
                  <w:vAlign w:val="center"/>
                </w:tcPr>
                <w:p w14:paraId="76352B35"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70C7775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74.6</w:t>
                  </w:r>
                </w:p>
              </w:tc>
              <w:tc>
                <w:tcPr>
                  <w:tcW w:w="1643" w:type="dxa"/>
                  <w:vAlign w:val="bottom"/>
                </w:tcPr>
                <w:p w14:paraId="2F3AB58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189.7</w:t>
                  </w:r>
                </w:p>
              </w:tc>
              <w:tc>
                <w:tcPr>
                  <w:tcW w:w="1643" w:type="dxa"/>
                  <w:vAlign w:val="bottom"/>
                </w:tcPr>
                <w:p w14:paraId="7A51C87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205.6</w:t>
                  </w:r>
                </w:p>
              </w:tc>
            </w:tr>
            <w:tr w:rsidR="00716F5C" w:rsidRPr="005F2432" w14:paraId="0AFCF235" w14:textId="77777777" w:rsidTr="00716F5C">
              <w:tc>
                <w:tcPr>
                  <w:tcW w:w="1457" w:type="dxa"/>
                  <w:vMerge/>
                  <w:vAlign w:val="center"/>
                </w:tcPr>
                <w:p w14:paraId="014CE6A6" w14:textId="77777777" w:rsidR="00716F5C" w:rsidRPr="005F2432" w:rsidRDefault="00716F5C" w:rsidP="00716F5C">
                  <w:pPr>
                    <w:jc w:val="center"/>
                    <w:rPr>
                      <w:rFonts w:ascii="Calibri" w:hAnsi="Calibri"/>
                    </w:rPr>
                  </w:pPr>
                </w:p>
              </w:tc>
              <w:tc>
                <w:tcPr>
                  <w:tcW w:w="1109" w:type="dxa"/>
                  <w:vAlign w:val="center"/>
                </w:tcPr>
                <w:p w14:paraId="7E391F9B"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707E6B1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CDEC7B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5.2</w:t>
                  </w:r>
                </w:p>
              </w:tc>
              <w:tc>
                <w:tcPr>
                  <w:tcW w:w="1643" w:type="dxa"/>
                  <w:vAlign w:val="bottom"/>
                </w:tcPr>
                <w:p w14:paraId="499F9AA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166.4</w:t>
                  </w:r>
                </w:p>
              </w:tc>
            </w:tr>
            <w:tr w:rsidR="00716F5C" w:rsidRPr="005F2432" w14:paraId="6CA7222A" w14:textId="77777777" w:rsidTr="00716F5C">
              <w:tc>
                <w:tcPr>
                  <w:tcW w:w="1457" w:type="dxa"/>
                  <w:vMerge/>
                  <w:vAlign w:val="center"/>
                </w:tcPr>
                <w:p w14:paraId="24E48032" w14:textId="77777777" w:rsidR="00716F5C" w:rsidRPr="005F2432" w:rsidRDefault="00716F5C" w:rsidP="00716F5C">
                  <w:pPr>
                    <w:jc w:val="center"/>
                    <w:rPr>
                      <w:rFonts w:ascii="Calibri" w:hAnsi="Calibri"/>
                    </w:rPr>
                  </w:pPr>
                </w:p>
              </w:tc>
              <w:tc>
                <w:tcPr>
                  <w:tcW w:w="1109" w:type="dxa"/>
                  <w:vAlign w:val="center"/>
                </w:tcPr>
                <w:p w14:paraId="6D16C6B1"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1DD16DE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67255F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B59BCA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49B465D9" w14:textId="77777777" w:rsidTr="00716F5C">
              <w:tc>
                <w:tcPr>
                  <w:tcW w:w="1457" w:type="dxa"/>
                  <w:vMerge/>
                  <w:vAlign w:val="center"/>
                </w:tcPr>
                <w:p w14:paraId="62D69AD2" w14:textId="77777777" w:rsidR="00716F5C" w:rsidRPr="005F2432" w:rsidRDefault="00716F5C" w:rsidP="00716F5C">
                  <w:pPr>
                    <w:jc w:val="center"/>
                    <w:rPr>
                      <w:rFonts w:ascii="Calibri" w:hAnsi="Calibri"/>
                    </w:rPr>
                  </w:pPr>
                </w:p>
              </w:tc>
              <w:tc>
                <w:tcPr>
                  <w:tcW w:w="1109" w:type="dxa"/>
                  <w:vAlign w:val="center"/>
                </w:tcPr>
                <w:p w14:paraId="5DFE43FA"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E82B7E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7D6940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DF8B7E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0F548D59" w14:textId="77777777" w:rsidTr="00716F5C">
              <w:tc>
                <w:tcPr>
                  <w:tcW w:w="1457" w:type="dxa"/>
                  <w:vMerge/>
                  <w:vAlign w:val="center"/>
                </w:tcPr>
                <w:p w14:paraId="28B40795" w14:textId="77777777" w:rsidR="00716F5C" w:rsidRPr="005F2432" w:rsidRDefault="00716F5C" w:rsidP="00716F5C">
                  <w:pPr>
                    <w:jc w:val="center"/>
                    <w:rPr>
                      <w:rFonts w:ascii="Calibri" w:hAnsi="Calibri"/>
                    </w:rPr>
                  </w:pPr>
                </w:p>
              </w:tc>
              <w:tc>
                <w:tcPr>
                  <w:tcW w:w="1109" w:type="dxa"/>
                  <w:vAlign w:val="center"/>
                </w:tcPr>
                <w:p w14:paraId="1D939920"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42662AB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74.6</w:t>
                  </w:r>
                </w:p>
              </w:tc>
              <w:tc>
                <w:tcPr>
                  <w:tcW w:w="1643" w:type="dxa"/>
                  <w:vAlign w:val="bottom"/>
                </w:tcPr>
                <w:p w14:paraId="6482140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194.9</w:t>
                  </w:r>
                </w:p>
              </w:tc>
              <w:tc>
                <w:tcPr>
                  <w:tcW w:w="1643" w:type="dxa"/>
                  <w:vAlign w:val="bottom"/>
                </w:tcPr>
                <w:p w14:paraId="6D48724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372.1</w:t>
                  </w:r>
                </w:p>
              </w:tc>
            </w:tr>
            <w:tr w:rsidR="00716F5C" w:rsidRPr="005F2432" w14:paraId="3CE1BCA6" w14:textId="77777777" w:rsidTr="00716F5C">
              <w:tc>
                <w:tcPr>
                  <w:tcW w:w="1457" w:type="dxa"/>
                  <w:vMerge w:val="restart"/>
                  <w:vAlign w:val="center"/>
                </w:tcPr>
                <w:p w14:paraId="39BF3F83" w14:textId="77777777" w:rsidR="00716F5C" w:rsidRPr="005F2432" w:rsidRDefault="00716F5C" w:rsidP="00716F5C">
                  <w:pPr>
                    <w:jc w:val="center"/>
                    <w:rPr>
                      <w:rFonts w:ascii="Calibri" w:hAnsi="Calibri"/>
                    </w:rPr>
                  </w:pPr>
                  <w:r w:rsidRPr="005F2432">
                    <w:rPr>
                      <w:rFonts w:ascii="Calibri" w:hAnsi="Calibri"/>
                      <w:sz w:val="20"/>
                      <w:szCs w:val="20"/>
                    </w:rPr>
                    <w:t>Thailand</w:t>
                  </w:r>
                </w:p>
              </w:tc>
              <w:tc>
                <w:tcPr>
                  <w:tcW w:w="1109" w:type="dxa"/>
                  <w:vAlign w:val="center"/>
                </w:tcPr>
                <w:p w14:paraId="78F4568F"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50A9A13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550.8</w:t>
                  </w:r>
                </w:p>
              </w:tc>
              <w:tc>
                <w:tcPr>
                  <w:tcW w:w="1643" w:type="dxa"/>
                  <w:vAlign w:val="bottom"/>
                </w:tcPr>
                <w:p w14:paraId="169A78C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863.9</w:t>
                  </w:r>
                </w:p>
              </w:tc>
              <w:tc>
                <w:tcPr>
                  <w:tcW w:w="1643" w:type="dxa"/>
                  <w:vAlign w:val="bottom"/>
                </w:tcPr>
                <w:p w14:paraId="3F18FE5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977.5</w:t>
                  </w:r>
                </w:p>
              </w:tc>
            </w:tr>
            <w:tr w:rsidR="00716F5C" w:rsidRPr="005F2432" w14:paraId="261DEB1D" w14:textId="77777777" w:rsidTr="00716F5C">
              <w:tc>
                <w:tcPr>
                  <w:tcW w:w="1457" w:type="dxa"/>
                  <w:vMerge/>
                  <w:vAlign w:val="center"/>
                </w:tcPr>
                <w:p w14:paraId="3B0F07DE" w14:textId="77777777" w:rsidR="00716F5C" w:rsidRPr="005F2432" w:rsidRDefault="00716F5C" w:rsidP="00716F5C">
                  <w:pPr>
                    <w:jc w:val="center"/>
                    <w:rPr>
                      <w:rFonts w:ascii="Calibri" w:hAnsi="Calibri"/>
                    </w:rPr>
                  </w:pPr>
                </w:p>
              </w:tc>
              <w:tc>
                <w:tcPr>
                  <w:tcW w:w="1109" w:type="dxa"/>
                  <w:vAlign w:val="center"/>
                </w:tcPr>
                <w:p w14:paraId="4AADA823"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0318346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529F76F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AA48F6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2B3DBA6B" w14:textId="77777777" w:rsidTr="00716F5C">
              <w:tc>
                <w:tcPr>
                  <w:tcW w:w="1457" w:type="dxa"/>
                  <w:vMerge/>
                  <w:vAlign w:val="center"/>
                </w:tcPr>
                <w:p w14:paraId="64D16DB5" w14:textId="77777777" w:rsidR="00716F5C" w:rsidRPr="005F2432" w:rsidRDefault="00716F5C" w:rsidP="00716F5C">
                  <w:pPr>
                    <w:jc w:val="center"/>
                    <w:rPr>
                      <w:rFonts w:ascii="Calibri" w:hAnsi="Calibri"/>
                    </w:rPr>
                  </w:pPr>
                </w:p>
              </w:tc>
              <w:tc>
                <w:tcPr>
                  <w:tcW w:w="1109" w:type="dxa"/>
                  <w:vAlign w:val="center"/>
                </w:tcPr>
                <w:p w14:paraId="516A9F1B"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0266AD4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812F1F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9D92A6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294.3</w:t>
                  </w:r>
                </w:p>
              </w:tc>
            </w:tr>
            <w:tr w:rsidR="00716F5C" w:rsidRPr="005F2432" w14:paraId="4C734291" w14:textId="77777777" w:rsidTr="00716F5C">
              <w:tc>
                <w:tcPr>
                  <w:tcW w:w="1457" w:type="dxa"/>
                  <w:vMerge/>
                  <w:vAlign w:val="center"/>
                </w:tcPr>
                <w:p w14:paraId="7A256965" w14:textId="77777777" w:rsidR="00716F5C" w:rsidRPr="005F2432" w:rsidRDefault="00716F5C" w:rsidP="00716F5C">
                  <w:pPr>
                    <w:jc w:val="center"/>
                    <w:rPr>
                      <w:rFonts w:ascii="Calibri" w:hAnsi="Calibri"/>
                    </w:rPr>
                  </w:pPr>
                </w:p>
              </w:tc>
              <w:tc>
                <w:tcPr>
                  <w:tcW w:w="1109" w:type="dxa"/>
                  <w:vAlign w:val="center"/>
                </w:tcPr>
                <w:p w14:paraId="08492F52"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AA9185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418446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205329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AC7B30D" w14:textId="77777777" w:rsidTr="00716F5C">
              <w:tc>
                <w:tcPr>
                  <w:tcW w:w="1457" w:type="dxa"/>
                  <w:vMerge/>
                  <w:vAlign w:val="center"/>
                </w:tcPr>
                <w:p w14:paraId="7CCDA1FE" w14:textId="77777777" w:rsidR="00716F5C" w:rsidRPr="005F2432" w:rsidRDefault="00716F5C" w:rsidP="00716F5C">
                  <w:pPr>
                    <w:jc w:val="center"/>
                    <w:rPr>
                      <w:rFonts w:ascii="Calibri" w:hAnsi="Calibri"/>
                    </w:rPr>
                  </w:pPr>
                </w:p>
              </w:tc>
              <w:tc>
                <w:tcPr>
                  <w:tcW w:w="1109" w:type="dxa"/>
                  <w:vAlign w:val="center"/>
                </w:tcPr>
                <w:p w14:paraId="77CC8DFF"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7D70723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550.8</w:t>
                  </w:r>
                </w:p>
              </w:tc>
              <w:tc>
                <w:tcPr>
                  <w:tcW w:w="1643" w:type="dxa"/>
                  <w:vAlign w:val="bottom"/>
                </w:tcPr>
                <w:p w14:paraId="5DDB58B6"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863.9</w:t>
                  </w:r>
                </w:p>
              </w:tc>
              <w:tc>
                <w:tcPr>
                  <w:tcW w:w="1643" w:type="dxa"/>
                  <w:vAlign w:val="bottom"/>
                </w:tcPr>
                <w:p w14:paraId="42E7342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1,271.8</w:t>
                  </w:r>
                </w:p>
              </w:tc>
            </w:tr>
            <w:tr w:rsidR="00716F5C" w:rsidRPr="005F2432" w14:paraId="1DCFBA98" w14:textId="77777777" w:rsidTr="00716F5C">
              <w:tc>
                <w:tcPr>
                  <w:tcW w:w="1457" w:type="dxa"/>
                  <w:vMerge w:val="restart"/>
                  <w:vAlign w:val="center"/>
                </w:tcPr>
                <w:p w14:paraId="1A2CC421" w14:textId="77777777" w:rsidR="00716F5C" w:rsidRPr="005F2432" w:rsidRDefault="00716F5C" w:rsidP="00716F5C">
                  <w:pPr>
                    <w:jc w:val="center"/>
                    <w:rPr>
                      <w:rFonts w:ascii="Calibri" w:hAnsi="Calibri"/>
                    </w:rPr>
                  </w:pPr>
                  <w:r w:rsidRPr="005F2432">
                    <w:rPr>
                      <w:rFonts w:ascii="Calibri" w:hAnsi="Calibri"/>
                      <w:sz w:val="20"/>
                      <w:szCs w:val="20"/>
                    </w:rPr>
                    <w:t>Trinidad and Tobago</w:t>
                  </w:r>
                </w:p>
              </w:tc>
              <w:tc>
                <w:tcPr>
                  <w:tcW w:w="1109" w:type="dxa"/>
                  <w:vAlign w:val="center"/>
                </w:tcPr>
                <w:p w14:paraId="426CE7A0"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66FEC37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406.2</w:t>
                  </w:r>
                </w:p>
              </w:tc>
              <w:tc>
                <w:tcPr>
                  <w:tcW w:w="1643" w:type="dxa"/>
                  <w:vAlign w:val="bottom"/>
                </w:tcPr>
                <w:p w14:paraId="569D53A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453.0</w:t>
                  </w:r>
                </w:p>
              </w:tc>
              <w:tc>
                <w:tcPr>
                  <w:tcW w:w="1643" w:type="dxa"/>
                  <w:vAlign w:val="bottom"/>
                </w:tcPr>
                <w:p w14:paraId="6C9EA93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516.0</w:t>
                  </w:r>
                </w:p>
              </w:tc>
            </w:tr>
            <w:tr w:rsidR="00716F5C" w:rsidRPr="005F2432" w14:paraId="0E4527CF" w14:textId="77777777" w:rsidTr="00716F5C">
              <w:tc>
                <w:tcPr>
                  <w:tcW w:w="1457" w:type="dxa"/>
                  <w:vMerge/>
                  <w:vAlign w:val="center"/>
                </w:tcPr>
                <w:p w14:paraId="4536117D" w14:textId="77777777" w:rsidR="00716F5C" w:rsidRPr="005F2432" w:rsidRDefault="00716F5C" w:rsidP="00716F5C">
                  <w:pPr>
                    <w:jc w:val="center"/>
                    <w:rPr>
                      <w:rFonts w:ascii="Calibri" w:hAnsi="Calibri"/>
                    </w:rPr>
                  </w:pPr>
                </w:p>
              </w:tc>
              <w:tc>
                <w:tcPr>
                  <w:tcW w:w="1109" w:type="dxa"/>
                  <w:vAlign w:val="center"/>
                </w:tcPr>
                <w:p w14:paraId="4649D20F"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190C67A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203.6</w:t>
                  </w:r>
                </w:p>
              </w:tc>
              <w:tc>
                <w:tcPr>
                  <w:tcW w:w="1643" w:type="dxa"/>
                  <w:vAlign w:val="bottom"/>
                </w:tcPr>
                <w:p w14:paraId="0BF0980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210.0</w:t>
                  </w:r>
                </w:p>
              </w:tc>
              <w:tc>
                <w:tcPr>
                  <w:tcW w:w="1643" w:type="dxa"/>
                  <w:vAlign w:val="bottom"/>
                </w:tcPr>
                <w:p w14:paraId="280621A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334.4</w:t>
                  </w:r>
                </w:p>
              </w:tc>
            </w:tr>
            <w:tr w:rsidR="00716F5C" w:rsidRPr="005F2432" w14:paraId="19991363" w14:textId="77777777" w:rsidTr="00716F5C">
              <w:tc>
                <w:tcPr>
                  <w:tcW w:w="1457" w:type="dxa"/>
                  <w:vMerge/>
                  <w:vAlign w:val="center"/>
                </w:tcPr>
                <w:p w14:paraId="0E14EF84" w14:textId="77777777" w:rsidR="00716F5C" w:rsidRPr="005F2432" w:rsidRDefault="00716F5C" w:rsidP="00716F5C">
                  <w:pPr>
                    <w:jc w:val="center"/>
                    <w:rPr>
                      <w:rFonts w:ascii="Calibri" w:hAnsi="Calibri"/>
                    </w:rPr>
                  </w:pPr>
                </w:p>
              </w:tc>
              <w:tc>
                <w:tcPr>
                  <w:tcW w:w="1109" w:type="dxa"/>
                  <w:vAlign w:val="center"/>
                </w:tcPr>
                <w:p w14:paraId="54356116"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1EDA636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B25560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261B63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5434727B" w14:textId="77777777" w:rsidTr="00716F5C">
              <w:tc>
                <w:tcPr>
                  <w:tcW w:w="1457" w:type="dxa"/>
                  <w:vMerge/>
                  <w:vAlign w:val="center"/>
                </w:tcPr>
                <w:p w14:paraId="20896C8C" w14:textId="77777777" w:rsidR="00716F5C" w:rsidRPr="005F2432" w:rsidRDefault="00716F5C" w:rsidP="00716F5C">
                  <w:pPr>
                    <w:jc w:val="center"/>
                    <w:rPr>
                      <w:rFonts w:ascii="Calibri" w:hAnsi="Calibri"/>
                    </w:rPr>
                  </w:pPr>
                </w:p>
              </w:tc>
              <w:tc>
                <w:tcPr>
                  <w:tcW w:w="1109" w:type="dxa"/>
                  <w:vAlign w:val="center"/>
                </w:tcPr>
                <w:p w14:paraId="5315F772"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0CC2C04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6576B4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2BAD2C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F21B4EF" w14:textId="77777777" w:rsidTr="00716F5C">
              <w:tc>
                <w:tcPr>
                  <w:tcW w:w="1457" w:type="dxa"/>
                  <w:vMerge/>
                  <w:vAlign w:val="center"/>
                </w:tcPr>
                <w:p w14:paraId="7B18CB3F" w14:textId="77777777" w:rsidR="00716F5C" w:rsidRPr="005F2432" w:rsidRDefault="00716F5C" w:rsidP="00716F5C">
                  <w:pPr>
                    <w:jc w:val="center"/>
                    <w:rPr>
                      <w:rFonts w:ascii="Calibri" w:hAnsi="Calibri"/>
                    </w:rPr>
                  </w:pPr>
                </w:p>
              </w:tc>
              <w:tc>
                <w:tcPr>
                  <w:tcW w:w="1109" w:type="dxa"/>
                  <w:vAlign w:val="center"/>
                </w:tcPr>
                <w:p w14:paraId="013A3CAE"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2369E60"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609.8</w:t>
                  </w:r>
                </w:p>
              </w:tc>
              <w:tc>
                <w:tcPr>
                  <w:tcW w:w="1643" w:type="dxa"/>
                  <w:vAlign w:val="bottom"/>
                </w:tcPr>
                <w:p w14:paraId="7466A76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663.0</w:t>
                  </w:r>
                </w:p>
              </w:tc>
              <w:tc>
                <w:tcPr>
                  <w:tcW w:w="1643" w:type="dxa"/>
                  <w:vAlign w:val="bottom"/>
                </w:tcPr>
                <w:p w14:paraId="21323B82"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850.4</w:t>
                  </w:r>
                </w:p>
              </w:tc>
            </w:tr>
            <w:tr w:rsidR="00716F5C" w:rsidRPr="005F2432" w14:paraId="732EAEE8" w14:textId="77777777" w:rsidTr="00716F5C">
              <w:tc>
                <w:tcPr>
                  <w:tcW w:w="1457" w:type="dxa"/>
                  <w:vMerge w:val="restart"/>
                  <w:vAlign w:val="center"/>
                </w:tcPr>
                <w:p w14:paraId="6B26EBF8" w14:textId="77777777" w:rsidR="00716F5C" w:rsidRPr="005F2432" w:rsidRDefault="00716F5C" w:rsidP="00716F5C">
                  <w:pPr>
                    <w:jc w:val="center"/>
                    <w:rPr>
                      <w:rFonts w:ascii="Calibri" w:hAnsi="Calibri"/>
                    </w:rPr>
                  </w:pPr>
                  <w:r w:rsidRPr="005F2432">
                    <w:rPr>
                      <w:rFonts w:ascii="Calibri" w:hAnsi="Calibri"/>
                      <w:sz w:val="20"/>
                      <w:szCs w:val="20"/>
                    </w:rPr>
                    <w:t>Turkmenistan</w:t>
                  </w:r>
                </w:p>
              </w:tc>
              <w:tc>
                <w:tcPr>
                  <w:tcW w:w="1109" w:type="dxa"/>
                  <w:vAlign w:val="center"/>
                </w:tcPr>
                <w:p w14:paraId="4F377D4F"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1ECF0F0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1,038.9</w:t>
                  </w:r>
                </w:p>
              </w:tc>
              <w:tc>
                <w:tcPr>
                  <w:tcW w:w="1643" w:type="dxa"/>
                  <w:vAlign w:val="bottom"/>
                </w:tcPr>
                <w:p w14:paraId="088126E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1,519.4</w:t>
                  </w:r>
                </w:p>
              </w:tc>
              <w:tc>
                <w:tcPr>
                  <w:tcW w:w="1643" w:type="dxa"/>
                  <w:vAlign w:val="bottom"/>
                </w:tcPr>
                <w:p w14:paraId="5DBE938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1,320.2</w:t>
                  </w:r>
                </w:p>
              </w:tc>
            </w:tr>
            <w:tr w:rsidR="00716F5C" w:rsidRPr="005F2432" w14:paraId="1542C1E0" w14:textId="77777777" w:rsidTr="00716F5C">
              <w:tc>
                <w:tcPr>
                  <w:tcW w:w="1457" w:type="dxa"/>
                  <w:vMerge/>
                  <w:vAlign w:val="center"/>
                </w:tcPr>
                <w:p w14:paraId="60F8E6B3" w14:textId="77777777" w:rsidR="00716F5C" w:rsidRPr="005F2432" w:rsidRDefault="00716F5C" w:rsidP="00716F5C">
                  <w:pPr>
                    <w:jc w:val="center"/>
                    <w:rPr>
                      <w:rFonts w:ascii="Calibri" w:hAnsi="Calibri"/>
                    </w:rPr>
                  </w:pPr>
                </w:p>
              </w:tc>
              <w:tc>
                <w:tcPr>
                  <w:tcW w:w="1109" w:type="dxa"/>
                  <w:vAlign w:val="center"/>
                </w:tcPr>
                <w:p w14:paraId="47B75AEF"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602870F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898.5</w:t>
                  </w:r>
                </w:p>
              </w:tc>
              <w:tc>
                <w:tcPr>
                  <w:tcW w:w="1643" w:type="dxa"/>
                  <w:vAlign w:val="bottom"/>
                </w:tcPr>
                <w:p w14:paraId="0A82B46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306.6</w:t>
                  </w:r>
                </w:p>
              </w:tc>
              <w:tc>
                <w:tcPr>
                  <w:tcW w:w="1643" w:type="dxa"/>
                  <w:vAlign w:val="bottom"/>
                </w:tcPr>
                <w:p w14:paraId="534EE8B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351.0</w:t>
                  </w:r>
                </w:p>
              </w:tc>
            </w:tr>
            <w:tr w:rsidR="00716F5C" w:rsidRPr="005F2432" w14:paraId="6353F885" w14:textId="77777777" w:rsidTr="00716F5C">
              <w:tc>
                <w:tcPr>
                  <w:tcW w:w="1457" w:type="dxa"/>
                  <w:vMerge/>
                  <w:vAlign w:val="center"/>
                </w:tcPr>
                <w:p w14:paraId="3D14587C" w14:textId="77777777" w:rsidR="00716F5C" w:rsidRPr="005F2432" w:rsidRDefault="00716F5C" w:rsidP="00716F5C">
                  <w:pPr>
                    <w:jc w:val="center"/>
                    <w:rPr>
                      <w:rFonts w:ascii="Calibri" w:hAnsi="Calibri"/>
                    </w:rPr>
                  </w:pPr>
                </w:p>
              </w:tc>
              <w:tc>
                <w:tcPr>
                  <w:tcW w:w="1109" w:type="dxa"/>
                  <w:vAlign w:val="center"/>
                </w:tcPr>
                <w:p w14:paraId="50936A08"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42579EB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1,924.6</w:t>
                  </w:r>
                </w:p>
              </w:tc>
              <w:tc>
                <w:tcPr>
                  <w:tcW w:w="1643" w:type="dxa"/>
                  <w:vAlign w:val="bottom"/>
                </w:tcPr>
                <w:p w14:paraId="36704B8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2,272.2</w:t>
                  </w:r>
                </w:p>
              </w:tc>
              <w:tc>
                <w:tcPr>
                  <w:tcW w:w="1643" w:type="dxa"/>
                  <w:vAlign w:val="bottom"/>
                </w:tcPr>
                <w:p w14:paraId="0D0DBE8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3,058.6</w:t>
                  </w:r>
                </w:p>
              </w:tc>
            </w:tr>
            <w:tr w:rsidR="00716F5C" w:rsidRPr="005F2432" w14:paraId="1DF69134" w14:textId="77777777" w:rsidTr="00716F5C">
              <w:tc>
                <w:tcPr>
                  <w:tcW w:w="1457" w:type="dxa"/>
                  <w:vMerge/>
                  <w:vAlign w:val="center"/>
                </w:tcPr>
                <w:p w14:paraId="2771E33B" w14:textId="77777777" w:rsidR="00716F5C" w:rsidRPr="005F2432" w:rsidRDefault="00716F5C" w:rsidP="00716F5C">
                  <w:pPr>
                    <w:jc w:val="center"/>
                    <w:rPr>
                      <w:rFonts w:ascii="Calibri" w:hAnsi="Calibri"/>
                    </w:rPr>
                  </w:pPr>
                </w:p>
              </w:tc>
              <w:tc>
                <w:tcPr>
                  <w:tcW w:w="1109" w:type="dxa"/>
                  <w:vAlign w:val="center"/>
                </w:tcPr>
                <w:p w14:paraId="57270AE6"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0FDA09C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AB6B4B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E3EE57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33DFD716" w14:textId="77777777" w:rsidTr="00716F5C">
              <w:tc>
                <w:tcPr>
                  <w:tcW w:w="1457" w:type="dxa"/>
                  <w:vMerge/>
                  <w:vAlign w:val="center"/>
                </w:tcPr>
                <w:p w14:paraId="172D327D" w14:textId="77777777" w:rsidR="00716F5C" w:rsidRPr="005F2432" w:rsidRDefault="00716F5C" w:rsidP="00716F5C">
                  <w:pPr>
                    <w:jc w:val="center"/>
                    <w:rPr>
                      <w:rFonts w:ascii="Calibri" w:hAnsi="Calibri"/>
                    </w:rPr>
                  </w:pPr>
                </w:p>
              </w:tc>
              <w:tc>
                <w:tcPr>
                  <w:tcW w:w="1109" w:type="dxa"/>
                  <w:vAlign w:val="center"/>
                </w:tcPr>
                <w:p w14:paraId="3BF69A89"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7E934B4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3,862.0</w:t>
                  </w:r>
                </w:p>
              </w:tc>
              <w:tc>
                <w:tcPr>
                  <w:tcW w:w="1643" w:type="dxa"/>
                  <w:vAlign w:val="bottom"/>
                </w:tcPr>
                <w:p w14:paraId="73BC47B2"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4,098.2</w:t>
                  </w:r>
                </w:p>
              </w:tc>
              <w:tc>
                <w:tcPr>
                  <w:tcW w:w="1643" w:type="dxa"/>
                  <w:vAlign w:val="bottom"/>
                </w:tcPr>
                <w:p w14:paraId="19177492"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4,729.8</w:t>
                  </w:r>
                </w:p>
              </w:tc>
            </w:tr>
            <w:tr w:rsidR="00716F5C" w:rsidRPr="005F2432" w14:paraId="383D8C28" w14:textId="77777777" w:rsidTr="00716F5C">
              <w:tc>
                <w:tcPr>
                  <w:tcW w:w="1457" w:type="dxa"/>
                  <w:vMerge w:val="restart"/>
                  <w:vAlign w:val="center"/>
                </w:tcPr>
                <w:p w14:paraId="2D4B3CDD" w14:textId="77777777" w:rsidR="00716F5C" w:rsidRPr="005F2432" w:rsidRDefault="00716F5C" w:rsidP="00716F5C">
                  <w:pPr>
                    <w:jc w:val="center"/>
                    <w:rPr>
                      <w:rFonts w:ascii="Calibri" w:hAnsi="Calibri"/>
                    </w:rPr>
                  </w:pPr>
                  <w:r w:rsidRPr="005F2432">
                    <w:rPr>
                      <w:rFonts w:ascii="Calibri" w:hAnsi="Calibri"/>
                      <w:sz w:val="20"/>
                      <w:szCs w:val="20"/>
                    </w:rPr>
                    <w:t>Ukraine</w:t>
                  </w:r>
                </w:p>
              </w:tc>
              <w:tc>
                <w:tcPr>
                  <w:tcW w:w="1109" w:type="dxa"/>
                  <w:vAlign w:val="center"/>
                </w:tcPr>
                <w:p w14:paraId="3A6AA3E8"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281EC8E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00E4D0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FAD590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DBEDE39" w14:textId="77777777" w:rsidTr="00716F5C">
              <w:tc>
                <w:tcPr>
                  <w:tcW w:w="1457" w:type="dxa"/>
                  <w:vMerge/>
                  <w:vAlign w:val="center"/>
                </w:tcPr>
                <w:p w14:paraId="2C36A4F0" w14:textId="77777777" w:rsidR="00716F5C" w:rsidRPr="005F2432" w:rsidRDefault="00716F5C" w:rsidP="00716F5C">
                  <w:pPr>
                    <w:jc w:val="center"/>
                    <w:rPr>
                      <w:rFonts w:ascii="Calibri" w:hAnsi="Calibri"/>
                    </w:rPr>
                  </w:pPr>
                </w:p>
              </w:tc>
              <w:tc>
                <w:tcPr>
                  <w:tcW w:w="1109" w:type="dxa"/>
                  <w:vAlign w:val="center"/>
                </w:tcPr>
                <w:p w14:paraId="47624CD3"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212A18F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2,460.4</w:t>
                  </w:r>
                </w:p>
              </w:tc>
              <w:tc>
                <w:tcPr>
                  <w:tcW w:w="1643" w:type="dxa"/>
                  <w:vAlign w:val="bottom"/>
                </w:tcPr>
                <w:p w14:paraId="670D6FA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2,130.9</w:t>
                  </w:r>
                </w:p>
              </w:tc>
              <w:tc>
                <w:tcPr>
                  <w:tcW w:w="1643" w:type="dxa"/>
                  <w:vAlign w:val="bottom"/>
                </w:tcPr>
                <w:p w14:paraId="09827B3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3,201.7</w:t>
                  </w:r>
                </w:p>
              </w:tc>
            </w:tr>
            <w:tr w:rsidR="00716F5C" w:rsidRPr="005F2432" w14:paraId="17E6C9F8" w14:textId="77777777" w:rsidTr="00716F5C">
              <w:tc>
                <w:tcPr>
                  <w:tcW w:w="1457" w:type="dxa"/>
                  <w:vMerge/>
                  <w:vAlign w:val="center"/>
                </w:tcPr>
                <w:p w14:paraId="4E6035B4" w14:textId="77777777" w:rsidR="00716F5C" w:rsidRPr="005F2432" w:rsidRDefault="00716F5C" w:rsidP="00716F5C">
                  <w:pPr>
                    <w:jc w:val="center"/>
                    <w:rPr>
                      <w:rFonts w:ascii="Calibri" w:hAnsi="Calibri"/>
                    </w:rPr>
                  </w:pPr>
                </w:p>
              </w:tc>
              <w:tc>
                <w:tcPr>
                  <w:tcW w:w="1109" w:type="dxa"/>
                  <w:vAlign w:val="center"/>
                </w:tcPr>
                <w:p w14:paraId="5BF9241D"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7FEB51A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1A9AF0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5AC23D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1,020.7</w:t>
                  </w:r>
                </w:p>
              </w:tc>
            </w:tr>
            <w:tr w:rsidR="00716F5C" w:rsidRPr="005F2432" w14:paraId="3C7982E7" w14:textId="77777777" w:rsidTr="00716F5C">
              <w:tc>
                <w:tcPr>
                  <w:tcW w:w="1457" w:type="dxa"/>
                  <w:vMerge/>
                  <w:vAlign w:val="center"/>
                </w:tcPr>
                <w:p w14:paraId="0BDEE126" w14:textId="77777777" w:rsidR="00716F5C" w:rsidRPr="005F2432" w:rsidRDefault="00716F5C" w:rsidP="00716F5C">
                  <w:pPr>
                    <w:jc w:val="center"/>
                    <w:rPr>
                      <w:rFonts w:ascii="Calibri" w:hAnsi="Calibri"/>
                    </w:rPr>
                  </w:pPr>
                </w:p>
              </w:tc>
              <w:tc>
                <w:tcPr>
                  <w:tcW w:w="1109" w:type="dxa"/>
                  <w:vAlign w:val="center"/>
                </w:tcPr>
                <w:p w14:paraId="00702F2C"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6ACE5F9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A35C49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BC4157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16E93282" w14:textId="77777777" w:rsidTr="00716F5C">
              <w:tc>
                <w:tcPr>
                  <w:tcW w:w="1457" w:type="dxa"/>
                  <w:vMerge/>
                  <w:vAlign w:val="center"/>
                </w:tcPr>
                <w:p w14:paraId="1C9FA2A0" w14:textId="77777777" w:rsidR="00716F5C" w:rsidRPr="005F2432" w:rsidRDefault="00716F5C" w:rsidP="00716F5C">
                  <w:pPr>
                    <w:jc w:val="center"/>
                    <w:rPr>
                      <w:rFonts w:ascii="Calibri" w:hAnsi="Calibri"/>
                    </w:rPr>
                  </w:pPr>
                </w:p>
              </w:tc>
              <w:tc>
                <w:tcPr>
                  <w:tcW w:w="1109" w:type="dxa"/>
                  <w:vAlign w:val="center"/>
                </w:tcPr>
                <w:p w14:paraId="332E8B46"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1BA1CA4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2,460.4</w:t>
                  </w:r>
                </w:p>
              </w:tc>
              <w:tc>
                <w:tcPr>
                  <w:tcW w:w="1643" w:type="dxa"/>
                  <w:vAlign w:val="bottom"/>
                </w:tcPr>
                <w:p w14:paraId="28D9FB6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2,130.9</w:t>
                  </w:r>
                </w:p>
              </w:tc>
              <w:tc>
                <w:tcPr>
                  <w:tcW w:w="1643" w:type="dxa"/>
                  <w:vAlign w:val="bottom"/>
                </w:tcPr>
                <w:p w14:paraId="4D8F8B8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4,222.4</w:t>
                  </w:r>
                </w:p>
              </w:tc>
            </w:tr>
            <w:tr w:rsidR="00716F5C" w:rsidRPr="005F2432" w14:paraId="1FB4204E" w14:textId="77777777" w:rsidTr="00716F5C">
              <w:tc>
                <w:tcPr>
                  <w:tcW w:w="1457" w:type="dxa"/>
                  <w:vMerge w:val="restart"/>
                  <w:vAlign w:val="center"/>
                </w:tcPr>
                <w:p w14:paraId="0B4364FE" w14:textId="77777777" w:rsidR="00716F5C" w:rsidRPr="005F2432" w:rsidRDefault="00716F5C" w:rsidP="00716F5C">
                  <w:pPr>
                    <w:jc w:val="center"/>
                    <w:rPr>
                      <w:rFonts w:ascii="Calibri" w:hAnsi="Calibri"/>
                    </w:rPr>
                  </w:pPr>
                  <w:r w:rsidRPr="005F2432">
                    <w:rPr>
                      <w:rFonts w:ascii="Calibri" w:hAnsi="Calibri"/>
                      <w:sz w:val="20"/>
                      <w:szCs w:val="20"/>
                    </w:rPr>
                    <w:t>UAE</w:t>
                  </w:r>
                </w:p>
              </w:tc>
              <w:tc>
                <w:tcPr>
                  <w:tcW w:w="1109" w:type="dxa"/>
                  <w:vAlign w:val="center"/>
                </w:tcPr>
                <w:p w14:paraId="33862DDB"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3D99EC4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414.2</w:t>
                  </w:r>
                </w:p>
              </w:tc>
              <w:tc>
                <w:tcPr>
                  <w:tcW w:w="1643" w:type="dxa"/>
                  <w:vAlign w:val="bottom"/>
                </w:tcPr>
                <w:p w14:paraId="5509F85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500.6</w:t>
                  </w:r>
                </w:p>
              </w:tc>
              <w:tc>
                <w:tcPr>
                  <w:tcW w:w="1643" w:type="dxa"/>
                  <w:vAlign w:val="bottom"/>
                </w:tcPr>
                <w:p w14:paraId="7A8A1E2A"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196.1</w:t>
                  </w:r>
                </w:p>
              </w:tc>
            </w:tr>
            <w:tr w:rsidR="00716F5C" w:rsidRPr="005F2432" w14:paraId="5E265F36" w14:textId="77777777" w:rsidTr="00716F5C">
              <w:tc>
                <w:tcPr>
                  <w:tcW w:w="1457" w:type="dxa"/>
                  <w:vMerge/>
                  <w:vAlign w:val="center"/>
                </w:tcPr>
                <w:p w14:paraId="5C480B4E" w14:textId="77777777" w:rsidR="00716F5C" w:rsidRPr="005F2432" w:rsidRDefault="00716F5C" w:rsidP="00716F5C">
                  <w:pPr>
                    <w:jc w:val="center"/>
                    <w:rPr>
                      <w:rFonts w:ascii="Calibri" w:hAnsi="Calibri"/>
                    </w:rPr>
                  </w:pPr>
                </w:p>
              </w:tc>
              <w:tc>
                <w:tcPr>
                  <w:tcW w:w="1109" w:type="dxa"/>
                  <w:vAlign w:val="center"/>
                </w:tcPr>
                <w:p w14:paraId="52E6874D"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70E1784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1,791.0</w:t>
                  </w:r>
                </w:p>
              </w:tc>
              <w:tc>
                <w:tcPr>
                  <w:tcW w:w="1643" w:type="dxa"/>
                  <w:vAlign w:val="bottom"/>
                </w:tcPr>
                <w:p w14:paraId="14CF22F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1,582.4</w:t>
                  </w:r>
                </w:p>
              </w:tc>
              <w:tc>
                <w:tcPr>
                  <w:tcW w:w="1643" w:type="dxa"/>
                  <w:vAlign w:val="bottom"/>
                </w:tcPr>
                <w:p w14:paraId="697C3C6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2,788.7</w:t>
                  </w:r>
                </w:p>
              </w:tc>
            </w:tr>
            <w:tr w:rsidR="00716F5C" w:rsidRPr="005F2432" w14:paraId="1A52A26D" w14:textId="77777777" w:rsidTr="00716F5C">
              <w:tc>
                <w:tcPr>
                  <w:tcW w:w="1457" w:type="dxa"/>
                  <w:vMerge/>
                  <w:vAlign w:val="center"/>
                </w:tcPr>
                <w:p w14:paraId="011F7702" w14:textId="77777777" w:rsidR="00716F5C" w:rsidRPr="005F2432" w:rsidRDefault="00716F5C" w:rsidP="00716F5C">
                  <w:pPr>
                    <w:jc w:val="center"/>
                    <w:rPr>
                      <w:rFonts w:ascii="Calibri" w:hAnsi="Calibri"/>
                    </w:rPr>
                  </w:pPr>
                </w:p>
              </w:tc>
              <w:tc>
                <w:tcPr>
                  <w:tcW w:w="1109" w:type="dxa"/>
                  <w:vAlign w:val="center"/>
                </w:tcPr>
                <w:p w14:paraId="2F2539C8"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42266E0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5,962.9</w:t>
                  </w:r>
                </w:p>
              </w:tc>
              <w:tc>
                <w:tcPr>
                  <w:tcW w:w="1643" w:type="dxa"/>
                  <w:vAlign w:val="bottom"/>
                </w:tcPr>
                <w:p w14:paraId="57579C4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6,338.6</w:t>
                  </w:r>
                </w:p>
              </w:tc>
              <w:tc>
                <w:tcPr>
                  <w:tcW w:w="1643" w:type="dxa"/>
                  <w:vAlign w:val="bottom"/>
                </w:tcPr>
                <w:p w14:paraId="57134BE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8,688.4</w:t>
                  </w:r>
                </w:p>
              </w:tc>
            </w:tr>
            <w:tr w:rsidR="00716F5C" w:rsidRPr="005F2432" w14:paraId="2DA397C2" w14:textId="77777777" w:rsidTr="00716F5C">
              <w:tc>
                <w:tcPr>
                  <w:tcW w:w="1457" w:type="dxa"/>
                  <w:vMerge/>
                  <w:vAlign w:val="center"/>
                </w:tcPr>
                <w:p w14:paraId="6F2DDF1A" w14:textId="77777777" w:rsidR="00716F5C" w:rsidRPr="005F2432" w:rsidRDefault="00716F5C" w:rsidP="00716F5C">
                  <w:pPr>
                    <w:jc w:val="center"/>
                    <w:rPr>
                      <w:rFonts w:ascii="Calibri" w:hAnsi="Calibri"/>
                    </w:rPr>
                  </w:pPr>
                </w:p>
              </w:tc>
              <w:tc>
                <w:tcPr>
                  <w:tcW w:w="1109" w:type="dxa"/>
                  <w:vAlign w:val="center"/>
                </w:tcPr>
                <w:p w14:paraId="4DD4C86E"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7719F1A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3958C81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1E01298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83EFEA5" w14:textId="77777777" w:rsidTr="00716F5C">
              <w:tc>
                <w:tcPr>
                  <w:tcW w:w="1457" w:type="dxa"/>
                  <w:vMerge/>
                  <w:vAlign w:val="center"/>
                </w:tcPr>
                <w:p w14:paraId="7801B448" w14:textId="77777777" w:rsidR="00716F5C" w:rsidRPr="005F2432" w:rsidRDefault="00716F5C" w:rsidP="00716F5C">
                  <w:pPr>
                    <w:jc w:val="center"/>
                    <w:rPr>
                      <w:rFonts w:ascii="Calibri" w:hAnsi="Calibri"/>
                    </w:rPr>
                  </w:pPr>
                </w:p>
              </w:tc>
              <w:tc>
                <w:tcPr>
                  <w:tcW w:w="1109" w:type="dxa"/>
                  <w:vAlign w:val="center"/>
                </w:tcPr>
                <w:p w14:paraId="746E20F2"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FF2C83E"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8,168.1</w:t>
                  </w:r>
                </w:p>
              </w:tc>
              <w:tc>
                <w:tcPr>
                  <w:tcW w:w="1643" w:type="dxa"/>
                  <w:vAlign w:val="bottom"/>
                </w:tcPr>
                <w:p w14:paraId="5FF8D4C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8,421.6</w:t>
                  </w:r>
                </w:p>
              </w:tc>
              <w:tc>
                <w:tcPr>
                  <w:tcW w:w="1643" w:type="dxa"/>
                  <w:vAlign w:val="bottom"/>
                </w:tcPr>
                <w:p w14:paraId="6806CEF8"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11,673.3</w:t>
                  </w:r>
                </w:p>
              </w:tc>
            </w:tr>
            <w:tr w:rsidR="00716F5C" w:rsidRPr="005F2432" w14:paraId="0A78200E" w14:textId="77777777" w:rsidTr="00716F5C">
              <w:tc>
                <w:tcPr>
                  <w:tcW w:w="1457" w:type="dxa"/>
                  <w:vMerge w:val="restart"/>
                  <w:vAlign w:val="center"/>
                </w:tcPr>
                <w:p w14:paraId="53BBF820" w14:textId="77777777" w:rsidR="00716F5C" w:rsidRPr="005F2432" w:rsidRDefault="00716F5C" w:rsidP="00716F5C">
                  <w:pPr>
                    <w:jc w:val="center"/>
                    <w:rPr>
                      <w:rFonts w:ascii="Calibri" w:hAnsi="Calibri"/>
                    </w:rPr>
                  </w:pPr>
                  <w:r w:rsidRPr="005F2432">
                    <w:rPr>
                      <w:rFonts w:ascii="Calibri" w:hAnsi="Calibri"/>
                      <w:sz w:val="20"/>
                      <w:szCs w:val="20"/>
                    </w:rPr>
                    <w:t>Uzbekistan</w:t>
                  </w:r>
                </w:p>
              </w:tc>
              <w:tc>
                <w:tcPr>
                  <w:tcW w:w="1109" w:type="dxa"/>
                  <w:vAlign w:val="center"/>
                </w:tcPr>
                <w:p w14:paraId="6D2ACAF3"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1DB8B8A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19.8</w:t>
                  </w:r>
                </w:p>
              </w:tc>
              <w:tc>
                <w:tcPr>
                  <w:tcW w:w="1643" w:type="dxa"/>
                  <w:vAlign w:val="bottom"/>
                </w:tcPr>
                <w:p w14:paraId="528F9EC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109.8</w:t>
                  </w:r>
                </w:p>
              </w:tc>
              <w:tc>
                <w:tcPr>
                  <w:tcW w:w="1643" w:type="dxa"/>
                  <w:vAlign w:val="bottom"/>
                </w:tcPr>
                <w:p w14:paraId="6ACB0B2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443.8</w:t>
                  </w:r>
                </w:p>
              </w:tc>
            </w:tr>
            <w:tr w:rsidR="00716F5C" w:rsidRPr="005F2432" w14:paraId="4DE59941" w14:textId="77777777" w:rsidTr="00716F5C">
              <w:tc>
                <w:tcPr>
                  <w:tcW w:w="1457" w:type="dxa"/>
                  <w:vMerge/>
                  <w:vAlign w:val="center"/>
                </w:tcPr>
                <w:p w14:paraId="3D726BD0" w14:textId="77777777" w:rsidR="00716F5C" w:rsidRPr="005F2432" w:rsidRDefault="00716F5C" w:rsidP="00716F5C">
                  <w:pPr>
                    <w:jc w:val="center"/>
                    <w:rPr>
                      <w:rFonts w:ascii="Calibri" w:hAnsi="Calibri"/>
                    </w:rPr>
                  </w:pPr>
                </w:p>
              </w:tc>
              <w:tc>
                <w:tcPr>
                  <w:tcW w:w="1109" w:type="dxa"/>
                  <w:vAlign w:val="center"/>
                </w:tcPr>
                <w:p w14:paraId="699EE346"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0F81F70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274.3</w:t>
                  </w:r>
                </w:p>
              </w:tc>
              <w:tc>
                <w:tcPr>
                  <w:tcW w:w="1643" w:type="dxa"/>
                  <w:vAlign w:val="bottom"/>
                </w:tcPr>
                <w:p w14:paraId="07EEB86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1,005.2</w:t>
                  </w:r>
                </w:p>
              </w:tc>
              <w:tc>
                <w:tcPr>
                  <w:tcW w:w="1643" w:type="dxa"/>
                  <w:vAlign w:val="bottom"/>
                </w:tcPr>
                <w:p w14:paraId="6C24769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1,942.9</w:t>
                  </w:r>
                </w:p>
              </w:tc>
            </w:tr>
            <w:tr w:rsidR="00716F5C" w:rsidRPr="005F2432" w14:paraId="7A5B2765" w14:textId="77777777" w:rsidTr="00716F5C">
              <w:tc>
                <w:tcPr>
                  <w:tcW w:w="1457" w:type="dxa"/>
                  <w:vMerge/>
                  <w:vAlign w:val="center"/>
                </w:tcPr>
                <w:p w14:paraId="7C3520C3" w14:textId="77777777" w:rsidR="00716F5C" w:rsidRPr="005F2432" w:rsidRDefault="00716F5C" w:rsidP="00716F5C">
                  <w:pPr>
                    <w:jc w:val="center"/>
                    <w:rPr>
                      <w:rFonts w:ascii="Calibri" w:hAnsi="Calibri"/>
                    </w:rPr>
                  </w:pPr>
                </w:p>
              </w:tc>
              <w:tc>
                <w:tcPr>
                  <w:tcW w:w="1109" w:type="dxa"/>
                  <w:vAlign w:val="center"/>
                </w:tcPr>
                <w:p w14:paraId="1D36C3FD"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5909912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1,374.1</w:t>
                  </w:r>
                </w:p>
              </w:tc>
              <w:tc>
                <w:tcPr>
                  <w:tcW w:w="1643" w:type="dxa"/>
                  <w:vAlign w:val="bottom"/>
                </w:tcPr>
                <w:p w14:paraId="5F1299F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2,383.3</w:t>
                  </w:r>
                </w:p>
              </w:tc>
              <w:tc>
                <w:tcPr>
                  <w:tcW w:w="1643" w:type="dxa"/>
                  <w:vAlign w:val="bottom"/>
                </w:tcPr>
                <w:p w14:paraId="67A9DB9E"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4,529.5</w:t>
                  </w:r>
                </w:p>
              </w:tc>
            </w:tr>
            <w:tr w:rsidR="00716F5C" w:rsidRPr="005F2432" w14:paraId="6AAB7EF1" w14:textId="77777777" w:rsidTr="00716F5C">
              <w:tc>
                <w:tcPr>
                  <w:tcW w:w="1457" w:type="dxa"/>
                  <w:vMerge/>
                  <w:vAlign w:val="center"/>
                </w:tcPr>
                <w:p w14:paraId="16033638" w14:textId="77777777" w:rsidR="00716F5C" w:rsidRPr="005F2432" w:rsidRDefault="00716F5C" w:rsidP="00716F5C">
                  <w:pPr>
                    <w:jc w:val="center"/>
                    <w:rPr>
                      <w:rFonts w:ascii="Calibri" w:hAnsi="Calibri"/>
                    </w:rPr>
                  </w:pPr>
                </w:p>
              </w:tc>
              <w:tc>
                <w:tcPr>
                  <w:tcW w:w="1109" w:type="dxa"/>
                  <w:vAlign w:val="center"/>
                </w:tcPr>
                <w:p w14:paraId="1443C4CF"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06E1F11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4EB12E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940814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24CCBD59" w14:textId="77777777" w:rsidTr="00716F5C">
              <w:tc>
                <w:tcPr>
                  <w:tcW w:w="1457" w:type="dxa"/>
                  <w:vMerge/>
                  <w:vAlign w:val="center"/>
                </w:tcPr>
                <w:p w14:paraId="5031C5B5" w14:textId="77777777" w:rsidR="00716F5C" w:rsidRPr="005F2432" w:rsidRDefault="00716F5C" w:rsidP="00716F5C">
                  <w:pPr>
                    <w:jc w:val="center"/>
                    <w:rPr>
                      <w:rFonts w:ascii="Calibri" w:hAnsi="Calibri"/>
                    </w:rPr>
                  </w:pPr>
                </w:p>
              </w:tc>
              <w:tc>
                <w:tcPr>
                  <w:tcW w:w="1109" w:type="dxa"/>
                  <w:vAlign w:val="center"/>
                </w:tcPr>
                <w:p w14:paraId="207A88A6"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17D8FE41"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1,668.2</w:t>
                  </w:r>
                </w:p>
              </w:tc>
              <w:tc>
                <w:tcPr>
                  <w:tcW w:w="1643" w:type="dxa"/>
                  <w:vAlign w:val="bottom"/>
                </w:tcPr>
                <w:p w14:paraId="7A9ED50F"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3,498.4</w:t>
                  </w:r>
                </w:p>
              </w:tc>
              <w:tc>
                <w:tcPr>
                  <w:tcW w:w="1643" w:type="dxa"/>
                  <w:vAlign w:val="bottom"/>
                </w:tcPr>
                <w:p w14:paraId="3A608B4C"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6,916.3</w:t>
                  </w:r>
                </w:p>
              </w:tc>
            </w:tr>
            <w:tr w:rsidR="00716F5C" w:rsidRPr="005F2432" w14:paraId="6DA6E154" w14:textId="77777777" w:rsidTr="00716F5C">
              <w:tc>
                <w:tcPr>
                  <w:tcW w:w="1457" w:type="dxa"/>
                  <w:vMerge w:val="restart"/>
                  <w:vAlign w:val="center"/>
                </w:tcPr>
                <w:p w14:paraId="5D88D7E5" w14:textId="77777777" w:rsidR="00716F5C" w:rsidRPr="005F2432" w:rsidRDefault="00716F5C" w:rsidP="00716F5C">
                  <w:pPr>
                    <w:jc w:val="center"/>
                    <w:rPr>
                      <w:rFonts w:ascii="Calibri" w:hAnsi="Calibri"/>
                    </w:rPr>
                  </w:pPr>
                  <w:r w:rsidRPr="005F2432">
                    <w:rPr>
                      <w:rFonts w:ascii="Calibri" w:hAnsi="Calibri"/>
                      <w:sz w:val="20"/>
                      <w:szCs w:val="20"/>
                    </w:rPr>
                    <w:t>Venezuela</w:t>
                  </w:r>
                </w:p>
              </w:tc>
              <w:tc>
                <w:tcPr>
                  <w:tcW w:w="1109" w:type="dxa"/>
                  <w:vAlign w:val="center"/>
                </w:tcPr>
                <w:p w14:paraId="65CF60DA"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5FC3844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4,744.8</w:t>
                  </w:r>
                </w:p>
              </w:tc>
              <w:tc>
                <w:tcPr>
                  <w:tcW w:w="1643" w:type="dxa"/>
                  <w:vAlign w:val="bottom"/>
                </w:tcPr>
                <w:p w14:paraId="6AB6860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9,554.0</w:t>
                  </w:r>
                </w:p>
              </w:tc>
              <w:tc>
                <w:tcPr>
                  <w:tcW w:w="1643" w:type="dxa"/>
                  <w:vAlign w:val="bottom"/>
                </w:tcPr>
                <w:p w14:paraId="7740025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11,682.2</w:t>
                  </w:r>
                </w:p>
              </w:tc>
            </w:tr>
            <w:tr w:rsidR="00716F5C" w:rsidRPr="005F2432" w14:paraId="4BB62E97" w14:textId="77777777" w:rsidTr="00716F5C">
              <w:tc>
                <w:tcPr>
                  <w:tcW w:w="1457" w:type="dxa"/>
                  <w:vMerge/>
                  <w:vAlign w:val="center"/>
                </w:tcPr>
                <w:p w14:paraId="361F3AFE" w14:textId="77777777" w:rsidR="00716F5C" w:rsidRPr="005F2432" w:rsidRDefault="00716F5C" w:rsidP="00716F5C">
                  <w:pPr>
                    <w:jc w:val="center"/>
                    <w:rPr>
                      <w:rFonts w:ascii="Calibri" w:hAnsi="Calibri"/>
                    </w:rPr>
                  </w:pPr>
                </w:p>
              </w:tc>
              <w:tc>
                <w:tcPr>
                  <w:tcW w:w="1109" w:type="dxa"/>
                  <w:vAlign w:val="center"/>
                </w:tcPr>
                <w:p w14:paraId="6726F644"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5CC2804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2,086.7</w:t>
                  </w:r>
                </w:p>
              </w:tc>
              <w:tc>
                <w:tcPr>
                  <w:tcW w:w="1643" w:type="dxa"/>
                  <w:vAlign w:val="bottom"/>
                </w:tcPr>
                <w:p w14:paraId="2CC0A52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4,666.8</w:t>
                  </w:r>
                </w:p>
              </w:tc>
              <w:tc>
                <w:tcPr>
                  <w:tcW w:w="1643" w:type="dxa"/>
                  <w:vAlign w:val="bottom"/>
                </w:tcPr>
                <w:p w14:paraId="758D605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6,512.3</w:t>
                  </w:r>
                </w:p>
              </w:tc>
            </w:tr>
            <w:tr w:rsidR="00716F5C" w:rsidRPr="005F2432" w14:paraId="735BD674" w14:textId="77777777" w:rsidTr="00716F5C">
              <w:tc>
                <w:tcPr>
                  <w:tcW w:w="1457" w:type="dxa"/>
                  <w:vMerge/>
                  <w:vAlign w:val="center"/>
                </w:tcPr>
                <w:p w14:paraId="2726453A" w14:textId="77777777" w:rsidR="00716F5C" w:rsidRPr="005F2432" w:rsidRDefault="00716F5C" w:rsidP="00716F5C">
                  <w:pPr>
                    <w:jc w:val="center"/>
                    <w:rPr>
                      <w:rFonts w:ascii="Calibri" w:hAnsi="Calibri"/>
                    </w:rPr>
                  </w:pPr>
                </w:p>
              </w:tc>
              <w:tc>
                <w:tcPr>
                  <w:tcW w:w="1109" w:type="dxa"/>
                  <w:vAlign w:val="center"/>
                </w:tcPr>
                <w:p w14:paraId="023A8AE8"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1AEF88AD"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640.5</w:t>
                  </w:r>
                </w:p>
              </w:tc>
              <w:tc>
                <w:tcPr>
                  <w:tcW w:w="1643" w:type="dxa"/>
                  <w:vAlign w:val="bottom"/>
                </w:tcPr>
                <w:p w14:paraId="725B16A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1,238.3</w:t>
                  </w:r>
                </w:p>
              </w:tc>
              <w:tc>
                <w:tcPr>
                  <w:tcW w:w="1643" w:type="dxa"/>
                  <w:vAlign w:val="bottom"/>
                </w:tcPr>
                <w:p w14:paraId="2B80482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2,258.7</w:t>
                  </w:r>
                </w:p>
              </w:tc>
            </w:tr>
            <w:tr w:rsidR="00716F5C" w:rsidRPr="005F2432" w14:paraId="35165DEC" w14:textId="77777777" w:rsidTr="00716F5C">
              <w:tc>
                <w:tcPr>
                  <w:tcW w:w="1457" w:type="dxa"/>
                  <w:vMerge/>
                  <w:vAlign w:val="center"/>
                </w:tcPr>
                <w:p w14:paraId="253F1063" w14:textId="77777777" w:rsidR="00716F5C" w:rsidRPr="005F2432" w:rsidRDefault="00716F5C" w:rsidP="00716F5C">
                  <w:pPr>
                    <w:jc w:val="center"/>
                    <w:rPr>
                      <w:rFonts w:ascii="Calibri" w:hAnsi="Calibri"/>
                    </w:rPr>
                  </w:pPr>
                </w:p>
              </w:tc>
              <w:tc>
                <w:tcPr>
                  <w:tcW w:w="1109" w:type="dxa"/>
                  <w:vAlign w:val="center"/>
                </w:tcPr>
                <w:p w14:paraId="7F645D55"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485D8EFF"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4843B61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68AC4D1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r>
            <w:tr w:rsidR="00716F5C" w:rsidRPr="005F2432" w14:paraId="66F21D19" w14:textId="77777777" w:rsidTr="00716F5C">
              <w:tc>
                <w:tcPr>
                  <w:tcW w:w="1457" w:type="dxa"/>
                  <w:vMerge/>
                  <w:vAlign w:val="center"/>
                </w:tcPr>
                <w:p w14:paraId="361DF629" w14:textId="77777777" w:rsidR="00716F5C" w:rsidRPr="005F2432" w:rsidRDefault="00716F5C" w:rsidP="00716F5C">
                  <w:pPr>
                    <w:jc w:val="center"/>
                    <w:rPr>
                      <w:rFonts w:ascii="Calibri" w:hAnsi="Calibri"/>
                    </w:rPr>
                  </w:pPr>
                </w:p>
              </w:tc>
              <w:tc>
                <w:tcPr>
                  <w:tcW w:w="1109" w:type="dxa"/>
                  <w:vAlign w:val="center"/>
                </w:tcPr>
                <w:p w14:paraId="36794B0D"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6641087D"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7,472.1</w:t>
                  </w:r>
                </w:p>
              </w:tc>
              <w:tc>
                <w:tcPr>
                  <w:tcW w:w="1643" w:type="dxa"/>
                  <w:vAlign w:val="bottom"/>
                </w:tcPr>
                <w:p w14:paraId="67EF8A49"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15,459.1</w:t>
                  </w:r>
                </w:p>
              </w:tc>
              <w:tc>
                <w:tcPr>
                  <w:tcW w:w="1643" w:type="dxa"/>
                  <w:vAlign w:val="bottom"/>
                </w:tcPr>
                <w:p w14:paraId="6B98FB6B"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20,453.1</w:t>
                  </w:r>
                </w:p>
              </w:tc>
            </w:tr>
            <w:tr w:rsidR="00716F5C" w:rsidRPr="005F2432" w14:paraId="06BF5D8E" w14:textId="77777777" w:rsidTr="00716F5C">
              <w:tc>
                <w:tcPr>
                  <w:tcW w:w="1457" w:type="dxa"/>
                  <w:vMerge w:val="restart"/>
                  <w:vAlign w:val="center"/>
                </w:tcPr>
                <w:p w14:paraId="71533134" w14:textId="77777777" w:rsidR="00716F5C" w:rsidRPr="005F2432" w:rsidRDefault="00716F5C" w:rsidP="00716F5C">
                  <w:pPr>
                    <w:jc w:val="center"/>
                    <w:rPr>
                      <w:rFonts w:ascii="Calibri" w:hAnsi="Calibri"/>
                    </w:rPr>
                  </w:pPr>
                  <w:r w:rsidRPr="005F2432">
                    <w:rPr>
                      <w:rFonts w:ascii="Calibri" w:hAnsi="Calibri"/>
                      <w:sz w:val="20"/>
                      <w:szCs w:val="20"/>
                    </w:rPr>
                    <w:t>Vietnam</w:t>
                  </w:r>
                </w:p>
              </w:tc>
              <w:tc>
                <w:tcPr>
                  <w:tcW w:w="1109" w:type="dxa"/>
                  <w:vAlign w:val="center"/>
                </w:tcPr>
                <w:p w14:paraId="1F939207" w14:textId="77777777" w:rsidR="00716F5C" w:rsidRPr="005F2432" w:rsidRDefault="00716F5C" w:rsidP="00716F5C">
                  <w:pPr>
                    <w:jc w:val="center"/>
                    <w:rPr>
                      <w:rFonts w:ascii="Calibri" w:hAnsi="Calibri"/>
                      <w:sz w:val="20"/>
                      <w:szCs w:val="20"/>
                    </w:rPr>
                  </w:pPr>
                  <w:r w:rsidRPr="005F2432">
                    <w:rPr>
                      <w:rFonts w:ascii="Calibri" w:hAnsi="Calibri"/>
                      <w:sz w:val="20"/>
                      <w:szCs w:val="20"/>
                    </w:rPr>
                    <w:t>Oil</w:t>
                  </w:r>
                </w:p>
              </w:tc>
              <w:tc>
                <w:tcPr>
                  <w:tcW w:w="1643" w:type="dxa"/>
                  <w:vAlign w:val="bottom"/>
                </w:tcPr>
                <w:p w14:paraId="7B55CD03"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2.7</w:t>
                  </w:r>
                </w:p>
              </w:tc>
              <w:tc>
                <w:tcPr>
                  <w:tcW w:w="1643" w:type="dxa"/>
                  <w:vAlign w:val="bottom"/>
                </w:tcPr>
                <w:p w14:paraId="25A6EE51"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283.4</w:t>
                  </w:r>
                </w:p>
              </w:tc>
              <w:tc>
                <w:tcPr>
                  <w:tcW w:w="1643" w:type="dxa"/>
                  <w:vAlign w:val="bottom"/>
                </w:tcPr>
                <w:p w14:paraId="10116794"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0.4</w:t>
                  </w:r>
                </w:p>
              </w:tc>
            </w:tr>
            <w:tr w:rsidR="00716F5C" w:rsidRPr="005F2432" w14:paraId="44A9A7DF" w14:textId="77777777" w:rsidTr="00716F5C">
              <w:tc>
                <w:tcPr>
                  <w:tcW w:w="1457" w:type="dxa"/>
                  <w:vMerge/>
                  <w:vAlign w:val="center"/>
                </w:tcPr>
                <w:p w14:paraId="7674BA51" w14:textId="77777777" w:rsidR="00716F5C" w:rsidRPr="005F2432" w:rsidRDefault="00716F5C" w:rsidP="00716F5C">
                  <w:pPr>
                    <w:jc w:val="center"/>
                    <w:rPr>
                      <w:rFonts w:ascii="Calibri" w:hAnsi="Calibri"/>
                    </w:rPr>
                  </w:pPr>
                </w:p>
              </w:tc>
              <w:tc>
                <w:tcPr>
                  <w:tcW w:w="1109" w:type="dxa"/>
                  <w:vAlign w:val="center"/>
                </w:tcPr>
                <w:p w14:paraId="771CBC4B" w14:textId="77777777" w:rsidR="00716F5C" w:rsidRPr="005F2432" w:rsidRDefault="00716F5C" w:rsidP="00716F5C">
                  <w:pPr>
                    <w:jc w:val="center"/>
                    <w:rPr>
                      <w:rFonts w:ascii="Calibri" w:hAnsi="Calibri"/>
                      <w:sz w:val="20"/>
                      <w:szCs w:val="20"/>
                    </w:rPr>
                  </w:pPr>
                  <w:r w:rsidRPr="005F2432">
                    <w:rPr>
                      <w:rFonts w:ascii="Calibri" w:hAnsi="Calibri"/>
                      <w:sz w:val="20"/>
                      <w:szCs w:val="20"/>
                    </w:rPr>
                    <w:t>Electricity</w:t>
                  </w:r>
                </w:p>
              </w:tc>
              <w:tc>
                <w:tcPr>
                  <w:tcW w:w="1643" w:type="dxa"/>
                  <w:vAlign w:val="bottom"/>
                </w:tcPr>
                <w:p w14:paraId="247087A7"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C10D5A2"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7CE051A8"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259.2</w:t>
                  </w:r>
                </w:p>
              </w:tc>
            </w:tr>
            <w:tr w:rsidR="00716F5C" w:rsidRPr="005F2432" w14:paraId="6806B71F" w14:textId="77777777" w:rsidTr="00716F5C">
              <w:tc>
                <w:tcPr>
                  <w:tcW w:w="1457" w:type="dxa"/>
                  <w:vMerge/>
                  <w:vAlign w:val="center"/>
                </w:tcPr>
                <w:p w14:paraId="3B99EA02" w14:textId="77777777" w:rsidR="00716F5C" w:rsidRPr="005F2432" w:rsidRDefault="00716F5C" w:rsidP="00716F5C">
                  <w:pPr>
                    <w:jc w:val="center"/>
                    <w:rPr>
                      <w:rFonts w:ascii="Calibri" w:hAnsi="Calibri"/>
                    </w:rPr>
                  </w:pPr>
                </w:p>
              </w:tc>
              <w:tc>
                <w:tcPr>
                  <w:tcW w:w="1109" w:type="dxa"/>
                  <w:vAlign w:val="center"/>
                </w:tcPr>
                <w:p w14:paraId="1AB319F5" w14:textId="77777777" w:rsidR="00716F5C" w:rsidRPr="005F2432" w:rsidRDefault="00716F5C" w:rsidP="00716F5C">
                  <w:pPr>
                    <w:jc w:val="center"/>
                    <w:rPr>
                      <w:rFonts w:ascii="Calibri" w:hAnsi="Calibri"/>
                      <w:sz w:val="20"/>
                      <w:szCs w:val="20"/>
                    </w:rPr>
                  </w:pPr>
                  <w:r w:rsidRPr="005F2432">
                    <w:rPr>
                      <w:rFonts w:ascii="Calibri" w:hAnsi="Calibri"/>
                      <w:sz w:val="20"/>
                      <w:szCs w:val="20"/>
                    </w:rPr>
                    <w:t>Gas</w:t>
                  </w:r>
                </w:p>
              </w:tc>
              <w:tc>
                <w:tcPr>
                  <w:tcW w:w="1643" w:type="dxa"/>
                  <w:vAlign w:val="bottom"/>
                </w:tcPr>
                <w:p w14:paraId="63F78D90"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2AFECB0B"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w:t>
                  </w:r>
                </w:p>
              </w:tc>
              <w:tc>
                <w:tcPr>
                  <w:tcW w:w="1643" w:type="dxa"/>
                  <w:vAlign w:val="bottom"/>
                </w:tcPr>
                <w:p w14:paraId="0BC036E5"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36.2</w:t>
                  </w:r>
                </w:p>
              </w:tc>
            </w:tr>
            <w:tr w:rsidR="00716F5C" w:rsidRPr="005F2432" w14:paraId="409BC530" w14:textId="77777777" w:rsidTr="00716F5C">
              <w:tc>
                <w:tcPr>
                  <w:tcW w:w="1457" w:type="dxa"/>
                  <w:vMerge/>
                  <w:vAlign w:val="center"/>
                </w:tcPr>
                <w:p w14:paraId="64AC087C" w14:textId="77777777" w:rsidR="00716F5C" w:rsidRPr="005F2432" w:rsidRDefault="00716F5C" w:rsidP="00716F5C">
                  <w:pPr>
                    <w:jc w:val="center"/>
                    <w:rPr>
                      <w:rFonts w:ascii="Calibri" w:hAnsi="Calibri"/>
                    </w:rPr>
                  </w:pPr>
                </w:p>
              </w:tc>
              <w:tc>
                <w:tcPr>
                  <w:tcW w:w="1109" w:type="dxa"/>
                  <w:vAlign w:val="center"/>
                </w:tcPr>
                <w:p w14:paraId="36CE704A" w14:textId="77777777" w:rsidR="00716F5C" w:rsidRPr="005F2432" w:rsidRDefault="00716F5C" w:rsidP="00716F5C">
                  <w:pPr>
                    <w:jc w:val="center"/>
                    <w:rPr>
                      <w:rFonts w:ascii="Calibri" w:hAnsi="Calibri"/>
                      <w:sz w:val="20"/>
                      <w:szCs w:val="20"/>
                    </w:rPr>
                  </w:pPr>
                  <w:r w:rsidRPr="005F2432">
                    <w:rPr>
                      <w:rFonts w:ascii="Calibri" w:hAnsi="Calibri"/>
                      <w:sz w:val="20"/>
                      <w:szCs w:val="20"/>
                    </w:rPr>
                    <w:t>Coal</w:t>
                  </w:r>
                </w:p>
              </w:tc>
              <w:tc>
                <w:tcPr>
                  <w:tcW w:w="1643" w:type="dxa"/>
                  <w:vAlign w:val="bottom"/>
                </w:tcPr>
                <w:p w14:paraId="28B6884C"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104.8</w:t>
                  </w:r>
                </w:p>
              </w:tc>
              <w:tc>
                <w:tcPr>
                  <w:tcW w:w="1643" w:type="dxa"/>
                  <w:vAlign w:val="bottom"/>
                </w:tcPr>
                <w:p w14:paraId="7D979509"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187.3</w:t>
                  </w:r>
                </w:p>
              </w:tc>
              <w:tc>
                <w:tcPr>
                  <w:tcW w:w="1643" w:type="dxa"/>
                  <w:vAlign w:val="bottom"/>
                </w:tcPr>
                <w:p w14:paraId="3B3D7AC6" w14:textId="77777777" w:rsidR="00716F5C" w:rsidRPr="005F2432" w:rsidRDefault="00716F5C" w:rsidP="00716F5C">
                  <w:pPr>
                    <w:jc w:val="center"/>
                    <w:rPr>
                      <w:rFonts w:ascii="Calibri" w:hAnsi="Calibri"/>
                      <w:sz w:val="20"/>
                      <w:szCs w:val="20"/>
                    </w:rPr>
                  </w:pPr>
                  <w:r w:rsidRPr="005F2432">
                    <w:rPr>
                      <w:rFonts w:ascii="Calibri" w:hAnsi="Calibri" w:cs="Calibri"/>
                      <w:color w:val="000000"/>
                      <w:sz w:val="20"/>
                      <w:szCs w:val="20"/>
                    </w:rPr>
                    <w:t>316.5</w:t>
                  </w:r>
                </w:p>
              </w:tc>
            </w:tr>
            <w:tr w:rsidR="00716F5C" w:rsidRPr="005F2432" w14:paraId="739A0453" w14:textId="77777777" w:rsidTr="00716F5C">
              <w:tc>
                <w:tcPr>
                  <w:tcW w:w="1457" w:type="dxa"/>
                  <w:vMerge/>
                  <w:vAlign w:val="center"/>
                </w:tcPr>
                <w:p w14:paraId="32E89250" w14:textId="77777777" w:rsidR="00716F5C" w:rsidRPr="005F2432" w:rsidRDefault="00716F5C" w:rsidP="00716F5C">
                  <w:pPr>
                    <w:jc w:val="center"/>
                    <w:rPr>
                      <w:rFonts w:ascii="Calibri" w:hAnsi="Calibri"/>
                    </w:rPr>
                  </w:pPr>
                </w:p>
              </w:tc>
              <w:tc>
                <w:tcPr>
                  <w:tcW w:w="1109" w:type="dxa"/>
                  <w:vAlign w:val="center"/>
                </w:tcPr>
                <w:p w14:paraId="1F41D2AB" w14:textId="77777777" w:rsidR="00716F5C" w:rsidRPr="005F2432" w:rsidRDefault="00716F5C" w:rsidP="00716F5C">
                  <w:pPr>
                    <w:jc w:val="center"/>
                    <w:rPr>
                      <w:rFonts w:ascii="Calibri" w:hAnsi="Calibri"/>
                      <w:b/>
                      <w:sz w:val="20"/>
                      <w:szCs w:val="20"/>
                    </w:rPr>
                  </w:pPr>
                  <w:r w:rsidRPr="005F2432">
                    <w:rPr>
                      <w:rFonts w:ascii="Calibri" w:hAnsi="Calibri"/>
                      <w:b/>
                      <w:sz w:val="20"/>
                      <w:szCs w:val="20"/>
                    </w:rPr>
                    <w:t>Total</w:t>
                  </w:r>
                </w:p>
              </w:tc>
              <w:tc>
                <w:tcPr>
                  <w:tcW w:w="1643" w:type="dxa"/>
                  <w:vAlign w:val="bottom"/>
                </w:tcPr>
                <w:p w14:paraId="3B3BA82A"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107.5</w:t>
                  </w:r>
                </w:p>
              </w:tc>
              <w:tc>
                <w:tcPr>
                  <w:tcW w:w="1643" w:type="dxa"/>
                  <w:vAlign w:val="bottom"/>
                </w:tcPr>
                <w:p w14:paraId="7AAF1604"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470.7</w:t>
                  </w:r>
                </w:p>
              </w:tc>
              <w:tc>
                <w:tcPr>
                  <w:tcW w:w="1643" w:type="dxa"/>
                  <w:vAlign w:val="bottom"/>
                </w:tcPr>
                <w:p w14:paraId="29EC9197" w14:textId="77777777" w:rsidR="00716F5C" w:rsidRPr="005F2432" w:rsidRDefault="00716F5C" w:rsidP="00716F5C">
                  <w:pPr>
                    <w:jc w:val="center"/>
                    <w:rPr>
                      <w:rFonts w:ascii="Calibri" w:hAnsi="Calibri"/>
                      <w:b/>
                      <w:sz w:val="20"/>
                      <w:szCs w:val="20"/>
                    </w:rPr>
                  </w:pPr>
                  <w:r w:rsidRPr="005F2432">
                    <w:rPr>
                      <w:rFonts w:ascii="Calibri" w:hAnsi="Calibri" w:cs="Calibri"/>
                      <w:b/>
                      <w:color w:val="000000"/>
                      <w:sz w:val="20"/>
                      <w:szCs w:val="20"/>
                    </w:rPr>
                    <w:t>612.3</w:t>
                  </w:r>
                </w:p>
              </w:tc>
            </w:tr>
          </w:tbl>
          <w:p w14:paraId="76A4E660" w14:textId="77777777" w:rsidR="00716F5C" w:rsidRPr="005F2432" w:rsidRDefault="00716F5C" w:rsidP="00716F5C">
            <w:pPr>
              <w:rPr>
                <w:lang w:val="en-US"/>
              </w:rPr>
            </w:pPr>
          </w:p>
          <w:p w14:paraId="2F26E564" w14:textId="77777777" w:rsidR="00716F5C" w:rsidRPr="005F2432" w:rsidRDefault="00716F5C" w:rsidP="00716F5C">
            <w:pPr>
              <w:rPr>
                <w:lang w:val="en-US"/>
              </w:rPr>
            </w:pPr>
          </w:p>
          <w:p w14:paraId="023AF231" w14:textId="77777777" w:rsidR="00716F5C" w:rsidRPr="005F2432" w:rsidRDefault="00716F5C" w:rsidP="00716F5C"/>
        </w:tc>
      </w:tr>
      <w:tr w:rsidR="00716F5C" w:rsidRPr="005F2432" w14:paraId="78CE5EC7" w14:textId="77777777" w:rsidTr="00716F5C">
        <w:tc>
          <w:tcPr>
            <w:tcW w:w="1559" w:type="dxa"/>
          </w:tcPr>
          <w:p w14:paraId="3D891B41" w14:textId="77777777" w:rsidR="00716F5C" w:rsidRPr="005F2432" w:rsidRDefault="00716F5C" w:rsidP="00716F5C">
            <w:pPr>
              <w:rPr>
                <w:b/>
              </w:rPr>
            </w:pPr>
            <w:r w:rsidRPr="005F2432">
              <w:rPr>
                <w:b/>
              </w:rPr>
              <w:t>Caveats</w:t>
            </w:r>
          </w:p>
        </w:tc>
        <w:tc>
          <w:tcPr>
            <w:tcW w:w="7457" w:type="dxa"/>
          </w:tcPr>
          <w:p w14:paraId="4FE755AB" w14:textId="77777777" w:rsidR="00716F5C" w:rsidRPr="005F2432" w:rsidRDefault="00716F5C" w:rsidP="00716F5C">
            <w:r w:rsidRPr="005F2432">
              <w:rPr>
                <w:rFonts w:ascii="Calibri" w:hAnsi="Calibri"/>
              </w:rPr>
              <w:t>Fossil fuel production subsidies and consumption subsidies for most OECD countries are not included, due to the lack of consistent data.</w:t>
            </w:r>
          </w:p>
        </w:tc>
      </w:tr>
      <w:tr w:rsidR="00716F5C" w:rsidRPr="005F2432" w14:paraId="123E0C9F" w14:textId="77777777" w:rsidTr="00716F5C">
        <w:tc>
          <w:tcPr>
            <w:tcW w:w="1559" w:type="dxa"/>
          </w:tcPr>
          <w:p w14:paraId="2016FA72" w14:textId="77777777" w:rsidR="00716F5C" w:rsidRPr="005F2432" w:rsidRDefault="00716F5C" w:rsidP="00716F5C">
            <w:pPr>
              <w:rPr>
                <w:b/>
              </w:rPr>
            </w:pPr>
            <w:r w:rsidRPr="005F2432">
              <w:rPr>
                <w:b/>
              </w:rPr>
              <w:t>Future Form of Indicator</w:t>
            </w:r>
          </w:p>
        </w:tc>
        <w:tc>
          <w:tcPr>
            <w:tcW w:w="7457" w:type="dxa"/>
          </w:tcPr>
          <w:p w14:paraId="2C92AE86" w14:textId="77777777" w:rsidR="00716F5C" w:rsidRPr="005F2432" w:rsidRDefault="00716F5C" w:rsidP="00716F5C">
            <w:r w:rsidRPr="005F2432">
              <w:rPr>
                <w:rFonts w:ascii="Calibri" w:hAnsi="Calibri"/>
              </w:rPr>
              <w:t>An ideal future form of this indicator would have two key elements. The first element would be the consistent inclusion of production and consumption subsidies for all countries, available on an annual basis. The second element would be the use of this data, along with that of carbon pricing data (see Indicator 4.4.2), to create a ‘net carbon price’ indicator. The future practicality of this indicator will depend on the availability of data at the appropriate level of granularity.</w:t>
            </w:r>
          </w:p>
        </w:tc>
      </w:tr>
    </w:tbl>
    <w:p w14:paraId="7176DD3E" w14:textId="77777777" w:rsidR="00716F5C" w:rsidRPr="005F2432" w:rsidRDefault="00716F5C" w:rsidP="00716F5C"/>
    <w:p w14:paraId="7812772D" w14:textId="77777777" w:rsidR="00716F5C" w:rsidRPr="005F2432" w:rsidRDefault="00716F5C" w:rsidP="00716F5C"/>
    <w:tbl>
      <w:tblPr>
        <w:tblStyle w:val="TableGrid"/>
        <w:tblW w:w="0" w:type="auto"/>
        <w:tblInd w:w="-147" w:type="dxa"/>
        <w:tblLook w:val="04A0" w:firstRow="1" w:lastRow="0" w:firstColumn="1" w:lastColumn="0" w:noHBand="0" w:noVBand="1"/>
      </w:tblPr>
      <w:tblGrid>
        <w:gridCol w:w="1138"/>
        <w:gridCol w:w="8025"/>
      </w:tblGrid>
      <w:tr w:rsidR="00716F5C" w:rsidRPr="005F2432" w14:paraId="203DC4B5" w14:textId="77777777" w:rsidTr="00716F5C">
        <w:tc>
          <w:tcPr>
            <w:tcW w:w="1138" w:type="dxa"/>
          </w:tcPr>
          <w:p w14:paraId="7772E9AA" w14:textId="77777777" w:rsidR="00716F5C" w:rsidRPr="005F2432" w:rsidRDefault="00716F5C" w:rsidP="00716F5C">
            <w:pPr>
              <w:rPr>
                <w:b/>
              </w:rPr>
            </w:pPr>
            <w:r w:rsidRPr="005F2432">
              <w:rPr>
                <w:b/>
              </w:rPr>
              <w:t>Working Group</w:t>
            </w:r>
          </w:p>
        </w:tc>
        <w:tc>
          <w:tcPr>
            <w:tcW w:w="8025" w:type="dxa"/>
          </w:tcPr>
          <w:p w14:paraId="0E7B0364" w14:textId="77777777" w:rsidR="00716F5C" w:rsidRPr="005F2432" w:rsidRDefault="00716F5C" w:rsidP="00716F5C">
            <w:r w:rsidRPr="005F2432">
              <w:t>4: Economics and finance</w:t>
            </w:r>
          </w:p>
        </w:tc>
      </w:tr>
      <w:tr w:rsidR="00716F5C" w:rsidRPr="005F2432" w14:paraId="62244805" w14:textId="77777777" w:rsidTr="00716F5C">
        <w:trPr>
          <w:trHeight w:val="284"/>
        </w:trPr>
        <w:tc>
          <w:tcPr>
            <w:tcW w:w="1138" w:type="dxa"/>
          </w:tcPr>
          <w:p w14:paraId="7CB02220" w14:textId="77777777" w:rsidR="00716F5C" w:rsidRPr="005F2432" w:rsidRDefault="00716F5C" w:rsidP="00716F5C">
            <w:pPr>
              <w:rPr>
                <w:b/>
              </w:rPr>
            </w:pPr>
            <w:r w:rsidRPr="005F2432">
              <w:rPr>
                <w:b/>
              </w:rPr>
              <w:t>Indicator</w:t>
            </w:r>
          </w:p>
        </w:tc>
        <w:tc>
          <w:tcPr>
            <w:tcW w:w="8025" w:type="dxa"/>
          </w:tcPr>
          <w:p w14:paraId="0C1A25AE" w14:textId="77777777" w:rsidR="00716F5C" w:rsidRPr="005F2432" w:rsidRDefault="00716F5C" w:rsidP="00716F5C">
            <w:r w:rsidRPr="005F2432">
              <w:t>4.4: Pricing greenhouse gas emissions from fossil fuels</w:t>
            </w:r>
          </w:p>
        </w:tc>
      </w:tr>
      <w:tr w:rsidR="00716F5C" w:rsidRPr="005F2432" w14:paraId="01701E3F" w14:textId="77777777" w:rsidTr="00716F5C">
        <w:trPr>
          <w:trHeight w:val="284"/>
        </w:trPr>
        <w:tc>
          <w:tcPr>
            <w:tcW w:w="1138" w:type="dxa"/>
          </w:tcPr>
          <w:p w14:paraId="24EBD06B" w14:textId="77777777" w:rsidR="00716F5C" w:rsidRPr="005F2432" w:rsidRDefault="00716F5C" w:rsidP="00716F5C">
            <w:pPr>
              <w:rPr>
                <w:b/>
              </w:rPr>
            </w:pPr>
            <w:r w:rsidRPr="005F2432">
              <w:rPr>
                <w:b/>
              </w:rPr>
              <w:t>Sub Indicator</w:t>
            </w:r>
          </w:p>
        </w:tc>
        <w:tc>
          <w:tcPr>
            <w:tcW w:w="8025" w:type="dxa"/>
          </w:tcPr>
          <w:p w14:paraId="05A7623B" w14:textId="77777777" w:rsidR="00716F5C" w:rsidRPr="005F2432" w:rsidRDefault="00716F5C" w:rsidP="00716F5C">
            <w:r w:rsidRPr="005F2432">
              <w:t>4.4.2: Coverage and strength of carbon pricing</w:t>
            </w:r>
          </w:p>
        </w:tc>
      </w:tr>
      <w:tr w:rsidR="00716F5C" w:rsidRPr="005F2432" w14:paraId="2CB72592" w14:textId="77777777" w:rsidTr="00716F5C">
        <w:tc>
          <w:tcPr>
            <w:tcW w:w="1138" w:type="dxa"/>
          </w:tcPr>
          <w:p w14:paraId="4544FBD4" w14:textId="77777777" w:rsidR="00716F5C" w:rsidRPr="005F2432" w:rsidRDefault="00716F5C" w:rsidP="00716F5C">
            <w:pPr>
              <w:rPr>
                <w:b/>
              </w:rPr>
            </w:pPr>
            <w:r w:rsidRPr="005F2432">
              <w:rPr>
                <w:b/>
              </w:rPr>
              <w:t>Methods</w:t>
            </w:r>
          </w:p>
        </w:tc>
        <w:tc>
          <w:tcPr>
            <w:tcW w:w="8025" w:type="dxa"/>
          </w:tcPr>
          <w:p w14:paraId="027DBC8D" w14:textId="1216FE31" w:rsidR="00716F5C" w:rsidRPr="005F2432" w:rsidRDefault="00716F5C" w:rsidP="00716F5C">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Pr="005F2432">
              <w:rPr>
                <w:rFonts w:ascii="Calibri" w:hAnsi="Calibri"/>
              </w:rPr>
              <w:t>The World Bank provides the data for this indicator, through the interactive Carbon Pricing Dashboard.</w:t>
            </w:r>
            <w:bookmarkStart w:id="382" w:name="_Ref360791649"/>
            <w:r w:rsidRPr="005F2432">
              <w:rPr>
                <w:rFonts w:ascii="Calibri" w:hAnsi="Calibri"/>
              </w:rPr>
              <w:fldChar w:fldCharType="begin"/>
            </w:r>
            <w:r w:rsidR="0011445B" w:rsidRPr="005F2432">
              <w:rPr>
                <w:rFonts w:ascii="Calibri" w:hAnsi="Calibri"/>
              </w:rPr>
              <w:instrText xml:space="preserve"> ADDIN EN.CITE &lt;EndNote&gt;&lt;Cite&gt;&lt;Author&gt;WBG&lt;/Author&gt;&lt;Year&gt;2019&lt;/Year&gt;&lt;RecNum&gt;326&lt;/RecNum&gt;&lt;DisplayText&gt;&lt;style face="superscript"&gt;126&lt;/style&gt;&lt;/DisplayText&gt;&lt;record&gt;&lt;rec-number&gt;326&lt;/rec-number&gt;&lt;foreign-keys&gt;&lt;key app="EN" db-id="e2zepwa56vz2ryev2aoxraf420vzvwft0pzz" timestamp="1560085286"&gt;326&lt;/key&gt;&lt;/foreign-keys&gt;&lt;ref-type name="Online Database"&gt;45&lt;/ref-type&gt;&lt;contributors&gt;&lt;authors&gt;&lt;author&gt;WBG&lt;/author&gt;&lt;/authors&gt;&lt;/contributors&gt;&lt;titles&gt;&lt;title&gt;Carbon Pricing Dashboard&lt;/title&gt;&lt;/titles&gt;&lt;dates&gt;&lt;year&gt;2019&lt;/year&gt;&lt;/dates&gt;&lt;urls&gt;&lt;related-urls&gt;&lt;url&gt;http://carbonpricingdashboard.worldbank.org/map_data&lt;/url&gt;&lt;/related-urls&gt;&lt;/urls&gt;&lt;/record&gt;&lt;/Cite&gt;&lt;/EndNote&gt;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126</w:t>
            </w:r>
            <w:r w:rsidRPr="005F2432">
              <w:rPr>
                <w:rFonts w:ascii="Calibri" w:hAnsi="Calibri"/>
              </w:rPr>
              <w:fldChar w:fldCharType="end"/>
            </w:r>
            <w:bookmarkEnd w:id="382"/>
            <w:r w:rsidRPr="005F2432">
              <w:rPr>
                <w:rFonts w:ascii="Calibri" w:hAnsi="Calibri"/>
              </w:rPr>
              <w:t xml:space="preserve"> Prices are those as of 1</w:t>
            </w:r>
            <w:r w:rsidRPr="005F2432">
              <w:rPr>
                <w:rFonts w:ascii="Calibri" w:hAnsi="Calibri"/>
                <w:vertAlign w:val="superscript"/>
              </w:rPr>
              <w:t>st</w:t>
            </w:r>
            <w:r w:rsidRPr="005F2432">
              <w:rPr>
                <w:rFonts w:ascii="Calibri" w:hAnsi="Calibri"/>
              </w:rPr>
              <w:t xml:space="preserve"> August 2016, 1</w:t>
            </w:r>
            <w:r w:rsidRPr="005F2432">
              <w:rPr>
                <w:rFonts w:ascii="Calibri" w:hAnsi="Calibri"/>
                <w:vertAlign w:val="superscript"/>
              </w:rPr>
              <w:t>st</w:t>
            </w:r>
            <w:r w:rsidRPr="005F2432">
              <w:rPr>
                <w:rFonts w:ascii="Calibri" w:hAnsi="Calibri"/>
              </w:rPr>
              <w:t xml:space="preserve"> December 2017, and 1</w:t>
            </w:r>
            <w:r w:rsidRPr="005F2432">
              <w:rPr>
                <w:rFonts w:ascii="Calibri" w:hAnsi="Calibri"/>
                <w:vertAlign w:val="superscript"/>
              </w:rPr>
              <w:t>st</w:t>
            </w:r>
            <w:r w:rsidRPr="005F2432">
              <w:rPr>
                <w:rFonts w:ascii="Calibri" w:hAnsi="Calibri"/>
              </w:rPr>
              <w:t xml:space="preserve"> April 2018, and 1</w:t>
            </w:r>
            <w:r w:rsidRPr="005F2432">
              <w:rPr>
                <w:rFonts w:ascii="Calibri" w:hAnsi="Calibri"/>
                <w:vertAlign w:val="superscript"/>
              </w:rPr>
              <w:t>st</w:t>
            </w:r>
            <w:r w:rsidRPr="005F2432">
              <w:rPr>
                <w:rFonts w:ascii="Calibri" w:hAnsi="Calibri"/>
              </w:rPr>
              <w:t xml:space="preserve"> April 2019, respectively. For 2019, the indicator includes only instruments that had been introduced by 1</w:t>
            </w:r>
            <w:r w:rsidRPr="005F2432">
              <w:rPr>
                <w:rFonts w:ascii="Calibri" w:hAnsi="Calibri"/>
                <w:vertAlign w:val="superscript"/>
              </w:rPr>
              <w:t>st</w:t>
            </w:r>
            <w:r w:rsidRPr="005F2432">
              <w:rPr>
                <w:rFonts w:ascii="Calibri" w:hAnsi="Calibri"/>
              </w:rPr>
              <w:t xml:space="preserve"> April 2019. Baseline-and-credit systems are excluded from the analysis. GHG coverage data is presented as a proportion of 2012 global anthropogenic GHG emissions (53, 937 MTCO</w:t>
            </w:r>
            <w:r w:rsidRPr="005F2432">
              <w:rPr>
                <w:rFonts w:ascii="Calibri" w:hAnsi="Calibri"/>
                <w:vertAlign w:val="subscript"/>
              </w:rPr>
              <w:t>2</w:t>
            </w:r>
            <w:r w:rsidRPr="005F2432">
              <w:rPr>
                <w:rFonts w:ascii="Calibri" w:hAnsi="Calibri"/>
              </w:rPr>
              <w:t>e) as calculated by EDGAR (Emissions Database for Global Atmospheric Research).</w:t>
            </w:r>
            <w:r w:rsidRPr="005F2432">
              <w:rPr>
                <w:rFonts w:ascii="Calibri" w:hAnsi="Calibri"/>
              </w:rPr>
              <w:fldChar w:fldCharType="begin"/>
            </w:r>
            <w:r w:rsidR="0011445B" w:rsidRPr="005F2432">
              <w:rPr>
                <w:rFonts w:ascii="Calibri" w:hAnsi="Calibri"/>
              </w:rPr>
              <w:instrText xml:space="preserve"> ADDIN EN.CITE &lt;EndNote&gt;&lt;Cite&gt;&lt;Author&gt;JRC&lt;/Author&gt;&lt;Year&gt;2016&lt;/Year&gt;&lt;RecNum&gt;327&lt;/RecNum&gt;&lt;DisplayText&gt;&lt;style face="superscript"&gt;127&lt;/style&gt;&lt;/DisplayText&gt;&lt;record&gt;&lt;rec-number&gt;327&lt;/rec-number&gt;&lt;foreign-keys&gt;&lt;key app="EN" db-id="e2zepwa56vz2ryev2aoxraf420vzvwft0pzz" timestamp="1560085471"&gt;327&lt;/key&gt;&lt;/foreign-keys&gt;&lt;ref-type name="Online Database"&gt;45&lt;/ref-type&gt;&lt;contributors&gt;&lt;authors&gt;&lt;author&gt;JRC&lt;/author&gt;&lt;/authors&gt;&lt;/contributors&gt;&lt;titles&gt;&lt;title&gt;GHG (CO2, CH4, N2O, F-gases) emission time series 1990-2012 per region/country&lt;/title&gt;&lt;/titles&gt;&lt;dates&gt;&lt;year&gt;2016&lt;/year&gt;&lt;/dates&gt;&lt;urls&gt;&lt;related-urls&gt;&lt;url&gt;http://edgar.jrc.ec.europa.eu/overview.php?v=GHGts1990-2012&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127</w:t>
            </w:r>
            <w:r w:rsidRPr="005F2432">
              <w:rPr>
                <w:rFonts w:ascii="Calibri" w:hAnsi="Calibri"/>
              </w:rPr>
              <w:fldChar w:fldCharType="end"/>
            </w:r>
            <w:r w:rsidRPr="005F2432">
              <w:rPr>
                <w:rFonts w:ascii="Calibri" w:hAnsi="Calibri"/>
              </w:rPr>
              <w:t xml:space="preserve"> Monetary values are presented in US$, in current prices. Here data is presented for 2018 and 2019. See the 2018 Lancet Countdown report for 2017 data.</w: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 </w:instrText>
            </w:r>
            <w:r w:rsidRPr="005F2432">
              <w:rPr>
                <w:rFonts w:ascii="Calibri" w:hAnsi="Calibri"/>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ascii="Calibri" w:hAnsi="Calibri"/>
              </w:rPr>
              <w:instrText xml:space="preserve"> ADDIN EN.CITE.DATA </w:instrText>
            </w:r>
            <w:r w:rsidRPr="005F2432">
              <w:rPr>
                <w:rFonts w:ascii="Calibri" w:hAnsi="Calibri"/>
              </w:rPr>
            </w:r>
            <w:r w:rsidRPr="005F2432">
              <w:rPr>
                <w:rFonts w:ascii="Calibri" w:hAnsi="Calibri"/>
              </w:rPr>
              <w:fldChar w:fldCharType="end"/>
            </w:r>
            <w:r w:rsidRPr="005F2432">
              <w:rPr>
                <w:rFonts w:ascii="Calibri" w:hAnsi="Calibri"/>
              </w:rPr>
            </w:r>
            <w:r w:rsidRPr="005F2432">
              <w:rPr>
                <w:rFonts w:ascii="Calibri" w:hAnsi="Calibri"/>
              </w:rPr>
              <w:fldChar w:fldCharType="separate"/>
            </w:r>
            <w:r w:rsidRPr="005F2432">
              <w:rPr>
                <w:rFonts w:ascii="Calibri" w:hAnsi="Calibri"/>
                <w:noProof/>
                <w:vertAlign w:val="superscript"/>
              </w:rPr>
              <w:t>1</w:t>
            </w:r>
            <w:r w:rsidRPr="005F2432">
              <w:rPr>
                <w:rFonts w:ascii="Calibri" w:hAnsi="Calibri"/>
              </w:rPr>
              <w:fldChar w:fldCharType="end"/>
            </w:r>
          </w:p>
        </w:tc>
      </w:tr>
    </w:tbl>
    <w:p w14:paraId="09291C4D" w14:textId="77777777" w:rsidR="00716F5C" w:rsidRPr="005F2432" w:rsidRDefault="00716F5C" w:rsidP="00716F5C">
      <w:r w:rsidRPr="005F2432">
        <w:br w:type="page"/>
      </w:r>
    </w:p>
    <w:tbl>
      <w:tblPr>
        <w:tblStyle w:val="TableGrid"/>
        <w:tblW w:w="0" w:type="auto"/>
        <w:tblInd w:w="-147" w:type="dxa"/>
        <w:tblLook w:val="04A0" w:firstRow="1" w:lastRow="0" w:firstColumn="1" w:lastColumn="0" w:noHBand="0" w:noVBand="1"/>
      </w:tblPr>
      <w:tblGrid>
        <w:gridCol w:w="1138"/>
        <w:gridCol w:w="8025"/>
      </w:tblGrid>
      <w:tr w:rsidR="00716F5C" w:rsidRPr="005F2432" w14:paraId="3E1E2DCF" w14:textId="77777777" w:rsidTr="00716F5C">
        <w:trPr>
          <w:trHeight w:val="287"/>
        </w:trPr>
        <w:tc>
          <w:tcPr>
            <w:tcW w:w="1138" w:type="dxa"/>
          </w:tcPr>
          <w:p w14:paraId="092F5A51" w14:textId="77777777" w:rsidR="00716F5C" w:rsidRPr="005F2432" w:rsidRDefault="00716F5C" w:rsidP="00716F5C">
            <w:pPr>
              <w:rPr>
                <w:b/>
              </w:rPr>
            </w:pPr>
            <w:r w:rsidRPr="005F2432">
              <w:rPr>
                <w:b/>
              </w:rPr>
              <w:t>Data</w:t>
            </w:r>
          </w:p>
        </w:tc>
        <w:tc>
          <w:tcPr>
            <w:tcW w:w="8025" w:type="dxa"/>
          </w:tcPr>
          <w:p w14:paraId="78A88C92" w14:textId="77777777" w:rsidR="00716F5C" w:rsidRPr="005F2432" w:rsidRDefault="00716F5C" w:rsidP="00716F5C"/>
          <w:p w14:paraId="7525B140" w14:textId="50E41324" w:rsidR="00716F5C" w:rsidRPr="005F2432" w:rsidRDefault="00716F5C" w:rsidP="00716F5C">
            <w:pPr>
              <w:pStyle w:val="Caption"/>
              <w:keepNext/>
              <w:rPr>
                <w:i w:val="0"/>
                <w:iCs w:val="0"/>
                <w:noProof/>
              </w:rPr>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22</w:t>
            </w:r>
            <w:r w:rsidRPr="005F2432">
              <w:fldChar w:fldCharType="end"/>
            </w:r>
            <w:r w:rsidRPr="005F2432">
              <w:t>: Emissions covered and percentage of global emissions covered by carbon pricing mechanisms</w:t>
            </w:r>
            <w:r w:rsidRPr="005F2432">
              <w:rPr>
                <w:noProof/>
              </w:rPr>
              <w:t xml:space="preserve"> in 2018 and 2019.</w:t>
            </w:r>
          </w:p>
          <w:tbl>
            <w:tblPr>
              <w:tblStyle w:val="TableGrid"/>
              <w:tblW w:w="7799" w:type="dxa"/>
              <w:tblLook w:val="04A0" w:firstRow="1" w:lastRow="0" w:firstColumn="1" w:lastColumn="0" w:noHBand="0" w:noVBand="1"/>
            </w:tblPr>
            <w:tblGrid>
              <w:gridCol w:w="1087"/>
              <w:gridCol w:w="1199"/>
              <w:gridCol w:w="963"/>
              <w:gridCol w:w="1046"/>
              <w:gridCol w:w="1381"/>
              <w:gridCol w:w="1101"/>
              <w:gridCol w:w="1022"/>
            </w:tblGrid>
            <w:tr w:rsidR="00716F5C" w:rsidRPr="005F2432" w14:paraId="5713DF5E" w14:textId="77777777" w:rsidTr="00716F5C">
              <w:tc>
                <w:tcPr>
                  <w:tcW w:w="1035" w:type="dxa"/>
                  <w:vAlign w:val="center"/>
                </w:tcPr>
                <w:p w14:paraId="420DD9F6" w14:textId="77777777" w:rsidR="00716F5C" w:rsidRPr="005F2432" w:rsidRDefault="00716F5C" w:rsidP="00716F5C">
                  <w:pPr>
                    <w:jc w:val="center"/>
                    <w:rPr>
                      <w:rFonts w:ascii="Calibri" w:hAnsi="Calibri"/>
                      <w:b/>
                      <w:sz w:val="16"/>
                    </w:rPr>
                  </w:pPr>
                </w:p>
              </w:tc>
              <w:tc>
                <w:tcPr>
                  <w:tcW w:w="3230" w:type="dxa"/>
                  <w:gridSpan w:val="3"/>
                  <w:vAlign w:val="center"/>
                </w:tcPr>
                <w:p w14:paraId="286F99FF" w14:textId="77777777" w:rsidR="00716F5C" w:rsidRPr="005F2432" w:rsidRDefault="00716F5C" w:rsidP="00716F5C">
                  <w:pPr>
                    <w:jc w:val="center"/>
                    <w:rPr>
                      <w:rFonts w:ascii="Calibri" w:hAnsi="Calibri"/>
                      <w:b/>
                      <w:sz w:val="16"/>
                    </w:rPr>
                  </w:pPr>
                  <w:r w:rsidRPr="005F2432">
                    <w:rPr>
                      <w:rFonts w:ascii="Calibri" w:hAnsi="Calibri"/>
                      <w:b/>
                      <w:sz w:val="16"/>
                    </w:rPr>
                    <w:t>2018</w:t>
                  </w:r>
                </w:p>
              </w:tc>
              <w:tc>
                <w:tcPr>
                  <w:tcW w:w="3534" w:type="dxa"/>
                  <w:gridSpan w:val="3"/>
                  <w:vAlign w:val="center"/>
                </w:tcPr>
                <w:p w14:paraId="5C738721" w14:textId="77777777" w:rsidR="00716F5C" w:rsidRPr="005F2432" w:rsidRDefault="00716F5C" w:rsidP="00716F5C">
                  <w:pPr>
                    <w:jc w:val="center"/>
                    <w:rPr>
                      <w:rFonts w:ascii="Calibri" w:hAnsi="Calibri"/>
                      <w:b/>
                      <w:sz w:val="16"/>
                    </w:rPr>
                  </w:pPr>
                  <w:r w:rsidRPr="005F2432">
                    <w:rPr>
                      <w:rFonts w:ascii="Calibri" w:hAnsi="Calibri"/>
                      <w:b/>
                      <w:sz w:val="16"/>
                    </w:rPr>
                    <w:t>2019</w:t>
                  </w:r>
                </w:p>
              </w:tc>
            </w:tr>
            <w:tr w:rsidR="00716F5C" w:rsidRPr="005F2432" w14:paraId="624B1123" w14:textId="77777777" w:rsidTr="00716F5C">
              <w:tc>
                <w:tcPr>
                  <w:tcW w:w="1035" w:type="dxa"/>
                  <w:vAlign w:val="center"/>
                </w:tcPr>
                <w:p w14:paraId="306D05F2" w14:textId="77777777" w:rsidR="00716F5C" w:rsidRPr="005F2432" w:rsidRDefault="00716F5C" w:rsidP="00716F5C">
                  <w:pPr>
                    <w:jc w:val="center"/>
                    <w:rPr>
                      <w:rFonts w:ascii="Calibri" w:hAnsi="Calibri"/>
                      <w:b/>
                      <w:sz w:val="16"/>
                    </w:rPr>
                  </w:pPr>
                  <w:r w:rsidRPr="005F2432">
                    <w:rPr>
                      <w:rFonts w:ascii="Calibri" w:hAnsi="Calibri"/>
                      <w:b/>
                      <w:sz w:val="16"/>
                    </w:rPr>
                    <w:t>Instrument</w:t>
                  </w:r>
                </w:p>
              </w:tc>
              <w:tc>
                <w:tcPr>
                  <w:tcW w:w="1208" w:type="dxa"/>
                  <w:vAlign w:val="center"/>
                </w:tcPr>
                <w:p w14:paraId="6189E4DC" w14:textId="77777777" w:rsidR="00716F5C" w:rsidRPr="005F2432" w:rsidRDefault="00716F5C" w:rsidP="00716F5C">
                  <w:pPr>
                    <w:jc w:val="center"/>
                    <w:rPr>
                      <w:rFonts w:ascii="Calibri" w:hAnsi="Calibri"/>
                      <w:b/>
                      <w:sz w:val="16"/>
                    </w:rPr>
                  </w:pPr>
                  <w:r w:rsidRPr="005F2432">
                    <w:rPr>
                      <w:rFonts w:ascii="Calibri" w:hAnsi="Calibri"/>
                      <w:b/>
                      <w:sz w:val="16"/>
                    </w:rPr>
                    <w:t>Emissions Covered (MtCO</w:t>
                  </w:r>
                  <w:r w:rsidRPr="005F2432">
                    <w:rPr>
                      <w:rFonts w:ascii="Calibri" w:hAnsi="Calibri"/>
                      <w:b/>
                      <w:sz w:val="16"/>
                      <w:vertAlign w:val="subscript"/>
                    </w:rPr>
                    <w:t>2</w:t>
                  </w:r>
                  <w:r w:rsidRPr="005F2432">
                    <w:rPr>
                      <w:rFonts w:ascii="Calibri" w:hAnsi="Calibri"/>
                      <w:b/>
                      <w:sz w:val="16"/>
                    </w:rPr>
                    <w:t>e)</w:t>
                  </w:r>
                </w:p>
              </w:tc>
              <w:tc>
                <w:tcPr>
                  <w:tcW w:w="966" w:type="dxa"/>
                  <w:vAlign w:val="center"/>
                </w:tcPr>
                <w:p w14:paraId="021DC4DC" w14:textId="77777777" w:rsidR="00716F5C" w:rsidRPr="005F2432" w:rsidRDefault="00716F5C" w:rsidP="00716F5C">
                  <w:pPr>
                    <w:jc w:val="center"/>
                    <w:rPr>
                      <w:rFonts w:ascii="Calibri" w:hAnsi="Calibri"/>
                      <w:b/>
                      <w:sz w:val="16"/>
                    </w:rPr>
                  </w:pPr>
                  <w:r w:rsidRPr="005F2432">
                    <w:rPr>
                      <w:rFonts w:ascii="Calibri" w:hAnsi="Calibri"/>
                      <w:b/>
                      <w:sz w:val="16"/>
                    </w:rPr>
                    <w:t>% Global Emissions Covered</w:t>
                  </w:r>
                </w:p>
              </w:tc>
              <w:tc>
                <w:tcPr>
                  <w:tcW w:w="1056" w:type="dxa"/>
                  <w:vAlign w:val="center"/>
                </w:tcPr>
                <w:p w14:paraId="4B15E5D7" w14:textId="77777777" w:rsidR="00716F5C" w:rsidRPr="005F2432" w:rsidRDefault="00716F5C" w:rsidP="00716F5C">
                  <w:pPr>
                    <w:jc w:val="center"/>
                    <w:rPr>
                      <w:rFonts w:ascii="Calibri" w:hAnsi="Calibri"/>
                      <w:b/>
                      <w:sz w:val="16"/>
                    </w:rPr>
                  </w:pPr>
                  <w:r w:rsidRPr="005F2432">
                    <w:rPr>
                      <w:rFonts w:ascii="Calibri" w:hAnsi="Calibri"/>
                      <w:b/>
                      <w:sz w:val="16"/>
                    </w:rPr>
                    <w:t>US$ Price (1</w:t>
                  </w:r>
                  <w:r w:rsidRPr="005F2432">
                    <w:rPr>
                      <w:rFonts w:ascii="Calibri" w:hAnsi="Calibri"/>
                      <w:b/>
                      <w:sz w:val="16"/>
                      <w:vertAlign w:val="superscript"/>
                    </w:rPr>
                    <w:t>st</w:t>
                  </w:r>
                  <w:r w:rsidRPr="005F2432">
                    <w:rPr>
                      <w:rFonts w:ascii="Calibri" w:hAnsi="Calibri"/>
                      <w:b/>
                      <w:sz w:val="16"/>
                    </w:rPr>
                    <w:t xml:space="preserve"> April 2018)</w:t>
                  </w:r>
                </w:p>
              </w:tc>
              <w:tc>
                <w:tcPr>
                  <w:tcW w:w="1395" w:type="dxa"/>
                  <w:vAlign w:val="center"/>
                </w:tcPr>
                <w:p w14:paraId="221F529C" w14:textId="77777777" w:rsidR="00716F5C" w:rsidRPr="005F2432" w:rsidRDefault="00716F5C" w:rsidP="00716F5C">
                  <w:pPr>
                    <w:jc w:val="center"/>
                    <w:rPr>
                      <w:rFonts w:ascii="Calibri" w:hAnsi="Calibri"/>
                      <w:b/>
                      <w:sz w:val="16"/>
                    </w:rPr>
                  </w:pPr>
                  <w:r w:rsidRPr="005F2432">
                    <w:rPr>
                      <w:rFonts w:ascii="Calibri" w:hAnsi="Calibri"/>
                      <w:b/>
                      <w:sz w:val="16"/>
                    </w:rPr>
                    <w:t>Emissions Covered (MtCO</w:t>
                  </w:r>
                  <w:r w:rsidRPr="005F2432">
                    <w:rPr>
                      <w:rFonts w:ascii="Calibri" w:hAnsi="Calibri"/>
                      <w:b/>
                      <w:sz w:val="16"/>
                      <w:vertAlign w:val="subscript"/>
                    </w:rPr>
                    <w:t>2</w:t>
                  </w:r>
                  <w:r w:rsidRPr="005F2432">
                    <w:rPr>
                      <w:rFonts w:ascii="Calibri" w:hAnsi="Calibri"/>
                      <w:b/>
                      <w:sz w:val="16"/>
                    </w:rPr>
                    <w:t>e)</w:t>
                  </w:r>
                </w:p>
              </w:tc>
              <w:tc>
                <w:tcPr>
                  <w:tcW w:w="1107" w:type="dxa"/>
                  <w:vAlign w:val="center"/>
                </w:tcPr>
                <w:p w14:paraId="26B0EB90" w14:textId="77777777" w:rsidR="00716F5C" w:rsidRPr="005F2432" w:rsidRDefault="00716F5C" w:rsidP="00716F5C">
                  <w:pPr>
                    <w:jc w:val="center"/>
                    <w:rPr>
                      <w:rFonts w:ascii="Calibri" w:hAnsi="Calibri"/>
                      <w:b/>
                      <w:sz w:val="16"/>
                    </w:rPr>
                  </w:pPr>
                  <w:r w:rsidRPr="005F2432">
                    <w:rPr>
                      <w:rFonts w:ascii="Calibri" w:hAnsi="Calibri"/>
                      <w:b/>
                      <w:sz w:val="16"/>
                    </w:rPr>
                    <w:t>% Global Emissions Covered</w:t>
                  </w:r>
                </w:p>
              </w:tc>
              <w:tc>
                <w:tcPr>
                  <w:tcW w:w="1032" w:type="dxa"/>
                  <w:vAlign w:val="center"/>
                </w:tcPr>
                <w:p w14:paraId="6C49B253" w14:textId="77777777" w:rsidR="00716F5C" w:rsidRPr="005F2432" w:rsidRDefault="00716F5C" w:rsidP="00716F5C">
                  <w:pPr>
                    <w:jc w:val="center"/>
                    <w:rPr>
                      <w:rFonts w:ascii="Calibri" w:hAnsi="Calibri"/>
                      <w:b/>
                      <w:sz w:val="16"/>
                    </w:rPr>
                  </w:pPr>
                  <w:r w:rsidRPr="005F2432">
                    <w:rPr>
                      <w:rFonts w:ascii="Calibri" w:hAnsi="Calibri"/>
                      <w:b/>
                      <w:sz w:val="16"/>
                    </w:rPr>
                    <w:t>US$ Price (1</w:t>
                  </w:r>
                  <w:r w:rsidRPr="005F2432">
                    <w:rPr>
                      <w:rFonts w:ascii="Calibri" w:hAnsi="Calibri"/>
                      <w:b/>
                      <w:sz w:val="16"/>
                      <w:vertAlign w:val="superscript"/>
                    </w:rPr>
                    <w:t>st</w:t>
                  </w:r>
                  <w:r w:rsidRPr="005F2432">
                    <w:rPr>
                      <w:rFonts w:ascii="Calibri" w:hAnsi="Calibri"/>
                      <w:b/>
                      <w:sz w:val="16"/>
                    </w:rPr>
                    <w:t xml:space="preserve"> April 2019)</w:t>
                  </w:r>
                </w:p>
              </w:tc>
            </w:tr>
            <w:tr w:rsidR="00716F5C" w:rsidRPr="005F2432" w14:paraId="28503C56" w14:textId="77777777" w:rsidTr="00716F5C">
              <w:tc>
                <w:tcPr>
                  <w:tcW w:w="1035" w:type="dxa"/>
                  <w:vAlign w:val="bottom"/>
                </w:tcPr>
                <w:p w14:paraId="74DD56A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Alberta SGER</w:t>
                  </w:r>
                </w:p>
              </w:tc>
              <w:tc>
                <w:tcPr>
                  <w:tcW w:w="1208" w:type="dxa"/>
                  <w:vAlign w:val="center"/>
                </w:tcPr>
                <w:p w14:paraId="6A518CC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119.66</w:t>
                  </w:r>
                </w:p>
              </w:tc>
              <w:tc>
                <w:tcPr>
                  <w:tcW w:w="966" w:type="dxa"/>
                  <w:vAlign w:val="center"/>
                </w:tcPr>
                <w:p w14:paraId="55924E96"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0.22%</w:t>
                  </w:r>
                </w:p>
              </w:tc>
              <w:tc>
                <w:tcPr>
                  <w:tcW w:w="1056" w:type="dxa"/>
                  <w:vAlign w:val="center"/>
                </w:tcPr>
                <w:p w14:paraId="68DDB558"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23.25</w:t>
                  </w:r>
                </w:p>
              </w:tc>
              <w:tc>
                <w:tcPr>
                  <w:tcW w:w="1395" w:type="dxa"/>
                  <w:vAlign w:val="center"/>
                </w:tcPr>
                <w:p w14:paraId="1C82DD8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124.80</w:t>
                  </w:r>
                </w:p>
              </w:tc>
              <w:tc>
                <w:tcPr>
                  <w:tcW w:w="1107" w:type="dxa"/>
                  <w:vAlign w:val="center"/>
                </w:tcPr>
                <w:p w14:paraId="6379D88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0.22%</w:t>
                  </w:r>
                </w:p>
              </w:tc>
              <w:tc>
                <w:tcPr>
                  <w:tcW w:w="1032" w:type="dxa"/>
                  <w:vAlign w:val="center"/>
                </w:tcPr>
                <w:p w14:paraId="5475051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22.49</w:t>
                  </w:r>
                </w:p>
              </w:tc>
            </w:tr>
            <w:tr w:rsidR="00716F5C" w:rsidRPr="005F2432" w14:paraId="5BB150F4" w14:textId="77777777" w:rsidTr="00716F5C">
              <w:tc>
                <w:tcPr>
                  <w:tcW w:w="1035" w:type="dxa"/>
                  <w:vAlign w:val="bottom"/>
                </w:tcPr>
                <w:p w14:paraId="29277CF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Alberta carbon tax</w:t>
                  </w:r>
                </w:p>
              </w:tc>
              <w:tc>
                <w:tcPr>
                  <w:tcW w:w="1208" w:type="dxa"/>
                  <w:vAlign w:val="center"/>
                </w:tcPr>
                <w:p w14:paraId="6AF1114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109.20</w:t>
                  </w:r>
                </w:p>
              </w:tc>
              <w:tc>
                <w:tcPr>
                  <w:tcW w:w="966" w:type="dxa"/>
                  <w:vAlign w:val="center"/>
                </w:tcPr>
                <w:p w14:paraId="3D2FAD1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0.20%</w:t>
                  </w:r>
                </w:p>
              </w:tc>
              <w:tc>
                <w:tcPr>
                  <w:tcW w:w="1056" w:type="dxa"/>
                  <w:vAlign w:val="center"/>
                </w:tcPr>
                <w:p w14:paraId="690F903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23.25</w:t>
                  </w:r>
                </w:p>
              </w:tc>
              <w:tc>
                <w:tcPr>
                  <w:tcW w:w="1395" w:type="dxa"/>
                  <w:vAlign w:val="center"/>
                </w:tcPr>
                <w:p w14:paraId="151D41F0"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109.20</w:t>
                  </w:r>
                </w:p>
              </w:tc>
              <w:tc>
                <w:tcPr>
                  <w:tcW w:w="1107" w:type="dxa"/>
                  <w:vAlign w:val="center"/>
                </w:tcPr>
                <w:p w14:paraId="1E775C7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0.20%</w:t>
                  </w:r>
                </w:p>
              </w:tc>
              <w:tc>
                <w:tcPr>
                  <w:tcW w:w="1032" w:type="dxa"/>
                  <w:vAlign w:val="center"/>
                </w:tcPr>
                <w:p w14:paraId="6424327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22.49</w:t>
                  </w:r>
                </w:p>
              </w:tc>
            </w:tr>
            <w:tr w:rsidR="00716F5C" w:rsidRPr="005F2432" w14:paraId="15D5890E" w14:textId="77777777" w:rsidTr="00716F5C">
              <w:tc>
                <w:tcPr>
                  <w:tcW w:w="1035" w:type="dxa"/>
                  <w:vAlign w:val="bottom"/>
                </w:tcPr>
                <w:p w14:paraId="3C7B8A4A" w14:textId="77777777" w:rsidR="00716F5C" w:rsidRPr="005F2432" w:rsidRDefault="00716F5C" w:rsidP="00716F5C">
                  <w:pPr>
                    <w:jc w:val="center"/>
                    <w:rPr>
                      <w:rFonts w:ascii="Calibri" w:eastAsia="Times New Roman" w:hAnsi="Calibri" w:cs="Times New Roman"/>
                      <w:sz w:val="16"/>
                      <w:szCs w:val="20"/>
                    </w:rPr>
                  </w:pPr>
                  <w:r w:rsidRPr="005F2432">
                    <w:rPr>
                      <w:rFonts w:ascii="Calibri" w:eastAsia="Times New Roman" w:hAnsi="Calibri" w:cs="Times New Roman"/>
                      <w:sz w:val="16"/>
                      <w:szCs w:val="20"/>
                    </w:rPr>
                    <w:t>Argentina carbon tax</w:t>
                  </w:r>
                </w:p>
              </w:tc>
              <w:tc>
                <w:tcPr>
                  <w:tcW w:w="1208" w:type="dxa"/>
                  <w:vAlign w:val="center"/>
                </w:tcPr>
                <w:p w14:paraId="6A751711"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966" w:type="dxa"/>
                  <w:vAlign w:val="center"/>
                </w:tcPr>
                <w:p w14:paraId="2902CD61"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056" w:type="dxa"/>
                  <w:vAlign w:val="center"/>
                </w:tcPr>
                <w:p w14:paraId="6B8DD2C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95" w:type="dxa"/>
                  <w:vAlign w:val="center"/>
                </w:tcPr>
                <w:p w14:paraId="3ADC4CF9"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79.25</w:t>
                  </w:r>
                </w:p>
              </w:tc>
              <w:tc>
                <w:tcPr>
                  <w:tcW w:w="1107" w:type="dxa"/>
                  <w:vAlign w:val="center"/>
                </w:tcPr>
                <w:p w14:paraId="3081D249"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0.15%</w:t>
                  </w:r>
                </w:p>
              </w:tc>
              <w:tc>
                <w:tcPr>
                  <w:tcW w:w="1032" w:type="dxa"/>
                  <w:vAlign w:val="center"/>
                </w:tcPr>
                <w:p w14:paraId="7F6D0E96"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6.24</w:t>
                  </w:r>
                </w:p>
              </w:tc>
            </w:tr>
            <w:tr w:rsidR="00716F5C" w:rsidRPr="005F2432" w14:paraId="4D5F11EA" w14:textId="77777777" w:rsidTr="00716F5C">
              <w:tc>
                <w:tcPr>
                  <w:tcW w:w="1035" w:type="dxa"/>
                  <w:vAlign w:val="bottom"/>
                </w:tcPr>
                <w:p w14:paraId="3BF79B9A"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BC carbon tax</w:t>
                  </w:r>
                </w:p>
              </w:tc>
              <w:tc>
                <w:tcPr>
                  <w:tcW w:w="1208" w:type="dxa"/>
                  <w:vAlign w:val="center"/>
                </w:tcPr>
                <w:p w14:paraId="251941A8"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42.07</w:t>
                  </w:r>
                </w:p>
              </w:tc>
              <w:tc>
                <w:tcPr>
                  <w:tcW w:w="966" w:type="dxa"/>
                  <w:vAlign w:val="center"/>
                </w:tcPr>
                <w:p w14:paraId="54F8944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0.08%</w:t>
                  </w:r>
                </w:p>
              </w:tc>
              <w:tc>
                <w:tcPr>
                  <w:tcW w:w="1056" w:type="dxa"/>
                  <w:vAlign w:val="center"/>
                </w:tcPr>
                <w:p w14:paraId="5F5D8E9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27.13</w:t>
                  </w:r>
                </w:p>
              </w:tc>
              <w:tc>
                <w:tcPr>
                  <w:tcW w:w="1395" w:type="dxa"/>
                  <w:vAlign w:val="center"/>
                </w:tcPr>
                <w:p w14:paraId="2333D0B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42.70</w:t>
                  </w:r>
                </w:p>
              </w:tc>
              <w:tc>
                <w:tcPr>
                  <w:tcW w:w="1107" w:type="dxa"/>
                  <w:vAlign w:val="center"/>
                </w:tcPr>
                <w:p w14:paraId="15DA7CC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0.08%</w:t>
                  </w:r>
                </w:p>
              </w:tc>
              <w:tc>
                <w:tcPr>
                  <w:tcW w:w="1032" w:type="dxa"/>
                  <w:vAlign w:val="center"/>
                </w:tcPr>
                <w:p w14:paraId="79F1D40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26.24</w:t>
                  </w:r>
                </w:p>
              </w:tc>
            </w:tr>
            <w:tr w:rsidR="00716F5C" w:rsidRPr="005F2432" w14:paraId="04F3E7FB" w14:textId="77777777" w:rsidTr="00716F5C">
              <w:tc>
                <w:tcPr>
                  <w:tcW w:w="1035" w:type="dxa"/>
                  <w:vAlign w:val="bottom"/>
                </w:tcPr>
                <w:p w14:paraId="533F190B"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Beijing pilot ETS</w:t>
                  </w:r>
                </w:p>
              </w:tc>
              <w:tc>
                <w:tcPr>
                  <w:tcW w:w="1208" w:type="dxa"/>
                  <w:vAlign w:val="center"/>
                </w:tcPr>
                <w:p w14:paraId="36B0AF7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84.65</w:t>
                  </w:r>
                </w:p>
              </w:tc>
              <w:tc>
                <w:tcPr>
                  <w:tcW w:w="966" w:type="dxa"/>
                  <w:vAlign w:val="center"/>
                </w:tcPr>
                <w:p w14:paraId="3347198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0.16%</w:t>
                  </w:r>
                </w:p>
              </w:tc>
              <w:tc>
                <w:tcPr>
                  <w:tcW w:w="1056" w:type="dxa"/>
                  <w:vAlign w:val="center"/>
                </w:tcPr>
                <w:p w14:paraId="49AA3E1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9.44</w:t>
                  </w:r>
                </w:p>
              </w:tc>
              <w:tc>
                <w:tcPr>
                  <w:tcW w:w="1395" w:type="dxa"/>
                  <w:vAlign w:val="center"/>
                </w:tcPr>
                <w:p w14:paraId="231C8BC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84.65</w:t>
                  </w:r>
                </w:p>
              </w:tc>
              <w:tc>
                <w:tcPr>
                  <w:tcW w:w="1107" w:type="dxa"/>
                  <w:vAlign w:val="center"/>
                </w:tcPr>
                <w:p w14:paraId="192A936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0.16%</w:t>
                  </w:r>
                </w:p>
              </w:tc>
              <w:tc>
                <w:tcPr>
                  <w:tcW w:w="1032" w:type="dxa"/>
                  <w:vAlign w:val="center"/>
                </w:tcPr>
                <w:p w14:paraId="1165AEE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11.19</w:t>
                  </w:r>
                </w:p>
              </w:tc>
            </w:tr>
            <w:tr w:rsidR="00716F5C" w:rsidRPr="005F2432" w14:paraId="7E4E3FD8" w14:textId="77777777" w:rsidTr="00716F5C">
              <w:tc>
                <w:tcPr>
                  <w:tcW w:w="1035" w:type="dxa"/>
                  <w:vAlign w:val="bottom"/>
                </w:tcPr>
                <w:p w14:paraId="1C1738AA"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California CaT</w:t>
                  </w:r>
                </w:p>
              </w:tc>
              <w:tc>
                <w:tcPr>
                  <w:tcW w:w="1208" w:type="dxa"/>
                  <w:vAlign w:val="center"/>
                </w:tcPr>
                <w:p w14:paraId="41E5993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377.69</w:t>
                  </w:r>
                </w:p>
              </w:tc>
              <w:tc>
                <w:tcPr>
                  <w:tcW w:w="966" w:type="dxa"/>
                  <w:vAlign w:val="center"/>
                </w:tcPr>
                <w:p w14:paraId="20349DF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0.69%</w:t>
                  </w:r>
                </w:p>
              </w:tc>
              <w:tc>
                <w:tcPr>
                  <w:tcW w:w="1056" w:type="dxa"/>
                  <w:vAlign w:val="center"/>
                </w:tcPr>
                <w:p w14:paraId="1D9BE5CB"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15.1</w:t>
                  </w:r>
                </w:p>
              </w:tc>
              <w:tc>
                <w:tcPr>
                  <w:tcW w:w="1395" w:type="dxa"/>
                  <w:vAlign w:val="center"/>
                </w:tcPr>
                <w:p w14:paraId="00CB5BE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377.69</w:t>
                  </w:r>
                </w:p>
              </w:tc>
              <w:tc>
                <w:tcPr>
                  <w:tcW w:w="1107" w:type="dxa"/>
                  <w:vAlign w:val="center"/>
                </w:tcPr>
                <w:p w14:paraId="1491D83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0.69%</w:t>
                  </w:r>
                </w:p>
              </w:tc>
              <w:tc>
                <w:tcPr>
                  <w:tcW w:w="1032" w:type="dxa"/>
                  <w:vAlign w:val="center"/>
                </w:tcPr>
                <w:p w14:paraId="3A20259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15.77</w:t>
                  </w:r>
                </w:p>
              </w:tc>
            </w:tr>
            <w:tr w:rsidR="00716F5C" w:rsidRPr="005F2432" w14:paraId="3FCA17E6" w14:textId="77777777" w:rsidTr="00716F5C">
              <w:tc>
                <w:tcPr>
                  <w:tcW w:w="1035" w:type="dxa"/>
                  <w:vAlign w:val="bottom"/>
                </w:tcPr>
                <w:p w14:paraId="1AF435E9" w14:textId="77777777" w:rsidR="00716F5C" w:rsidRPr="005F2432" w:rsidRDefault="00716F5C" w:rsidP="00716F5C">
                  <w:pPr>
                    <w:jc w:val="center"/>
                    <w:rPr>
                      <w:rFonts w:ascii="Calibri" w:eastAsia="Times New Roman" w:hAnsi="Calibri" w:cs="Times New Roman"/>
                      <w:sz w:val="16"/>
                      <w:szCs w:val="20"/>
                    </w:rPr>
                  </w:pPr>
                  <w:r w:rsidRPr="005F2432">
                    <w:rPr>
                      <w:rFonts w:ascii="Calibri" w:eastAsia="Times New Roman" w:hAnsi="Calibri" w:cs="Times New Roman"/>
                      <w:sz w:val="16"/>
                      <w:szCs w:val="20"/>
                    </w:rPr>
                    <w:t>Canada federal fuel charge</w:t>
                  </w:r>
                </w:p>
              </w:tc>
              <w:tc>
                <w:tcPr>
                  <w:tcW w:w="1208" w:type="dxa"/>
                  <w:vAlign w:val="center"/>
                </w:tcPr>
                <w:p w14:paraId="25C4E99D"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966" w:type="dxa"/>
                  <w:vAlign w:val="center"/>
                </w:tcPr>
                <w:p w14:paraId="0E42E7D5"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056" w:type="dxa"/>
                  <w:vAlign w:val="center"/>
                </w:tcPr>
                <w:p w14:paraId="37C487E8"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95" w:type="dxa"/>
                  <w:vAlign w:val="center"/>
                </w:tcPr>
                <w:p w14:paraId="099EAB99"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179.73</w:t>
                  </w:r>
                </w:p>
              </w:tc>
              <w:tc>
                <w:tcPr>
                  <w:tcW w:w="1107" w:type="dxa"/>
                  <w:vAlign w:val="center"/>
                </w:tcPr>
                <w:p w14:paraId="2729B7AB" w14:textId="77777777" w:rsidR="00716F5C" w:rsidRPr="005F2432" w:rsidDel="00CC7C99" w:rsidRDefault="00716F5C" w:rsidP="00716F5C">
                  <w:pPr>
                    <w:jc w:val="center"/>
                    <w:rPr>
                      <w:rFonts w:ascii="Calibri" w:hAnsi="Calibri" w:cs="Calibri"/>
                      <w:sz w:val="16"/>
                      <w:szCs w:val="16"/>
                    </w:rPr>
                  </w:pPr>
                </w:p>
              </w:tc>
              <w:tc>
                <w:tcPr>
                  <w:tcW w:w="1032" w:type="dxa"/>
                  <w:vAlign w:val="center"/>
                </w:tcPr>
                <w:p w14:paraId="0677DF9C"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15.00</w:t>
                  </w:r>
                </w:p>
              </w:tc>
            </w:tr>
            <w:tr w:rsidR="00716F5C" w:rsidRPr="005F2432" w14:paraId="3A105C3E" w14:textId="77777777" w:rsidTr="00716F5C">
              <w:tc>
                <w:tcPr>
                  <w:tcW w:w="1035" w:type="dxa"/>
                  <w:vAlign w:val="bottom"/>
                </w:tcPr>
                <w:p w14:paraId="47039D2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Chile carbon tax</w:t>
                  </w:r>
                </w:p>
              </w:tc>
              <w:tc>
                <w:tcPr>
                  <w:tcW w:w="1208" w:type="dxa"/>
                  <w:vAlign w:val="center"/>
                </w:tcPr>
                <w:p w14:paraId="70B1EA9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46.67</w:t>
                  </w:r>
                </w:p>
              </w:tc>
              <w:tc>
                <w:tcPr>
                  <w:tcW w:w="966" w:type="dxa"/>
                  <w:vAlign w:val="center"/>
                </w:tcPr>
                <w:p w14:paraId="7482815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0.09%</w:t>
                  </w:r>
                </w:p>
              </w:tc>
              <w:tc>
                <w:tcPr>
                  <w:tcW w:w="1056" w:type="dxa"/>
                  <w:vAlign w:val="center"/>
                </w:tcPr>
                <w:p w14:paraId="4DA9E89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w:t>
                  </w:r>
                </w:p>
              </w:tc>
              <w:tc>
                <w:tcPr>
                  <w:tcW w:w="1395" w:type="dxa"/>
                  <w:vAlign w:val="center"/>
                </w:tcPr>
                <w:p w14:paraId="0A4BA81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46.67</w:t>
                  </w:r>
                </w:p>
              </w:tc>
              <w:tc>
                <w:tcPr>
                  <w:tcW w:w="1107" w:type="dxa"/>
                  <w:vAlign w:val="center"/>
                </w:tcPr>
                <w:p w14:paraId="137B602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0.09%</w:t>
                  </w:r>
                </w:p>
              </w:tc>
              <w:tc>
                <w:tcPr>
                  <w:tcW w:w="1032" w:type="dxa"/>
                  <w:vAlign w:val="center"/>
                </w:tcPr>
                <w:p w14:paraId="7F24990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5.00</w:t>
                  </w:r>
                </w:p>
              </w:tc>
            </w:tr>
            <w:tr w:rsidR="00716F5C" w:rsidRPr="005F2432" w14:paraId="5DFBA428" w14:textId="77777777" w:rsidTr="00716F5C">
              <w:tc>
                <w:tcPr>
                  <w:tcW w:w="1035" w:type="dxa"/>
                  <w:vAlign w:val="bottom"/>
                </w:tcPr>
                <w:p w14:paraId="20AF8C2B"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Chongqing pilot ETS</w:t>
                  </w:r>
                </w:p>
              </w:tc>
              <w:tc>
                <w:tcPr>
                  <w:tcW w:w="1208" w:type="dxa"/>
                  <w:vAlign w:val="center"/>
                </w:tcPr>
                <w:p w14:paraId="09A118B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97.24</w:t>
                  </w:r>
                </w:p>
              </w:tc>
              <w:tc>
                <w:tcPr>
                  <w:tcW w:w="966" w:type="dxa"/>
                  <w:vAlign w:val="center"/>
                </w:tcPr>
                <w:p w14:paraId="043D650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0.18%</w:t>
                  </w:r>
                </w:p>
              </w:tc>
              <w:tc>
                <w:tcPr>
                  <w:tcW w:w="1056" w:type="dxa"/>
                  <w:vAlign w:val="center"/>
                </w:tcPr>
                <w:p w14:paraId="42592A1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3.82</w:t>
                  </w:r>
                </w:p>
              </w:tc>
              <w:tc>
                <w:tcPr>
                  <w:tcW w:w="1395" w:type="dxa"/>
                  <w:vAlign w:val="center"/>
                </w:tcPr>
                <w:p w14:paraId="71AF78F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97.24</w:t>
                  </w:r>
                </w:p>
              </w:tc>
              <w:tc>
                <w:tcPr>
                  <w:tcW w:w="1107" w:type="dxa"/>
                  <w:vAlign w:val="center"/>
                </w:tcPr>
                <w:p w14:paraId="73C0445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0.18%</w:t>
                  </w:r>
                </w:p>
              </w:tc>
              <w:tc>
                <w:tcPr>
                  <w:tcW w:w="1032" w:type="dxa"/>
                  <w:vAlign w:val="center"/>
                </w:tcPr>
                <w:p w14:paraId="320AA8D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0.55</w:t>
                  </w:r>
                </w:p>
              </w:tc>
            </w:tr>
            <w:tr w:rsidR="00716F5C" w:rsidRPr="005F2432" w14:paraId="54B6FF37" w14:textId="77777777" w:rsidTr="00716F5C">
              <w:tc>
                <w:tcPr>
                  <w:tcW w:w="1035" w:type="dxa"/>
                  <w:vAlign w:val="bottom"/>
                </w:tcPr>
                <w:p w14:paraId="19D575E4"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Colombia carbon tax</w:t>
                  </w:r>
                </w:p>
              </w:tc>
              <w:tc>
                <w:tcPr>
                  <w:tcW w:w="1208" w:type="dxa"/>
                  <w:vAlign w:val="center"/>
                </w:tcPr>
                <w:p w14:paraId="2D1859C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41.62</w:t>
                  </w:r>
                </w:p>
              </w:tc>
              <w:tc>
                <w:tcPr>
                  <w:tcW w:w="966" w:type="dxa"/>
                  <w:vAlign w:val="center"/>
                </w:tcPr>
                <w:p w14:paraId="1A384E9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0.08%</w:t>
                  </w:r>
                </w:p>
              </w:tc>
              <w:tc>
                <w:tcPr>
                  <w:tcW w:w="1056" w:type="dxa"/>
                  <w:vAlign w:val="center"/>
                </w:tcPr>
                <w:p w14:paraId="7D2B5B3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5.67</w:t>
                  </w:r>
                </w:p>
              </w:tc>
              <w:tc>
                <w:tcPr>
                  <w:tcW w:w="1395" w:type="dxa"/>
                  <w:vAlign w:val="center"/>
                </w:tcPr>
                <w:p w14:paraId="0356D91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41.62</w:t>
                  </w:r>
                </w:p>
              </w:tc>
              <w:tc>
                <w:tcPr>
                  <w:tcW w:w="1107" w:type="dxa"/>
                  <w:vAlign w:val="center"/>
                </w:tcPr>
                <w:p w14:paraId="35D43E3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0.08%</w:t>
                  </w:r>
                </w:p>
              </w:tc>
              <w:tc>
                <w:tcPr>
                  <w:tcW w:w="1032" w:type="dxa"/>
                  <w:vAlign w:val="center"/>
                </w:tcPr>
                <w:p w14:paraId="2A63E0E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5.17</w:t>
                  </w:r>
                </w:p>
              </w:tc>
            </w:tr>
            <w:tr w:rsidR="00716F5C" w:rsidRPr="005F2432" w14:paraId="353B743A" w14:textId="77777777" w:rsidTr="00716F5C">
              <w:tc>
                <w:tcPr>
                  <w:tcW w:w="1035" w:type="dxa"/>
                  <w:vAlign w:val="bottom"/>
                </w:tcPr>
                <w:p w14:paraId="0B69B4E7"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Denmark carbon tax</w:t>
                  </w:r>
                </w:p>
              </w:tc>
              <w:tc>
                <w:tcPr>
                  <w:tcW w:w="1208" w:type="dxa"/>
                  <w:vAlign w:val="center"/>
                </w:tcPr>
                <w:p w14:paraId="714DC62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21.59</w:t>
                  </w:r>
                </w:p>
              </w:tc>
              <w:tc>
                <w:tcPr>
                  <w:tcW w:w="966" w:type="dxa"/>
                  <w:vAlign w:val="center"/>
                </w:tcPr>
                <w:p w14:paraId="4FB8986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0.04%</w:t>
                  </w:r>
                </w:p>
              </w:tc>
              <w:tc>
                <w:tcPr>
                  <w:tcW w:w="1056" w:type="dxa"/>
                  <w:vAlign w:val="center"/>
                </w:tcPr>
                <w:p w14:paraId="77BB31D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28.82</w:t>
                  </w:r>
                </w:p>
              </w:tc>
              <w:tc>
                <w:tcPr>
                  <w:tcW w:w="1395" w:type="dxa"/>
                  <w:vAlign w:val="center"/>
                </w:tcPr>
                <w:p w14:paraId="63739BB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21.59</w:t>
                  </w:r>
                </w:p>
              </w:tc>
              <w:tc>
                <w:tcPr>
                  <w:tcW w:w="1107" w:type="dxa"/>
                  <w:vAlign w:val="center"/>
                </w:tcPr>
                <w:p w14:paraId="652A4FB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0.04%</w:t>
                  </w:r>
                </w:p>
              </w:tc>
              <w:tc>
                <w:tcPr>
                  <w:tcW w:w="1032" w:type="dxa"/>
                  <w:vAlign w:val="center"/>
                </w:tcPr>
                <w:p w14:paraId="2341FAB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26.39</w:t>
                  </w:r>
                </w:p>
              </w:tc>
            </w:tr>
            <w:tr w:rsidR="00716F5C" w:rsidRPr="005F2432" w14:paraId="57C382A1" w14:textId="77777777" w:rsidTr="00716F5C">
              <w:tc>
                <w:tcPr>
                  <w:tcW w:w="1035" w:type="dxa"/>
                  <w:vAlign w:val="bottom"/>
                </w:tcPr>
                <w:p w14:paraId="44E6AEA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EU ETS</w:t>
                  </w:r>
                </w:p>
              </w:tc>
              <w:tc>
                <w:tcPr>
                  <w:tcW w:w="1208" w:type="dxa"/>
                  <w:vAlign w:val="center"/>
                </w:tcPr>
                <w:p w14:paraId="60C852B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2131.84</w:t>
                  </w:r>
                </w:p>
              </w:tc>
              <w:tc>
                <w:tcPr>
                  <w:tcW w:w="966" w:type="dxa"/>
                  <w:vAlign w:val="center"/>
                </w:tcPr>
                <w:p w14:paraId="0019A926"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3.92%</w:t>
                  </w:r>
                </w:p>
              </w:tc>
              <w:tc>
                <w:tcPr>
                  <w:tcW w:w="1056" w:type="dxa"/>
                  <w:vAlign w:val="center"/>
                </w:tcPr>
                <w:p w14:paraId="737ABD8A"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16.37</w:t>
                  </w:r>
                </w:p>
              </w:tc>
              <w:tc>
                <w:tcPr>
                  <w:tcW w:w="1395" w:type="dxa"/>
                  <w:vAlign w:val="center"/>
                </w:tcPr>
                <w:p w14:paraId="46C653D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2131.84</w:t>
                  </w:r>
                </w:p>
              </w:tc>
              <w:tc>
                <w:tcPr>
                  <w:tcW w:w="1107" w:type="dxa"/>
                  <w:vAlign w:val="center"/>
                </w:tcPr>
                <w:p w14:paraId="418A43C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3.92%</w:t>
                  </w:r>
                </w:p>
              </w:tc>
              <w:tc>
                <w:tcPr>
                  <w:tcW w:w="1032" w:type="dxa"/>
                  <w:vAlign w:val="center"/>
                </w:tcPr>
                <w:p w14:paraId="705714B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24.54</w:t>
                  </w:r>
                </w:p>
              </w:tc>
            </w:tr>
            <w:tr w:rsidR="00716F5C" w:rsidRPr="005F2432" w14:paraId="1EF73AE2" w14:textId="77777777" w:rsidTr="00716F5C">
              <w:tc>
                <w:tcPr>
                  <w:tcW w:w="1035" w:type="dxa"/>
                  <w:vAlign w:val="bottom"/>
                </w:tcPr>
                <w:p w14:paraId="027750F4"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Estonia carbon tax</w:t>
                  </w:r>
                </w:p>
              </w:tc>
              <w:tc>
                <w:tcPr>
                  <w:tcW w:w="1208" w:type="dxa"/>
                  <w:vAlign w:val="center"/>
                </w:tcPr>
                <w:p w14:paraId="36695AC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0.76</w:t>
                  </w:r>
                </w:p>
              </w:tc>
              <w:tc>
                <w:tcPr>
                  <w:tcW w:w="966" w:type="dxa"/>
                  <w:vAlign w:val="center"/>
                </w:tcPr>
                <w:p w14:paraId="02CCA91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0.00%</w:t>
                  </w:r>
                </w:p>
              </w:tc>
              <w:tc>
                <w:tcPr>
                  <w:tcW w:w="1056" w:type="dxa"/>
                  <w:vAlign w:val="center"/>
                </w:tcPr>
                <w:p w14:paraId="007EA5B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2.48</w:t>
                  </w:r>
                </w:p>
              </w:tc>
              <w:tc>
                <w:tcPr>
                  <w:tcW w:w="1395" w:type="dxa"/>
                  <w:vAlign w:val="center"/>
                </w:tcPr>
                <w:p w14:paraId="15A7AA8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0.76</w:t>
                  </w:r>
                </w:p>
              </w:tc>
              <w:tc>
                <w:tcPr>
                  <w:tcW w:w="1107" w:type="dxa"/>
                  <w:vAlign w:val="center"/>
                </w:tcPr>
                <w:p w14:paraId="5C46007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0.00%</w:t>
                  </w:r>
                </w:p>
              </w:tc>
              <w:tc>
                <w:tcPr>
                  <w:tcW w:w="1032" w:type="dxa"/>
                  <w:vAlign w:val="center"/>
                </w:tcPr>
                <w:p w14:paraId="048C8C8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2.25</w:t>
                  </w:r>
                </w:p>
              </w:tc>
            </w:tr>
            <w:tr w:rsidR="00716F5C" w:rsidRPr="005F2432" w14:paraId="14F2300A" w14:textId="77777777" w:rsidTr="00716F5C">
              <w:tc>
                <w:tcPr>
                  <w:tcW w:w="1035" w:type="dxa"/>
                  <w:vAlign w:val="bottom"/>
                </w:tcPr>
                <w:p w14:paraId="0D9AB9E9"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Finland carbon tax</w:t>
                  </w:r>
                </w:p>
              </w:tc>
              <w:tc>
                <w:tcPr>
                  <w:tcW w:w="1208" w:type="dxa"/>
                  <w:vAlign w:val="center"/>
                </w:tcPr>
                <w:p w14:paraId="03DACFE7"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25.09</w:t>
                  </w:r>
                </w:p>
              </w:tc>
              <w:tc>
                <w:tcPr>
                  <w:tcW w:w="966" w:type="dxa"/>
                  <w:vAlign w:val="center"/>
                </w:tcPr>
                <w:p w14:paraId="7C66837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0.05%</w:t>
                  </w:r>
                </w:p>
              </w:tc>
              <w:tc>
                <w:tcPr>
                  <w:tcW w:w="1056" w:type="dxa"/>
                  <w:vAlign w:val="center"/>
                </w:tcPr>
                <w:p w14:paraId="03CF69EB"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76.87</w:t>
                  </w:r>
                </w:p>
              </w:tc>
              <w:tc>
                <w:tcPr>
                  <w:tcW w:w="1395" w:type="dxa"/>
                  <w:vAlign w:val="center"/>
                </w:tcPr>
                <w:p w14:paraId="471F1AA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25.09</w:t>
                  </w:r>
                </w:p>
              </w:tc>
              <w:tc>
                <w:tcPr>
                  <w:tcW w:w="1107" w:type="dxa"/>
                  <w:vAlign w:val="center"/>
                </w:tcPr>
                <w:p w14:paraId="0F4DB6E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0.05%</w:t>
                  </w:r>
                </w:p>
              </w:tc>
              <w:tc>
                <w:tcPr>
                  <w:tcW w:w="1032" w:type="dxa"/>
                  <w:vAlign w:val="center"/>
                </w:tcPr>
                <w:p w14:paraId="336DC38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69.66</w:t>
                  </w:r>
                </w:p>
              </w:tc>
            </w:tr>
            <w:tr w:rsidR="00716F5C" w:rsidRPr="005F2432" w14:paraId="5BAB6666" w14:textId="77777777" w:rsidTr="00716F5C">
              <w:tc>
                <w:tcPr>
                  <w:tcW w:w="1035" w:type="dxa"/>
                  <w:vAlign w:val="bottom"/>
                </w:tcPr>
                <w:p w14:paraId="2A29B2F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France carbon tax</w:t>
                  </w:r>
                </w:p>
              </w:tc>
              <w:tc>
                <w:tcPr>
                  <w:tcW w:w="1208" w:type="dxa"/>
                  <w:vAlign w:val="center"/>
                </w:tcPr>
                <w:p w14:paraId="1CC49F6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175.63</w:t>
                  </w:r>
                </w:p>
              </w:tc>
              <w:tc>
                <w:tcPr>
                  <w:tcW w:w="966" w:type="dxa"/>
                  <w:vAlign w:val="center"/>
                </w:tcPr>
                <w:p w14:paraId="3E24FAA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0.32%</w:t>
                  </w:r>
                </w:p>
              </w:tc>
              <w:tc>
                <w:tcPr>
                  <w:tcW w:w="1056" w:type="dxa"/>
                  <w:vAlign w:val="center"/>
                </w:tcPr>
                <w:p w14:paraId="2BB1B62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55.3</w:t>
                  </w:r>
                </w:p>
              </w:tc>
              <w:tc>
                <w:tcPr>
                  <w:tcW w:w="1395" w:type="dxa"/>
                  <w:vAlign w:val="center"/>
                </w:tcPr>
                <w:p w14:paraId="5BA516C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175.63</w:t>
                  </w:r>
                </w:p>
              </w:tc>
              <w:tc>
                <w:tcPr>
                  <w:tcW w:w="1107" w:type="dxa"/>
                  <w:vAlign w:val="center"/>
                </w:tcPr>
                <w:p w14:paraId="6767EE1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0.32%</w:t>
                  </w:r>
                </w:p>
              </w:tc>
              <w:tc>
                <w:tcPr>
                  <w:tcW w:w="1032" w:type="dxa"/>
                  <w:vAlign w:val="center"/>
                </w:tcPr>
                <w:p w14:paraId="1925D6B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50.11</w:t>
                  </w:r>
                </w:p>
              </w:tc>
            </w:tr>
            <w:tr w:rsidR="00716F5C" w:rsidRPr="005F2432" w14:paraId="00F9BFA4" w14:textId="77777777" w:rsidTr="00716F5C">
              <w:tc>
                <w:tcPr>
                  <w:tcW w:w="1035" w:type="dxa"/>
                  <w:vAlign w:val="bottom"/>
                </w:tcPr>
                <w:p w14:paraId="5984462C"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Fujian pilot ETS</w:t>
                  </w:r>
                </w:p>
              </w:tc>
              <w:tc>
                <w:tcPr>
                  <w:tcW w:w="1208" w:type="dxa"/>
                  <w:vAlign w:val="center"/>
                </w:tcPr>
                <w:p w14:paraId="4284EE2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200.00</w:t>
                  </w:r>
                </w:p>
              </w:tc>
              <w:tc>
                <w:tcPr>
                  <w:tcW w:w="966" w:type="dxa"/>
                  <w:vAlign w:val="center"/>
                </w:tcPr>
                <w:p w14:paraId="00B07AA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0.37%</w:t>
                  </w:r>
                </w:p>
              </w:tc>
              <w:tc>
                <w:tcPr>
                  <w:tcW w:w="1056" w:type="dxa"/>
                  <w:vAlign w:val="center"/>
                </w:tcPr>
                <w:p w14:paraId="0D5D11A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3.18</w:t>
                  </w:r>
                </w:p>
              </w:tc>
              <w:tc>
                <w:tcPr>
                  <w:tcW w:w="1395" w:type="dxa"/>
                  <w:vAlign w:val="center"/>
                </w:tcPr>
                <w:p w14:paraId="467B497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200.00</w:t>
                  </w:r>
                </w:p>
              </w:tc>
              <w:tc>
                <w:tcPr>
                  <w:tcW w:w="1107" w:type="dxa"/>
                  <w:vAlign w:val="center"/>
                </w:tcPr>
                <w:p w14:paraId="02BDA9F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0.37%</w:t>
                  </w:r>
                </w:p>
              </w:tc>
              <w:tc>
                <w:tcPr>
                  <w:tcW w:w="1032" w:type="dxa"/>
                  <w:vAlign w:val="center"/>
                </w:tcPr>
                <w:p w14:paraId="412D469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1.52</w:t>
                  </w:r>
                </w:p>
              </w:tc>
            </w:tr>
            <w:tr w:rsidR="00716F5C" w:rsidRPr="005F2432" w14:paraId="6009B896" w14:textId="77777777" w:rsidTr="00716F5C">
              <w:tc>
                <w:tcPr>
                  <w:tcW w:w="1035" w:type="dxa"/>
                  <w:vAlign w:val="bottom"/>
                </w:tcPr>
                <w:p w14:paraId="0839A437"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Guangdong pilot ETS</w:t>
                  </w:r>
                </w:p>
              </w:tc>
              <w:tc>
                <w:tcPr>
                  <w:tcW w:w="1208" w:type="dxa"/>
                  <w:vAlign w:val="center"/>
                </w:tcPr>
                <w:p w14:paraId="265D76D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366.30</w:t>
                  </w:r>
                </w:p>
              </w:tc>
              <w:tc>
                <w:tcPr>
                  <w:tcW w:w="966" w:type="dxa"/>
                  <w:vAlign w:val="center"/>
                </w:tcPr>
                <w:p w14:paraId="6AA52FE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0.67%</w:t>
                  </w:r>
                </w:p>
              </w:tc>
              <w:tc>
                <w:tcPr>
                  <w:tcW w:w="1056" w:type="dxa"/>
                  <w:vAlign w:val="center"/>
                </w:tcPr>
                <w:p w14:paraId="5E2B4A3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2.32</w:t>
                  </w:r>
                </w:p>
              </w:tc>
              <w:tc>
                <w:tcPr>
                  <w:tcW w:w="1395" w:type="dxa"/>
                  <w:vAlign w:val="center"/>
                </w:tcPr>
                <w:p w14:paraId="3DCAA58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366.30</w:t>
                  </w:r>
                </w:p>
              </w:tc>
              <w:tc>
                <w:tcPr>
                  <w:tcW w:w="1107" w:type="dxa"/>
                  <w:vAlign w:val="center"/>
                </w:tcPr>
                <w:p w14:paraId="223CF07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0.67%</w:t>
                  </w:r>
                </w:p>
              </w:tc>
              <w:tc>
                <w:tcPr>
                  <w:tcW w:w="1032" w:type="dxa"/>
                  <w:vAlign w:val="center"/>
                </w:tcPr>
                <w:p w14:paraId="16E165C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2.92</w:t>
                  </w:r>
                </w:p>
              </w:tc>
            </w:tr>
            <w:tr w:rsidR="00716F5C" w:rsidRPr="005F2432" w14:paraId="5D790DAE" w14:textId="77777777" w:rsidTr="00716F5C">
              <w:tc>
                <w:tcPr>
                  <w:tcW w:w="1035" w:type="dxa"/>
                  <w:vAlign w:val="bottom"/>
                </w:tcPr>
                <w:p w14:paraId="6FFB4F05"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Hubei pilot ETS</w:t>
                  </w:r>
                </w:p>
              </w:tc>
              <w:tc>
                <w:tcPr>
                  <w:tcW w:w="1208" w:type="dxa"/>
                  <w:vAlign w:val="center"/>
                </w:tcPr>
                <w:p w14:paraId="17136EA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162.09</w:t>
                  </w:r>
                </w:p>
              </w:tc>
              <w:tc>
                <w:tcPr>
                  <w:tcW w:w="966" w:type="dxa"/>
                  <w:vAlign w:val="center"/>
                </w:tcPr>
                <w:p w14:paraId="5F89A01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0.30%</w:t>
                  </w:r>
                </w:p>
              </w:tc>
              <w:tc>
                <w:tcPr>
                  <w:tcW w:w="1056" w:type="dxa"/>
                  <w:vAlign w:val="center"/>
                </w:tcPr>
                <w:p w14:paraId="3DCE6F0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2.32</w:t>
                  </w:r>
                </w:p>
              </w:tc>
              <w:tc>
                <w:tcPr>
                  <w:tcW w:w="1395" w:type="dxa"/>
                  <w:vAlign w:val="center"/>
                </w:tcPr>
                <w:p w14:paraId="3385A0D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162.09</w:t>
                  </w:r>
                </w:p>
              </w:tc>
              <w:tc>
                <w:tcPr>
                  <w:tcW w:w="1107" w:type="dxa"/>
                  <w:vAlign w:val="center"/>
                </w:tcPr>
                <w:p w14:paraId="2877BD9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0.30%</w:t>
                  </w:r>
                </w:p>
              </w:tc>
              <w:tc>
                <w:tcPr>
                  <w:tcW w:w="1032" w:type="dxa"/>
                  <w:vAlign w:val="center"/>
                </w:tcPr>
                <w:p w14:paraId="14B0CB6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4.13</w:t>
                  </w:r>
                </w:p>
              </w:tc>
            </w:tr>
            <w:tr w:rsidR="00716F5C" w:rsidRPr="005F2432" w14:paraId="64898A8E" w14:textId="77777777" w:rsidTr="00716F5C">
              <w:tc>
                <w:tcPr>
                  <w:tcW w:w="1035" w:type="dxa"/>
                  <w:vAlign w:val="bottom"/>
                </w:tcPr>
                <w:p w14:paraId="080EBA6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Iceland carbon tax</w:t>
                  </w:r>
                </w:p>
              </w:tc>
              <w:tc>
                <w:tcPr>
                  <w:tcW w:w="1208" w:type="dxa"/>
                  <w:vAlign w:val="center"/>
                </w:tcPr>
                <w:p w14:paraId="3812EF38"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1.59</w:t>
                  </w:r>
                </w:p>
              </w:tc>
              <w:tc>
                <w:tcPr>
                  <w:tcW w:w="966" w:type="dxa"/>
                  <w:vAlign w:val="center"/>
                </w:tcPr>
                <w:p w14:paraId="49700857"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0.00%</w:t>
                  </w:r>
                </w:p>
              </w:tc>
              <w:tc>
                <w:tcPr>
                  <w:tcW w:w="1056" w:type="dxa"/>
                  <w:vAlign w:val="center"/>
                </w:tcPr>
                <w:p w14:paraId="69FCD90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35.71</w:t>
                  </w:r>
                </w:p>
              </w:tc>
              <w:tc>
                <w:tcPr>
                  <w:tcW w:w="1395" w:type="dxa"/>
                  <w:vAlign w:val="center"/>
                </w:tcPr>
                <w:p w14:paraId="241DEEA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1.59</w:t>
                  </w:r>
                </w:p>
              </w:tc>
              <w:tc>
                <w:tcPr>
                  <w:tcW w:w="1107" w:type="dxa"/>
                  <w:vAlign w:val="center"/>
                </w:tcPr>
                <w:p w14:paraId="2B5A519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0.00%</w:t>
                  </w:r>
                </w:p>
              </w:tc>
              <w:tc>
                <w:tcPr>
                  <w:tcW w:w="1032" w:type="dxa"/>
                  <w:vAlign w:val="center"/>
                </w:tcPr>
                <w:p w14:paraId="42F8F98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31.34</w:t>
                  </w:r>
                </w:p>
              </w:tc>
            </w:tr>
            <w:tr w:rsidR="00716F5C" w:rsidRPr="005F2432" w14:paraId="6458171B" w14:textId="77777777" w:rsidTr="00716F5C">
              <w:tc>
                <w:tcPr>
                  <w:tcW w:w="1035" w:type="dxa"/>
                  <w:vAlign w:val="bottom"/>
                </w:tcPr>
                <w:p w14:paraId="0B95539D"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Ireland carbon tax</w:t>
                  </w:r>
                </w:p>
              </w:tc>
              <w:tc>
                <w:tcPr>
                  <w:tcW w:w="1208" w:type="dxa"/>
                  <w:vAlign w:val="center"/>
                </w:tcPr>
                <w:p w14:paraId="7AB5625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30.79</w:t>
                  </w:r>
                </w:p>
              </w:tc>
              <w:tc>
                <w:tcPr>
                  <w:tcW w:w="966" w:type="dxa"/>
                  <w:vAlign w:val="center"/>
                </w:tcPr>
                <w:p w14:paraId="1B8A4ED7"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0.06%</w:t>
                  </w:r>
                </w:p>
              </w:tc>
              <w:tc>
                <w:tcPr>
                  <w:tcW w:w="1056" w:type="dxa"/>
                  <w:vAlign w:val="center"/>
                </w:tcPr>
                <w:p w14:paraId="23FF609B"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24.8</w:t>
                  </w:r>
                </w:p>
              </w:tc>
              <w:tc>
                <w:tcPr>
                  <w:tcW w:w="1395" w:type="dxa"/>
                  <w:vAlign w:val="center"/>
                </w:tcPr>
                <w:p w14:paraId="1729CD4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30.79</w:t>
                  </w:r>
                </w:p>
              </w:tc>
              <w:tc>
                <w:tcPr>
                  <w:tcW w:w="1107" w:type="dxa"/>
                  <w:vAlign w:val="center"/>
                </w:tcPr>
                <w:p w14:paraId="39B44A9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0.06%</w:t>
                  </w:r>
                </w:p>
              </w:tc>
              <w:tc>
                <w:tcPr>
                  <w:tcW w:w="1032" w:type="dxa"/>
                  <w:vAlign w:val="center"/>
                </w:tcPr>
                <w:p w14:paraId="549E9F7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22.47</w:t>
                  </w:r>
                </w:p>
              </w:tc>
            </w:tr>
            <w:tr w:rsidR="00716F5C" w:rsidRPr="005F2432" w14:paraId="04E681CB" w14:textId="77777777" w:rsidTr="00716F5C">
              <w:tc>
                <w:tcPr>
                  <w:tcW w:w="1035" w:type="dxa"/>
                  <w:vAlign w:val="bottom"/>
                </w:tcPr>
                <w:p w14:paraId="227B4B37"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Japan carbon tax</w:t>
                  </w:r>
                </w:p>
              </w:tc>
              <w:tc>
                <w:tcPr>
                  <w:tcW w:w="1208" w:type="dxa"/>
                  <w:vAlign w:val="center"/>
                </w:tcPr>
                <w:p w14:paraId="6F013FB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999.43</w:t>
                  </w:r>
                </w:p>
              </w:tc>
              <w:tc>
                <w:tcPr>
                  <w:tcW w:w="966" w:type="dxa"/>
                  <w:vAlign w:val="center"/>
                </w:tcPr>
                <w:p w14:paraId="1DF72FC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1.84%</w:t>
                  </w:r>
                </w:p>
              </w:tc>
              <w:tc>
                <w:tcPr>
                  <w:tcW w:w="1056" w:type="dxa"/>
                  <w:vAlign w:val="center"/>
                </w:tcPr>
                <w:p w14:paraId="2EF15B9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2.74</w:t>
                  </w:r>
                </w:p>
              </w:tc>
              <w:tc>
                <w:tcPr>
                  <w:tcW w:w="1395" w:type="dxa"/>
                  <w:vAlign w:val="center"/>
                </w:tcPr>
                <w:p w14:paraId="7C533EF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999.43</w:t>
                  </w:r>
                </w:p>
              </w:tc>
              <w:tc>
                <w:tcPr>
                  <w:tcW w:w="1107" w:type="dxa"/>
                  <w:vAlign w:val="center"/>
                </w:tcPr>
                <w:p w14:paraId="20A4644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1.84%</w:t>
                  </w:r>
                </w:p>
              </w:tc>
              <w:tc>
                <w:tcPr>
                  <w:tcW w:w="1032" w:type="dxa"/>
                  <w:vAlign w:val="center"/>
                </w:tcPr>
                <w:p w14:paraId="5DA7AEB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2.60</w:t>
                  </w:r>
                </w:p>
              </w:tc>
            </w:tr>
            <w:tr w:rsidR="00716F5C" w:rsidRPr="005F2432" w14:paraId="14E3AB50" w14:textId="77777777" w:rsidTr="00716F5C">
              <w:tc>
                <w:tcPr>
                  <w:tcW w:w="1035" w:type="dxa"/>
                  <w:vAlign w:val="bottom"/>
                </w:tcPr>
                <w:p w14:paraId="1A0DFE06"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Korea ETS</w:t>
                  </w:r>
                </w:p>
              </w:tc>
              <w:tc>
                <w:tcPr>
                  <w:tcW w:w="1208" w:type="dxa"/>
                  <w:vAlign w:val="center"/>
                </w:tcPr>
                <w:p w14:paraId="25D6E547"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452.91</w:t>
                  </w:r>
                </w:p>
              </w:tc>
              <w:tc>
                <w:tcPr>
                  <w:tcW w:w="966" w:type="dxa"/>
                  <w:vAlign w:val="center"/>
                </w:tcPr>
                <w:p w14:paraId="4026980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0.83%</w:t>
                  </w:r>
                </w:p>
              </w:tc>
              <w:tc>
                <w:tcPr>
                  <w:tcW w:w="1056" w:type="dxa"/>
                  <w:vAlign w:val="center"/>
                </w:tcPr>
                <w:p w14:paraId="23A2359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20.52</w:t>
                  </w:r>
                </w:p>
              </w:tc>
              <w:tc>
                <w:tcPr>
                  <w:tcW w:w="1395" w:type="dxa"/>
                  <w:vAlign w:val="center"/>
                </w:tcPr>
                <w:p w14:paraId="20EE591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468.29</w:t>
                  </w:r>
                </w:p>
              </w:tc>
              <w:tc>
                <w:tcPr>
                  <w:tcW w:w="1107" w:type="dxa"/>
                  <w:vAlign w:val="center"/>
                </w:tcPr>
                <w:p w14:paraId="72DC9787"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0.86%</w:t>
                  </w:r>
                </w:p>
              </w:tc>
              <w:tc>
                <w:tcPr>
                  <w:tcW w:w="1032" w:type="dxa"/>
                  <w:vAlign w:val="center"/>
                </w:tcPr>
                <w:p w14:paraId="13ADFD8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22.45</w:t>
                  </w:r>
                </w:p>
              </w:tc>
            </w:tr>
            <w:tr w:rsidR="00716F5C" w:rsidRPr="005F2432" w14:paraId="79B72D41" w14:textId="77777777" w:rsidTr="00716F5C">
              <w:tc>
                <w:tcPr>
                  <w:tcW w:w="1035" w:type="dxa"/>
                  <w:vAlign w:val="bottom"/>
                </w:tcPr>
                <w:p w14:paraId="7D2FE749"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Latvia carbon tax</w:t>
                  </w:r>
                </w:p>
              </w:tc>
              <w:tc>
                <w:tcPr>
                  <w:tcW w:w="1208" w:type="dxa"/>
                  <w:vAlign w:val="center"/>
                </w:tcPr>
                <w:p w14:paraId="31C8E9CF"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2.06</w:t>
                  </w:r>
                </w:p>
              </w:tc>
              <w:tc>
                <w:tcPr>
                  <w:tcW w:w="966" w:type="dxa"/>
                  <w:vAlign w:val="center"/>
                </w:tcPr>
                <w:p w14:paraId="03BE81A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0.00%</w:t>
                  </w:r>
                </w:p>
              </w:tc>
              <w:tc>
                <w:tcPr>
                  <w:tcW w:w="1056" w:type="dxa"/>
                  <w:vAlign w:val="center"/>
                </w:tcPr>
                <w:p w14:paraId="3E80497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5.58</w:t>
                  </w:r>
                </w:p>
              </w:tc>
              <w:tc>
                <w:tcPr>
                  <w:tcW w:w="1395" w:type="dxa"/>
                  <w:vAlign w:val="center"/>
                </w:tcPr>
                <w:p w14:paraId="5A8E5E3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2.06</w:t>
                  </w:r>
                </w:p>
              </w:tc>
              <w:tc>
                <w:tcPr>
                  <w:tcW w:w="1107" w:type="dxa"/>
                  <w:vAlign w:val="center"/>
                </w:tcPr>
                <w:p w14:paraId="22C1994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0.00%</w:t>
                  </w:r>
                </w:p>
              </w:tc>
              <w:tc>
                <w:tcPr>
                  <w:tcW w:w="1032" w:type="dxa"/>
                  <w:vAlign w:val="center"/>
                </w:tcPr>
                <w:p w14:paraId="7823350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5.06</w:t>
                  </w:r>
                </w:p>
              </w:tc>
            </w:tr>
            <w:tr w:rsidR="00716F5C" w:rsidRPr="005F2432" w14:paraId="5A47A07E" w14:textId="77777777" w:rsidTr="00716F5C">
              <w:tc>
                <w:tcPr>
                  <w:tcW w:w="1035" w:type="dxa"/>
                  <w:vAlign w:val="bottom"/>
                </w:tcPr>
                <w:p w14:paraId="0350086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Liechtenstein carbon tax</w:t>
                  </w:r>
                </w:p>
              </w:tc>
              <w:tc>
                <w:tcPr>
                  <w:tcW w:w="1208" w:type="dxa"/>
                  <w:vAlign w:val="center"/>
                </w:tcPr>
                <w:p w14:paraId="30603A8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0.06</w:t>
                  </w:r>
                </w:p>
              </w:tc>
              <w:tc>
                <w:tcPr>
                  <w:tcW w:w="966" w:type="dxa"/>
                  <w:vAlign w:val="center"/>
                </w:tcPr>
                <w:p w14:paraId="76B138D6"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0.00%</w:t>
                  </w:r>
                </w:p>
              </w:tc>
              <w:tc>
                <w:tcPr>
                  <w:tcW w:w="1056" w:type="dxa"/>
                  <w:vAlign w:val="center"/>
                </w:tcPr>
                <w:p w14:paraId="07DE4FA6"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100.9</w:t>
                  </w:r>
                </w:p>
              </w:tc>
              <w:tc>
                <w:tcPr>
                  <w:tcW w:w="1395" w:type="dxa"/>
                  <w:vAlign w:val="center"/>
                </w:tcPr>
                <w:p w14:paraId="76A247F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0.06</w:t>
                  </w:r>
                </w:p>
              </w:tc>
              <w:tc>
                <w:tcPr>
                  <w:tcW w:w="1107" w:type="dxa"/>
                  <w:vAlign w:val="center"/>
                </w:tcPr>
                <w:p w14:paraId="4AB0364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0.00%</w:t>
                  </w:r>
                </w:p>
              </w:tc>
              <w:tc>
                <w:tcPr>
                  <w:tcW w:w="1032" w:type="dxa"/>
                  <w:vAlign w:val="center"/>
                </w:tcPr>
                <w:p w14:paraId="651E664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96.46</w:t>
                  </w:r>
                </w:p>
              </w:tc>
            </w:tr>
            <w:tr w:rsidR="00716F5C" w:rsidRPr="005F2432" w14:paraId="0EFCB4C5" w14:textId="77777777" w:rsidTr="00716F5C">
              <w:tc>
                <w:tcPr>
                  <w:tcW w:w="1035" w:type="dxa"/>
                  <w:vAlign w:val="bottom"/>
                </w:tcPr>
                <w:p w14:paraId="08E4D9AB"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Mexico carbon tax</w:t>
                  </w:r>
                </w:p>
              </w:tc>
              <w:tc>
                <w:tcPr>
                  <w:tcW w:w="1208" w:type="dxa"/>
                  <w:vAlign w:val="center"/>
                </w:tcPr>
                <w:p w14:paraId="4E7F2B1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307.33</w:t>
                  </w:r>
                </w:p>
              </w:tc>
              <w:tc>
                <w:tcPr>
                  <w:tcW w:w="966" w:type="dxa"/>
                  <w:vAlign w:val="center"/>
                </w:tcPr>
                <w:p w14:paraId="7FA422F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0.56%</w:t>
                  </w:r>
                </w:p>
              </w:tc>
              <w:tc>
                <w:tcPr>
                  <w:tcW w:w="1056" w:type="dxa"/>
                  <w:vAlign w:val="center"/>
                </w:tcPr>
                <w:p w14:paraId="56DF086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3.01</w:t>
                  </w:r>
                </w:p>
              </w:tc>
              <w:tc>
                <w:tcPr>
                  <w:tcW w:w="1395" w:type="dxa"/>
                  <w:vAlign w:val="center"/>
                </w:tcPr>
                <w:p w14:paraId="4551E56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307.33</w:t>
                  </w:r>
                </w:p>
              </w:tc>
              <w:tc>
                <w:tcPr>
                  <w:tcW w:w="1107" w:type="dxa"/>
                  <w:vAlign w:val="center"/>
                </w:tcPr>
                <w:p w14:paraId="71DB858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0.56%</w:t>
                  </w:r>
                </w:p>
              </w:tc>
              <w:tc>
                <w:tcPr>
                  <w:tcW w:w="1032" w:type="dxa"/>
                  <w:vAlign w:val="center"/>
                </w:tcPr>
                <w:p w14:paraId="0D9E5A5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2.99</w:t>
                  </w:r>
                </w:p>
              </w:tc>
            </w:tr>
            <w:tr w:rsidR="00716F5C" w:rsidRPr="005F2432" w14:paraId="0351087D" w14:textId="77777777" w:rsidTr="00716F5C">
              <w:tc>
                <w:tcPr>
                  <w:tcW w:w="1035" w:type="dxa"/>
                  <w:vAlign w:val="bottom"/>
                </w:tcPr>
                <w:p w14:paraId="0FAF9208"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New Zealand ETS</w:t>
                  </w:r>
                </w:p>
              </w:tc>
              <w:tc>
                <w:tcPr>
                  <w:tcW w:w="1208" w:type="dxa"/>
                  <w:vAlign w:val="center"/>
                </w:tcPr>
                <w:p w14:paraId="5D81F3A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39.85</w:t>
                  </w:r>
                </w:p>
              </w:tc>
              <w:tc>
                <w:tcPr>
                  <w:tcW w:w="966" w:type="dxa"/>
                  <w:vAlign w:val="center"/>
                </w:tcPr>
                <w:p w14:paraId="5D6E2B9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0.07%</w:t>
                  </w:r>
                </w:p>
              </w:tc>
              <w:tc>
                <w:tcPr>
                  <w:tcW w:w="1056" w:type="dxa"/>
                  <w:vAlign w:val="center"/>
                </w:tcPr>
                <w:p w14:paraId="668AD70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15.22</w:t>
                  </w:r>
                </w:p>
              </w:tc>
              <w:tc>
                <w:tcPr>
                  <w:tcW w:w="1395" w:type="dxa"/>
                  <w:vAlign w:val="center"/>
                </w:tcPr>
                <w:p w14:paraId="7767466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39.85</w:t>
                  </w:r>
                </w:p>
              </w:tc>
              <w:tc>
                <w:tcPr>
                  <w:tcW w:w="1107" w:type="dxa"/>
                  <w:vAlign w:val="center"/>
                </w:tcPr>
                <w:p w14:paraId="500600F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0.07%</w:t>
                  </w:r>
                </w:p>
              </w:tc>
              <w:tc>
                <w:tcPr>
                  <w:tcW w:w="1032" w:type="dxa"/>
                  <w:vAlign w:val="center"/>
                </w:tcPr>
                <w:p w14:paraId="115EF7B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17.06</w:t>
                  </w:r>
                </w:p>
              </w:tc>
            </w:tr>
            <w:tr w:rsidR="00716F5C" w:rsidRPr="005F2432" w14:paraId="53421D02" w14:textId="77777777" w:rsidTr="00716F5C">
              <w:tc>
                <w:tcPr>
                  <w:tcW w:w="1035" w:type="dxa"/>
                  <w:vAlign w:val="bottom"/>
                </w:tcPr>
                <w:p w14:paraId="56BF45F3"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Norway carbon tax</w:t>
                  </w:r>
                </w:p>
              </w:tc>
              <w:tc>
                <w:tcPr>
                  <w:tcW w:w="1208" w:type="dxa"/>
                  <w:vAlign w:val="center"/>
                </w:tcPr>
                <w:p w14:paraId="02EB715F"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39.56</w:t>
                  </w:r>
                </w:p>
              </w:tc>
              <w:tc>
                <w:tcPr>
                  <w:tcW w:w="966" w:type="dxa"/>
                  <w:vAlign w:val="center"/>
                </w:tcPr>
                <w:p w14:paraId="1D68F7D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0.07%</w:t>
                  </w:r>
                </w:p>
              </w:tc>
              <w:tc>
                <w:tcPr>
                  <w:tcW w:w="1056" w:type="dxa"/>
                  <w:vAlign w:val="center"/>
                </w:tcPr>
                <w:p w14:paraId="5EF7F08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64.29</w:t>
                  </w:r>
                </w:p>
              </w:tc>
              <w:tc>
                <w:tcPr>
                  <w:tcW w:w="1395" w:type="dxa"/>
                  <w:vAlign w:val="center"/>
                </w:tcPr>
                <w:p w14:paraId="68D28510"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39.56</w:t>
                  </w:r>
                </w:p>
              </w:tc>
              <w:tc>
                <w:tcPr>
                  <w:tcW w:w="1107" w:type="dxa"/>
                  <w:vAlign w:val="center"/>
                </w:tcPr>
                <w:p w14:paraId="6F47AED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0.07%</w:t>
                  </w:r>
                </w:p>
              </w:tc>
              <w:tc>
                <w:tcPr>
                  <w:tcW w:w="1032" w:type="dxa"/>
                  <w:vAlign w:val="center"/>
                </w:tcPr>
                <w:p w14:paraId="2C0B943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59.22</w:t>
                  </w:r>
                </w:p>
              </w:tc>
            </w:tr>
            <w:tr w:rsidR="00716F5C" w:rsidRPr="005F2432" w14:paraId="01A6279C" w14:textId="77777777" w:rsidTr="00716F5C">
              <w:tc>
                <w:tcPr>
                  <w:tcW w:w="1035" w:type="dxa"/>
                  <w:vAlign w:val="bottom"/>
                </w:tcPr>
                <w:p w14:paraId="2A5FA873"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Ontario CaT</w:t>
                  </w:r>
                </w:p>
              </w:tc>
              <w:tc>
                <w:tcPr>
                  <w:tcW w:w="1208" w:type="dxa"/>
                  <w:vAlign w:val="center"/>
                </w:tcPr>
                <w:p w14:paraId="32CE0BA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136.86</w:t>
                  </w:r>
                </w:p>
              </w:tc>
              <w:tc>
                <w:tcPr>
                  <w:tcW w:w="966" w:type="dxa"/>
                  <w:vAlign w:val="center"/>
                </w:tcPr>
                <w:p w14:paraId="25A1271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0.25%</w:t>
                  </w:r>
                </w:p>
              </w:tc>
              <w:tc>
                <w:tcPr>
                  <w:tcW w:w="1056" w:type="dxa"/>
                  <w:vAlign w:val="center"/>
                </w:tcPr>
                <w:p w14:paraId="32662E2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15.1</w:t>
                  </w:r>
                </w:p>
              </w:tc>
              <w:tc>
                <w:tcPr>
                  <w:tcW w:w="1395" w:type="dxa"/>
                  <w:vAlign w:val="center"/>
                </w:tcPr>
                <w:p w14:paraId="15060F0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w:t>
                  </w:r>
                </w:p>
              </w:tc>
              <w:tc>
                <w:tcPr>
                  <w:tcW w:w="1107" w:type="dxa"/>
                  <w:vAlign w:val="center"/>
                </w:tcPr>
                <w:p w14:paraId="247B262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w:t>
                  </w:r>
                </w:p>
              </w:tc>
              <w:tc>
                <w:tcPr>
                  <w:tcW w:w="1032" w:type="dxa"/>
                  <w:vAlign w:val="center"/>
                </w:tcPr>
                <w:p w14:paraId="2372AEB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w:t>
                  </w:r>
                </w:p>
              </w:tc>
            </w:tr>
            <w:tr w:rsidR="00716F5C" w:rsidRPr="005F2432" w14:paraId="112F2685" w14:textId="77777777" w:rsidTr="00716F5C">
              <w:tc>
                <w:tcPr>
                  <w:tcW w:w="1035" w:type="dxa"/>
                  <w:vAlign w:val="bottom"/>
                </w:tcPr>
                <w:p w14:paraId="5E4A3FD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Poland carbon tax</w:t>
                  </w:r>
                </w:p>
              </w:tc>
              <w:tc>
                <w:tcPr>
                  <w:tcW w:w="1208" w:type="dxa"/>
                  <w:vAlign w:val="center"/>
                </w:tcPr>
                <w:p w14:paraId="617F455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15.54</w:t>
                  </w:r>
                </w:p>
              </w:tc>
              <w:tc>
                <w:tcPr>
                  <w:tcW w:w="966" w:type="dxa"/>
                  <w:vAlign w:val="center"/>
                </w:tcPr>
                <w:p w14:paraId="6A92F43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0.03%</w:t>
                  </w:r>
                </w:p>
              </w:tc>
              <w:tc>
                <w:tcPr>
                  <w:tcW w:w="1056" w:type="dxa"/>
                  <w:vAlign w:val="center"/>
                </w:tcPr>
                <w:p w14:paraId="22AEC56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0.09</w:t>
                  </w:r>
                </w:p>
              </w:tc>
              <w:tc>
                <w:tcPr>
                  <w:tcW w:w="1395" w:type="dxa"/>
                  <w:vAlign w:val="center"/>
                </w:tcPr>
                <w:p w14:paraId="25D7025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15.54</w:t>
                  </w:r>
                </w:p>
              </w:tc>
              <w:tc>
                <w:tcPr>
                  <w:tcW w:w="1107" w:type="dxa"/>
                  <w:vAlign w:val="center"/>
                </w:tcPr>
                <w:p w14:paraId="44809C5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0.03%</w:t>
                  </w:r>
                </w:p>
              </w:tc>
              <w:tc>
                <w:tcPr>
                  <w:tcW w:w="1032" w:type="dxa"/>
                  <w:vAlign w:val="center"/>
                </w:tcPr>
                <w:p w14:paraId="14FB8BC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0.08</w:t>
                  </w:r>
                </w:p>
              </w:tc>
            </w:tr>
            <w:tr w:rsidR="00716F5C" w:rsidRPr="005F2432" w14:paraId="1D65E7C4" w14:textId="77777777" w:rsidTr="00716F5C">
              <w:tc>
                <w:tcPr>
                  <w:tcW w:w="1035" w:type="dxa"/>
                  <w:vAlign w:val="bottom"/>
                </w:tcPr>
                <w:p w14:paraId="58E5772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Portugal carbon tax</w:t>
                  </w:r>
                </w:p>
              </w:tc>
              <w:tc>
                <w:tcPr>
                  <w:tcW w:w="1208" w:type="dxa"/>
                  <w:vAlign w:val="center"/>
                </w:tcPr>
                <w:p w14:paraId="761843B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20.80</w:t>
                  </w:r>
                </w:p>
              </w:tc>
              <w:tc>
                <w:tcPr>
                  <w:tcW w:w="966" w:type="dxa"/>
                  <w:vAlign w:val="center"/>
                </w:tcPr>
                <w:p w14:paraId="1BEBBB8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0.04%</w:t>
                  </w:r>
                </w:p>
              </w:tc>
              <w:tc>
                <w:tcPr>
                  <w:tcW w:w="1056" w:type="dxa"/>
                  <w:vAlign w:val="center"/>
                </w:tcPr>
                <w:p w14:paraId="3D86B68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8.49</w:t>
                  </w:r>
                </w:p>
              </w:tc>
              <w:tc>
                <w:tcPr>
                  <w:tcW w:w="1395" w:type="dxa"/>
                  <w:vAlign w:val="center"/>
                </w:tcPr>
                <w:p w14:paraId="7414927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20.80</w:t>
                  </w:r>
                </w:p>
              </w:tc>
              <w:tc>
                <w:tcPr>
                  <w:tcW w:w="1107" w:type="dxa"/>
                  <w:vAlign w:val="center"/>
                </w:tcPr>
                <w:p w14:paraId="54438EA9"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0.04%</w:t>
                  </w:r>
                </w:p>
              </w:tc>
              <w:tc>
                <w:tcPr>
                  <w:tcW w:w="1032" w:type="dxa"/>
                  <w:vAlign w:val="center"/>
                </w:tcPr>
                <w:p w14:paraId="3EC4C27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14.31</w:t>
                  </w:r>
                </w:p>
              </w:tc>
            </w:tr>
            <w:tr w:rsidR="00716F5C" w:rsidRPr="005F2432" w14:paraId="6E1B4C37" w14:textId="77777777" w:rsidTr="00716F5C">
              <w:tc>
                <w:tcPr>
                  <w:tcW w:w="1035" w:type="dxa"/>
                  <w:vAlign w:val="bottom"/>
                </w:tcPr>
                <w:p w14:paraId="69790013"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Quebec CaT</w:t>
                  </w:r>
                </w:p>
              </w:tc>
              <w:tc>
                <w:tcPr>
                  <w:tcW w:w="1208" w:type="dxa"/>
                  <w:vAlign w:val="center"/>
                </w:tcPr>
                <w:p w14:paraId="6204C9B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66.56</w:t>
                  </w:r>
                </w:p>
              </w:tc>
              <w:tc>
                <w:tcPr>
                  <w:tcW w:w="966" w:type="dxa"/>
                  <w:vAlign w:val="center"/>
                </w:tcPr>
                <w:p w14:paraId="6CBC6CF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0.12%</w:t>
                  </w:r>
                </w:p>
              </w:tc>
              <w:tc>
                <w:tcPr>
                  <w:tcW w:w="1056" w:type="dxa"/>
                  <w:vAlign w:val="center"/>
                </w:tcPr>
                <w:p w14:paraId="13AE267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15.1</w:t>
                  </w:r>
                </w:p>
              </w:tc>
              <w:tc>
                <w:tcPr>
                  <w:tcW w:w="1395" w:type="dxa"/>
                  <w:vAlign w:val="center"/>
                </w:tcPr>
                <w:p w14:paraId="1B075790"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68.85</w:t>
                  </w:r>
                </w:p>
              </w:tc>
              <w:tc>
                <w:tcPr>
                  <w:tcW w:w="1107" w:type="dxa"/>
                  <w:vAlign w:val="center"/>
                </w:tcPr>
                <w:p w14:paraId="03B6F41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0.12%</w:t>
                  </w:r>
                </w:p>
              </w:tc>
              <w:tc>
                <w:tcPr>
                  <w:tcW w:w="1032" w:type="dxa"/>
                  <w:vAlign w:val="center"/>
                </w:tcPr>
                <w:p w14:paraId="1CBF332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15.77</w:t>
                  </w:r>
                </w:p>
              </w:tc>
            </w:tr>
            <w:tr w:rsidR="00716F5C" w:rsidRPr="005F2432" w14:paraId="64461E42" w14:textId="77777777" w:rsidTr="00716F5C">
              <w:tc>
                <w:tcPr>
                  <w:tcW w:w="1035" w:type="dxa"/>
                  <w:vAlign w:val="bottom"/>
                </w:tcPr>
                <w:p w14:paraId="2847D863"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RGGI</w:t>
                  </w:r>
                </w:p>
              </w:tc>
              <w:tc>
                <w:tcPr>
                  <w:tcW w:w="1208" w:type="dxa"/>
                  <w:vAlign w:val="center"/>
                </w:tcPr>
                <w:p w14:paraId="674511E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83.96</w:t>
                  </w:r>
                </w:p>
              </w:tc>
              <w:tc>
                <w:tcPr>
                  <w:tcW w:w="966" w:type="dxa"/>
                  <w:vAlign w:val="center"/>
                </w:tcPr>
                <w:p w14:paraId="5FCD814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0.15%</w:t>
                  </w:r>
                </w:p>
              </w:tc>
              <w:tc>
                <w:tcPr>
                  <w:tcW w:w="1056" w:type="dxa"/>
                  <w:vAlign w:val="center"/>
                </w:tcPr>
                <w:p w14:paraId="69E51B8A"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4.3</w:t>
                  </w:r>
                </w:p>
              </w:tc>
              <w:tc>
                <w:tcPr>
                  <w:tcW w:w="1395" w:type="dxa"/>
                  <w:vAlign w:val="center"/>
                </w:tcPr>
                <w:p w14:paraId="155E776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80.28</w:t>
                  </w:r>
                </w:p>
              </w:tc>
              <w:tc>
                <w:tcPr>
                  <w:tcW w:w="1107" w:type="dxa"/>
                  <w:vAlign w:val="center"/>
                </w:tcPr>
                <w:p w14:paraId="6418082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0.15%</w:t>
                  </w:r>
                </w:p>
              </w:tc>
              <w:tc>
                <w:tcPr>
                  <w:tcW w:w="1032" w:type="dxa"/>
                  <w:vAlign w:val="center"/>
                </w:tcPr>
                <w:p w14:paraId="08FCC60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4.89</w:t>
                  </w:r>
                </w:p>
              </w:tc>
            </w:tr>
            <w:tr w:rsidR="00716F5C" w:rsidRPr="005F2432" w14:paraId="3B6D5DA0" w14:textId="77777777" w:rsidTr="00716F5C">
              <w:tc>
                <w:tcPr>
                  <w:tcW w:w="1035" w:type="dxa"/>
                  <w:vAlign w:val="bottom"/>
                </w:tcPr>
                <w:p w14:paraId="7103C5C1"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Saitama ETS</w:t>
                  </w:r>
                </w:p>
              </w:tc>
              <w:tc>
                <w:tcPr>
                  <w:tcW w:w="1208" w:type="dxa"/>
                  <w:vAlign w:val="center"/>
                </w:tcPr>
                <w:p w14:paraId="38C6800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7.03</w:t>
                  </w:r>
                </w:p>
              </w:tc>
              <w:tc>
                <w:tcPr>
                  <w:tcW w:w="966" w:type="dxa"/>
                  <w:vAlign w:val="center"/>
                </w:tcPr>
                <w:p w14:paraId="3229D98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0.01%</w:t>
                  </w:r>
                </w:p>
              </w:tc>
              <w:tc>
                <w:tcPr>
                  <w:tcW w:w="1056" w:type="dxa"/>
                  <w:vAlign w:val="center"/>
                </w:tcPr>
                <w:p w14:paraId="0A8A826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5.69</w:t>
                  </w:r>
                </w:p>
              </w:tc>
              <w:tc>
                <w:tcPr>
                  <w:tcW w:w="1395" w:type="dxa"/>
                  <w:vAlign w:val="center"/>
                </w:tcPr>
                <w:p w14:paraId="7EB9A75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7.91</w:t>
                  </w:r>
                </w:p>
              </w:tc>
              <w:tc>
                <w:tcPr>
                  <w:tcW w:w="1107" w:type="dxa"/>
                  <w:vAlign w:val="center"/>
                </w:tcPr>
                <w:p w14:paraId="3356CE50"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0.01%</w:t>
                  </w:r>
                </w:p>
              </w:tc>
              <w:tc>
                <w:tcPr>
                  <w:tcW w:w="1032" w:type="dxa"/>
                  <w:vAlign w:val="center"/>
                </w:tcPr>
                <w:p w14:paraId="2435B4F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5.85</w:t>
                  </w:r>
                </w:p>
              </w:tc>
            </w:tr>
            <w:tr w:rsidR="00716F5C" w:rsidRPr="005F2432" w14:paraId="65E42CE3" w14:textId="77777777" w:rsidTr="00716F5C">
              <w:tc>
                <w:tcPr>
                  <w:tcW w:w="1035" w:type="dxa"/>
                  <w:vAlign w:val="bottom"/>
                </w:tcPr>
                <w:p w14:paraId="6DAD856F"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Shanghai pilot ETS</w:t>
                  </w:r>
                </w:p>
              </w:tc>
              <w:tc>
                <w:tcPr>
                  <w:tcW w:w="1208" w:type="dxa"/>
                  <w:vAlign w:val="center"/>
                </w:tcPr>
                <w:p w14:paraId="34E4EA03"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169.69</w:t>
                  </w:r>
                </w:p>
              </w:tc>
              <w:tc>
                <w:tcPr>
                  <w:tcW w:w="966" w:type="dxa"/>
                  <w:vAlign w:val="center"/>
                </w:tcPr>
                <w:p w14:paraId="4CF24424"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0.31%</w:t>
                  </w:r>
                </w:p>
              </w:tc>
              <w:tc>
                <w:tcPr>
                  <w:tcW w:w="1056" w:type="dxa"/>
                  <w:vAlign w:val="center"/>
                </w:tcPr>
                <w:p w14:paraId="052CE4C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6.21</w:t>
                  </w:r>
                </w:p>
              </w:tc>
              <w:tc>
                <w:tcPr>
                  <w:tcW w:w="1395" w:type="dxa"/>
                  <w:vAlign w:val="center"/>
                </w:tcPr>
                <w:p w14:paraId="2650AB7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169.69</w:t>
                  </w:r>
                </w:p>
              </w:tc>
              <w:tc>
                <w:tcPr>
                  <w:tcW w:w="1107" w:type="dxa"/>
                  <w:vAlign w:val="center"/>
                </w:tcPr>
                <w:p w14:paraId="7FCF990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0.31%</w:t>
                  </w:r>
                </w:p>
              </w:tc>
              <w:tc>
                <w:tcPr>
                  <w:tcW w:w="1032" w:type="dxa"/>
                  <w:vAlign w:val="center"/>
                </w:tcPr>
                <w:p w14:paraId="5A2F5BD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4.48</w:t>
                  </w:r>
                </w:p>
              </w:tc>
            </w:tr>
            <w:tr w:rsidR="00716F5C" w:rsidRPr="005F2432" w14:paraId="01E0ECA4" w14:textId="77777777" w:rsidTr="00716F5C">
              <w:tc>
                <w:tcPr>
                  <w:tcW w:w="1035" w:type="dxa"/>
                  <w:vAlign w:val="bottom"/>
                </w:tcPr>
                <w:p w14:paraId="7D9AE71D"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Shenzhen pilot ETS</w:t>
                  </w:r>
                </w:p>
              </w:tc>
              <w:tc>
                <w:tcPr>
                  <w:tcW w:w="1208" w:type="dxa"/>
                  <w:vAlign w:val="center"/>
                </w:tcPr>
                <w:p w14:paraId="3AA13DE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61.20</w:t>
                  </w:r>
                </w:p>
              </w:tc>
              <w:tc>
                <w:tcPr>
                  <w:tcW w:w="966" w:type="dxa"/>
                  <w:vAlign w:val="center"/>
                </w:tcPr>
                <w:p w14:paraId="56D0457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0.11%</w:t>
                  </w:r>
                </w:p>
              </w:tc>
              <w:tc>
                <w:tcPr>
                  <w:tcW w:w="1056" w:type="dxa"/>
                  <w:vAlign w:val="center"/>
                </w:tcPr>
                <w:p w14:paraId="0F06E1A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6.73</w:t>
                  </w:r>
                </w:p>
              </w:tc>
              <w:tc>
                <w:tcPr>
                  <w:tcW w:w="1395" w:type="dxa"/>
                  <w:vAlign w:val="center"/>
                </w:tcPr>
                <w:p w14:paraId="160C305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61.20</w:t>
                  </w:r>
                </w:p>
              </w:tc>
              <w:tc>
                <w:tcPr>
                  <w:tcW w:w="1107" w:type="dxa"/>
                  <w:vAlign w:val="center"/>
                </w:tcPr>
                <w:p w14:paraId="6CA8586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0.11%</w:t>
                  </w:r>
                </w:p>
              </w:tc>
              <w:tc>
                <w:tcPr>
                  <w:tcW w:w="1032" w:type="dxa"/>
                  <w:vAlign w:val="center"/>
                </w:tcPr>
                <w:p w14:paraId="1154EBA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0.55</w:t>
                  </w:r>
                </w:p>
              </w:tc>
            </w:tr>
            <w:tr w:rsidR="00716F5C" w:rsidRPr="005F2432" w14:paraId="0DC4D510" w14:textId="77777777" w:rsidTr="00716F5C">
              <w:tc>
                <w:tcPr>
                  <w:tcW w:w="1035" w:type="dxa"/>
                  <w:vAlign w:val="bottom"/>
                </w:tcPr>
                <w:p w14:paraId="2CE2FEEF" w14:textId="77777777" w:rsidR="00716F5C" w:rsidRPr="005F2432" w:rsidRDefault="00716F5C" w:rsidP="00716F5C">
                  <w:pPr>
                    <w:jc w:val="center"/>
                    <w:rPr>
                      <w:rFonts w:ascii="Calibri" w:eastAsia="Times New Roman" w:hAnsi="Calibri" w:cs="Times New Roman"/>
                      <w:sz w:val="16"/>
                      <w:szCs w:val="20"/>
                    </w:rPr>
                  </w:pPr>
                  <w:r w:rsidRPr="005F2432">
                    <w:rPr>
                      <w:rFonts w:ascii="Calibri" w:eastAsia="Times New Roman" w:hAnsi="Calibri" w:cs="Times New Roman"/>
                      <w:sz w:val="16"/>
                      <w:szCs w:val="20"/>
                    </w:rPr>
                    <w:t>Singapore carbon tax</w:t>
                  </w:r>
                </w:p>
              </w:tc>
              <w:tc>
                <w:tcPr>
                  <w:tcW w:w="1208" w:type="dxa"/>
                  <w:vAlign w:val="center"/>
                </w:tcPr>
                <w:p w14:paraId="1B5AE8E0"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966" w:type="dxa"/>
                  <w:vAlign w:val="center"/>
                </w:tcPr>
                <w:p w14:paraId="09A49FE3"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056" w:type="dxa"/>
                  <w:vAlign w:val="center"/>
                </w:tcPr>
                <w:p w14:paraId="0B967806"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95" w:type="dxa"/>
                  <w:vAlign w:val="center"/>
                </w:tcPr>
                <w:p w14:paraId="26872645"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42.02</w:t>
                  </w:r>
                </w:p>
              </w:tc>
              <w:tc>
                <w:tcPr>
                  <w:tcW w:w="1107" w:type="dxa"/>
                  <w:vAlign w:val="center"/>
                </w:tcPr>
                <w:p w14:paraId="29D3DF5D"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0.08%</w:t>
                  </w:r>
                </w:p>
              </w:tc>
              <w:tc>
                <w:tcPr>
                  <w:tcW w:w="1032" w:type="dxa"/>
                  <w:vAlign w:val="center"/>
                </w:tcPr>
                <w:p w14:paraId="402CB266" w14:textId="77777777" w:rsidR="00716F5C" w:rsidRPr="005F2432" w:rsidDel="00CC7C99" w:rsidRDefault="00716F5C" w:rsidP="00716F5C">
                  <w:pPr>
                    <w:jc w:val="center"/>
                    <w:rPr>
                      <w:rFonts w:ascii="Calibri" w:hAnsi="Calibri" w:cs="Calibri"/>
                      <w:sz w:val="16"/>
                      <w:szCs w:val="16"/>
                    </w:rPr>
                  </w:pPr>
                  <w:r w:rsidRPr="005F2432">
                    <w:rPr>
                      <w:rFonts w:ascii="Calibri" w:hAnsi="Calibri" w:cs="Calibri"/>
                      <w:sz w:val="16"/>
                      <w:szCs w:val="16"/>
                    </w:rPr>
                    <w:t>3.69</w:t>
                  </w:r>
                </w:p>
              </w:tc>
            </w:tr>
            <w:tr w:rsidR="00716F5C" w:rsidRPr="005F2432" w14:paraId="79DBB067" w14:textId="77777777" w:rsidTr="00716F5C">
              <w:tc>
                <w:tcPr>
                  <w:tcW w:w="1035" w:type="dxa"/>
                  <w:vAlign w:val="bottom"/>
                </w:tcPr>
                <w:p w14:paraId="532E90C4"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Slovenia carbon tax</w:t>
                  </w:r>
                </w:p>
              </w:tc>
              <w:tc>
                <w:tcPr>
                  <w:tcW w:w="1208" w:type="dxa"/>
                  <w:vAlign w:val="center"/>
                </w:tcPr>
                <w:p w14:paraId="3C7493C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4.96</w:t>
                  </w:r>
                </w:p>
              </w:tc>
              <w:tc>
                <w:tcPr>
                  <w:tcW w:w="966" w:type="dxa"/>
                  <w:vAlign w:val="center"/>
                </w:tcPr>
                <w:p w14:paraId="5F554A2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0.01%</w:t>
                  </w:r>
                </w:p>
              </w:tc>
              <w:tc>
                <w:tcPr>
                  <w:tcW w:w="1056" w:type="dxa"/>
                  <w:vAlign w:val="center"/>
                </w:tcPr>
                <w:p w14:paraId="660B6BE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21.45</w:t>
                  </w:r>
                </w:p>
              </w:tc>
              <w:tc>
                <w:tcPr>
                  <w:tcW w:w="1395" w:type="dxa"/>
                  <w:vAlign w:val="center"/>
                </w:tcPr>
                <w:p w14:paraId="5F364DC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4.96</w:t>
                  </w:r>
                </w:p>
              </w:tc>
              <w:tc>
                <w:tcPr>
                  <w:tcW w:w="1107" w:type="dxa"/>
                  <w:vAlign w:val="center"/>
                </w:tcPr>
                <w:p w14:paraId="4153EB72"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0.01%</w:t>
                  </w:r>
                </w:p>
              </w:tc>
              <w:tc>
                <w:tcPr>
                  <w:tcW w:w="1032" w:type="dxa"/>
                  <w:vAlign w:val="center"/>
                </w:tcPr>
                <w:p w14:paraId="4B7C47C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19.44</w:t>
                  </w:r>
                </w:p>
              </w:tc>
            </w:tr>
            <w:tr w:rsidR="00716F5C" w:rsidRPr="005F2432" w14:paraId="16767498" w14:textId="77777777" w:rsidTr="00716F5C">
              <w:tc>
                <w:tcPr>
                  <w:tcW w:w="1035" w:type="dxa"/>
                  <w:vAlign w:val="bottom"/>
                </w:tcPr>
                <w:p w14:paraId="7C0B684F" w14:textId="77777777" w:rsidR="00716F5C" w:rsidRPr="005F2432" w:rsidRDefault="00716F5C" w:rsidP="00716F5C">
                  <w:pPr>
                    <w:jc w:val="center"/>
                    <w:rPr>
                      <w:rFonts w:ascii="Calibri" w:eastAsia="Times New Roman" w:hAnsi="Calibri" w:cs="Times New Roman"/>
                      <w:sz w:val="16"/>
                      <w:szCs w:val="20"/>
                    </w:rPr>
                  </w:pPr>
                  <w:r w:rsidRPr="005F2432">
                    <w:rPr>
                      <w:rFonts w:ascii="Calibri" w:eastAsia="Times New Roman" w:hAnsi="Calibri" w:cs="Times New Roman"/>
                      <w:sz w:val="16"/>
                      <w:szCs w:val="20"/>
                    </w:rPr>
                    <w:t>Spain carbon tax</w:t>
                  </w:r>
                </w:p>
              </w:tc>
              <w:tc>
                <w:tcPr>
                  <w:tcW w:w="1208" w:type="dxa"/>
                  <w:vAlign w:val="center"/>
                </w:tcPr>
                <w:p w14:paraId="5CAD9981" w14:textId="77777777" w:rsidR="00716F5C" w:rsidRPr="005F2432" w:rsidRDefault="00716F5C" w:rsidP="00716F5C">
                  <w:pPr>
                    <w:jc w:val="center"/>
                    <w:rPr>
                      <w:rFonts w:ascii="Calibri" w:hAnsi="Calibri" w:cs="Calibri"/>
                      <w:sz w:val="16"/>
                      <w:szCs w:val="16"/>
                    </w:rPr>
                  </w:pPr>
                  <w:r w:rsidRPr="005F2432">
                    <w:rPr>
                      <w:rFonts w:ascii="Calibri" w:hAnsi="Calibri"/>
                      <w:sz w:val="16"/>
                      <w:szCs w:val="16"/>
                    </w:rPr>
                    <w:t>9.02</w:t>
                  </w:r>
                </w:p>
              </w:tc>
              <w:tc>
                <w:tcPr>
                  <w:tcW w:w="966" w:type="dxa"/>
                  <w:vAlign w:val="center"/>
                </w:tcPr>
                <w:p w14:paraId="0AE6DEFB" w14:textId="77777777" w:rsidR="00716F5C" w:rsidRPr="005F2432" w:rsidRDefault="00716F5C" w:rsidP="00716F5C">
                  <w:pPr>
                    <w:jc w:val="center"/>
                    <w:rPr>
                      <w:rFonts w:ascii="Calibri" w:hAnsi="Calibri" w:cs="Calibri"/>
                      <w:sz w:val="16"/>
                      <w:szCs w:val="16"/>
                    </w:rPr>
                  </w:pPr>
                  <w:r w:rsidRPr="005F2432">
                    <w:rPr>
                      <w:rFonts w:ascii="Calibri" w:hAnsi="Calibri"/>
                      <w:sz w:val="16"/>
                      <w:szCs w:val="16"/>
                    </w:rPr>
                    <w:t>0.02%</w:t>
                  </w:r>
                </w:p>
              </w:tc>
              <w:tc>
                <w:tcPr>
                  <w:tcW w:w="1056" w:type="dxa"/>
                  <w:vAlign w:val="center"/>
                </w:tcPr>
                <w:p w14:paraId="5604F2FD" w14:textId="77777777" w:rsidR="00716F5C" w:rsidRPr="005F2432" w:rsidRDefault="00716F5C" w:rsidP="00716F5C">
                  <w:pPr>
                    <w:jc w:val="center"/>
                    <w:rPr>
                      <w:rFonts w:ascii="Calibri" w:hAnsi="Calibri" w:cs="Calibri"/>
                      <w:sz w:val="16"/>
                      <w:szCs w:val="16"/>
                    </w:rPr>
                  </w:pPr>
                  <w:r w:rsidRPr="005F2432">
                    <w:rPr>
                      <w:rFonts w:ascii="Calibri" w:hAnsi="Calibri"/>
                      <w:sz w:val="16"/>
                      <w:szCs w:val="16"/>
                    </w:rPr>
                    <w:t>24.8</w:t>
                  </w:r>
                </w:p>
              </w:tc>
              <w:tc>
                <w:tcPr>
                  <w:tcW w:w="1395" w:type="dxa"/>
                  <w:vAlign w:val="center"/>
                </w:tcPr>
                <w:p w14:paraId="16EAA968"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9.02</w:t>
                  </w:r>
                </w:p>
              </w:tc>
              <w:tc>
                <w:tcPr>
                  <w:tcW w:w="1107" w:type="dxa"/>
                  <w:vAlign w:val="center"/>
                </w:tcPr>
                <w:p w14:paraId="4371B7E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0.02%</w:t>
                  </w:r>
                </w:p>
              </w:tc>
              <w:tc>
                <w:tcPr>
                  <w:tcW w:w="1032" w:type="dxa"/>
                  <w:vAlign w:val="center"/>
                </w:tcPr>
                <w:p w14:paraId="7CA9BAF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16.85</w:t>
                  </w:r>
                </w:p>
              </w:tc>
            </w:tr>
            <w:tr w:rsidR="00716F5C" w:rsidRPr="005F2432" w14:paraId="6ADB9D8B" w14:textId="77777777" w:rsidTr="00716F5C">
              <w:tc>
                <w:tcPr>
                  <w:tcW w:w="1035" w:type="dxa"/>
                  <w:vAlign w:val="bottom"/>
                </w:tcPr>
                <w:p w14:paraId="59639D3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Sweden carbon tax</w:t>
                  </w:r>
                </w:p>
              </w:tc>
              <w:tc>
                <w:tcPr>
                  <w:tcW w:w="1208" w:type="dxa"/>
                  <w:vAlign w:val="center"/>
                </w:tcPr>
                <w:p w14:paraId="5D9266E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26.14</w:t>
                  </w:r>
                </w:p>
              </w:tc>
              <w:tc>
                <w:tcPr>
                  <w:tcW w:w="966" w:type="dxa"/>
                  <w:vAlign w:val="center"/>
                </w:tcPr>
                <w:p w14:paraId="54834AD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0.05%</w:t>
                  </w:r>
                </w:p>
              </w:tc>
              <w:tc>
                <w:tcPr>
                  <w:tcW w:w="1056" w:type="dxa"/>
                  <w:vAlign w:val="center"/>
                </w:tcPr>
                <w:p w14:paraId="4BDA2105"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139.11</w:t>
                  </w:r>
                </w:p>
              </w:tc>
              <w:tc>
                <w:tcPr>
                  <w:tcW w:w="1395" w:type="dxa"/>
                  <w:vAlign w:val="center"/>
                </w:tcPr>
                <w:p w14:paraId="0A31A8A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26.14</w:t>
                  </w:r>
                </w:p>
              </w:tc>
              <w:tc>
                <w:tcPr>
                  <w:tcW w:w="1107" w:type="dxa"/>
                  <w:vAlign w:val="center"/>
                </w:tcPr>
                <w:p w14:paraId="2E1F5DA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0.05%</w:t>
                  </w:r>
                </w:p>
              </w:tc>
              <w:tc>
                <w:tcPr>
                  <w:tcW w:w="1032" w:type="dxa"/>
                  <w:vAlign w:val="center"/>
                </w:tcPr>
                <w:p w14:paraId="0459248B"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126.78</w:t>
                  </w:r>
                </w:p>
              </w:tc>
            </w:tr>
            <w:tr w:rsidR="00716F5C" w:rsidRPr="005F2432" w14:paraId="4C52DE22" w14:textId="77777777" w:rsidTr="00716F5C">
              <w:tc>
                <w:tcPr>
                  <w:tcW w:w="1035" w:type="dxa"/>
                  <w:vAlign w:val="bottom"/>
                </w:tcPr>
                <w:p w14:paraId="0637CE6B"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Switzerland ETS</w:t>
                  </w:r>
                </w:p>
              </w:tc>
              <w:tc>
                <w:tcPr>
                  <w:tcW w:w="1208" w:type="dxa"/>
                  <w:vAlign w:val="center"/>
                </w:tcPr>
                <w:p w14:paraId="25F68829"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5.95</w:t>
                  </w:r>
                </w:p>
              </w:tc>
              <w:tc>
                <w:tcPr>
                  <w:tcW w:w="966" w:type="dxa"/>
                  <w:vAlign w:val="center"/>
                </w:tcPr>
                <w:p w14:paraId="7DD24397"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0.01%</w:t>
                  </w:r>
                </w:p>
              </w:tc>
              <w:tc>
                <w:tcPr>
                  <w:tcW w:w="1056" w:type="dxa"/>
                  <w:vAlign w:val="center"/>
                </w:tcPr>
                <w:p w14:paraId="0677E8A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7.88</w:t>
                  </w:r>
                </w:p>
              </w:tc>
              <w:tc>
                <w:tcPr>
                  <w:tcW w:w="1395" w:type="dxa"/>
                  <w:vAlign w:val="center"/>
                </w:tcPr>
                <w:p w14:paraId="412403D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17.98</w:t>
                  </w:r>
                </w:p>
              </w:tc>
              <w:tc>
                <w:tcPr>
                  <w:tcW w:w="1107" w:type="dxa"/>
                  <w:vAlign w:val="center"/>
                </w:tcPr>
                <w:p w14:paraId="1DB40E0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0.03%</w:t>
                  </w:r>
                </w:p>
              </w:tc>
              <w:tc>
                <w:tcPr>
                  <w:tcW w:w="1032" w:type="dxa"/>
                  <w:vAlign w:val="center"/>
                </w:tcPr>
                <w:p w14:paraId="1F8BAC0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96.46</w:t>
                  </w:r>
                </w:p>
              </w:tc>
            </w:tr>
            <w:tr w:rsidR="00716F5C" w:rsidRPr="005F2432" w14:paraId="515A64C8" w14:textId="77777777" w:rsidTr="00716F5C">
              <w:tc>
                <w:tcPr>
                  <w:tcW w:w="1035" w:type="dxa"/>
                  <w:vAlign w:val="bottom"/>
                </w:tcPr>
                <w:p w14:paraId="22209F89"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Switzerland carbon tax</w:t>
                  </w:r>
                </w:p>
              </w:tc>
              <w:tc>
                <w:tcPr>
                  <w:tcW w:w="1208" w:type="dxa"/>
                  <w:vAlign w:val="center"/>
                </w:tcPr>
                <w:p w14:paraId="589514CC"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17.98</w:t>
                  </w:r>
                </w:p>
              </w:tc>
              <w:tc>
                <w:tcPr>
                  <w:tcW w:w="966" w:type="dxa"/>
                  <w:vAlign w:val="center"/>
                </w:tcPr>
                <w:p w14:paraId="6A4BC1A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0.03%</w:t>
                  </w:r>
                </w:p>
              </w:tc>
              <w:tc>
                <w:tcPr>
                  <w:tcW w:w="1056" w:type="dxa"/>
                  <w:vAlign w:val="center"/>
                </w:tcPr>
                <w:p w14:paraId="7750306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100.9</w:t>
                  </w:r>
                </w:p>
              </w:tc>
              <w:tc>
                <w:tcPr>
                  <w:tcW w:w="1395" w:type="dxa"/>
                  <w:vAlign w:val="center"/>
                </w:tcPr>
                <w:p w14:paraId="5A5EB7DD"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5.95</w:t>
                  </w:r>
                </w:p>
              </w:tc>
              <w:tc>
                <w:tcPr>
                  <w:tcW w:w="1107" w:type="dxa"/>
                  <w:vAlign w:val="center"/>
                </w:tcPr>
                <w:p w14:paraId="7EC0734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0.01%</w:t>
                  </w:r>
                </w:p>
              </w:tc>
              <w:tc>
                <w:tcPr>
                  <w:tcW w:w="1032" w:type="dxa"/>
                  <w:vAlign w:val="center"/>
                </w:tcPr>
                <w:p w14:paraId="3813240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5.17</w:t>
                  </w:r>
                </w:p>
              </w:tc>
            </w:tr>
            <w:tr w:rsidR="00716F5C" w:rsidRPr="005F2432" w14:paraId="138CE52E" w14:textId="77777777" w:rsidTr="00716F5C">
              <w:tc>
                <w:tcPr>
                  <w:tcW w:w="1035" w:type="dxa"/>
                  <w:vAlign w:val="bottom"/>
                </w:tcPr>
                <w:p w14:paraId="13D91BA2"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Tianjin pilot ETS</w:t>
                  </w:r>
                </w:p>
              </w:tc>
              <w:tc>
                <w:tcPr>
                  <w:tcW w:w="1208" w:type="dxa"/>
                  <w:vAlign w:val="center"/>
                </w:tcPr>
                <w:p w14:paraId="0B05DA9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118.25</w:t>
                  </w:r>
                </w:p>
              </w:tc>
              <w:tc>
                <w:tcPr>
                  <w:tcW w:w="966" w:type="dxa"/>
                  <w:vAlign w:val="center"/>
                </w:tcPr>
                <w:p w14:paraId="7A9E8F70"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0.22%</w:t>
                  </w:r>
                </w:p>
              </w:tc>
              <w:tc>
                <w:tcPr>
                  <w:tcW w:w="1056" w:type="dxa"/>
                  <w:vAlign w:val="center"/>
                </w:tcPr>
                <w:p w14:paraId="2FF1C6AE"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1.35</w:t>
                  </w:r>
                </w:p>
              </w:tc>
              <w:tc>
                <w:tcPr>
                  <w:tcW w:w="1395" w:type="dxa"/>
                  <w:vAlign w:val="center"/>
                </w:tcPr>
                <w:p w14:paraId="695FD8F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118.25</w:t>
                  </w:r>
                </w:p>
              </w:tc>
              <w:tc>
                <w:tcPr>
                  <w:tcW w:w="1107" w:type="dxa"/>
                  <w:vAlign w:val="center"/>
                </w:tcPr>
                <w:p w14:paraId="1D12D705"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0.22%</w:t>
                  </w:r>
                </w:p>
              </w:tc>
              <w:tc>
                <w:tcPr>
                  <w:tcW w:w="1032" w:type="dxa"/>
                  <w:vAlign w:val="center"/>
                </w:tcPr>
                <w:p w14:paraId="76CF8E24"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2.08</w:t>
                  </w:r>
                </w:p>
              </w:tc>
            </w:tr>
            <w:tr w:rsidR="00716F5C" w:rsidRPr="005F2432" w14:paraId="1CFB283D" w14:textId="77777777" w:rsidTr="00716F5C">
              <w:tc>
                <w:tcPr>
                  <w:tcW w:w="1035" w:type="dxa"/>
                  <w:vAlign w:val="bottom"/>
                </w:tcPr>
                <w:p w14:paraId="1F40D0FB"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Tokyo CaT</w:t>
                  </w:r>
                </w:p>
              </w:tc>
              <w:tc>
                <w:tcPr>
                  <w:tcW w:w="1208" w:type="dxa"/>
                  <w:vAlign w:val="center"/>
                </w:tcPr>
                <w:p w14:paraId="149DFAAA"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13.92</w:t>
                  </w:r>
                </w:p>
              </w:tc>
              <w:tc>
                <w:tcPr>
                  <w:tcW w:w="966" w:type="dxa"/>
                  <w:vAlign w:val="center"/>
                </w:tcPr>
                <w:p w14:paraId="0BA5F83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0.03%</w:t>
                  </w:r>
                </w:p>
              </w:tc>
              <w:tc>
                <w:tcPr>
                  <w:tcW w:w="1056" w:type="dxa"/>
                  <w:vAlign w:val="center"/>
                </w:tcPr>
                <w:p w14:paraId="792F3E9F"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5.69</w:t>
                  </w:r>
                </w:p>
              </w:tc>
              <w:tc>
                <w:tcPr>
                  <w:tcW w:w="1395" w:type="dxa"/>
                  <w:vAlign w:val="center"/>
                </w:tcPr>
                <w:p w14:paraId="24825D4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13.92</w:t>
                  </w:r>
                </w:p>
              </w:tc>
              <w:tc>
                <w:tcPr>
                  <w:tcW w:w="1107" w:type="dxa"/>
                  <w:vAlign w:val="center"/>
                </w:tcPr>
                <w:p w14:paraId="3840A4CA"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0.03%</w:t>
                  </w:r>
                </w:p>
              </w:tc>
              <w:tc>
                <w:tcPr>
                  <w:tcW w:w="1032" w:type="dxa"/>
                  <w:vAlign w:val="center"/>
                </w:tcPr>
                <w:p w14:paraId="22FE9DD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5.85</w:t>
                  </w:r>
                </w:p>
              </w:tc>
            </w:tr>
            <w:tr w:rsidR="00716F5C" w:rsidRPr="005F2432" w14:paraId="62660C2A" w14:textId="77777777" w:rsidTr="00716F5C">
              <w:tc>
                <w:tcPr>
                  <w:tcW w:w="1035" w:type="dxa"/>
                  <w:vAlign w:val="bottom"/>
                </w:tcPr>
                <w:p w14:paraId="6A4376C9" w14:textId="77777777" w:rsidR="00716F5C" w:rsidRPr="005F2432" w:rsidRDefault="00716F5C" w:rsidP="00716F5C">
                  <w:pPr>
                    <w:jc w:val="center"/>
                    <w:rPr>
                      <w:rFonts w:ascii="Calibri" w:hAnsi="Calibri"/>
                      <w:b/>
                      <w:sz w:val="16"/>
                      <w:szCs w:val="20"/>
                    </w:rPr>
                  </w:pPr>
                  <w:r w:rsidRPr="005F2432">
                    <w:rPr>
                      <w:rFonts w:ascii="Calibri" w:eastAsia="Times New Roman" w:hAnsi="Calibri" w:cs="Times New Roman"/>
                      <w:sz w:val="16"/>
                      <w:szCs w:val="20"/>
                    </w:rPr>
                    <w:t>UK carbon price floor</w:t>
                  </w:r>
                </w:p>
              </w:tc>
              <w:tc>
                <w:tcPr>
                  <w:tcW w:w="1208" w:type="dxa"/>
                  <w:vAlign w:val="center"/>
                </w:tcPr>
                <w:p w14:paraId="3930F9ED"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136.45</w:t>
                  </w:r>
                </w:p>
              </w:tc>
              <w:tc>
                <w:tcPr>
                  <w:tcW w:w="966" w:type="dxa"/>
                  <w:vAlign w:val="center"/>
                </w:tcPr>
                <w:p w14:paraId="26F0CB1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0.25%</w:t>
                  </w:r>
                </w:p>
              </w:tc>
              <w:tc>
                <w:tcPr>
                  <w:tcW w:w="1056" w:type="dxa"/>
                  <w:vAlign w:val="center"/>
                </w:tcPr>
                <w:p w14:paraId="7EAB406F"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25.46</w:t>
                  </w:r>
                </w:p>
              </w:tc>
              <w:tc>
                <w:tcPr>
                  <w:tcW w:w="1395" w:type="dxa"/>
                  <w:vAlign w:val="center"/>
                </w:tcPr>
                <w:p w14:paraId="0AD3ECCC"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136.45</w:t>
                  </w:r>
                </w:p>
              </w:tc>
              <w:tc>
                <w:tcPr>
                  <w:tcW w:w="1107" w:type="dxa"/>
                  <w:vAlign w:val="center"/>
                </w:tcPr>
                <w:p w14:paraId="7F2FF4FE"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0.25%</w:t>
                  </w:r>
                </w:p>
              </w:tc>
              <w:tc>
                <w:tcPr>
                  <w:tcW w:w="1032" w:type="dxa"/>
                  <w:vAlign w:val="center"/>
                </w:tcPr>
                <w:p w14:paraId="6DD6BEE3"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23.59</w:t>
                  </w:r>
                </w:p>
              </w:tc>
            </w:tr>
            <w:tr w:rsidR="00716F5C" w:rsidRPr="005F2432" w14:paraId="1D618925" w14:textId="77777777" w:rsidTr="00716F5C">
              <w:tc>
                <w:tcPr>
                  <w:tcW w:w="1035" w:type="dxa"/>
                  <w:vAlign w:val="bottom"/>
                </w:tcPr>
                <w:p w14:paraId="7FED9147" w14:textId="77777777" w:rsidR="00716F5C" w:rsidRPr="005F2432" w:rsidRDefault="00716F5C" w:rsidP="00716F5C">
                  <w:pPr>
                    <w:jc w:val="center"/>
                    <w:rPr>
                      <w:rFonts w:ascii="Calibri" w:eastAsia="Times New Roman" w:hAnsi="Calibri" w:cs="Times New Roman"/>
                      <w:sz w:val="16"/>
                      <w:szCs w:val="20"/>
                    </w:rPr>
                  </w:pPr>
                  <w:r w:rsidRPr="005F2432">
                    <w:rPr>
                      <w:rFonts w:ascii="Calibri" w:hAnsi="Calibri" w:cs="Lucida Grande"/>
                      <w:sz w:val="16"/>
                      <w:szCs w:val="20"/>
                    </w:rPr>
                    <w:t>Ukraine carbon tax</w:t>
                  </w:r>
                </w:p>
              </w:tc>
              <w:tc>
                <w:tcPr>
                  <w:tcW w:w="1208" w:type="dxa"/>
                  <w:vAlign w:val="center"/>
                </w:tcPr>
                <w:p w14:paraId="57EB51D2"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287.01</w:t>
                  </w:r>
                </w:p>
              </w:tc>
              <w:tc>
                <w:tcPr>
                  <w:tcW w:w="966" w:type="dxa"/>
                  <w:vAlign w:val="center"/>
                </w:tcPr>
                <w:p w14:paraId="79AEB708"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0.53%</w:t>
                  </w:r>
                </w:p>
              </w:tc>
              <w:tc>
                <w:tcPr>
                  <w:tcW w:w="1056" w:type="dxa"/>
                  <w:vAlign w:val="center"/>
                </w:tcPr>
                <w:p w14:paraId="3EB0B4A1" w14:textId="77777777" w:rsidR="00716F5C" w:rsidRPr="005F2432" w:rsidRDefault="00716F5C" w:rsidP="00716F5C">
                  <w:pPr>
                    <w:jc w:val="center"/>
                    <w:rPr>
                      <w:rFonts w:ascii="Calibri" w:hAnsi="Calibri" w:cs="Calibri"/>
                      <w:b/>
                      <w:sz w:val="16"/>
                      <w:szCs w:val="16"/>
                    </w:rPr>
                  </w:pPr>
                  <w:r w:rsidRPr="005F2432">
                    <w:rPr>
                      <w:rFonts w:ascii="Calibri" w:hAnsi="Calibri"/>
                      <w:sz w:val="16"/>
                      <w:szCs w:val="16"/>
                    </w:rPr>
                    <w:t>0.02</w:t>
                  </w:r>
                </w:p>
              </w:tc>
              <w:tc>
                <w:tcPr>
                  <w:tcW w:w="1395" w:type="dxa"/>
                  <w:vAlign w:val="center"/>
                </w:tcPr>
                <w:p w14:paraId="1C0E4EBF"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287.01</w:t>
                  </w:r>
                </w:p>
              </w:tc>
              <w:tc>
                <w:tcPr>
                  <w:tcW w:w="1107" w:type="dxa"/>
                  <w:vAlign w:val="center"/>
                </w:tcPr>
                <w:p w14:paraId="6BEFA916"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0.53%</w:t>
                  </w:r>
                </w:p>
              </w:tc>
              <w:tc>
                <w:tcPr>
                  <w:tcW w:w="1032" w:type="dxa"/>
                  <w:vAlign w:val="center"/>
                </w:tcPr>
                <w:p w14:paraId="64369791" w14:textId="77777777" w:rsidR="00716F5C" w:rsidRPr="005F2432" w:rsidRDefault="00716F5C" w:rsidP="00716F5C">
                  <w:pPr>
                    <w:jc w:val="center"/>
                    <w:rPr>
                      <w:rFonts w:ascii="Calibri" w:hAnsi="Calibri" w:cs="Calibri"/>
                      <w:b/>
                      <w:sz w:val="16"/>
                      <w:szCs w:val="16"/>
                    </w:rPr>
                  </w:pPr>
                  <w:r w:rsidRPr="005F2432">
                    <w:rPr>
                      <w:rFonts w:ascii="Calibri" w:hAnsi="Calibri" w:cs="Calibri"/>
                      <w:sz w:val="16"/>
                      <w:szCs w:val="16"/>
                    </w:rPr>
                    <w:t>0.37</w:t>
                  </w:r>
                </w:p>
              </w:tc>
            </w:tr>
          </w:tbl>
          <w:p w14:paraId="41D70065" w14:textId="77777777" w:rsidR="00716F5C" w:rsidRPr="005F2432" w:rsidRDefault="00716F5C" w:rsidP="00716F5C">
            <w:pPr>
              <w:rPr>
                <w:lang w:val="en-US"/>
              </w:rPr>
            </w:pPr>
          </w:p>
          <w:p w14:paraId="7037061E" w14:textId="77777777" w:rsidR="00716F5C" w:rsidRPr="005F2432" w:rsidRDefault="00716F5C" w:rsidP="00716F5C">
            <w:pPr>
              <w:rPr>
                <w:lang w:val="en-US"/>
              </w:rPr>
            </w:pPr>
          </w:p>
          <w:p w14:paraId="09F2AE87" w14:textId="77777777" w:rsidR="00716F5C" w:rsidRPr="005F2432" w:rsidRDefault="00716F5C" w:rsidP="00716F5C"/>
        </w:tc>
      </w:tr>
      <w:tr w:rsidR="00716F5C" w:rsidRPr="005F2432" w14:paraId="07E1B358" w14:textId="77777777" w:rsidTr="00716F5C">
        <w:tc>
          <w:tcPr>
            <w:tcW w:w="1138" w:type="dxa"/>
          </w:tcPr>
          <w:p w14:paraId="26D043F4" w14:textId="77777777" w:rsidR="00716F5C" w:rsidRPr="005F2432" w:rsidRDefault="00716F5C" w:rsidP="00716F5C">
            <w:pPr>
              <w:rPr>
                <w:b/>
              </w:rPr>
            </w:pPr>
            <w:r w:rsidRPr="005F2432">
              <w:rPr>
                <w:b/>
              </w:rPr>
              <w:t>Caveats</w:t>
            </w:r>
          </w:p>
        </w:tc>
        <w:tc>
          <w:tcPr>
            <w:tcW w:w="8025" w:type="dxa"/>
          </w:tcPr>
          <w:p w14:paraId="1ECBB4BF" w14:textId="77777777" w:rsidR="00716F5C" w:rsidRPr="005F2432" w:rsidRDefault="00716F5C" w:rsidP="00716F5C">
            <w:r w:rsidRPr="005F2432">
              <w:rPr>
                <w:rFonts w:ascii="Calibri" w:hAnsi="Calibri"/>
              </w:rPr>
              <w:t>Instrument coverage of GHG emissions, in both absolute and proportional term, are based on total anthropogenic GHG emissions in 2012 – the last year in which consistent data was available. ‘Baseline and Credit’ instruments are not included due to a lack of price data. Some instruments experience an overlap in coverage. For example, the UK Carbon Price Floor applies to the power sector in the UK, which is also subject to carbon pricing under the EU ETS. Other instruments experience partial overlap. As such, total emissions coverage is likely to be overestimated (</w:t>
            </w:r>
            <w:r w:rsidRPr="005F2432">
              <w:rPr>
                <w:rFonts w:ascii="Calibri" w:hAnsi="Calibri"/>
                <w:i/>
              </w:rPr>
              <w:t>ceteris paribus</w:t>
            </w:r>
            <w:r w:rsidRPr="005F2432">
              <w:rPr>
                <w:rFonts w:ascii="Calibri" w:hAnsi="Calibri"/>
              </w:rPr>
              <w:t>), although this effect is likely to be minor (&lt;2.5% total coverage). The price used to calculate the weighted average prices are the prevailing prices on a single day. The prices for many instruments (particularly ETS instruments) are likely to alter over the course of a year, however the effect on the final summary values is likely to be minor. Prices are presented in current values.</w:t>
            </w:r>
          </w:p>
        </w:tc>
      </w:tr>
      <w:tr w:rsidR="00716F5C" w:rsidRPr="005F2432" w14:paraId="4D96BC89" w14:textId="77777777" w:rsidTr="00716F5C">
        <w:tc>
          <w:tcPr>
            <w:tcW w:w="1138" w:type="dxa"/>
          </w:tcPr>
          <w:p w14:paraId="78A9F408" w14:textId="77777777" w:rsidR="00716F5C" w:rsidRPr="005F2432" w:rsidRDefault="00716F5C" w:rsidP="00716F5C">
            <w:pPr>
              <w:rPr>
                <w:b/>
              </w:rPr>
            </w:pPr>
            <w:r w:rsidRPr="005F2432">
              <w:rPr>
                <w:b/>
              </w:rPr>
              <w:t>Future Form of Indicator</w:t>
            </w:r>
          </w:p>
        </w:tc>
        <w:tc>
          <w:tcPr>
            <w:tcW w:w="8025" w:type="dxa"/>
          </w:tcPr>
          <w:p w14:paraId="2B03D889" w14:textId="77777777" w:rsidR="00716F5C" w:rsidRPr="005F2432" w:rsidRDefault="00716F5C" w:rsidP="00716F5C">
            <w:r w:rsidRPr="005F2432">
              <w:rPr>
                <w:rFonts w:ascii="Calibri" w:hAnsi="Calibri"/>
              </w:rPr>
              <w:t>As with Indicator 4.4.1, an ideal future form of this indicator would have two key elements. The first element would be the consistent inclusion of production and consumption subsidies for all countries, available on an annual basis. The second element would be the use of this data, along with that of carbon pricing data (see Indicator 4.4.2), to create a ‘net carbon price’ indicator. The future practicality of this indicator will depend on the availability of data at the appropriate level of granularity.</w:t>
            </w:r>
          </w:p>
        </w:tc>
      </w:tr>
    </w:tbl>
    <w:p w14:paraId="2ACBB986" w14:textId="77777777" w:rsidR="00716F5C" w:rsidRPr="005F2432" w:rsidRDefault="00716F5C" w:rsidP="00716F5C"/>
    <w:p w14:paraId="649916C7" w14:textId="77777777" w:rsidR="00716F5C" w:rsidRPr="005F2432" w:rsidRDefault="00716F5C" w:rsidP="00716F5C"/>
    <w:tbl>
      <w:tblPr>
        <w:tblStyle w:val="TableGrid"/>
        <w:tblW w:w="0" w:type="auto"/>
        <w:tblInd w:w="-147" w:type="dxa"/>
        <w:tblLook w:val="04A0" w:firstRow="1" w:lastRow="0" w:firstColumn="1" w:lastColumn="0" w:noHBand="0" w:noVBand="1"/>
      </w:tblPr>
      <w:tblGrid>
        <w:gridCol w:w="1135"/>
        <w:gridCol w:w="8028"/>
      </w:tblGrid>
      <w:tr w:rsidR="00716F5C" w:rsidRPr="005F2432" w14:paraId="42DC92BA" w14:textId="77777777" w:rsidTr="00716F5C">
        <w:tc>
          <w:tcPr>
            <w:tcW w:w="1135" w:type="dxa"/>
          </w:tcPr>
          <w:p w14:paraId="600BCCF9" w14:textId="77777777" w:rsidR="00716F5C" w:rsidRPr="005F2432" w:rsidRDefault="00716F5C" w:rsidP="00716F5C">
            <w:pPr>
              <w:rPr>
                <w:b/>
              </w:rPr>
            </w:pPr>
            <w:r w:rsidRPr="005F2432">
              <w:rPr>
                <w:b/>
              </w:rPr>
              <w:t>Working Group</w:t>
            </w:r>
          </w:p>
        </w:tc>
        <w:tc>
          <w:tcPr>
            <w:tcW w:w="8028" w:type="dxa"/>
          </w:tcPr>
          <w:p w14:paraId="3FC34FE3" w14:textId="77777777" w:rsidR="00716F5C" w:rsidRPr="005F2432" w:rsidRDefault="00716F5C" w:rsidP="00716F5C">
            <w:r w:rsidRPr="005F2432">
              <w:t>4: Economics and finance</w:t>
            </w:r>
          </w:p>
        </w:tc>
      </w:tr>
      <w:tr w:rsidR="00716F5C" w:rsidRPr="005F2432" w14:paraId="1FF4F5FA" w14:textId="77777777" w:rsidTr="00716F5C">
        <w:trPr>
          <w:trHeight w:val="284"/>
        </w:trPr>
        <w:tc>
          <w:tcPr>
            <w:tcW w:w="1135" w:type="dxa"/>
          </w:tcPr>
          <w:p w14:paraId="22F5CC8D" w14:textId="77777777" w:rsidR="00716F5C" w:rsidRPr="005F2432" w:rsidRDefault="00716F5C" w:rsidP="00716F5C">
            <w:pPr>
              <w:rPr>
                <w:b/>
              </w:rPr>
            </w:pPr>
            <w:r w:rsidRPr="005F2432">
              <w:rPr>
                <w:b/>
              </w:rPr>
              <w:t>Indicator</w:t>
            </w:r>
          </w:p>
        </w:tc>
        <w:tc>
          <w:tcPr>
            <w:tcW w:w="8028" w:type="dxa"/>
          </w:tcPr>
          <w:p w14:paraId="4AB5150A" w14:textId="77777777" w:rsidR="00716F5C" w:rsidRPr="005F2432" w:rsidRDefault="00716F5C" w:rsidP="00716F5C">
            <w:r w:rsidRPr="005F2432">
              <w:t>4.4: Pricing greenhouse gas emissions from fossil fuels</w:t>
            </w:r>
          </w:p>
        </w:tc>
      </w:tr>
      <w:tr w:rsidR="00716F5C" w:rsidRPr="005F2432" w14:paraId="317CDBCC" w14:textId="77777777" w:rsidTr="00716F5C">
        <w:trPr>
          <w:trHeight w:val="284"/>
        </w:trPr>
        <w:tc>
          <w:tcPr>
            <w:tcW w:w="1135" w:type="dxa"/>
          </w:tcPr>
          <w:p w14:paraId="138D4D64" w14:textId="77777777" w:rsidR="00716F5C" w:rsidRPr="005F2432" w:rsidRDefault="00716F5C" w:rsidP="00716F5C">
            <w:pPr>
              <w:rPr>
                <w:b/>
              </w:rPr>
            </w:pPr>
            <w:r w:rsidRPr="005F2432">
              <w:rPr>
                <w:b/>
              </w:rPr>
              <w:t>Sub Indicator</w:t>
            </w:r>
          </w:p>
        </w:tc>
        <w:tc>
          <w:tcPr>
            <w:tcW w:w="8028" w:type="dxa"/>
          </w:tcPr>
          <w:p w14:paraId="2EDEB970" w14:textId="77777777" w:rsidR="00716F5C" w:rsidRPr="005F2432" w:rsidRDefault="00716F5C" w:rsidP="00716F5C">
            <w:r w:rsidRPr="005F2432">
              <w:t>4.4.3: Use of carbon pricing revenues</w:t>
            </w:r>
          </w:p>
        </w:tc>
      </w:tr>
      <w:tr w:rsidR="00716F5C" w:rsidRPr="005F2432" w14:paraId="09240898" w14:textId="77777777" w:rsidTr="00716F5C">
        <w:tc>
          <w:tcPr>
            <w:tcW w:w="1135" w:type="dxa"/>
          </w:tcPr>
          <w:p w14:paraId="1E090058" w14:textId="77777777" w:rsidR="00716F5C" w:rsidRPr="005F2432" w:rsidRDefault="00716F5C" w:rsidP="00716F5C">
            <w:pPr>
              <w:rPr>
                <w:b/>
              </w:rPr>
            </w:pPr>
            <w:r w:rsidRPr="005F2432">
              <w:rPr>
                <w:b/>
              </w:rPr>
              <w:t>Methods</w:t>
            </w:r>
          </w:p>
        </w:tc>
        <w:tc>
          <w:tcPr>
            <w:tcW w:w="8028" w:type="dxa"/>
          </w:tcPr>
          <w:p w14:paraId="5A5F04A3" w14:textId="418014EE" w:rsidR="00716F5C" w:rsidRPr="005F2432" w:rsidRDefault="00716F5C" w:rsidP="00716F5C">
            <w:r w:rsidRPr="005F2432">
              <w:rPr>
                <w:rFonts w:eastAsia="Times New Roman" w:cstheme="minorHAnsi"/>
                <w:color w:val="222222"/>
                <w:lang w:eastAsia="en-GB"/>
              </w:rPr>
              <w:t>The methodology for this indicator remains the same as described in the 2018 Lancet Countdown report appendix.</w: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 </w:instrText>
            </w:r>
            <w:r w:rsidRPr="005F2432">
              <w:rPr>
                <w:rFonts w:eastAsia="Times New Roman" w:cstheme="minorHAnsi"/>
                <w:color w:val="222222"/>
                <w:lang w:eastAsia="en-GB"/>
              </w:rPr>
              <w:fldChar w:fldCharType="begin">
                <w:fldData xml:space="preserve">PEVuZE5vdGU+PENpdGU+PEF1dGhvcj5XYXR0czwvQXV0aG9yPjxZZWFyPjIwMTg8L1llYXI+PFJl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</w:fldData>
              </w:fldChar>
            </w:r>
            <w:r w:rsidRPr="005F2432">
              <w:rPr>
                <w:rFonts w:eastAsia="Times New Roman" w:cstheme="minorHAnsi"/>
                <w:color w:val="222222"/>
                <w:lang w:eastAsia="en-GB"/>
              </w:rPr>
              <w:instrText xml:space="preserve"> ADDIN EN.CITE.DATA </w:instrText>
            </w:r>
            <w:r w:rsidRPr="005F2432">
              <w:rPr>
                <w:rFonts w:eastAsia="Times New Roman" w:cstheme="minorHAnsi"/>
                <w:color w:val="222222"/>
                <w:lang w:eastAsia="en-GB"/>
              </w:rPr>
            </w:r>
            <w:r w:rsidRPr="005F2432">
              <w:rPr>
                <w:rFonts w:eastAsia="Times New Roman" w:cstheme="minorHAnsi"/>
                <w:color w:val="222222"/>
                <w:lang w:eastAsia="en-GB"/>
              </w:rPr>
              <w:fldChar w:fldCharType="end"/>
            </w:r>
            <w:r w:rsidRPr="005F2432">
              <w:rPr>
                <w:rFonts w:eastAsia="Times New Roman" w:cstheme="minorHAnsi"/>
                <w:color w:val="222222"/>
                <w:lang w:eastAsia="en-GB"/>
              </w:rPr>
            </w:r>
            <w:r w:rsidRPr="005F2432">
              <w:rPr>
                <w:rFonts w:eastAsia="Times New Roman" w:cstheme="minorHAnsi"/>
                <w:color w:val="222222"/>
                <w:lang w:eastAsia="en-GB"/>
              </w:rPr>
              <w:fldChar w:fldCharType="separate"/>
            </w:r>
            <w:r w:rsidRPr="005F2432">
              <w:rPr>
                <w:rFonts w:eastAsia="Times New Roman" w:cstheme="minorHAnsi"/>
                <w:noProof/>
                <w:color w:val="222222"/>
                <w:vertAlign w:val="superscript"/>
                <w:lang w:eastAsia="en-GB"/>
              </w:rPr>
              <w:t>1</w:t>
            </w:r>
            <w:r w:rsidRPr="005F2432">
              <w:rPr>
                <w:rFonts w:eastAsia="Times New Roman" w:cstheme="minorHAnsi"/>
                <w:color w:val="222222"/>
                <w:lang w:eastAsia="en-GB"/>
              </w:rPr>
              <w:fldChar w:fldCharType="end"/>
            </w:r>
            <w:r w:rsidRPr="005F2432">
              <w:rPr>
                <w:rFonts w:eastAsia="Times New Roman" w:cstheme="minorHAnsi"/>
                <w:color w:val="222222"/>
                <w:lang w:eastAsia="en-GB"/>
              </w:rPr>
              <w:t xml:space="preserve"> </w:t>
            </w:r>
            <w:r w:rsidRPr="005F2432">
              <w:rPr>
                <w:rFonts w:ascii="Calibri" w:hAnsi="Calibri"/>
              </w:rPr>
              <w:t>Data on revenue generated is provided by the World Bank’s interactive ‘Carbon Pricing Dashboard’.</w:t>
            </w:r>
            <w:r w:rsidRPr="005F2432">
              <w:rPr>
                <w:rFonts w:ascii="Calibri" w:hAnsi="Calibri"/>
              </w:rPr>
              <w:fldChar w:fldCharType="begin"/>
            </w:r>
            <w:r w:rsidR="0011445B" w:rsidRPr="005F2432">
              <w:rPr>
                <w:rFonts w:ascii="Calibri" w:hAnsi="Calibri"/>
              </w:rPr>
              <w:instrText xml:space="preserve"> ADDIN EN.CITE &lt;EndNote&gt;&lt;Cite&gt;&lt;Author&gt;WBG&lt;/Author&gt;&lt;Year&gt;2019&lt;/Year&gt;&lt;RecNum&gt;326&lt;/RecNum&gt;&lt;DisplayText&gt;&lt;style face="superscript"&gt;126&lt;/style&gt;&lt;/DisplayText&gt;&lt;record&gt;&lt;rec-number&gt;326&lt;/rec-number&gt;&lt;foreign-keys&gt;&lt;key app="EN" db-id="e2zepwa56vz2ryev2aoxraf420vzvwft0pzz" timestamp="1560085286"&gt;326&lt;/key&gt;&lt;/foreign-keys&gt;&lt;ref-type name="Online Database"&gt;45&lt;/ref-type&gt;&lt;contributors&gt;&lt;authors&gt;&lt;author&gt;WBG&lt;/author&gt;&lt;/authors&gt;&lt;/contributors&gt;&lt;titles&gt;&lt;title&gt;Carbon Pricing Dashboard&lt;/title&gt;&lt;/titles&gt;&lt;dates&gt;&lt;year&gt;2019&lt;/year&gt;&lt;/dates&gt;&lt;urls&gt;&lt;related-urls&gt;&lt;url&gt;http://carbonpricingdashboard.worldbank.org/map_data&lt;/url&gt;&lt;/related-urls&gt;&lt;/urls&gt;&lt;/record&gt;&lt;/Cite&gt;&lt;/EndNote&gt;</w:instrText>
            </w:r>
            <w:r w:rsidRPr="005F2432">
              <w:rPr>
                <w:rFonts w:ascii="Calibri" w:hAnsi="Calibri"/>
              </w:rPr>
              <w:fldChar w:fldCharType="separate"/>
            </w:r>
            <w:r w:rsidR="0011445B" w:rsidRPr="005F2432">
              <w:rPr>
                <w:rFonts w:ascii="Calibri" w:hAnsi="Calibri"/>
                <w:noProof/>
                <w:vertAlign w:val="superscript"/>
              </w:rPr>
              <w:t>126</w:t>
            </w:r>
            <w:r w:rsidRPr="005F2432">
              <w:rPr>
                <w:rFonts w:ascii="Calibri" w:hAnsi="Calibri"/>
              </w:rPr>
              <w:fldChar w:fldCharType="end"/>
            </w:r>
            <w:r w:rsidRPr="005F2432" w:rsidDel="00204937">
              <w:rPr>
                <w:rFonts w:ascii="Calibri" w:hAnsi="Calibri"/>
                <w:vertAlign w:val="superscript"/>
              </w:rPr>
              <w:t xml:space="preserve"> </w:t>
            </w:r>
          </w:p>
          <w:p w14:paraId="0A41C4CC" w14:textId="77777777" w:rsidR="00716F5C" w:rsidRPr="005F2432" w:rsidRDefault="00716F5C" w:rsidP="00716F5C"/>
          <w:p w14:paraId="182788F3" w14:textId="1AF29E8F" w:rsidR="00716F5C" w:rsidRPr="005F2432" w:rsidRDefault="00716F5C" w:rsidP="00716F5C">
            <w:r w:rsidRPr="005F2432">
              <w:t>The method of revenue expenditure classification is adapted from Carl and Fedor (2016).</w:t>
            </w:r>
            <w:r w:rsidRPr="005F2432">
              <w:fldChar w:fldCharType="begin"/>
            </w:r>
            <w:r w:rsidR="0011445B" w:rsidRPr="005F2432">
              <w:instrText xml:space="preserve"> ADDIN EN.CITE &lt;EndNote&gt;&lt;Cite&gt;&lt;Author&gt;Carl&lt;/Author&gt;&lt;Year&gt;2016&lt;/Year&gt;&lt;RecNum&gt;331&lt;/RecNum&gt;&lt;DisplayText&gt;&lt;style face="superscript"&gt;128&lt;/style&gt;&lt;/DisplayText&gt;&lt;record&gt;&lt;rec-number&gt;331&lt;/rec-number&gt;&lt;foreign-keys&gt;&lt;key app="EN" db-id="e2zepwa56vz2ryev2aoxraf420vzvwft0pzz" timestamp="1560085960"&gt;331&lt;/key&gt;&lt;/foreign-keys&gt;&lt;ref-type name="Journal Article"&gt;17&lt;/ref-type&gt;&lt;contributors&gt;&lt;authors&gt;&lt;author&gt;Carl, Jeremy&lt;/author&gt;&lt;author&gt;Fedor, David&lt;/author&gt;&lt;/authors&gt;&lt;/contributors&gt;&lt;titles&gt;&lt;title&gt;Tracking global carbon revenues: A survey of carbon taxes versus cap-and-trade in the real world&lt;/title&gt;&lt;secondary-title&gt;Energy Policy&lt;/secondary-title&gt;&lt;/titles&gt;&lt;periodical&gt;&lt;full-title&gt;Energy Policy&lt;/full-title&gt;&lt;/periodical&gt;&lt;pages&gt;50-77&lt;/pages&gt;&lt;volume&gt;96&lt;/volume&gt;&lt;dates&gt;&lt;year&gt;2016&lt;/year&gt;&lt;/dates&gt;&lt;isbn&gt;0301-4215&lt;/isbn&gt;&lt;urls&gt;&lt;/urls&gt;&lt;/record&gt;&lt;/Cite&gt;&lt;/EndNote&gt;</w:instrText>
            </w:r>
            <w:r w:rsidRPr="005F2432">
              <w:fldChar w:fldCharType="separate"/>
            </w:r>
            <w:r w:rsidR="0011445B" w:rsidRPr="005F2432">
              <w:rPr>
                <w:noProof/>
                <w:vertAlign w:val="superscript"/>
              </w:rPr>
              <w:t>128</w:t>
            </w:r>
            <w:r w:rsidRPr="005F2432">
              <w:fldChar w:fldCharType="end"/>
            </w:r>
            <w:r w:rsidRPr="005F2432">
              <w:t xml:space="preserve"> Definitions and assumptions regarding the categories as applied in this paper are as follows:</w:t>
            </w:r>
          </w:p>
          <w:p w14:paraId="3FBD86A7" w14:textId="77777777" w:rsidR="00716F5C" w:rsidRPr="005F2432" w:rsidRDefault="00716F5C" w:rsidP="00716F5C"/>
          <w:p w14:paraId="64E38D3B" w14:textId="77777777" w:rsidR="00716F5C" w:rsidRPr="005F2432" w:rsidRDefault="00716F5C" w:rsidP="00716F5C">
            <w:pPr>
              <w:pStyle w:val="ListParagraph"/>
              <w:numPr>
                <w:ilvl w:val="0"/>
                <w:numId w:val="32"/>
              </w:numPr>
              <w:rPr>
                <w:rFonts w:ascii="Calibri" w:hAnsi="Calibri"/>
              </w:rPr>
            </w:pPr>
            <w:r w:rsidRPr="005F2432">
              <w:rPr>
                <w:rFonts w:ascii="Calibri" w:hAnsi="Calibri"/>
                <w:b/>
              </w:rPr>
              <w:t>Climate Change Mitigation</w:t>
            </w:r>
            <w:r w:rsidRPr="005F2432">
              <w:rPr>
                <w:rFonts w:ascii="Calibri" w:hAnsi="Calibri"/>
              </w:rPr>
              <w:t xml:space="preserve"> – revenues are explicitly allocated to activities or infrastructure that seeks to reduce, or enable the reduction, of greenhouse gas emissions, from any source, within or outside of the sectors or jurisdiction in which the carbon price is applied;</w:t>
            </w:r>
          </w:p>
          <w:p w14:paraId="08AE051A" w14:textId="77777777" w:rsidR="00716F5C" w:rsidRPr="005F2432" w:rsidRDefault="00716F5C" w:rsidP="00716F5C">
            <w:pPr>
              <w:pStyle w:val="ListParagraph"/>
              <w:numPr>
                <w:ilvl w:val="0"/>
                <w:numId w:val="32"/>
              </w:numPr>
              <w:rPr>
                <w:rFonts w:ascii="Calibri" w:hAnsi="Calibri"/>
              </w:rPr>
            </w:pPr>
            <w:r w:rsidRPr="005F2432">
              <w:rPr>
                <w:rFonts w:ascii="Calibri" w:hAnsi="Calibri"/>
                <w:b/>
              </w:rPr>
              <w:t>Climate Change Adaptation</w:t>
            </w:r>
            <w:r w:rsidRPr="005F2432">
              <w:rPr>
                <w:rFonts w:ascii="Calibri" w:hAnsi="Calibri"/>
              </w:rPr>
              <w:t xml:space="preserve"> – as above, but for adaptation activities or infrastructure;</w:t>
            </w:r>
          </w:p>
          <w:p w14:paraId="170662CE" w14:textId="77777777" w:rsidR="00716F5C" w:rsidRPr="005F2432" w:rsidRDefault="00716F5C" w:rsidP="00716F5C">
            <w:pPr>
              <w:pStyle w:val="ListParagraph"/>
              <w:numPr>
                <w:ilvl w:val="0"/>
                <w:numId w:val="32"/>
              </w:numPr>
              <w:rPr>
                <w:rFonts w:ascii="Calibri" w:hAnsi="Calibri"/>
              </w:rPr>
            </w:pPr>
            <w:r w:rsidRPr="005F2432">
              <w:rPr>
                <w:rFonts w:ascii="Calibri" w:hAnsi="Calibri"/>
                <w:b/>
              </w:rPr>
              <w:t>Revenue Recycling</w:t>
            </w:r>
            <w:r w:rsidRPr="005F2432">
              <w:rPr>
                <w:rFonts w:ascii="Calibri" w:hAnsi="Calibri"/>
              </w:rPr>
              <w:t xml:space="preserve"> – revenues are explicitly returned to</w:t>
            </w:r>
            <w:r w:rsidRPr="005F2432">
              <w:rPr>
                <w:rFonts w:ascii="Calibri" w:eastAsia="Times New Roman" w:hAnsi="Calibri" w:cs="Times New Roman"/>
              </w:rPr>
              <w:t xml:space="preserve"> some broad portion of the population through individual or business tax rate cuts, tax eliminations, or rebates in order to achieve broad revenue neutrality. Revenue returned to directly compensate for the cost of GHG emissions (through free permit allocation or targeted assistance for energy-intensive, trade-exposed firms) are not included);</w:t>
            </w:r>
          </w:p>
          <w:p w14:paraId="6B0940B1" w14:textId="77777777" w:rsidR="00716F5C" w:rsidRPr="005F2432" w:rsidRDefault="00716F5C" w:rsidP="00716F5C">
            <w:pPr>
              <w:pStyle w:val="ListParagraph"/>
              <w:numPr>
                <w:ilvl w:val="0"/>
                <w:numId w:val="32"/>
              </w:numPr>
              <w:rPr>
                <w:rFonts w:ascii="Calibri" w:hAnsi="Calibri"/>
              </w:rPr>
            </w:pPr>
            <w:r w:rsidRPr="005F2432">
              <w:rPr>
                <w:rFonts w:ascii="Calibri" w:hAnsi="Calibri"/>
                <w:b/>
              </w:rPr>
              <w:t>General Funds</w:t>
            </w:r>
            <w:r w:rsidRPr="005F2432">
              <w:rPr>
                <w:rFonts w:ascii="Calibri" w:hAnsi="Calibri"/>
              </w:rPr>
              <w:t xml:space="preserve"> – revenues are explicitly used for purposes other than those described above, or the use of revenues is unspecified or information is unavailable.</w:t>
            </w:r>
          </w:p>
          <w:p w14:paraId="5D03A78E" w14:textId="77777777" w:rsidR="00716F5C" w:rsidRPr="005F2432" w:rsidRDefault="00716F5C" w:rsidP="00716F5C">
            <w:pPr>
              <w:rPr>
                <w:rFonts w:ascii="Calibri" w:hAnsi="Calibri"/>
                <w:i/>
              </w:rPr>
            </w:pPr>
          </w:p>
          <w:p w14:paraId="703FEA18" w14:textId="77777777" w:rsidR="00716F5C" w:rsidRPr="005F2432" w:rsidRDefault="00716F5C" w:rsidP="00716F5C">
            <w:pPr>
              <w:rPr>
                <w:rFonts w:ascii="Calibri" w:hAnsi="Calibri"/>
              </w:rPr>
            </w:pPr>
            <w:r w:rsidRPr="005F2432">
              <w:rPr>
                <w:rFonts w:ascii="Calibri" w:hAnsi="Calibri"/>
              </w:rPr>
              <w:t>Only revenue that may be considered government income is included. For example, revenue generated by sale of permits issued to utilities under the Californian cap and trade instrument, which much then be used to finance discounts on household energy bills through ‘carbon credits’, are not considered, as this revenue does not pass through the State government. Instruments for which price data is not available, either due to the type of instrument or simply lack of data, are not included.</w:t>
            </w:r>
          </w:p>
          <w:p w14:paraId="5F04900E" w14:textId="77777777" w:rsidR="00716F5C" w:rsidRPr="005F2432" w:rsidRDefault="00716F5C" w:rsidP="00716F5C">
            <w:pPr>
              <w:rPr>
                <w:rFonts w:ascii="Calibri" w:hAnsi="Calibri"/>
              </w:rPr>
            </w:pPr>
          </w:p>
          <w:p w14:paraId="4D17544F" w14:textId="77777777" w:rsidR="00716F5C" w:rsidRPr="005F2432" w:rsidRDefault="00716F5C" w:rsidP="00716F5C">
            <w:pPr>
              <w:rPr>
                <w:rFonts w:ascii="Calibri" w:hAnsi="Calibri"/>
              </w:rPr>
            </w:pPr>
            <w:r w:rsidRPr="005F2432">
              <w:rPr>
                <w:rFonts w:ascii="Calibri" w:hAnsi="Calibri"/>
              </w:rPr>
              <w:t>Other assumptions as applied to individual instruments are noted in the table below.</w:t>
            </w:r>
          </w:p>
          <w:p w14:paraId="130A31C5" w14:textId="77777777" w:rsidR="00716F5C" w:rsidRPr="005F2432" w:rsidRDefault="00716F5C" w:rsidP="00716F5C"/>
        </w:tc>
      </w:tr>
      <w:tr w:rsidR="00716F5C" w:rsidRPr="005F2432" w14:paraId="775E8645" w14:textId="77777777" w:rsidTr="00716F5C">
        <w:trPr>
          <w:trHeight w:val="287"/>
        </w:trPr>
        <w:tc>
          <w:tcPr>
            <w:tcW w:w="1135" w:type="dxa"/>
          </w:tcPr>
          <w:p w14:paraId="466A6145" w14:textId="77777777" w:rsidR="00716F5C" w:rsidRPr="005F2432" w:rsidRDefault="00716F5C" w:rsidP="00716F5C">
            <w:pPr>
              <w:rPr>
                <w:b/>
              </w:rPr>
            </w:pPr>
            <w:r w:rsidRPr="005F2432">
              <w:rPr>
                <w:b/>
              </w:rPr>
              <w:t>Data</w:t>
            </w:r>
          </w:p>
        </w:tc>
        <w:tc>
          <w:tcPr>
            <w:tcW w:w="8028" w:type="dxa"/>
          </w:tcPr>
          <w:p w14:paraId="7A227ACA" w14:textId="77777777" w:rsidR="00716F5C" w:rsidRPr="005F2432" w:rsidRDefault="00716F5C" w:rsidP="00716F5C">
            <w:pPr>
              <w:rPr>
                <w:b/>
                <w:iCs/>
                <w:sz w:val="16"/>
                <w:szCs w:val="16"/>
              </w:rPr>
            </w:pPr>
          </w:p>
          <w:tbl>
            <w:tblPr>
              <w:tblStyle w:val="TableGrid"/>
              <w:tblW w:w="7802" w:type="dxa"/>
              <w:tblLook w:val="04A0" w:firstRow="1" w:lastRow="0" w:firstColumn="1" w:lastColumn="0" w:noHBand="0" w:noVBand="1"/>
            </w:tblPr>
            <w:tblGrid>
              <w:gridCol w:w="1007"/>
              <w:gridCol w:w="971"/>
              <w:gridCol w:w="331"/>
              <w:gridCol w:w="1339"/>
              <w:gridCol w:w="1086"/>
              <w:gridCol w:w="1263"/>
              <w:gridCol w:w="1261"/>
              <w:gridCol w:w="544"/>
            </w:tblGrid>
            <w:tr w:rsidR="00716F5C" w:rsidRPr="005F2432" w14:paraId="4B370D35" w14:textId="77777777" w:rsidTr="00716F5C">
              <w:tc>
                <w:tcPr>
                  <w:tcW w:w="959" w:type="dxa"/>
                  <w:vAlign w:val="center"/>
                </w:tcPr>
                <w:p w14:paraId="17CD98B6" w14:textId="77777777" w:rsidR="00716F5C" w:rsidRPr="005F2432" w:rsidRDefault="00716F5C" w:rsidP="00716F5C">
                  <w:pPr>
                    <w:jc w:val="center"/>
                    <w:rPr>
                      <w:rFonts w:ascii="Calibri" w:hAnsi="Calibri"/>
                      <w:i/>
                      <w:sz w:val="16"/>
                      <w:szCs w:val="16"/>
                    </w:rPr>
                  </w:pPr>
                </w:p>
              </w:tc>
              <w:tc>
                <w:tcPr>
                  <w:tcW w:w="976" w:type="dxa"/>
                  <w:vAlign w:val="center"/>
                </w:tcPr>
                <w:p w14:paraId="45684560" w14:textId="77777777" w:rsidR="00716F5C" w:rsidRPr="005F2432" w:rsidRDefault="00716F5C" w:rsidP="00716F5C">
                  <w:pPr>
                    <w:jc w:val="center"/>
                    <w:rPr>
                      <w:rFonts w:ascii="Calibri" w:hAnsi="Calibri"/>
                      <w:i/>
                      <w:sz w:val="16"/>
                      <w:szCs w:val="16"/>
                    </w:rPr>
                  </w:pPr>
                </w:p>
              </w:tc>
              <w:tc>
                <w:tcPr>
                  <w:tcW w:w="324" w:type="dxa"/>
                  <w:vAlign w:val="center"/>
                </w:tcPr>
                <w:p w14:paraId="4C3A43C0" w14:textId="77777777" w:rsidR="00716F5C" w:rsidRPr="005F2432" w:rsidRDefault="00716F5C" w:rsidP="00716F5C">
                  <w:pPr>
                    <w:jc w:val="center"/>
                    <w:rPr>
                      <w:rFonts w:ascii="Calibri" w:hAnsi="Calibri"/>
                      <w:i/>
                      <w:sz w:val="16"/>
                      <w:szCs w:val="16"/>
                    </w:rPr>
                  </w:pPr>
                </w:p>
              </w:tc>
              <w:tc>
                <w:tcPr>
                  <w:tcW w:w="5007" w:type="dxa"/>
                  <w:gridSpan w:val="4"/>
                  <w:vAlign w:val="center"/>
                </w:tcPr>
                <w:p w14:paraId="7245E85A"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Revenue Allocation (US$2018 million)</w:t>
                  </w:r>
                </w:p>
              </w:tc>
              <w:tc>
                <w:tcPr>
                  <w:tcW w:w="536" w:type="dxa"/>
                  <w:vAlign w:val="center"/>
                </w:tcPr>
                <w:p w14:paraId="7EEFA919" w14:textId="77777777" w:rsidR="00716F5C" w:rsidRPr="005F2432" w:rsidRDefault="00716F5C" w:rsidP="00716F5C">
                  <w:pPr>
                    <w:jc w:val="center"/>
                    <w:rPr>
                      <w:rFonts w:ascii="Calibri" w:hAnsi="Calibri"/>
                      <w:i/>
                      <w:sz w:val="16"/>
                      <w:szCs w:val="16"/>
                    </w:rPr>
                  </w:pPr>
                </w:p>
              </w:tc>
            </w:tr>
            <w:tr w:rsidR="00716F5C" w:rsidRPr="005F2432" w14:paraId="68D04A56" w14:textId="77777777" w:rsidTr="00716F5C">
              <w:tc>
                <w:tcPr>
                  <w:tcW w:w="959" w:type="dxa"/>
                  <w:vAlign w:val="center"/>
                </w:tcPr>
                <w:p w14:paraId="1A027E1A" w14:textId="77777777" w:rsidR="00716F5C" w:rsidRPr="005F2432" w:rsidRDefault="00716F5C" w:rsidP="00716F5C">
                  <w:pPr>
                    <w:jc w:val="center"/>
                    <w:rPr>
                      <w:rFonts w:ascii="Calibri" w:hAnsi="Calibri"/>
                      <w:b/>
                      <w:sz w:val="16"/>
                      <w:szCs w:val="16"/>
                    </w:rPr>
                  </w:pPr>
                </w:p>
              </w:tc>
              <w:tc>
                <w:tcPr>
                  <w:tcW w:w="976" w:type="dxa"/>
                  <w:vAlign w:val="center"/>
                </w:tcPr>
                <w:p w14:paraId="6CAC68BC"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Revenue (US$2018 million)</w:t>
                  </w:r>
                </w:p>
              </w:tc>
              <w:tc>
                <w:tcPr>
                  <w:tcW w:w="324" w:type="dxa"/>
                  <w:vAlign w:val="center"/>
                </w:tcPr>
                <w:p w14:paraId="2D3AE477" w14:textId="77777777" w:rsidR="00716F5C" w:rsidRPr="005F2432" w:rsidRDefault="00716F5C" w:rsidP="00716F5C">
                  <w:pPr>
                    <w:jc w:val="center"/>
                    <w:rPr>
                      <w:rFonts w:ascii="Calibri" w:hAnsi="Calibri"/>
                      <w:b/>
                      <w:sz w:val="16"/>
                      <w:szCs w:val="16"/>
                    </w:rPr>
                  </w:pPr>
                </w:p>
              </w:tc>
              <w:tc>
                <w:tcPr>
                  <w:tcW w:w="1356" w:type="dxa"/>
                  <w:vAlign w:val="center"/>
                </w:tcPr>
                <w:p w14:paraId="475B7FEC"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Mitigation</w:t>
                  </w:r>
                </w:p>
              </w:tc>
              <w:tc>
                <w:tcPr>
                  <w:tcW w:w="1091" w:type="dxa"/>
                  <w:vAlign w:val="center"/>
                </w:tcPr>
                <w:p w14:paraId="1C4760A5"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Adaptation</w:t>
                  </w:r>
                </w:p>
              </w:tc>
              <w:tc>
                <w:tcPr>
                  <w:tcW w:w="1280" w:type="dxa"/>
                  <w:vAlign w:val="center"/>
                </w:tcPr>
                <w:p w14:paraId="79536098"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Revenue Recycling</w:t>
                  </w:r>
                </w:p>
              </w:tc>
              <w:tc>
                <w:tcPr>
                  <w:tcW w:w="1280" w:type="dxa"/>
                  <w:vAlign w:val="center"/>
                </w:tcPr>
                <w:p w14:paraId="0EADB270"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General Funds</w:t>
                  </w:r>
                </w:p>
              </w:tc>
              <w:tc>
                <w:tcPr>
                  <w:tcW w:w="536" w:type="dxa"/>
                  <w:vAlign w:val="center"/>
                </w:tcPr>
                <w:p w14:paraId="38A3390C" w14:textId="77777777" w:rsidR="00716F5C" w:rsidRPr="005F2432" w:rsidRDefault="00716F5C" w:rsidP="00716F5C">
                  <w:pPr>
                    <w:jc w:val="center"/>
                    <w:rPr>
                      <w:rFonts w:ascii="Calibri" w:hAnsi="Calibri"/>
                      <w:b/>
                      <w:sz w:val="16"/>
                      <w:szCs w:val="16"/>
                    </w:rPr>
                  </w:pPr>
                  <w:r w:rsidRPr="005F2432">
                    <w:rPr>
                      <w:rFonts w:ascii="Calibri" w:hAnsi="Calibri"/>
                      <w:b/>
                      <w:sz w:val="16"/>
                      <w:szCs w:val="16"/>
                    </w:rPr>
                    <w:t>Note</w:t>
                  </w:r>
                </w:p>
              </w:tc>
            </w:tr>
            <w:tr w:rsidR="00716F5C" w:rsidRPr="005F2432" w14:paraId="3D8FBDD0" w14:textId="77777777" w:rsidTr="00716F5C">
              <w:tc>
                <w:tcPr>
                  <w:tcW w:w="959" w:type="dxa"/>
                  <w:vMerge w:val="restart"/>
                  <w:vAlign w:val="center"/>
                </w:tcPr>
                <w:p w14:paraId="19C0C24D" w14:textId="77777777" w:rsidR="00716F5C" w:rsidRPr="005F2432" w:rsidRDefault="00716F5C" w:rsidP="00716F5C">
                  <w:pPr>
                    <w:jc w:val="center"/>
                    <w:rPr>
                      <w:rFonts w:ascii="Calibri" w:eastAsia="Times New Roman" w:hAnsi="Calibri" w:cs="Times New Roman"/>
                      <w:sz w:val="16"/>
                      <w:szCs w:val="16"/>
                    </w:rPr>
                  </w:pPr>
                  <w:r w:rsidRPr="005F2432">
                    <w:rPr>
                      <w:rFonts w:ascii="Calibri" w:hAnsi="Calibri"/>
                      <w:sz w:val="16"/>
                      <w:szCs w:val="16"/>
                    </w:rPr>
                    <w:t>Alberta SGER</w:t>
                  </w:r>
                </w:p>
              </w:tc>
              <w:tc>
                <w:tcPr>
                  <w:tcW w:w="976" w:type="dxa"/>
                  <w:vMerge w:val="restart"/>
                  <w:vAlign w:val="center"/>
                </w:tcPr>
                <w:p w14:paraId="12EABD85" w14:textId="77777777" w:rsidR="00716F5C" w:rsidRPr="005F2432" w:rsidRDefault="00716F5C" w:rsidP="00716F5C">
                  <w:pPr>
                    <w:jc w:val="center"/>
                    <w:rPr>
                      <w:rFonts w:ascii="Calibri" w:hAnsi="Calibri"/>
                      <w:sz w:val="16"/>
                      <w:szCs w:val="16"/>
                    </w:rPr>
                  </w:pPr>
                  <w:r w:rsidRPr="005F2432">
                    <w:rPr>
                      <w:rFonts w:ascii="Calibri" w:hAnsi="Calibri"/>
                      <w:sz w:val="16"/>
                      <w:szCs w:val="16"/>
                    </w:rPr>
                    <w:t>340</w:t>
                  </w:r>
                </w:p>
              </w:tc>
              <w:tc>
                <w:tcPr>
                  <w:tcW w:w="324" w:type="dxa"/>
                  <w:vAlign w:val="center"/>
                </w:tcPr>
                <w:p w14:paraId="52755DF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7BA2FE4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41.3%</w:t>
                  </w:r>
                </w:p>
              </w:tc>
              <w:tc>
                <w:tcPr>
                  <w:tcW w:w="1091" w:type="dxa"/>
                  <w:vAlign w:val="center"/>
                </w:tcPr>
                <w:p w14:paraId="3703094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0A877D8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57.3%</w:t>
                  </w:r>
                </w:p>
              </w:tc>
              <w:tc>
                <w:tcPr>
                  <w:tcW w:w="1280" w:type="dxa"/>
                  <w:vAlign w:val="center"/>
                </w:tcPr>
                <w:p w14:paraId="0AE849C4"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1.5%</w:t>
                  </w:r>
                </w:p>
              </w:tc>
              <w:tc>
                <w:tcPr>
                  <w:tcW w:w="536" w:type="dxa"/>
                  <w:vMerge w:val="restart"/>
                  <w:vAlign w:val="center"/>
                </w:tcPr>
                <w:p w14:paraId="0C6298E2" w14:textId="77777777" w:rsidR="00716F5C" w:rsidRPr="005F2432" w:rsidRDefault="00716F5C" w:rsidP="00716F5C">
                  <w:pPr>
                    <w:jc w:val="center"/>
                    <w:rPr>
                      <w:rFonts w:ascii="Calibri" w:hAnsi="Calibri"/>
                      <w:sz w:val="16"/>
                      <w:szCs w:val="16"/>
                    </w:rPr>
                  </w:pPr>
                  <w:r w:rsidRPr="005F2432">
                    <w:rPr>
                      <w:rFonts w:ascii="Calibri" w:hAnsi="Calibri"/>
                      <w:sz w:val="16"/>
                      <w:szCs w:val="16"/>
                    </w:rPr>
                    <w:t>(3)</w:t>
                  </w:r>
                </w:p>
              </w:tc>
            </w:tr>
            <w:tr w:rsidR="00716F5C" w:rsidRPr="005F2432" w14:paraId="3A9A5594" w14:textId="77777777" w:rsidTr="00716F5C">
              <w:tc>
                <w:tcPr>
                  <w:tcW w:w="959" w:type="dxa"/>
                  <w:vMerge/>
                  <w:vAlign w:val="center"/>
                </w:tcPr>
                <w:p w14:paraId="4E71B8BE" w14:textId="77777777" w:rsidR="00716F5C" w:rsidRPr="005F2432" w:rsidRDefault="00716F5C" w:rsidP="00716F5C">
                  <w:pPr>
                    <w:jc w:val="center"/>
                    <w:rPr>
                      <w:rFonts w:ascii="Calibri" w:hAnsi="Calibri"/>
                      <w:sz w:val="16"/>
                      <w:szCs w:val="16"/>
                    </w:rPr>
                  </w:pPr>
                </w:p>
              </w:tc>
              <w:tc>
                <w:tcPr>
                  <w:tcW w:w="976" w:type="dxa"/>
                  <w:vMerge/>
                  <w:vAlign w:val="center"/>
                </w:tcPr>
                <w:p w14:paraId="7BC9253D" w14:textId="77777777" w:rsidR="00716F5C" w:rsidRPr="005F2432" w:rsidRDefault="00716F5C" w:rsidP="00716F5C">
                  <w:pPr>
                    <w:jc w:val="center"/>
                    <w:rPr>
                      <w:rFonts w:ascii="Calibri" w:hAnsi="Calibri"/>
                      <w:sz w:val="16"/>
                      <w:szCs w:val="16"/>
                    </w:rPr>
                  </w:pPr>
                </w:p>
              </w:tc>
              <w:tc>
                <w:tcPr>
                  <w:tcW w:w="324" w:type="dxa"/>
                  <w:vAlign w:val="center"/>
                </w:tcPr>
                <w:p w14:paraId="6EA69BA7"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8AE57A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$140.6</w:t>
                  </w:r>
                </w:p>
              </w:tc>
              <w:tc>
                <w:tcPr>
                  <w:tcW w:w="1091" w:type="dxa"/>
                  <w:vAlign w:val="center"/>
                </w:tcPr>
                <w:p w14:paraId="23661AA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1F19693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$195.0</w:t>
                  </w:r>
                </w:p>
              </w:tc>
              <w:tc>
                <w:tcPr>
                  <w:tcW w:w="1280" w:type="dxa"/>
                  <w:vAlign w:val="center"/>
                </w:tcPr>
                <w:p w14:paraId="2CE60FB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$5.0</w:t>
                  </w:r>
                </w:p>
              </w:tc>
              <w:tc>
                <w:tcPr>
                  <w:tcW w:w="536" w:type="dxa"/>
                  <w:vMerge/>
                  <w:vAlign w:val="center"/>
                </w:tcPr>
                <w:p w14:paraId="10F5A3D1" w14:textId="77777777" w:rsidR="00716F5C" w:rsidRPr="005F2432" w:rsidRDefault="00716F5C" w:rsidP="00716F5C">
                  <w:pPr>
                    <w:jc w:val="center"/>
                    <w:rPr>
                      <w:rFonts w:ascii="Calibri" w:hAnsi="Calibri"/>
                      <w:sz w:val="16"/>
                      <w:szCs w:val="16"/>
                    </w:rPr>
                  </w:pPr>
                </w:p>
              </w:tc>
            </w:tr>
            <w:tr w:rsidR="00716F5C" w:rsidRPr="005F2432" w14:paraId="4B153213" w14:textId="77777777" w:rsidTr="00716F5C">
              <w:tc>
                <w:tcPr>
                  <w:tcW w:w="959" w:type="dxa"/>
                  <w:vMerge w:val="restart"/>
                  <w:vAlign w:val="center"/>
                </w:tcPr>
                <w:p w14:paraId="4DD1E1A3" w14:textId="77777777" w:rsidR="00716F5C" w:rsidRPr="005F2432" w:rsidRDefault="00716F5C" w:rsidP="00716F5C">
                  <w:pPr>
                    <w:jc w:val="center"/>
                    <w:rPr>
                      <w:rFonts w:ascii="Calibri" w:hAnsi="Calibri"/>
                      <w:sz w:val="16"/>
                      <w:szCs w:val="16"/>
                    </w:rPr>
                  </w:pPr>
                  <w:r w:rsidRPr="005F2432">
                    <w:rPr>
                      <w:rFonts w:ascii="Calibri" w:hAnsi="Calibri"/>
                      <w:sz w:val="16"/>
                      <w:szCs w:val="16"/>
                    </w:rPr>
                    <w:t>Alberta Carbon Tax</w:t>
                  </w:r>
                </w:p>
              </w:tc>
              <w:tc>
                <w:tcPr>
                  <w:tcW w:w="976" w:type="dxa"/>
                  <w:vMerge w:val="restart"/>
                  <w:vAlign w:val="center"/>
                </w:tcPr>
                <w:p w14:paraId="07CA0003" w14:textId="77777777" w:rsidR="00716F5C" w:rsidRPr="005F2432" w:rsidRDefault="00716F5C" w:rsidP="00716F5C">
                  <w:pPr>
                    <w:jc w:val="center"/>
                    <w:rPr>
                      <w:rFonts w:ascii="Calibri" w:hAnsi="Calibri"/>
                      <w:sz w:val="16"/>
                      <w:szCs w:val="16"/>
                    </w:rPr>
                  </w:pPr>
                  <w:r w:rsidRPr="005F2432">
                    <w:rPr>
                      <w:rFonts w:ascii="Calibri" w:hAnsi="Calibri"/>
                      <w:sz w:val="16"/>
                      <w:szCs w:val="16"/>
                    </w:rPr>
                    <w:t>1,013</w:t>
                  </w:r>
                </w:p>
              </w:tc>
              <w:tc>
                <w:tcPr>
                  <w:tcW w:w="324" w:type="dxa"/>
                  <w:vAlign w:val="center"/>
                </w:tcPr>
                <w:p w14:paraId="6B6F25BD"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2207BBC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49.1%</w:t>
                  </w:r>
                </w:p>
              </w:tc>
              <w:tc>
                <w:tcPr>
                  <w:tcW w:w="1091" w:type="dxa"/>
                  <w:vAlign w:val="center"/>
                </w:tcPr>
                <w:p w14:paraId="1DBB550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6B8B213"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43.0%</w:t>
                  </w:r>
                </w:p>
              </w:tc>
              <w:tc>
                <w:tcPr>
                  <w:tcW w:w="1280" w:type="dxa"/>
                  <w:vAlign w:val="center"/>
                </w:tcPr>
                <w:p w14:paraId="66944AE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7.9%</w:t>
                  </w:r>
                </w:p>
              </w:tc>
              <w:tc>
                <w:tcPr>
                  <w:tcW w:w="536" w:type="dxa"/>
                  <w:vMerge w:val="restart"/>
                  <w:vAlign w:val="center"/>
                </w:tcPr>
                <w:p w14:paraId="620A9579" w14:textId="77777777" w:rsidR="00716F5C" w:rsidRPr="005F2432" w:rsidRDefault="00716F5C" w:rsidP="00716F5C">
                  <w:pPr>
                    <w:jc w:val="center"/>
                    <w:rPr>
                      <w:rFonts w:ascii="Calibri" w:hAnsi="Calibri"/>
                      <w:sz w:val="16"/>
                      <w:szCs w:val="16"/>
                    </w:rPr>
                  </w:pPr>
                  <w:r w:rsidRPr="005F2432">
                    <w:rPr>
                      <w:rFonts w:ascii="Calibri" w:hAnsi="Calibri"/>
                      <w:sz w:val="16"/>
                      <w:szCs w:val="16"/>
                    </w:rPr>
                    <w:t>(13)</w:t>
                  </w:r>
                </w:p>
              </w:tc>
            </w:tr>
            <w:tr w:rsidR="00716F5C" w:rsidRPr="005F2432" w14:paraId="6A215B4D" w14:textId="77777777" w:rsidTr="00716F5C">
              <w:tc>
                <w:tcPr>
                  <w:tcW w:w="959" w:type="dxa"/>
                  <w:vMerge/>
                  <w:vAlign w:val="center"/>
                </w:tcPr>
                <w:p w14:paraId="072EEB0E" w14:textId="77777777" w:rsidR="00716F5C" w:rsidRPr="005F2432" w:rsidRDefault="00716F5C" w:rsidP="00716F5C">
                  <w:pPr>
                    <w:jc w:val="center"/>
                    <w:rPr>
                      <w:rFonts w:ascii="Calibri" w:hAnsi="Calibri"/>
                      <w:sz w:val="16"/>
                      <w:szCs w:val="16"/>
                    </w:rPr>
                  </w:pPr>
                </w:p>
              </w:tc>
              <w:tc>
                <w:tcPr>
                  <w:tcW w:w="976" w:type="dxa"/>
                  <w:vMerge/>
                  <w:vAlign w:val="center"/>
                </w:tcPr>
                <w:p w14:paraId="2DFC3DFF" w14:textId="77777777" w:rsidR="00716F5C" w:rsidRPr="005F2432" w:rsidRDefault="00716F5C" w:rsidP="00716F5C">
                  <w:pPr>
                    <w:jc w:val="center"/>
                    <w:rPr>
                      <w:rFonts w:ascii="Calibri" w:hAnsi="Calibri"/>
                      <w:sz w:val="16"/>
                      <w:szCs w:val="16"/>
                    </w:rPr>
                  </w:pPr>
                </w:p>
              </w:tc>
              <w:tc>
                <w:tcPr>
                  <w:tcW w:w="324" w:type="dxa"/>
                  <w:vAlign w:val="center"/>
                </w:tcPr>
                <w:p w14:paraId="40E3252C"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6515D20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$497.4</w:t>
                  </w:r>
                </w:p>
              </w:tc>
              <w:tc>
                <w:tcPr>
                  <w:tcW w:w="1091" w:type="dxa"/>
                  <w:vAlign w:val="center"/>
                </w:tcPr>
                <w:p w14:paraId="1127A74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949C40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$435.6</w:t>
                  </w:r>
                </w:p>
              </w:tc>
              <w:tc>
                <w:tcPr>
                  <w:tcW w:w="1280" w:type="dxa"/>
                  <w:vAlign w:val="center"/>
                </w:tcPr>
                <w:p w14:paraId="5DF2544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$80.0</w:t>
                  </w:r>
                </w:p>
              </w:tc>
              <w:tc>
                <w:tcPr>
                  <w:tcW w:w="536" w:type="dxa"/>
                  <w:vMerge/>
                  <w:vAlign w:val="center"/>
                </w:tcPr>
                <w:p w14:paraId="3498EF4E" w14:textId="77777777" w:rsidR="00716F5C" w:rsidRPr="005F2432" w:rsidRDefault="00716F5C" w:rsidP="00716F5C">
                  <w:pPr>
                    <w:jc w:val="center"/>
                    <w:rPr>
                      <w:rFonts w:ascii="Calibri" w:hAnsi="Calibri"/>
                      <w:sz w:val="16"/>
                      <w:szCs w:val="16"/>
                    </w:rPr>
                  </w:pPr>
                </w:p>
              </w:tc>
            </w:tr>
            <w:tr w:rsidR="00716F5C" w:rsidRPr="005F2432" w14:paraId="676F1FF0" w14:textId="77777777" w:rsidTr="00716F5C">
              <w:tc>
                <w:tcPr>
                  <w:tcW w:w="959" w:type="dxa"/>
                  <w:vMerge w:val="restart"/>
                  <w:vAlign w:val="center"/>
                </w:tcPr>
                <w:p w14:paraId="1CB87C41" w14:textId="77777777" w:rsidR="00716F5C" w:rsidRPr="005F2432" w:rsidRDefault="00716F5C" w:rsidP="00716F5C">
                  <w:pPr>
                    <w:jc w:val="center"/>
                    <w:rPr>
                      <w:rFonts w:ascii="Calibri" w:hAnsi="Calibri"/>
                      <w:sz w:val="16"/>
                      <w:szCs w:val="16"/>
                    </w:rPr>
                  </w:pPr>
                  <w:r w:rsidRPr="005F2432">
                    <w:rPr>
                      <w:rFonts w:ascii="Calibri" w:hAnsi="Calibri"/>
                      <w:sz w:val="16"/>
                      <w:szCs w:val="16"/>
                    </w:rPr>
                    <w:t>Argentina Carbon Tax</w:t>
                  </w:r>
                </w:p>
              </w:tc>
              <w:tc>
                <w:tcPr>
                  <w:tcW w:w="976" w:type="dxa"/>
                  <w:vMerge w:val="restart"/>
                  <w:vAlign w:val="center"/>
                </w:tcPr>
                <w:p w14:paraId="6C8396F0" w14:textId="77777777" w:rsidR="00716F5C" w:rsidRPr="005F2432" w:rsidRDefault="00716F5C" w:rsidP="00716F5C">
                  <w:pPr>
                    <w:jc w:val="center"/>
                    <w:rPr>
                      <w:rFonts w:ascii="Calibri" w:hAnsi="Calibri"/>
                      <w:sz w:val="16"/>
                      <w:szCs w:val="16"/>
                    </w:rPr>
                  </w:pPr>
                  <w:r w:rsidRPr="005F2432">
                    <w:rPr>
                      <w:rFonts w:ascii="Calibri" w:hAnsi="Calibri"/>
                      <w:sz w:val="16"/>
                      <w:szCs w:val="16"/>
                    </w:rPr>
                    <w:t>200</w:t>
                  </w:r>
                </w:p>
              </w:tc>
              <w:tc>
                <w:tcPr>
                  <w:tcW w:w="324" w:type="dxa"/>
                  <w:vAlign w:val="center"/>
                </w:tcPr>
                <w:p w14:paraId="0F42606A"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079734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4E489AE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26A57A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4B22DA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100.0%</w:t>
                  </w:r>
                </w:p>
              </w:tc>
              <w:tc>
                <w:tcPr>
                  <w:tcW w:w="536" w:type="dxa"/>
                  <w:vMerge w:val="restart"/>
                  <w:vAlign w:val="center"/>
                </w:tcPr>
                <w:p w14:paraId="528F885C"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20200F9B" w14:textId="77777777" w:rsidTr="00716F5C">
              <w:tc>
                <w:tcPr>
                  <w:tcW w:w="959" w:type="dxa"/>
                  <w:vMerge/>
                  <w:vAlign w:val="center"/>
                </w:tcPr>
                <w:p w14:paraId="2D293752" w14:textId="77777777" w:rsidR="00716F5C" w:rsidRPr="005F2432" w:rsidRDefault="00716F5C" w:rsidP="00716F5C">
                  <w:pPr>
                    <w:jc w:val="center"/>
                    <w:rPr>
                      <w:rFonts w:ascii="Calibri" w:hAnsi="Calibri"/>
                      <w:sz w:val="16"/>
                      <w:szCs w:val="16"/>
                    </w:rPr>
                  </w:pPr>
                </w:p>
              </w:tc>
              <w:tc>
                <w:tcPr>
                  <w:tcW w:w="976" w:type="dxa"/>
                  <w:vMerge/>
                  <w:vAlign w:val="center"/>
                </w:tcPr>
                <w:p w14:paraId="213C054E" w14:textId="77777777" w:rsidR="00716F5C" w:rsidRPr="005F2432" w:rsidRDefault="00716F5C" w:rsidP="00716F5C">
                  <w:pPr>
                    <w:jc w:val="center"/>
                    <w:rPr>
                      <w:rFonts w:ascii="Calibri" w:hAnsi="Calibri"/>
                      <w:sz w:val="16"/>
                      <w:szCs w:val="16"/>
                    </w:rPr>
                  </w:pPr>
                </w:p>
              </w:tc>
              <w:tc>
                <w:tcPr>
                  <w:tcW w:w="324" w:type="dxa"/>
                  <w:vAlign w:val="center"/>
                </w:tcPr>
                <w:p w14:paraId="16A443E0"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6CCA73E"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6438B83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6EFFBC6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63EC35A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$200.2</w:t>
                  </w:r>
                </w:p>
              </w:tc>
              <w:tc>
                <w:tcPr>
                  <w:tcW w:w="536" w:type="dxa"/>
                  <w:vMerge/>
                  <w:vAlign w:val="center"/>
                </w:tcPr>
                <w:p w14:paraId="77D421C2" w14:textId="77777777" w:rsidR="00716F5C" w:rsidRPr="005F2432" w:rsidRDefault="00716F5C" w:rsidP="00716F5C">
                  <w:pPr>
                    <w:jc w:val="center"/>
                    <w:rPr>
                      <w:rFonts w:ascii="Calibri" w:hAnsi="Calibri"/>
                      <w:sz w:val="16"/>
                      <w:szCs w:val="16"/>
                    </w:rPr>
                  </w:pPr>
                </w:p>
              </w:tc>
            </w:tr>
            <w:tr w:rsidR="00716F5C" w:rsidRPr="005F2432" w14:paraId="20ED4BC2" w14:textId="77777777" w:rsidTr="00716F5C">
              <w:tc>
                <w:tcPr>
                  <w:tcW w:w="959" w:type="dxa"/>
                  <w:vMerge w:val="restart"/>
                  <w:vAlign w:val="center"/>
                </w:tcPr>
                <w:p w14:paraId="0903782A" w14:textId="77777777" w:rsidR="00716F5C" w:rsidRPr="005F2432" w:rsidRDefault="00716F5C" w:rsidP="00716F5C">
                  <w:pPr>
                    <w:jc w:val="center"/>
                    <w:rPr>
                      <w:rFonts w:ascii="Calibri" w:eastAsia="Times New Roman" w:hAnsi="Calibri" w:cs="Times New Roman"/>
                      <w:sz w:val="16"/>
                      <w:szCs w:val="16"/>
                    </w:rPr>
                  </w:pPr>
                  <w:r w:rsidRPr="005F2432">
                    <w:rPr>
                      <w:rFonts w:ascii="Calibri" w:hAnsi="Calibri"/>
                      <w:sz w:val="16"/>
                      <w:szCs w:val="16"/>
                    </w:rPr>
                    <w:t>BC Carbon Tax</w:t>
                  </w:r>
                </w:p>
              </w:tc>
              <w:tc>
                <w:tcPr>
                  <w:tcW w:w="976" w:type="dxa"/>
                  <w:vMerge w:val="restart"/>
                  <w:vAlign w:val="center"/>
                </w:tcPr>
                <w:p w14:paraId="6525A857" w14:textId="77777777" w:rsidR="00716F5C" w:rsidRPr="005F2432" w:rsidRDefault="00716F5C" w:rsidP="00716F5C">
                  <w:pPr>
                    <w:jc w:val="center"/>
                    <w:rPr>
                      <w:rFonts w:ascii="Calibri" w:hAnsi="Calibri"/>
                      <w:sz w:val="16"/>
                      <w:szCs w:val="16"/>
                    </w:rPr>
                  </w:pPr>
                  <w:r w:rsidRPr="005F2432">
                    <w:rPr>
                      <w:rFonts w:ascii="Calibri" w:hAnsi="Calibri"/>
                      <w:sz w:val="16"/>
                      <w:szCs w:val="16"/>
                    </w:rPr>
                    <w:t>1,056</w:t>
                  </w:r>
                </w:p>
              </w:tc>
              <w:tc>
                <w:tcPr>
                  <w:tcW w:w="324" w:type="dxa"/>
                  <w:vAlign w:val="center"/>
                </w:tcPr>
                <w:p w14:paraId="70B7FD93"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5D87E6CA"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41ADACEC"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3ECFB5E6"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1280" w:type="dxa"/>
                  <w:vAlign w:val="center"/>
                </w:tcPr>
                <w:p w14:paraId="4181FC11"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536" w:type="dxa"/>
                  <w:vMerge w:val="restart"/>
                  <w:vAlign w:val="center"/>
                </w:tcPr>
                <w:p w14:paraId="32AFE4E7" w14:textId="77777777" w:rsidR="00716F5C" w:rsidRPr="005F2432" w:rsidRDefault="00716F5C" w:rsidP="00716F5C">
                  <w:pPr>
                    <w:jc w:val="center"/>
                    <w:rPr>
                      <w:rFonts w:ascii="Calibri" w:hAnsi="Calibri"/>
                      <w:sz w:val="16"/>
                      <w:szCs w:val="16"/>
                    </w:rPr>
                  </w:pPr>
                  <w:r w:rsidRPr="005F2432">
                    <w:rPr>
                      <w:rFonts w:ascii="Calibri" w:hAnsi="Calibri"/>
                      <w:sz w:val="16"/>
                      <w:szCs w:val="16"/>
                    </w:rPr>
                    <w:t>(4)</w:t>
                  </w:r>
                </w:p>
              </w:tc>
            </w:tr>
            <w:tr w:rsidR="00716F5C" w:rsidRPr="005F2432" w14:paraId="6BCD8266" w14:textId="77777777" w:rsidTr="00716F5C">
              <w:tc>
                <w:tcPr>
                  <w:tcW w:w="959" w:type="dxa"/>
                  <w:vMerge/>
                  <w:vAlign w:val="center"/>
                </w:tcPr>
                <w:p w14:paraId="4A802326" w14:textId="77777777" w:rsidR="00716F5C" w:rsidRPr="005F2432" w:rsidRDefault="00716F5C" w:rsidP="00716F5C">
                  <w:pPr>
                    <w:jc w:val="center"/>
                    <w:rPr>
                      <w:rFonts w:ascii="Calibri" w:hAnsi="Calibri"/>
                      <w:sz w:val="16"/>
                      <w:szCs w:val="16"/>
                    </w:rPr>
                  </w:pPr>
                </w:p>
              </w:tc>
              <w:tc>
                <w:tcPr>
                  <w:tcW w:w="976" w:type="dxa"/>
                  <w:vMerge/>
                  <w:vAlign w:val="center"/>
                </w:tcPr>
                <w:p w14:paraId="30D14232" w14:textId="77777777" w:rsidR="00716F5C" w:rsidRPr="005F2432" w:rsidRDefault="00716F5C" w:rsidP="00716F5C">
                  <w:pPr>
                    <w:jc w:val="center"/>
                    <w:rPr>
                      <w:rFonts w:ascii="Calibri" w:hAnsi="Calibri"/>
                      <w:sz w:val="16"/>
                      <w:szCs w:val="16"/>
                    </w:rPr>
                  </w:pPr>
                </w:p>
              </w:tc>
              <w:tc>
                <w:tcPr>
                  <w:tcW w:w="324" w:type="dxa"/>
                  <w:vAlign w:val="center"/>
                </w:tcPr>
                <w:p w14:paraId="66E54663"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4CA361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5C898F9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24570E31"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$1,056.3</w:t>
                  </w:r>
                </w:p>
              </w:tc>
              <w:tc>
                <w:tcPr>
                  <w:tcW w:w="1280" w:type="dxa"/>
                  <w:vAlign w:val="center"/>
                </w:tcPr>
                <w:p w14:paraId="3AC84252"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ign w:val="center"/>
                </w:tcPr>
                <w:p w14:paraId="2FA5196F" w14:textId="77777777" w:rsidR="00716F5C" w:rsidRPr="005F2432" w:rsidRDefault="00716F5C" w:rsidP="00716F5C">
                  <w:pPr>
                    <w:jc w:val="center"/>
                    <w:rPr>
                      <w:rFonts w:ascii="Calibri" w:hAnsi="Calibri"/>
                      <w:sz w:val="16"/>
                      <w:szCs w:val="16"/>
                    </w:rPr>
                  </w:pPr>
                </w:p>
              </w:tc>
            </w:tr>
            <w:tr w:rsidR="00716F5C" w:rsidRPr="005F2432" w14:paraId="7BCD9F9A" w14:textId="77777777" w:rsidTr="00716F5C">
              <w:tc>
                <w:tcPr>
                  <w:tcW w:w="959" w:type="dxa"/>
                  <w:vMerge w:val="restart"/>
                  <w:vAlign w:val="center"/>
                </w:tcPr>
                <w:p w14:paraId="46108368"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California ETS</w:t>
                  </w:r>
                </w:p>
              </w:tc>
              <w:tc>
                <w:tcPr>
                  <w:tcW w:w="976" w:type="dxa"/>
                  <w:vMerge w:val="restart"/>
                  <w:vAlign w:val="center"/>
                </w:tcPr>
                <w:p w14:paraId="028E0C78" w14:textId="77777777" w:rsidR="00716F5C" w:rsidRPr="005F2432" w:rsidRDefault="00716F5C" w:rsidP="00716F5C">
                  <w:pPr>
                    <w:jc w:val="center"/>
                    <w:rPr>
                      <w:rFonts w:ascii="Calibri" w:hAnsi="Calibri"/>
                      <w:sz w:val="16"/>
                      <w:szCs w:val="16"/>
                    </w:rPr>
                  </w:pPr>
                  <w:r w:rsidRPr="005F2432">
                    <w:rPr>
                      <w:rFonts w:ascii="Calibri" w:hAnsi="Calibri"/>
                      <w:sz w:val="16"/>
                      <w:szCs w:val="16"/>
                    </w:rPr>
                    <w:t>3,020</w:t>
                  </w:r>
                </w:p>
              </w:tc>
              <w:tc>
                <w:tcPr>
                  <w:tcW w:w="324" w:type="dxa"/>
                  <w:vAlign w:val="center"/>
                </w:tcPr>
                <w:p w14:paraId="1E81095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5750663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96.4%</w:t>
                  </w:r>
                </w:p>
              </w:tc>
              <w:tc>
                <w:tcPr>
                  <w:tcW w:w="1091" w:type="dxa"/>
                  <w:vAlign w:val="center"/>
                </w:tcPr>
                <w:p w14:paraId="426D1B8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3.6%</w:t>
                  </w:r>
                </w:p>
              </w:tc>
              <w:tc>
                <w:tcPr>
                  <w:tcW w:w="1280" w:type="dxa"/>
                  <w:vAlign w:val="center"/>
                </w:tcPr>
                <w:p w14:paraId="6EC5C69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460395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restart"/>
                  <w:vAlign w:val="center"/>
                </w:tcPr>
                <w:p w14:paraId="6A849824" w14:textId="77777777" w:rsidR="00716F5C" w:rsidRPr="005F2432" w:rsidRDefault="00716F5C" w:rsidP="00716F5C">
                  <w:pPr>
                    <w:jc w:val="center"/>
                    <w:rPr>
                      <w:rFonts w:ascii="Calibri" w:hAnsi="Calibri"/>
                      <w:sz w:val="16"/>
                      <w:szCs w:val="16"/>
                    </w:rPr>
                  </w:pPr>
                  <w:r w:rsidRPr="005F2432">
                    <w:rPr>
                      <w:rFonts w:ascii="Calibri" w:hAnsi="Calibri"/>
                      <w:sz w:val="16"/>
                      <w:szCs w:val="16"/>
                    </w:rPr>
                    <w:t>(5)</w:t>
                  </w:r>
                </w:p>
              </w:tc>
            </w:tr>
            <w:tr w:rsidR="00716F5C" w:rsidRPr="005F2432" w14:paraId="07F2BA63" w14:textId="77777777" w:rsidTr="00716F5C">
              <w:tc>
                <w:tcPr>
                  <w:tcW w:w="959" w:type="dxa"/>
                  <w:vMerge/>
                  <w:vAlign w:val="center"/>
                </w:tcPr>
                <w:p w14:paraId="1A70C0D2" w14:textId="77777777" w:rsidR="00716F5C" w:rsidRPr="005F2432" w:rsidRDefault="00716F5C" w:rsidP="00716F5C">
                  <w:pPr>
                    <w:jc w:val="center"/>
                    <w:rPr>
                      <w:rFonts w:ascii="Calibri" w:eastAsia="Times New Roman" w:hAnsi="Calibri" w:cs="Times New Roman"/>
                      <w:sz w:val="16"/>
                      <w:szCs w:val="16"/>
                    </w:rPr>
                  </w:pPr>
                </w:p>
              </w:tc>
              <w:tc>
                <w:tcPr>
                  <w:tcW w:w="976" w:type="dxa"/>
                  <w:vMerge/>
                  <w:vAlign w:val="center"/>
                </w:tcPr>
                <w:p w14:paraId="72A20516" w14:textId="77777777" w:rsidR="00716F5C" w:rsidRPr="005F2432" w:rsidRDefault="00716F5C" w:rsidP="00716F5C">
                  <w:pPr>
                    <w:jc w:val="center"/>
                    <w:rPr>
                      <w:rFonts w:ascii="Calibri" w:hAnsi="Calibri"/>
                      <w:sz w:val="16"/>
                      <w:szCs w:val="16"/>
                    </w:rPr>
                  </w:pPr>
                </w:p>
              </w:tc>
              <w:tc>
                <w:tcPr>
                  <w:tcW w:w="324" w:type="dxa"/>
                  <w:vAlign w:val="center"/>
                </w:tcPr>
                <w:p w14:paraId="4CAA242A"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63A2CC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$2,910.0</w:t>
                  </w:r>
                </w:p>
              </w:tc>
              <w:tc>
                <w:tcPr>
                  <w:tcW w:w="1091" w:type="dxa"/>
                  <w:vAlign w:val="center"/>
                </w:tcPr>
                <w:p w14:paraId="70D5DAF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$110.0</w:t>
                  </w:r>
                </w:p>
              </w:tc>
              <w:tc>
                <w:tcPr>
                  <w:tcW w:w="1280" w:type="dxa"/>
                  <w:vAlign w:val="center"/>
                </w:tcPr>
                <w:p w14:paraId="573E006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00A37FE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ign w:val="center"/>
                </w:tcPr>
                <w:p w14:paraId="1B6EE277" w14:textId="77777777" w:rsidR="00716F5C" w:rsidRPr="005F2432" w:rsidRDefault="00716F5C" w:rsidP="00716F5C">
                  <w:pPr>
                    <w:jc w:val="center"/>
                    <w:rPr>
                      <w:rFonts w:ascii="Calibri" w:hAnsi="Calibri"/>
                      <w:sz w:val="16"/>
                      <w:szCs w:val="16"/>
                    </w:rPr>
                  </w:pPr>
                </w:p>
              </w:tc>
            </w:tr>
            <w:tr w:rsidR="00716F5C" w:rsidRPr="005F2432" w14:paraId="2D8E2DBF" w14:textId="77777777" w:rsidTr="00716F5C">
              <w:tc>
                <w:tcPr>
                  <w:tcW w:w="959" w:type="dxa"/>
                  <w:vMerge w:val="restart"/>
                  <w:vAlign w:val="center"/>
                </w:tcPr>
                <w:p w14:paraId="05E52E10"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Chile Carbon Tax</w:t>
                  </w:r>
                </w:p>
              </w:tc>
              <w:tc>
                <w:tcPr>
                  <w:tcW w:w="976" w:type="dxa"/>
                  <w:vMerge w:val="restart"/>
                  <w:vAlign w:val="center"/>
                </w:tcPr>
                <w:p w14:paraId="4424DF96" w14:textId="77777777" w:rsidR="00716F5C" w:rsidRPr="005F2432" w:rsidRDefault="00716F5C" w:rsidP="00716F5C">
                  <w:pPr>
                    <w:jc w:val="center"/>
                    <w:rPr>
                      <w:rFonts w:ascii="Calibri" w:hAnsi="Calibri"/>
                      <w:sz w:val="16"/>
                      <w:szCs w:val="16"/>
                    </w:rPr>
                  </w:pPr>
                  <w:r w:rsidRPr="005F2432">
                    <w:rPr>
                      <w:rFonts w:ascii="Calibri" w:hAnsi="Calibri"/>
                      <w:sz w:val="16"/>
                      <w:szCs w:val="16"/>
                    </w:rPr>
                    <w:t>165</w:t>
                  </w:r>
                </w:p>
              </w:tc>
              <w:tc>
                <w:tcPr>
                  <w:tcW w:w="324" w:type="dxa"/>
                  <w:vAlign w:val="center"/>
                </w:tcPr>
                <w:p w14:paraId="55A24F6D"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ECDE728"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4C29CC36"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7A8C15EB"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6B31E48F"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536" w:type="dxa"/>
                  <w:vMerge w:val="restart"/>
                  <w:vAlign w:val="center"/>
                </w:tcPr>
                <w:p w14:paraId="741A3C74"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785CD1E9" w14:textId="77777777" w:rsidTr="00716F5C">
              <w:tc>
                <w:tcPr>
                  <w:tcW w:w="959" w:type="dxa"/>
                  <w:vMerge/>
                  <w:vAlign w:val="center"/>
                </w:tcPr>
                <w:p w14:paraId="427DB8C0" w14:textId="77777777" w:rsidR="00716F5C" w:rsidRPr="005F2432" w:rsidRDefault="00716F5C" w:rsidP="00716F5C">
                  <w:pPr>
                    <w:jc w:val="center"/>
                    <w:rPr>
                      <w:rFonts w:ascii="Calibri" w:hAnsi="Calibri"/>
                      <w:sz w:val="16"/>
                      <w:szCs w:val="16"/>
                    </w:rPr>
                  </w:pPr>
                </w:p>
              </w:tc>
              <w:tc>
                <w:tcPr>
                  <w:tcW w:w="976" w:type="dxa"/>
                  <w:vMerge/>
                  <w:vAlign w:val="center"/>
                </w:tcPr>
                <w:p w14:paraId="6C2578B6" w14:textId="77777777" w:rsidR="00716F5C" w:rsidRPr="005F2432" w:rsidRDefault="00716F5C" w:rsidP="00716F5C">
                  <w:pPr>
                    <w:jc w:val="center"/>
                    <w:rPr>
                      <w:rFonts w:ascii="Calibri" w:hAnsi="Calibri"/>
                      <w:sz w:val="16"/>
                      <w:szCs w:val="16"/>
                    </w:rPr>
                  </w:pPr>
                </w:p>
              </w:tc>
              <w:tc>
                <w:tcPr>
                  <w:tcW w:w="324" w:type="dxa"/>
                  <w:vAlign w:val="center"/>
                </w:tcPr>
                <w:p w14:paraId="7494CB96"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B5321D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0F471C8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61E9A4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F11357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$165.5</w:t>
                  </w:r>
                </w:p>
              </w:tc>
              <w:tc>
                <w:tcPr>
                  <w:tcW w:w="536" w:type="dxa"/>
                  <w:vMerge/>
                  <w:vAlign w:val="center"/>
                </w:tcPr>
                <w:p w14:paraId="623DCFE1" w14:textId="77777777" w:rsidR="00716F5C" w:rsidRPr="005F2432" w:rsidRDefault="00716F5C" w:rsidP="00716F5C">
                  <w:pPr>
                    <w:jc w:val="center"/>
                    <w:rPr>
                      <w:rFonts w:ascii="Calibri" w:hAnsi="Calibri"/>
                      <w:sz w:val="16"/>
                      <w:szCs w:val="16"/>
                    </w:rPr>
                  </w:pPr>
                </w:p>
              </w:tc>
            </w:tr>
            <w:tr w:rsidR="00716F5C" w:rsidRPr="005F2432" w14:paraId="3A9BA754" w14:textId="77777777" w:rsidTr="00716F5C">
              <w:tc>
                <w:tcPr>
                  <w:tcW w:w="959" w:type="dxa"/>
                  <w:vMerge w:val="restart"/>
                  <w:vAlign w:val="center"/>
                </w:tcPr>
                <w:p w14:paraId="1BEDDC6C"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Colombia Carbon Tax</w:t>
                  </w:r>
                </w:p>
              </w:tc>
              <w:tc>
                <w:tcPr>
                  <w:tcW w:w="976" w:type="dxa"/>
                  <w:vMerge w:val="restart"/>
                  <w:vAlign w:val="center"/>
                </w:tcPr>
                <w:p w14:paraId="0F2DC99E" w14:textId="77777777" w:rsidR="00716F5C" w:rsidRPr="005F2432" w:rsidRDefault="00716F5C" w:rsidP="00716F5C">
                  <w:pPr>
                    <w:jc w:val="center"/>
                    <w:rPr>
                      <w:rFonts w:ascii="Calibri" w:hAnsi="Calibri"/>
                      <w:sz w:val="16"/>
                      <w:szCs w:val="16"/>
                    </w:rPr>
                  </w:pPr>
                  <w:r w:rsidRPr="005F2432">
                    <w:rPr>
                      <w:rFonts w:ascii="Calibri" w:hAnsi="Calibri"/>
                      <w:sz w:val="16"/>
                      <w:szCs w:val="16"/>
                    </w:rPr>
                    <w:t>93</w:t>
                  </w:r>
                </w:p>
              </w:tc>
              <w:tc>
                <w:tcPr>
                  <w:tcW w:w="324" w:type="dxa"/>
                  <w:vAlign w:val="center"/>
                </w:tcPr>
                <w:p w14:paraId="6A9C7695"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F7E173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734D275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100.0%</w:t>
                  </w:r>
                </w:p>
              </w:tc>
              <w:tc>
                <w:tcPr>
                  <w:tcW w:w="1280" w:type="dxa"/>
                  <w:vAlign w:val="center"/>
                </w:tcPr>
                <w:p w14:paraId="71EC163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091C35F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restart"/>
                  <w:vAlign w:val="center"/>
                </w:tcPr>
                <w:p w14:paraId="1A4DED77" w14:textId="77777777" w:rsidR="00716F5C" w:rsidRPr="005F2432" w:rsidRDefault="00716F5C" w:rsidP="00716F5C">
                  <w:pPr>
                    <w:jc w:val="center"/>
                    <w:rPr>
                      <w:rFonts w:ascii="Calibri" w:hAnsi="Calibri"/>
                      <w:sz w:val="16"/>
                      <w:szCs w:val="16"/>
                    </w:rPr>
                  </w:pPr>
                  <w:r w:rsidRPr="005F2432">
                    <w:rPr>
                      <w:rFonts w:ascii="Calibri" w:hAnsi="Calibri"/>
                      <w:sz w:val="16"/>
                      <w:szCs w:val="16"/>
                    </w:rPr>
                    <w:t>(6)</w:t>
                  </w:r>
                </w:p>
              </w:tc>
            </w:tr>
            <w:tr w:rsidR="00716F5C" w:rsidRPr="005F2432" w14:paraId="70701049" w14:textId="77777777" w:rsidTr="00716F5C">
              <w:tc>
                <w:tcPr>
                  <w:tcW w:w="959" w:type="dxa"/>
                  <w:vMerge/>
                  <w:vAlign w:val="center"/>
                </w:tcPr>
                <w:p w14:paraId="006F04BB" w14:textId="77777777" w:rsidR="00716F5C" w:rsidRPr="005F2432" w:rsidRDefault="00716F5C" w:rsidP="00716F5C">
                  <w:pPr>
                    <w:jc w:val="center"/>
                    <w:rPr>
                      <w:rFonts w:ascii="Calibri" w:hAnsi="Calibri"/>
                      <w:sz w:val="16"/>
                      <w:szCs w:val="16"/>
                    </w:rPr>
                  </w:pPr>
                </w:p>
              </w:tc>
              <w:tc>
                <w:tcPr>
                  <w:tcW w:w="976" w:type="dxa"/>
                  <w:vMerge/>
                  <w:vAlign w:val="center"/>
                </w:tcPr>
                <w:p w14:paraId="3E152ACA" w14:textId="77777777" w:rsidR="00716F5C" w:rsidRPr="005F2432" w:rsidRDefault="00716F5C" w:rsidP="00716F5C">
                  <w:pPr>
                    <w:jc w:val="center"/>
                    <w:rPr>
                      <w:rFonts w:ascii="Calibri" w:hAnsi="Calibri"/>
                      <w:sz w:val="16"/>
                      <w:szCs w:val="16"/>
                    </w:rPr>
                  </w:pPr>
                </w:p>
              </w:tc>
              <w:tc>
                <w:tcPr>
                  <w:tcW w:w="324" w:type="dxa"/>
                  <w:vAlign w:val="center"/>
                </w:tcPr>
                <w:p w14:paraId="4D174B58"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1B24A9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7FE4FBC3"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$92.6</w:t>
                  </w:r>
                </w:p>
              </w:tc>
              <w:tc>
                <w:tcPr>
                  <w:tcW w:w="1280" w:type="dxa"/>
                  <w:vAlign w:val="center"/>
                </w:tcPr>
                <w:p w14:paraId="0E9B77C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7D4EE49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ign w:val="center"/>
                </w:tcPr>
                <w:p w14:paraId="56A4196B" w14:textId="77777777" w:rsidR="00716F5C" w:rsidRPr="005F2432" w:rsidRDefault="00716F5C" w:rsidP="00716F5C">
                  <w:pPr>
                    <w:jc w:val="center"/>
                    <w:rPr>
                      <w:rFonts w:ascii="Calibri" w:hAnsi="Calibri"/>
                      <w:sz w:val="16"/>
                      <w:szCs w:val="16"/>
                    </w:rPr>
                  </w:pPr>
                </w:p>
              </w:tc>
            </w:tr>
            <w:tr w:rsidR="00716F5C" w:rsidRPr="005F2432" w14:paraId="225DEB61" w14:textId="77777777" w:rsidTr="00716F5C">
              <w:tc>
                <w:tcPr>
                  <w:tcW w:w="959" w:type="dxa"/>
                  <w:vMerge w:val="restart"/>
                  <w:vAlign w:val="center"/>
                </w:tcPr>
                <w:p w14:paraId="162DA85F"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Denmark Carbon Tax</w:t>
                  </w:r>
                </w:p>
              </w:tc>
              <w:tc>
                <w:tcPr>
                  <w:tcW w:w="976" w:type="dxa"/>
                  <w:vMerge w:val="restart"/>
                  <w:vAlign w:val="center"/>
                </w:tcPr>
                <w:p w14:paraId="70A1150F" w14:textId="77777777" w:rsidR="00716F5C" w:rsidRPr="005F2432" w:rsidRDefault="00716F5C" w:rsidP="00716F5C">
                  <w:pPr>
                    <w:jc w:val="center"/>
                    <w:rPr>
                      <w:rFonts w:ascii="Calibri" w:hAnsi="Calibri"/>
                      <w:sz w:val="16"/>
                      <w:szCs w:val="16"/>
                    </w:rPr>
                  </w:pPr>
                  <w:r w:rsidRPr="005F2432">
                    <w:rPr>
                      <w:rFonts w:ascii="Calibri" w:hAnsi="Calibri"/>
                      <w:sz w:val="16"/>
                      <w:szCs w:val="16"/>
                    </w:rPr>
                    <w:t>543</w:t>
                  </w:r>
                </w:p>
              </w:tc>
              <w:tc>
                <w:tcPr>
                  <w:tcW w:w="324" w:type="dxa"/>
                  <w:vAlign w:val="center"/>
                </w:tcPr>
                <w:p w14:paraId="6EB1C467"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4C8893F"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0C460A09"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75FBAE11" w14:textId="77777777" w:rsidR="00716F5C" w:rsidRPr="005F2432" w:rsidRDefault="00716F5C" w:rsidP="00716F5C">
                  <w:pPr>
                    <w:jc w:val="center"/>
                    <w:rPr>
                      <w:rFonts w:ascii="Calibri" w:hAnsi="Calibri"/>
                      <w:sz w:val="16"/>
                      <w:szCs w:val="16"/>
                    </w:rPr>
                  </w:pPr>
                  <w:r w:rsidRPr="005F2432">
                    <w:rPr>
                      <w:rFonts w:ascii="Calibri" w:hAnsi="Calibri"/>
                      <w:sz w:val="16"/>
                      <w:szCs w:val="16"/>
                    </w:rPr>
                    <w:t>50%</w:t>
                  </w:r>
                </w:p>
              </w:tc>
              <w:tc>
                <w:tcPr>
                  <w:tcW w:w="1280" w:type="dxa"/>
                  <w:vAlign w:val="center"/>
                </w:tcPr>
                <w:p w14:paraId="5351C839" w14:textId="77777777" w:rsidR="00716F5C" w:rsidRPr="005F2432" w:rsidRDefault="00716F5C" w:rsidP="00716F5C">
                  <w:pPr>
                    <w:jc w:val="center"/>
                    <w:rPr>
                      <w:rFonts w:ascii="Calibri" w:hAnsi="Calibri"/>
                      <w:sz w:val="16"/>
                      <w:szCs w:val="16"/>
                    </w:rPr>
                  </w:pPr>
                  <w:r w:rsidRPr="005F2432">
                    <w:rPr>
                      <w:rFonts w:ascii="Calibri" w:hAnsi="Calibri"/>
                      <w:sz w:val="16"/>
                      <w:szCs w:val="16"/>
                    </w:rPr>
                    <w:t>50%</w:t>
                  </w:r>
                </w:p>
              </w:tc>
              <w:tc>
                <w:tcPr>
                  <w:tcW w:w="536" w:type="dxa"/>
                  <w:vMerge w:val="restart"/>
                  <w:vAlign w:val="center"/>
                </w:tcPr>
                <w:p w14:paraId="037B0AE7"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1C4781E8" w14:textId="77777777" w:rsidTr="00716F5C">
              <w:tc>
                <w:tcPr>
                  <w:tcW w:w="959" w:type="dxa"/>
                  <w:vMerge/>
                  <w:vAlign w:val="center"/>
                </w:tcPr>
                <w:p w14:paraId="081BA934" w14:textId="77777777" w:rsidR="00716F5C" w:rsidRPr="005F2432" w:rsidRDefault="00716F5C" w:rsidP="00716F5C">
                  <w:pPr>
                    <w:jc w:val="center"/>
                    <w:rPr>
                      <w:rFonts w:ascii="Calibri" w:hAnsi="Calibri"/>
                      <w:sz w:val="16"/>
                      <w:szCs w:val="16"/>
                    </w:rPr>
                  </w:pPr>
                </w:p>
              </w:tc>
              <w:tc>
                <w:tcPr>
                  <w:tcW w:w="976" w:type="dxa"/>
                  <w:vMerge/>
                  <w:vAlign w:val="center"/>
                </w:tcPr>
                <w:p w14:paraId="2836F5E0" w14:textId="77777777" w:rsidR="00716F5C" w:rsidRPr="005F2432" w:rsidRDefault="00716F5C" w:rsidP="00716F5C">
                  <w:pPr>
                    <w:jc w:val="center"/>
                    <w:rPr>
                      <w:rFonts w:ascii="Calibri" w:hAnsi="Calibri"/>
                      <w:sz w:val="16"/>
                      <w:szCs w:val="16"/>
                    </w:rPr>
                  </w:pPr>
                </w:p>
              </w:tc>
              <w:tc>
                <w:tcPr>
                  <w:tcW w:w="324" w:type="dxa"/>
                  <w:vAlign w:val="center"/>
                </w:tcPr>
                <w:p w14:paraId="5F835EE0"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DDBA2A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7DFC7E84"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A8E8C9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$271.7</w:t>
                  </w:r>
                </w:p>
              </w:tc>
              <w:tc>
                <w:tcPr>
                  <w:tcW w:w="1280" w:type="dxa"/>
                  <w:vAlign w:val="center"/>
                </w:tcPr>
                <w:p w14:paraId="29B40912"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$271.7</w:t>
                  </w:r>
                </w:p>
              </w:tc>
              <w:tc>
                <w:tcPr>
                  <w:tcW w:w="536" w:type="dxa"/>
                  <w:vMerge/>
                  <w:vAlign w:val="center"/>
                </w:tcPr>
                <w:p w14:paraId="7ACCC250" w14:textId="77777777" w:rsidR="00716F5C" w:rsidRPr="005F2432" w:rsidRDefault="00716F5C" w:rsidP="00716F5C">
                  <w:pPr>
                    <w:jc w:val="center"/>
                    <w:rPr>
                      <w:rFonts w:ascii="Calibri" w:hAnsi="Calibri"/>
                      <w:sz w:val="16"/>
                      <w:szCs w:val="16"/>
                    </w:rPr>
                  </w:pPr>
                </w:p>
              </w:tc>
            </w:tr>
            <w:tr w:rsidR="00716F5C" w:rsidRPr="005F2432" w14:paraId="2C49F0ED" w14:textId="77777777" w:rsidTr="00716F5C">
              <w:tc>
                <w:tcPr>
                  <w:tcW w:w="959" w:type="dxa"/>
                  <w:vMerge w:val="restart"/>
                  <w:vAlign w:val="center"/>
                </w:tcPr>
                <w:p w14:paraId="7E4F6B1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Estonia Carbon Tax</w:t>
                  </w:r>
                </w:p>
              </w:tc>
              <w:tc>
                <w:tcPr>
                  <w:tcW w:w="976" w:type="dxa"/>
                  <w:vMerge w:val="restart"/>
                  <w:vAlign w:val="center"/>
                </w:tcPr>
                <w:p w14:paraId="47CC019C"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3</w:t>
                  </w:r>
                </w:p>
              </w:tc>
              <w:tc>
                <w:tcPr>
                  <w:tcW w:w="324" w:type="dxa"/>
                  <w:vAlign w:val="center"/>
                </w:tcPr>
                <w:p w14:paraId="7866969C"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2ACCFD1"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0AAD4332"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33F78678"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39EE7100"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536" w:type="dxa"/>
                  <w:vMerge w:val="restart"/>
                  <w:vAlign w:val="center"/>
                </w:tcPr>
                <w:p w14:paraId="0B71EAD0"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0AC27B59" w14:textId="77777777" w:rsidTr="00716F5C">
              <w:tc>
                <w:tcPr>
                  <w:tcW w:w="959" w:type="dxa"/>
                  <w:vMerge/>
                  <w:vAlign w:val="center"/>
                </w:tcPr>
                <w:p w14:paraId="2BAC72E4" w14:textId="77777777" w:rsidR="00716F5C" w:rsidRPr="005F2432" w:rsidRDefault="00716F5C" w:rsidP="00716F5C">
                  <w:pPr>
                    <w:jc w:val="center"/>
                    <w:rPr>
                      <w:rFonts w:ascii="Calibri" w:hAnsi="Calibri"/>
                      <w:sz w:val="16"/>
                      <w:szCs w:val="16"/>
                    </w:rPr>
                  </w:pPr>
                </w:p>
              </w:tc>
              <w:tc>
                <w:tcPr>
                  <w:tcW w:w="976" w:type="dxa"/>
                  <w:vMerge/>
                  <w:vAlign w:val="center"/>
                </w:tcPr>
                <w:p w14:paraId="11C0508D" w14:textId="77777777" w:rsidR="00716F5C" w:rsidRPr="005F2432" w:rsidRDefault="00716F5C" w:rsidP="00716F5C">
                  <w:pPr>
                    <w:jc w:val="center"/>
                    <w:rPr>
                      <w:rFonts w:ascii="Calibri" w:hAnsi="Calibri"/>
                      <w:sz w:val="16"/>
                      <w:szCs w:val="16"/>
                    </w:rPr>
                  </w:pPr>
                </w:p>
              </w:tc>
              <w:tc>
                <w:tcPr>
                  <w:tcW w:w="324" w:type="dxa"/>
                  <w:vAlign w:val="center"/>
                </w:tcPr>
                <w:p w14:paraId="19DEDBC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5A2681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12800B6E"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54342F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106CECE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$2.8</w:t>
                  </w:r>
                </w:p>
              </w:tc>
              <w:tc>
                <w:tcPr>
                  <w:tcW w:w="536" w:type="dxa"/>
                  <w:vMerge/>
                  <w:vAlign w:val="center"/>
                </w:tcPr>
                <w:p w14:paraId="3DCA08DA" w14:textId="77777777" w:rsidR="00716F5C" w:rsidRPr="005F2432" w:rsidRDefault="00716F5C" w:rsidP="00716F5C">
                  <w:pPr>
                    <w:jc w:val="center"/>
                    <w:rPr>
                      <w:rFonts w:ascii="Calibri" w:hAnsi="Calibri"/>
                      <w:sz w:val="16"/>
                      <w:szCs w:val="16"/>
                    </w:rPr>
                  </w:pPr>
                </w:p>
              </w:tc>
            </w:tr>
            <w:tr w:rsidR="00716F5C" w:rsidRPr="005F2432" w14:paraId="17EB78E0" w14:textId="77777777" w:rsidTr="00716F5C">
              <w:tc>
                <w:tcPr>
                  <w:tcW w:w="959" w:type="dxa"/>
                  <w:vMerge w:val="restart"/>
                  <w:vAlign w:val="center"/>
                </w:tcPr>
                <w:p w14:paraId="6202CB3D"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EU ETS</w:t>
                  </w:r>
                </w:p>
              </w:tc>
              <w:tc>
                <w:tcPr>
                  <w:tcW w:w="976" w:type="dxa"/>
                  <w:vMerge w:val="restart"/>
                  <w:vAlign w:val="center"/>
                </w:tcPr>
                <w:p w14:paraId="203BCF0F"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15,948</w:t>
                  </w:r>
                </w:p>
              </w:tc>
              <w:tc>
                <w:tcPr>
                  <w:tcW w:w="324" w:type="dxa"/>
                  <w:vAlign w:val="center"/>
                </w:tcPr>
                <w:p w14:paraId="31833B81"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28EA18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85.4%</w:t>
                  </w:r>
                </w:p>
              </w:tc>
              <w:tc>
                <w:tcPr>
                  <w:tcW w:w="1091" w:type="dxa"/>
                  <w:vAlign w:val="center"/>
                </w:tcPr>
                <w:p w14:paraId="04D76D7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0.3%</w:t>
                  </w:r>
                </w:p>
              </w:tc>
              <w:tc>
                <w:tcPr>
                  <w:tcW w:w="1280" w:type="dxa"/>
                  <w:vAlign w:val="center"/>
                </w:tcPr>
                <w:p w14:paraId="578F5BA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1BAEA7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14.2%</w:t>
                  </w:r>
                </w:p>
              </w:tc>
              <w:tc>
                <w:tcPr>
                  <w:tcW w:w="536" w:type="dxa"/>
                  <w:vMerge w:val="restart"/>
                  <w:vAlign w:val="center"/>
                </w:tcPr>
                <w:p w14:paraId="6AC16278" w14:textId="77777777" w:rsidR="00716F5C" w:rsidRPr="005F2432" w:rsidRDefault="00716F5C" w:rsidP="00716F5C">
                  <w:pPr>
                    <w:jc w:val="center"/>
                    <w:rPr>
                      <w:rFonts w:ascii="Calibri" w:hAnsi="Calibri"/>
                      <w:sz w:val="16"/>
                      <w:szCs w:val="16"/>
                    </w:rPr>
                  </w:pPr>
                  <w:r w:rsidRPr="005F2432">
                    <w:rPr>
                      <w:rFonts w:ascii="Calibri" w:hAnsi="Calibri"/>
                      <w:sz w:val="16"/>
                      <w:szCs w:val="16"/>
                    </w:rPr>
                    <w:t>(7)</w:t>
                  </w:r>
                </w:p>
              </w:tc>
            </w:tr>
            <w:tr w:rsidR="00716F5C" w:rsidRPr="005F2432" w14:paraId="4EB7B3AB" w14:textId="77777777" w:rsidTr="00716F5C">
              <w:tc>
                <w:tcPr>
                  <w:tcW w:w="959" w:type="dxa"/>
                  <w:vMerge/>
                  <w:vAlign w:val="center"/>
                </w:tcPr>
                <w:p w14:paraId="3F88F6B4" w14:textId="77777777" w:rsidR="00716F5C" w:rsidRPr="005F2432" w:rsidRDefault="00716F5C" w:rsidP="00716F5C">
                  <w:pPr>
                    <w:jc w:val="center"/>
                    <w:rPr>
                      <w:rFonts w:ascii="Calibri" w:hAnsi="Calibri"/>
                      <w:sz w:val="16"/>
                      <w:szCs w:val="16"/>
                    </w:rPr>
                  </w:pPr>
                </w:p>
              </w:tc>
              <w:tc>
                <w:tcPr>
                  <w:tcW w:w="976" w:type="dxa"/>
                  <w:vMerge/>
                  <w:vAlign w:val="center"/>
                </w:tcPr>
                <w:p w14:paraId="046D1C41" w14:textId="77777777" w:rsidR="00716F5C" w:rsidRPr="005F2432" w:rsidRDefault="00716F5C" w:rsidP="00716F5C">
                  <w:pPr>
                    <w:jc w:val="center"/>
                    <w:rPr>
                      <w:rFonts w:ascii="Calibri" w:hAnsi="Calibri"/>
                      <w:sz w:val="16"/>
                      <w:szCs w:val="16"/>
                    </w:rPr>
                  </w:pPr>
                </w:p>
              </w:tc>
              <w:tc>
                <w:tcPr>
                  <w:tcW w:w="324" w:type="dxa"/>
                  <w:vAlign w:val="center"/>
                </w:tcPr>
                <w:p w14:paraId="68E19A51"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1E9F1D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$13,625.2</w:t>
                  </w:r>
                </w:p>
              </w:tc>
              <w:tc>
                <w:tcPr>
                  <w:tcW w:w="1091" w:type="dxa"/>
                  <w:vAlign w:val="center"/>
                </w:tcPr>
                <w:p w14:paraId="76EE90F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$55.8</w:t>
                  </w:r>
                </w:p>
              </w:tc>
              <w:tc>
                <w:tcPr>
                  <w:tcW w:w="1280" w:type="dxa"/>
                  <w:vAlign w:val="center"/>
                </w:tcPr>
                <w:p w14:paraId="393CAD8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67DAAEE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$2,267.2</w:t>
                  </w:r>
                </w:p>
              </w:tc>
              <w:tc>
                <w:tcPr>
                  <w:tcW w:w="536" w:type="dxa"/>
                  <w:vMerge/>
                  <w:vAlign w:val="center"/>
                </w:tcPr>
                <w:p w14:paraId="4B747BA1" w14:textId="77777777" w:rsidR="00716F5C" w:rsidRPr="005F2432" w:rsidRDefault="00716F5C" w:rsidP="00716F5C">
                  <w:pPr>
                    <w:jc w:val="center"/>
                    <w:rPr>
                      <w:rFonts w:ascii="Calibri" w:hAnsi="Calibri"/>
                      <w:sz w:val="16"/>
                      <w:szCs w:val="16"/>
                    </w:rPr>
                  </w:pPr>
                </w:p>
              </w:tc>
            </w:tr>
            <w:tr w:rsidR="00716F5C" w:rsidRPr="005F2432" w14:paraId="7382DC73" w14:textId="77777777" w:rsidTr="00716F5C">
              <w:tc>
                <w:tcPr>
                  <w:tcW w:w="959" w:type="dxa"/>
                  <w:vMerge w:val="restart"/>
                  <w:vAlign w:val="center"/>
                </w:tcPr>
                <w:p w14:paraId="78747B56"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Finland Carbon Tax</w:t>
                  </w:r>
                </w:p>
              </w:tc>
              <w:tc>
                <w:tcPr>
                  <w:tcW w:w="976" w:type="dxa"/>
                  <w:vMerge w:val="restart"/>
                  <w:vAlign w:val="center"/>
                </w:tcPr>
                <w:p w14:paraId="27AC98BE"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1,459</w:t>
                  </w:r>
                </w:p>
              </w:tc>
              <w:tc>
                <w:tcPr>
                  <w:tcW w:w="324" w:type="dxa"/>
                  <w:vAlign w:val="center"/>
                </w:tcPr>
                <w:p w14:paraId="236C664D"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09D5112"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7E3BE2BF"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5A76B6F7" w14:textId="77777777" w:rsidR="00716F5C" w:rsidRPr="005F2432" w:rsidRDefault="00716F5C" w:rsidP="00716F5C">
                  <w:pPr>
                    <w:jc w:val="center"/>
                    <w:rPr>
                      <w:rFonts w:ascii="Calibri" w:hAnsi="Calibri"/>
                      <w:sz w:val="16"/>
                      <w:szCs w:val="16"/>
                    </w:rPr>
                  </w:pPr>
                  <w:r w:rsidRPr="005F2432">
                    <w:rPr>
                      <w:rFonts w:ascii="Calibri" w:hAnsi="Calibri"/>
                      <w:sz w:val="16"/>
                      <w:szCs w:val="16"/>
                    </w:rPr>
                    <w:t>50%</w:t>
                  </w:r>
                </w:p>
              </w:tc>
              <w:tc>
                <w:tcPr>
                  <w:tcW w:w="1280" w:type="dxa"/>
                  <w:vAlign w:val="center"/>
                </w:tcPr>
                <w:p w14:paraId="17560C0E" w14:textId="77777777" w:rsidR="00716F5C" w:rsidRPr="005F2432" w:rsidRDefault="00716F5C" w:rsidP="00716F5C">
                  <w:pPr>
                    <w:jc w:val="center"/>
                    <w:rPr>
                      <w:rFonts w:ascii="Calibri" w:hAnsi="Calibri"/>
                      <w:sz w:val="16"/>
                      <w:szCs w:val="16"/>
                    </w:rPr>
                  </w:pPr>
                  <w:r w:rsidRPr="005F2432">
                    <w:rPr>
                      <w:rFonts w:ascii="Calibri" w:hAnsi="Calibri"/>
                      <w:sz w:val="16"/>
                      <w:szCs w:val="16"/>
                    </w:rPr>
                    <w:t>50%</w:t>
                  </w:r>
                </w:p>
              </w:tc>
              <w:tc>
                <w:tcPr>
                  <w:tcW w:w="536" w:type="dxa"/>
                  <w:vMerge w:val="restart"/>
                  <w:vAlign w:val="center"/>
                </w:tcPr>
                <w:p w14:paraId="5B194542"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41DC878E" w14:textId="77777777" w:rsidTr="00716F5C">
              <w:tc>
                <w:tcPr>
                  <w:tcW w:w="959" w:type="dxa"/>
                  <w:vMerge/>
                  <w:vAlign w:val="center"/>
                </w:tcPr>
                <w:p w14:paraId="7E50220F" w14:textId="77777777" w:rsidR="00716F5C" w:rsidRPr="005F2432" w:rsidRDefault="00716F5C" w:rsidP="00716F5C">
                  <w:pPr>
                    <w:jc w:val="center"/>
                    <w:rPr>
                      <w:rFonts w:ascii="Calibri" w:hAnsi="Calibri"/>
                      <w:sz w:val="16"/>
                      <w:szCs w:val="16"/>
                    </w:rPr>
                  </w:pPr>
                </w:p>
              </w:tc>
              <w:tc>
                <w:tcPr>
                  <w:tcW w:w="976" w:type="dxa"/>
                  <w:vMerge/>
                  <w:vAlign w:val="center"/>
                </w:tcPr>
                <w:p w14:paraId="63378412" w14:textId="77777777" w:rsidR="00716F5C" w:rsidRPr="005F2432" w:rsidRDefault="00716F5C" w:rsidP="00716F5C">
                  <w:pPr>
                    <w:jc w:val="center"/>
                    <w:rPr>
                      <w:rFonts w:ascii="Calibri" w:hAnsi="Calibri"/>
                      <w:sz w:val="16"/>
                      <w:szCs w:val="16"/>
                    </w:rPr>
                  </w:pPr>
                </w:p>
              </w:tc>
              <w:tc>
                <w:tcPr>
                  <w:tcW w:w="324" w:type="dxa"/>
                  <w:vAlign w:val="center"/>
                </w:tcPr>
                <w:p w14:paraId="63D292A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20513B5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675EE35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E44F6F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$729.3</w:t>
                  </w:r>
                </w:p>
              </w:tc>
              <w:tc>
                <w:tcPr>
                  <w:tcW w:w="1280" w:type="dxa"/>
                  <w:vAlign w:val="center"/>
                </w:tcPr>
                <w:p w14:paraId="76C36AE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$729.3</w:t>
                  </w:r>
                </w:p>
              </w:tc>
              <w:tc>
                <w:tcPr>
                  <w:tcW w:w="536" w:type="dxa"/>
                  <w:vMerge/>
                  <w:vAlign w:val="center"/>
                </w:tcPr>
                <w:p w14:paraId="41E9CFFA" w14:textId="77777777" w:rsidR="00716F5C" w:rsidRPr="005F2432" w:rsidRDefault="00716F5C" w:rsidP="00716F5C">
                  <w:pPr>
                    <w:jc w:val="center"/>
                    <w:rPr>
                      <w:rFonts w:ascii="Calibri" w:hAnsi="Calibri"/>
                      <w:sz w:val="16"/>
                      <w:szCs w:val="16"/>
                    </w:rPr>
                  </w:pPr>
                </w:p>
              </w:tc>
            </w:tr>
            <w:tr w:rsidR="00716F5C" w:rsidRPr="005F2432" w14:paraId="0A23AD52" w14:textId="77777777" w:rsidTr="00716F5C">
              <w:tc>
                <w:tcPr>
                  <w:tcW w:w="959" w:type="dxa"/>
                  <w:vMerge w:val="restart"/>
                  <w:vAlign w:val="center"/>
                </w:tcPr>
                <w:p w14:paraId="44493557"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France Carbon Tax</w:t>
                  </w:r>
                </w:p>
              </w:tc>
              <w:tc>
                <w:tcPr>
                  <w:tcW w:w="976" w:type="dxa"/>
                  <w:vMerge w:val="restart"/>
                  <w:vAlign w:val="center"/>
                </w:tcPr>
                <w:p w14:paraId="479033E1"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8,142</w:t>
                  </w:r>
                </w:p>
              </w:tc>
              <w:tc>
                <w:tcPr>
                  <w:tcW w:w="324" w:type="dxa"/>
                  <w:vAlign w:val="center"/>
                </w:tcPr>
                <w:p w14:paraId="02232073"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8A089D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38.0%</w:t>
                  </w:r>
                </w:p>
              </w:tc>
              <w:tc>
                <w:tcPr>
                  <w:tcW w:w="1091" w:type="dxa"/>
                  <w:vAlign w:val="center"/>
                </w:tcPr>
                <w:p w14:paraId="61D58B9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85952C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75C9B991"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62.0%</w:t>
                  </w:r>
                </w:p>
              </w:tc>
              <w:tc>
                <w:tcPr>
                  <w:tcW w:w="536" w:type="dxa"/>
                  <w:vMerge w:val="restart"/>
                  <w:vAlign w:val="center"/>
                </w:tcPr>
                <w:p w14:paraId="56E0D3A1"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5449C6C2" w14:textId="77777777" w:rsidTr="00716F5C">
              <w:tc>
                <w:tcPr>
                  <w:tcW w:w="959" w:type="dxa"/>
                  <w:vMerge/>
                  <w:vAlign w:val="center"/>
                </w:tcPr>
                <w:p w14:paraId="15BCD080" w14:textId="77777777" w:rsidR="00716F5C" w:rsidRPr="005F2432" w:rsidRDefault="00716F5C" w:rsidP="00716F5C">
                  <w:pPr>
                    <w:jc w:val="center"/>
                    <w:rPr>
                      <w:rFonts w:ascii="Calibri" w:hAnsi="Calibri"/>
                      <w:sz w:val="16"/>
                      <w:szCs w:val="16"/>
                    </w:rPr>
                  </w:pPr>
                </w:p>
              </w:tc>
              <w:tc>
                <w:tcPr>
                  <w:tcW w:w="976" w:type="dxa"/>
                  <w:vMerge/>
                  <w:vAlign w:val="center"/>
                </w:tcPr>
                <w:p w14:paraId="07976A56" w14:textId="77777777" w:rsidR="00716F5C" w:rsidRPr="005F2432" w:rsidRDefault="00716F5C" w:rsidP="00716F5C">
                  <w:pPr>
                    <w:jc w:val="center"/>
                    <w:rPr>
                      <w:rFonts w:ascii="Calibri" w:hAnsi="Calibri"/>
                      <w:sz w:val="16"/>
                      <w:szCs w:val="16"/>
                    </w:rPr>
                  </w:pPr>
                </w:p>
              </w:tc>
              <w:tc>
                <w:tcPr>
                  <w:tcW w:w="324" w:type="dxa"/>
                  <w:vAlign w:val="center"/>
                </w:tcPr>
                <w:p w14:paraId="56D722AF"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165A6B51"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$3,094</w:t>
                  </w:r>
                </w:p>
              </w:tc>
              <w:tc>
                <w:tcPr>
                  <w:tcW w:w="1091" w:type="dxa"/>
                  <w:vAlign w:val="center"/>
                </w:tcPr>
                <w:p w14:paraId="25D3D0C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9FE222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57168FE"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$5,048.1</w:t>
                  </w:r>
                </w:p>
              </w:tc>
              <w:tc>
                <w:tcPr>
                  <w:tcW w:w="536" w:type="dxa"/>
                  <w:vMerge/>
                  <w:vAlign w:val="center"/>
                </w:tcPr>
                <w:p w14:paraId="5AD5B9E7" w14:textId="77777777" w:rsidR="00716F5C" w:rsidRPr="005F2432" w:rsidRDefault="00716F5C" w:rsidP="00716F5C">
                  <w:pPr>
                    <w:jc w:val="center"/>
                    <w:rPr>
                      <w:rFonts w:ascii="Calibri" w:hAnsi="Calibri"/>
                      <w:sz w:val="16"/>
                      <w:szCs w:val="16"/>
                    </w:rPr>
                  </w:pPr>
                </w:p>
              </w:tc>
            </w:tr>
            <w:tr w:rsidR="00716F5C" w:rsidRPr="005F2432" w14:paraId="6CB396FA" w14:textId="77777777" w:rsidTr="00716F5C">
              <w:tc>
                <w:tcPr>
                  <w:tcW w:w="959" w:type="dxa"/>
                  <w:vMerge w:val="restart"/>
                  <w:vAlign w:val="center"/>
                </w:tcPr>
                <w:p w14:paraId="2D5AD346"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Iceland Carbon Tax</w:t>
                  </w:r>
                </w:p>
              </w:tc>
              <w:tc>
                <w:tcPr>
                  <w:tcW w:w="976" w:type="dxa"/>
                  <w:vMerge w:val="restart"/>
                  <w:vAlign w:val="center"/>
                </w:tcPr>
                <w:p w14:paraId="1067F342"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44</w:t>
                  </w:r>
                </w:p>
              </w:tc>
              <w:tc>
                <w:tcPr>
                  <w:tcW w:w="324" w:type="dxa"/>
                  <w:vAlign w:val="center"/>
                </w:tcPr>
                <w:p w14:paraId="7EEBE1BF"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A40541F"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50E80D4A"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7152BC87"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0E176F6C"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536" w:type="dxa"/>
                  <w:vMerge w:val="restart"/>
                  <w:vAlign w:val="center"/>
                </w:tcPr>
                <w:p w14:paraId="341A36C3"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0A4D9F7F" w14:textId="77777777" w:rsidTr="00716F5C">
              <w:tc>
                <w:tcPr>
                  <w:tcW w:w="959" w:type="dxa"/>
                  <w:vMerge/>
                  <w:vAlign w:val="center"/>
                </w:tcPr>
                <w:p w14:paraId="40B3E13E" w14:textId="77777777" w:rsidR="00716F5C" w:rsidRPr="005F2432" w:rsidRDefault="00716F5C" w:rsidP="00716F5C">
                  <w:pPr>
                    <w:jc w:val="center"/>
                    <w:rPr>
                      <w:rFonts w:ascii="Calibri" w:hAnsi="Calibri"/>
                      <w:sz w:val="16"/>
                      <w:szCs w:val="16"/>
                    </w:rPr>
                  </w:pPr>
                </w:p>
              </w:tc>
              <w:tc>
                <w:tcPr>
                  <w:tcW w:w="976" w:type="dxa"/>
                  <w:vMerge/>
                  <w:vAlign w:val="center"/>
                </w:tcPr>
                <w:p w14:paraId="4FD4DB11" w14:textId="77777777" w:rsidR="00716F5C" w:rsidRPr="005F2432" w:rsidRDefault="00716F5C" w:rsidP="00716F5C">
                  <w:pPr>
                    <w:jc w:val="center"/>
                    <w:rPr>
                      <w:rFonts w:ascii="Calibri" w:hAnsi="Calibri"/>
                      <w:sz w:val="16"/>
                      <w:szCs w:val="16"/>
                    </w:rPr>
                  </w:pPr>
                </w:p>
              </w:tc>
              <w:tc>
                <w:tcPr>
                  <w:tcW w:w="324" w:type="dxa"/>
                  <w:vAlign w:val="center"/>
                </w:tcPr>
                <w:p w14:paraId="33E50952"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74A36913"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3C02F962"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9260BA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2398EFF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$44.0</w:t>
                  </w:r>
                </w:p>
              </w:tc>
              <w:tc>
                <w:tcPr>
                  <w:tcW w:w="536" w:type="dxa"/>
                  <w:vMerge/>
                  <w:vAlign w:val="center"/>
                </w:tcPr>
                <w:p w14:paraId="3D3A8D5B" w14:textId="77777777" w:rsidR="00716F5C" w:rsidRPr="005F2432" w:rsidRDefault="00716F5C" w:rsidP="00716F5C">
                  <w:pPr>
                    <w:jc w:val="center"/>
                    <w:rPr>
                      <w:rFonts w:ascii="Calibri" w:hAnsi="Calibri"/>
                      <w:sz w:val="16"/>
                      <w:szCs w:val="16"/>
                    </w:rPr>
                  </w:pPr>
                </w:p>
              </w:tc>
            </w:tr>
            <w:tr w:rsidR="00716F5C" w:rsidRPr="005F2432" w14:paraId="4847B79D" w14:textId="77777777" w:rsidTr="00716F5C">
              <w:tc>
                <w:tcPr>
                  <w:tcW w:w="959" w:type="dxa"/>
                  <w:vMerge w:val="restart"/>
                  <w:vAlign w:val="center"/>
                </w:tcPr>
                <w:p w14:paraId="5EEC90E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Ireland Carbon Tax</w:t>
                  </w:r>
                </w:p>
              </w:tc>
              <w:tc>
                <w:tcPr>
                  <w:tcW w:w="976" w:type="dxa"/>
                  <w:vMerge w:val="restart"/>
                  <w:vAlign w:val="center"/>
                </w:tcPr>
                <w:p w14:paraId="347F7F27"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489</w:t>
                  </w:r>
                </w:p>
              </w:tc>
              <w:tc>
                <w:tcPr>
                  <w:tcW w:w="324" w:type="dxa"/>
                  <w:vAlign w:val="center"/>
                </w:tcPr>
                <w:p w14:paraId="1A3DCC78"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FD9CE24"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13.7%</w:t>
                  </w:r>
                </w:p>
              </w:tc>
              <w:tc>
                <w:tcPr>
                  <w:tcW w:w="1091" w:type="dxa"/>
                  <w:vAlign w:val="center"/>
                </w:tcPr>
                <w:p w14:paraId="71C61DE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8763D8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B231B6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86.3%</w:t>
                  </w:r>
                </w:p>
              </w:tc>
              <w:tc>
                <w:tcPr>
                  <w:tcW w:w="536" w:type="dxa"/>
                  <w:vMerge w:val="restart"/>
                  <w:vAlign w:val="center"/>
                </w:tcPr>
                <w:p w14:paraId="1CDF9444"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4CF18959" w14:textId="77777777" w:rsidTr="00716F5C">
              <w:tc>
                <w:tcPr>
                  <w:tcW w:w="959" w:type="dxa"/>
                  <w:vMerge/>
                  <w:vAlign w:val="center"/>
                </w:tcPr>
                <w:p w14:paraId="025BE3BF" w14:textId="77777777" w:rsidR="00716F5C" w:rsidRPr="005F2432" w:rsidRDefault="00716F5C" w:rsidP="00716F5C">
                  <w:pPr>
                    <w:jc w:val="center"/>
                    <w:rPr>
                      <w:rFonts w:ascii="Calibri" w:hAnsi="Calibri"/>
                      <w:sz w:val="16"/>
                      <w:szCs w:val="16"/>
                    </w:rPr>
                  </w:pPr>
                </w:p>
              </w:tc>
              <w:tc>
                <w:tcPr>
                  <w:tcW w:w="976" w:type="dxa"/>
                  <w:vMerge/>
                  <w:vAlign w:val="center"/>
                </w:tcPr>
                <w:p w14:paraId="1A3CC478" w14:textId="77777777" w:rsidR="00716F5C" w:rsidRPr="005F2432" w:rsidRDefault="00716F5C" w:rsidP="00716F5C">
                  <w:pPr>
                    <w:jc w:val="center"/>
                    <w:rPr>
                      <w:rFonts w:ascii="Calibri" w:hAnsi="Calibri"/>
                      <w:sz w:val="16"/>
                      <w:szCs w:val="16"/>
                    </w:rPr>
                  </w:pPr>
                </w:p>
              </w:tc>
              <w:tc>
                <w:tcPr>
                  <w:tcW w:w="324" w:type="dxa"/>
                  <w:vAlign w:val="center"/>
                </w:tcPr>
                <w:p w14:paraId="2849FE46"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9AC8345"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$66.7</w:t>
                  </w:r>
                </w:p>
              </w:tc>
              <w:tc>
                <w:tcPr>
                  <w:tcW w:w="1091" w:type="dxa"/>
                  <w:vAlign w:val="center"/>
                </w:tcPr>
                <w:p w14:paraId="2A34BE9E"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48170F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4D87F9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$422.0</w:t>
                  </w:r>
                </w:p>
              </w:tc>
              <w:tc>
                <w:tcPr>
                  <w:tcW w:w="536" w:type="dxa"/>
                  <w:vMerge/>
                  <w:vAlign w:val="center"/>
                </w:tcPr>
                <w:p w14:paraId="70A389FC" w14:textId="77777777" w:rsidR="00716F5C" w:rsidRPr="005F2432" w:rsidRDefault="00716F5C" w:rsidP="00716F5C">
                  <w:pPr>
                    <w:jc w:val="center"/>
                    <w:rPr>
                      <w:rFonts w:ascii="Calibri" w:hAnsi="Calibri"/>
                      <w:sz w:val="16"/>
                      <w:szCs w:val="16"/>
                    </w:rPr>
                  </w:pPr>
                </w:p>
              </w:tc>
            </w:tr>
            <w:tr w:rsidR="00716F5C" w:rsidRPr="005F2432" w14:paraId="6D4837CE" w14:textId="77777777" w:rsidTr="00716F5C">
              <w:tc>
                <w:tcPr>
                  <w:tcW w:w="959" w:type="dxa"/>
                  <w:vMerge w:val="restart"/>
                  <w:vAlign w:val="center"/>
                </w:tcPr>
                <w:p w14:paraId="692EFE76"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Japan Carbon Tax</w:t>
                  </w:r>
                </w:p>
              </w:tc>
              <w:tc>
                <w:tcPr>
                  <w:tcW w:w="976" w:type="dxa"/>
                  <w:vMerge w:val="restart"/>
                  <w:vAlign w:val="center"/>
                </w:tcPr>
                <w:p w14:paraId="4AE4DA9F"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2,361</w:t>
                  </w:r>
                </w:p>
              </w:tc>
              <w:tc>
                <w:tcPr>
                  <w:tcW w:w="324" w:type="dxa"/>
                  <w:vAlign w:val="center"/>
                </w:tcPr>
                <w:p w14:paraId="48A3D2DD"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FDD3E9A"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1091" w:type="dxa"/>
                  <w:vAlign w:val="center"/>
                </w:tcPr>
                <w:p w14:paraId="75B77D5F"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1B51A724"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2685CCD9"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536" w:type="dxa"/>
                  <w:vMerge w:val="restart"/>
                  <w:vAlign w:val="center"/>
                </w:tcPr>
                <w:p w14:paraId="76106038"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142E5758" w14:textId="77777777" w:rsidTr="00716F5C">
              <w:tc>
                <w:tcPr>
                  <w:tcW w:w="959" w:type="dxa"/>
                  <w:vMerge/>
                  <w:vAlign w:val="center"/>
                </w:tcPr>
                <w:p w14:paraId="0691D698" w14:textId="77777777" w:rsidR="00716F5C" w:rsidRPr="005F2432" w:rsidRDefault="00716F5C" w:rsidP="00716F5C">
                  <w:pPr>
                    <w:jc w:val="center"/>
                    <w:rPr>
                      <w:rFonts w:ascii="Calibri" w:hAnsi="Calibri"/>
                      <w:sz w:val="16"/>
                      <w:szCs w:val="16"/>
                    </w:rPr>
                  </w:pPr>
                </w:p>
              </w:tc>
              <w:tc>
                <w:tcPr>
                  <w:tcW w:w="976" w:type="dxa"/>
                  <w:vMerge/>
                  <w:vAlign w:val="center"/>
                </w:tcPr>
                <w:p w14:paraId="23E24955" w14:textId="77777777" w:rsidR="00716F5C" w:rsidRPr="005F2432" w:rsidRDefault="00716F5C" w:rsidP="00716F5C">
                  <w:pPr>
                    <w:jc w:val="center"/>
                    <w:rPr>
                      <w:rFonts w:ascii="Calibri" w:hAnsi="Calibri"/>
                      <w:sz w:val="16"/>
                      <w:szCs w:val="16"/>
                    </w:rPr>
                  </w:pPr>
                </w:p>
              </w:tc>
              <w:tc>
                <w:tcPr>
                  <w:tcW w:w="324" w:type="dxa"/>
                  <w:vAlign w:val="center"/>
                </w:tcPr>
                <w:p w14:paraId="3B23F9A0"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6E2C4E5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$2,361.4</w:t>
                  </w:r>
                </w:p>
              </w:tc>
              <w:tc>
                <w:tcPr>
                  <w:tcW w:w="1091" w:type="dxa"/>
                  <w:vAlign w:val="center"/>
                </w:tcPr>
                <w:p w14:paraId="34C6F41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F8EFA1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B1CEEC4"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536" w:type="dxa"/>
                  <w:vMerge/>
                  <w:vAlign w:val="center"/>
                </w:tcPr>
                <w:p w14:paraId="6000A7B3" w14:textId="77777777" w:rsidR="00716F5C" w:rsidRPr="005F2432" w:rsidRDefault="00716F5C" w:rsidP="00716F5C">
                  <w:pPr>
                    <w:jc w:val="center"/>
                    <w:rPr>
                      <w:rFonts w:ascii="Calibri" w:hAnsi="Calibri"/>
                      <w:sz w:val="16"/>
                      <w:szCs w:val="16"/>
                    </w:rPr>
                  </w:pPr>
                </w:p>
              </w:tc>
            </w:tr>
            <w:tr w:rsidR="00716F5C" w:rsidRPr="005F2432" w14:paraId="2CF5549E" w14:textId="77777777" w:rsidTr="00716F5C">
              <w:tc>
                <w:tcPr>
                  <w:tcW w:w="959" w:type="dxa"/>
                  <w:vMerge w:val="restart"/>
                  <w:vAlign w:val="center"/>
                </w:tcPr>
                <w:p w14:paraId="50D9923A"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Korea ETS</w:t>
                  </w:r>
                </w:p>
              </w:tc>
              <w:tc>
                <w:tcPr>
                  <w:tcW w:w="976" w:type="dxa"/>
                  <w:vMerge w:val="restart"/>
                  <w:vAlign w:val="center"/>
                </w:tcPr>
                <w:p w14:paraId="45CB8AF2"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92</w:t>
                  </w:r>
                </w:p>
              </w:tc>
              <w:tc>
                <w:tcPr>
                  <w:tcW w:w="324" w:type="dxa"/>
                  <w:vAlign w:val="center"/>
                </w:tcPr>
                <w:p w14:paraId="2C9E3185"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BDE795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30E2812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7C82BBD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E6D2A2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100.0%</w:t>
                  </w:r>
                </w:p>
              </w:tc>
              <w:tc>
                <w:tcPr>
                  <w:tcW w:w="536" w:type="dxa"/>
                  <w:vMerge w:val="restart"/>
                  <w:vAlign w:val="center"/>
                </w:tcPr>
                <w:p w14:paraId="7CF70E87" w14:textId="77777777" w:rsidR="00716F5C" w:rsidRPr="005F2432" w:rsidRDefault="00716F5C" w:rsidP="00716F5C">
                  <w:pPr>
                    <w:jc w:val="center"/>
                    <w:rPr>
                      <w:rFonts w:ascii="Calibri" w:hAnsi="Calibri"/>
                      <w:sz w:val="16"/>
                      <w:szCs w:val="16"/>
                    </w:rPr>
                  </w:pPr>
                  <w:r w:rsidRPr="005F2432">
                    <w:rPr>
                      <w:rFonts w:ascii="Calibri" w:hAnsi="Calibri"/>
                      <w:sz w:val="16"/>
                      <w:szCs w:val="16"/>
                    </w:rPr>
                    <w:t>(14)</w:t>
                  </w:r>
                </w:p>
              </w:tc>
            </w:tr>
            <w:tr w:rsidR="00716F5C" w:rsidRPr="005F2432" w14:paraId="54229CBD" w14:textId="77777777" w:rsidTr="00716F5C">
              <w:tc>
                <w:tcPr>
                  <w:tcW w:w="959" w:type="dxa"/>
                  <w:vMerge/>
                  <w:vAlign w:val="center"/>
                </w:tcPr>
                <w:p w14:paraId="5ABC09BD" w14:textId="77777777" w:rsidR="00716F5C" w:rsidRPr="005F2432" w:rsidRDefault="00716F5C" w:rsidP="00716F5C">
                  <w:pPr>
                    <w:jc w:val="center"/>
                    <w:rPr>
                      <w:rFonts w:ascii="Calibri" w:eastAsia="Times New Roman" w:hAnsi="Calibri" w:cs="Times New Roman"/>
                      <w:sz w:val="16"/>
                      <w:szCs w:val="16"/>
                    </w:rPr>
                  </w:pPr>
                </w:p>
              </w:tc>
              <w:tc>
                <w:tcPr>
                  <w:tcW w:w="976" w:type="dxa"/>
                  <w:vMerge/>
                  <w:vAlign w:val="center"/>
                </w:tcPr>
                <w:p w14:paraId="7ACE776A" w14:textId="77777777" w:rsidR="00716F5C" w:rsidRPr="005F2432" w:rsidRDefault="00716F5C" w:rsidP="00716F5C">
                  <w:pPr>
                    <w:jc w:val="center"/>
                    <w:rPr>
                      <w:rFonts w:ascii="Calibri" w:eastAsia="Times New Roman" w:hAnsi="Calibri" w:cs="Times New Roman"/>
                      <w:sz w:val="16"/>
                      <w:szCs w:val="16"/>
                    </w:rPr>
                  </w:pPr>
                </w:p>
              </w:tc>
              <w:tc>
                <w:tcPr>
                  <w:tcW w:w="324" w:type="dxa"/>
                  <w:vAlign w:val="center"/>
                </w:tcPr>
                <w:p w14:paraId="5DC822F4"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61F1D7C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15F112FE"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C72583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29AFFE51"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$92.3</w:t>
                  </w:r>
                </w:p>
              </w:tc>
              <w:tc>
                <w:tcPr>
                  <w:tcW w:w="536" w:type="dxa"/>
                  <w:vMerge/>
                  <w:vAlign w:val="center"/>
                </w:tcPr>
                <w:p w14:paraId="5FBC4151" w14:textId="77777777" w:rsidR="00716F5C" w:rsidRPr="005F2432" w:rsidRDefault="00716F5C" w:rsidP="00716F5C">
                  <w:pPr>
                    <w:jc w:val="center"/>
                    <w:rPr>
                      <w:rFonts w:ascii="Calibri" w:hAnsi="Calibri"/>
                      <w:sz w:val="16"/>
                      <w:szCs w:val="16"/>
                    </w:rPr>
                  </w:pPr>
                </w:p>
              </w:tc>
            </w:tr>
            <w:tr w:rsidR="00716F5C" w:rsidRPr="005F2432" w14:paraId="65DD6391" w14:textId="77777777" w:rsidTr="00716F5C">
              <w:tc>
                <w:tcPr>
                  <w:tcW w:w="959" w:type="dxa"/>
                  <w:vMerge w:val="restart"/>
                  <w:vAlign w:val="center"/>
                </w:tcPr>
                <w:p w14:paraId="4EE3D01B"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Latvia Carbon Tax</w:t>
                  </w:r>
                </w:p>
              </w:tc>
              <w:tc>
                <w:tcPr>
                  <w:tcW w:w="976" w:type="dxa"/>
                  <w:vMerge w:val="restart"/>
                  <w:vAlign w:val="center"/>
                </w:tcPr>
                <w:p w14:paraId="14B386A9"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9</w:t>
                  </w:r>
                </w:p>
              </w:tc>
              <w:tc>
                <w:tcPr>
                  <w:tcW w:w="324" w:type="dxa"/>
                  <w:vAlign w:val="center"/>
                </w:tcPr>
                <w:p w14:paraId="4641B59F"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61E15F63"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091" w:type="dxa"/>
                  <w:vAlign w:val="center"/>
                </w:tcPr>
                <w:p w14:paraId="1E1555DF"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338C1DFC" w14:textId="77777777" w:rsidR="00716F5C" w:rsidRPr="005F2432" w:rsidRDefault="00716F5C" w:rsidP="00716F5C">
                  <w:pPr>
                    <w:jc w:val="center"/>
                    <w:rPr>
                      <w:rFonts w:ascii="Calibri" w:hAnsi="Calibri"/>
                      <w:sz w:val="16"/>
                      <w:szCs w:val="16"/>
                    </w:rPr>
                  </w:pPr>
                  <w:r w:rsidRPr="005F2432">
                    <w:rPr>
                      <w:rFonts w:ascii="Calibri" w:hAnsi="Calibri"/>
                      <w:sz w:val="16"/>
                      <w:szCs w:val="16"/>
                    </w:rPr>
                    <w:t>0%</w:t>
                  </w:r>
                </w:p>
              </w:tc>
              <w:tc>
                <w:tcPr>
                  <w:tcW w:w="1280" w:type="dxa"/>
                  <w:vAlign w:val="center"/>
                </w:tcPr>
                <w:p w14:paraId="21671B73" w14:textId="77777777" w:rsidR="00716F5C" w:rsidRPr="005F2432" w:rsidRDefault="00716F5C" w:rsidP="00716F5C">
                  <w:pPr>
                    <w:jc w:val="center"/>
                    <w:rPr>
                      <w:rFonts w:ascii="Calibri" w:hAnsi="Calibri"/>
                      <w:sz w:val="16"/>
                      <w:szCs w:val="16"/>
                    </w:rPr>
                  </w:pPr>
                  <w:r w:rsidRPr="005F2432">
                    <w:rPr>
                      <w:rFonts w:ascii="Calibri" w:hAnsi="Calibri"/>
                      <w:sz w:val="16"/>
                      <w:szCs w:val="16"/>
                    </w:rPr>
                    <w:t>100%</w:t>
                  </w:r>
                </w:p>
              </w:tc>
              <w:tc>
                <w:tcPr>
                  <w:tcW w:w="536" w:type="dxa"/>
                  <w:vMerge w:val="restart"/>
                  <w:vAlign w:val="center"/>
                </w:tcPr>
                <w:p w14:paraId="0B94C886"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3067485D" w14:textId="77777777" w:rsidTr="00716F5C">
              <w:tc>
                <w:tcPr>
                  <w:tcW w:w="959" w:type="dxa"/>
                  <w:vMerge/>
                  <w:vAlign w:val="center"/>
                </w:tcPr>
                <w:p w14:paraId="794195ED" w14:textId="77777777" w:rsidR="00716F5C" w:rsidRPr="005F2432" w:rsidRDefault="00716F5C" w:rsidP="00716F5C">
                  <w:pPr>
                    <w:jc w:val="center"/>
                    <w:rPr>
                      <w:rFonts w:ascii="Calibri" w:hAnsi="Calibri"/>
                      <w:sz w:val="16"/>
                      <w:szCs w:val="16"/>
                    </w:rPr>
                  </w:pPr>
                </w:p>
              </w:tc>
              <w:tc>
                <w:tcPr>
                  <w:tcW w:w="976" w:type="dxa"/>
                  <w:vMerge/>
                  <w:vAlign w:val="center"/>
                </w:tcPr>
                <w:p w14:paraId="6421A6A6" w14:textId="77777777" w:rsidR="00716F5C" w:rsidRPr="005F2432" w:rsidRDefault="00716F5C" w:rsidP="00716F5C">
                  <w:pPr>
                    <w:jc w:val="center"/>
                    <w:rPr>
                      <w:rFonts w:ascii="Calibri" w:hAnsi="Calibri"/>
                      <w:sz w:val="16"/>
                      <w:szCs w:val="16"/>
                    </w:rPr>
                  </w:pPr>
                </w:p>
              </w:tc>
              <w:tc>
                <w:tcPr>
                  <w:tcW w:w="324" w:type="dxa"/>
                  <w:vAlign w:val="center"/>
                </w:tcPr>
                <w:p w14:paraId="7A030A63"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61B2813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1814ABA6"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6C09B26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B0E14F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$9.1</w:t>
                  </w:r>
                </w:p>
              </w:tc>
              <w:tc>
                <w:tcPr>
                  <w:tcW w:w="536" w:type="dxa"/>
                  <w:vMerge/>
                  <w:vAlign w:val="center"/>
                </w:tcPr>
                <w:p w14:paraId="76478286" w14:textId="77777777" w:rsidR="00716F5C" w:rsidRPr="005F2432" w:rsidRDefault="00716F5C" w:rsidP="00716F5C">
                  <w:pPr>
                    <w:jc w:val="center"/>
                    <w:rPr>
                      <w:rFonts w:ascii="Calibri" w:hAnsi="Calibri"/>
                      <w:sz w:val="16"/>
                      <w:szCs w:val="16"/>
                    </w:rPr>
                  </w:pPr>
                </w:p>
              </w:tc>
            </w:tr>
            <w:tr w:rsidR="00716F5C" w:rsidRPr="005F2432" w14:paraId="487C45C3" w14:textId="77777777" w:rsidTr="00716F5C">
              <w:tc>
                <w:tcPr>
                  <w:tcW w:w="959" w:type="dxa"/>
                  <w:vMerge w:val="restart"/>
                  <w:vAlign w:val="center"/>
                </w:tcPr>
                <w:p w14:paraId="054FF107"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Lichtenstein Carbon Tax</w:t>
                  </w:r>
                </w:p>
              </w:tc>
              <w:tc>
                <w:tcPr>
                  <w:tcW w:w="976" w:type="dxa"/>
                  <w:vMerge w:val="restart"/>
                  <w:vAlign w:val="center"/>
                </w:tcPr>
                <w:p w14:paraId="66DE59D4"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4</w:t>
                  </w:r>
                </w:p>
              </w:tc>
              <w:tc>
                <w:tcPr>
                  <w:tcW w:w="324" w:type="dxa"/>
                  <w:vAlign w:val="center"/>
                </w:tcPr>
                <w:p w14:paraId="7B29145F"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71FF721A"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091" w:type="dxa"/>
                  <w:vAlign w:val="center"/>
                </w:tcPr>
                <w:p w14:paraId="6FC9375E"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155E0EF5"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54707F94" w14:textId="77777777" w:rsidR="00716F5C" w:rsidRPr="005F2432" w:rsidRDefault="00716F5C" w:rsidP="00716F5C">
                  <w:pPr>
                    <w:jc w:val="center"/>
                    <w:rPr>
                      <w:rFonts w:ascii="Calibri" w:hAnsi="Calibri"/>
                      <w:sz w:val="16"/>
                      <w:szCs w:val="16"/>
                    </w:rPr>
                  </w:pPr>
                  <w:r w:rsidRPr="005F2432">
                    <w:rPr>
                      <w:rFonts w:ascii="Calibri" w:hAnsi="Calibri"/>
                      <w:sz w:val="16"/>
                      <w:szCs w:val="16"/>
                    </w:rPr>
                    <w:t>100.0%</w:t>
                  </w:r>
                </w:p>
              </w:tc>
              <w:tc>
                <w:tcPr>
                  <w:tcW w:w="536" w:type="dxa"/>
                  <w:vMerge w:val="restart"/>
                  <w:vAlign w:val="center"/>
                </w:tcPr>
                <w:p w14:paraId="7ADB41E7"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1ABEEC1F" w14:textId="77777777" w:rsidTr="00716F5C">
              <w:tc>
                <w:tcPr>
                  <w:tcW w:w="959" w:type="dxa"/>
                  <w:vMerge/>
                  <w:vAlign w:val="center"/>
                </w:tcPr>
                <w:p w14:paraId="628D13A4" w14:textId="77777777" w:rsidR="00716F5C" w:rsidRPr="005F2432" w:rsidRDefault="00716F5C" w:rsidP="00716F5C">
                  <w:pPr>
                    <w:jc w:val="center"/>
                    <w:rPr>
                      <w:rFonts w:ascii="Calibri" w:hAnsi="Calibri"/>
                      <w:sz w:val="16"/>
                      <w:szCs w:val="16"/>
                    </w:rPr>
                  </w:pPr>
                </w:p>
              </w:tc>
              <w:tc>
                <w:tcPr>
                  <w:tcW w:w="976" w:type="dxa"/>
                  <w:vMerge/>
                  <w:vAlign w:val="center"/>
                </w:tcPr>
                <w:p w14:paraId="5937778F" w14:textId="77777777" w:rsidR="00716F5C" w:rsidRPr="005F2432" w:rsidRDefault="00716F5C" w:rsidP="00716F5C">
                  <w:pPr>
                    <w:jc w:val="center"/>
                    <w:rPr>
                      <w:rFonts w:ascii="Calibri" w:hAnsi="Calibri"/>
                      <w:sz w:val="16"/>
                      <w:szCs w:val="16"/>
                    </w:rPr>
                  </w:pPr>
                </w:p>
              </w:tc>
              <w:tc>
                <w:tcPr>
                  <w:tcW w:w="324" w:type="dxa"/>
                  <w:vAlign w:val="center"/>
                </w:tcPr>
                <w:p w14:paraId="3FF281E4"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556DD29B"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713568C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2901D71D"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6A6432F"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$4.0</w:t>
                  </w:r>
                </w:p>
              </w:tc>
              <w:tc>
                <w:tcPr>
                  <w:tcW w:w="536" w:type="dxa"/>
                  <w:vMerge/>
                  <w:vAlign w:val="center"/>
                </w:tcPr>
                <w:p w14:paraId="736C3F22" w14:textId="77777777" w:rsidR="00716F5C" w:rsidRPr="005F2432" w:rsidRDefault="00716F5C" w:rsidP="00716F5C">
                  <w:pPr>
                    <w:jc w:val="center"/>
                    <w:rPr>
                      <w:rFonts w:ascii="Calibri" w:hAnsi="Calibri"/>
                      <w:sz w:val="16"/>
                      <w:szCs w:val="16"/>
                    </w:rPr>
                  </w:pPr>
                </w:p>
              </w:tc>
            </w:tr>
            <w:tr w:rsidR="00716F5C" w:rsidRPr="005F2432" w14:paraId="77D3D4DF" w14:textId="77777777" w:rsidTr="00716F5C">
              <w:tc>
                <w:tcPr>
                  <w:tcW w:w="959" w:type="dxa"/>
                  <w:vMerge w:val="restart"/>
                  <w:vAlign w:val="center"/>
                </w:tcPr>
                <w:p w14:paraId="297522FA"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Mexico Carbon Tax</w:t>
                  </w:r>
                </w:p>
              </w:tc>
              <w:tc>
                <w:tcPr>
                  <w:tcW w:w="976" w:type="dxa"/>
                  <w:vMerge w:val="restart"/>
                  <w:vAlign w:val="center"/>
                </w:tcPr>
                <w:p w14:paraId="0DCB8FC3"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306</w:t>
                  </w:r>
                </w:p>
              </w:tc>
              <w:tc>
                <w:tcPr>
                  <w:tcW w:w="324" w:type="dxa"/>
                  <w:vAlign w:val="center"/>
                </w:tcPr>
                <w:p w14:paraId="5556F57E"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414D1D2"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091" w:type="dxa"/>
                  <w:vAlign w:val="center"/>
                </w:tcPr>
                <w:p w14:paraId="2DC2201C"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0B569C34"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14B33C0D" w14:textId="77777777" w:rsidR="00716F5C" w:rsidRPr="005F2432" w:rsidRDefault="00716F5C" w:rsidP="00716F5C">
                  <w:pPr>
                    <w:jc w:val="center"/>
                    <w:rPr>
                      <w:rFonts w:ascii="Calibri" w:hAnsi="Calibri"/>
                      <w:sz w:val="16"/>
                      <w:szCs w:val="16"/>
                    </w:rPr>
                  </w:pPr>
                  <w:r w:rsidRPr="005F2432">
                    <w:rPr>
                      <w:rFonts w:ascii="Calibri" w:hAnsi="Calibri"/>
                      <w:sz w:val="16"/>
                      <w:szCs w:val="16"/>
                    </w:rPr>
                    <w:t>100.0%</w:t>
                  </w:r>
                </w:p>
              </w:tc>
              <w:tc>
                <w:tcPr>
                  <w:tcW w:w="536" w:type="dxa"/>
                  <w:vMerge w:val="restart"/>
                  <w:vAlign w:val="center"/>
                </w:tcPr>
                <w:p w14:paraId="3B138B4D" w14:textId="77777777" w:rsidR="00716F5C" w:rsidRPr="005F2432" w:rsidRDefault="00716F5C" w:rsidP="00716F5C">
                  <w:pPr>
                    <w:jc w:val="center"/>
                    <w:rPr>
                      <w:rFonts w:ascii="Calibri" w:hAnsi="Calibri"/>
                      <w:sz w:val="16"/>
                      <w:szCs w:val="16"/>
                    </w:rPr>
                  </w:pPr>
                  <w:r w:rsidRPr="005F2432">
                    <w:rPr>
                      <w:rFonts w:ascii="Calibri" w:hAnsi="Calibri"/>
                      <w:sz w:val="16"/>
                      <w:szCs w:val="16"/>
                    </w:rPr>
                    <w:t>(12)</w:t>
                  </w:r>
                </w:p>
              </w:tc>
            </w:tr>
            <w:tr w:rsidR="00716F5C" w:rsidRPr="005F2432" w14:paraId="11013210" w14:textId="77777777" w:rsidTr="00716F5C">
              <w:tc>
                <w:tcPr>
                  <w:tcW w:w="959" w:type="dxa"/>
                  <w:vMerge/>
                  <w:vAlign w:val="center"/>
                </w:tcPr>
                <w:p w14:paraId="149A6F4B" w14:textId="77777777" w:rsidR="00716F5C" w:rsidRPr="005F2432" w:rsidRDefault="00716F5C" w:rsidP="00716F5C">
                  <w:pPr>
                    <w:jc w:val="center"/>
                    <w:rPr>
                      <w:rFonts w:ascii="Calibri" w:hAnsi="Calibri"/>
                      <w:sz w:val="16"/>
                      <w:szCs w:val="16"/>
                    </w:rPr>
                  </w:pPr>
                </w:p>
              </w:tc>
              <w:tc>
                <w:tcPr>
                  <w:tcW w:w="976" w:type="dxa"/>
                  <w:vMerge/>
                  <w:vAlign w:val="center"/>
                </w:tcPr>
                <w:p w14:paraId="03AC4287" w14:textId="77777777" w:rsidR="00716F5C" w:rsidRPr="005F2432" w:rsidRDefault="00716F5C" w:rsidP="00716F5C">
                  <w:pPr>
                    <w:jc w:val="center"/>
                    <w:rPr>
                      <w:rFonts w:ascii="Calibri" w:hAnsi="Calibri"/>
                      <w:sz w:val="16"/>
                      <w:szCs w:val="16"/>
                    </w:rPr>
                  </w:pPr>
                </w:p>
              </w:tc>
              <w:tc>
                <w:tcPr>
                  <w:tcW w:w="324" w:type="dxa"/>
                  <w:vAlign w:val="center"/>
                </w:tcPr>
                <w:p w14:paraId="0280E3F4"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25B5AFE1"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091" w:type="dxa"/>
                  <w:vAlign w:val="center"/>
                </w:tcPr>
                <w:p w14:paraId="462912F9"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30C9A8D5"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435ECD11" w14:textId="77777777" w:rsidR="00716F5C" w:rsidRPr="005F2432" w:rsidRDefault="00716F5C" w:rsidP="00716F5C">
                  <w:pPr>
                    <w:jc w:val="center"/>
                    <w:rPr>
                      <w:rFonts w:ascii="Calibri" w:hAnsi="Calibri"/>
                      <w:sz w:val="16"/>
                      <w:szCs w:val="16"/>
                    </w:rPr>
                  </w:pPr>
                  <w:r w:rsidRPr="005F2432">
                    <w:rPr>
                      <w:rFonts w:ascii="Calibri" w:hAnsi="Calibri"/>
                      <w:sz w:val="16"/>
                      <w:szCs w:val="16"/>
                    </w:rPr>
                    <w:t>$306.0</w:t>
                  </w:r>
                </w:p>
              </w:tc>
              <w:tc>
                <w:tcPr>
                  <w:tcW w:w="536" w:type="dxa"/>
                  <w:vMerge/>
                  <w:vAlign w:val="center"/>
                </w:tcPr>
                <w:p w14:paraId="26EDEF47" w14:textId="77777777" w:rsidR="00716F5C" w:rsidRPr="005F2432" w:rsidRDefault="00716F5C" w:rsidP="00716F5C">
                  <w:pPr>
                    <w:jc w:val="center"/>
                    <w:rPr>
                      <w:rFonts w:ascii="Calibri" w:hAnsi="Calibri"/>
                      <w:sz w:val="16"/>
                      <w:szCs w:val="16"/>
                    </w:rPr>
                  </w:pPr>
                </w:p>
              </w:tc>
            </w:tr>
            <w:tr w:rsidR="00716F5C" w:rsidRPr="005F2432" w14:paraId="1ADFC1F8" w14:textId="77777777" w:rsidTr="00716F5C">
              <w:tc>
                <w:tcPr>
                  <w:tcW w:w="959" w:type="dxa"/>
                  <w:vMerge w:val="restart"/>
                  <w:vAlign w:val="center"/>
                </w:tcPr>
                <w:p w14:paraId="75EA5D49"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New Zealand</w:t>
                  </w:r>
                </w:p>
              </w:tc>
              <w:tc>
                <w:tcPr>
                  <w:tcW w:w="976" w:type="dxa"/>
                  <w:vMerge w:val="restart"/>
                  <w:vAlign w:val="center"/>
                </w:tcPr>
                <w:p w14:paraId="3B09B2AE"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0</w:t>
                  </w:r>
                </w:p>
              </w:tc>
              <w:tc>
                <w:tcPr>
                  <w:tcW w:w="324" w:type="dxa"/>
                  <w:vAlign w:val="center"/>
                </w:tcPr>
                <w:p w14:paraId="7E188C1B"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EC3F248"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0E325B0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3CDB994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F930770"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100.0%</w:t>
                  </w:r>
                </w:p>
              </w:tc>
              <w:tc>
                <w:tcPr>
                  <w:tcW w:w="536" w:type="dxa"/>
                  <w:vMerge w:val="restart"/>
                  <w:vAlign w:val="center"/>
                </w:tcPr>
                <w:p w14:paraId="56912FB3"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265F3163" w14:textId="77777777" w:rsidTr="00716F5C">
              <w:tc>
                <w:tcPr>
                  <w:tcW w:w="959" w:type="dxa"/>
                  <w:vMerge/>
                  <w:vAlign w:val="center"/>
                </w:tcPr>
                <w:p w14:paraId="1520F5B4" w14:textId="77777777" w:rsidR="00716F5C" w:rsidRPr="005F2432" w:rsidRDefault="00716F5C" w:rsidP="00716F5C">
                  <w:pPr>
                    <w:jc w:val="center"/>
                    <w:rPr>
                      <w:rFonts w:ascii="Calibri" w:eastAsia="Times New Roman" w:hAnsi="Calibri" w:cs="Times New Roman"/>
                      <w:sz w:val="16"/>
                      <w:szCs w:val="16"/>
                    </w:rPr>
                  </w:pPr>
                </w:p>
              </w:tc>
              <w:tc>
                <w:tcPr>
                  <w:tcW w:w="976" w:type="dxa"/>
                  <w:vMerge/>
                  <w:vAlign w:val="center"/>
                </w:tcPr>
                <w:p w14:paraId="2C7EAD1E" w14:textId="77777777" w:rsidR="00716F5C" w:rsidRPr="005F2432" w:rsidRDefault="00716F5C" w:rsidP="00716F5C">
                  <w:pPr>
                    <w:jc w:val="center"/>
                    <w:rPr>
                      <w:rFonts w:ascii="Calibri" w:eastAsia="Times New Roman" w:hAnsi="Calibri" w:cs="Times New Roman"/>
                      <w:sz w:val="16"/>
                      <w:szCs w:val="16"/>
                    </w:rPr>
                  </w:pPr>
                </w:p>
              </w:tc>
              <w:tc>
                <w:tcPr>
                  <w:tcW w:w="324" w:type="dxa"/>
                  <w:vAlign w:val="center"/>
                </w:tcPr>
                <w:p w14:paraId="12C4309E"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B89D34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091" w:type="dxa"/>
                  <w:vAlign w:val="center"/>
                </w:tcPr>
                <w:p w14:paraId="417AEEE9"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242C2941"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4D375677"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$0.4</w:t>
                  </w:r>
                </w:p>
              </w:tc>
              <w:tc>
                <w:tcPr>
                  <w:tcW w:w="536" w:type="dxa"/>
                  <w:vMerge/>
                  <w:vAlign w:val="center"/>
                </w:tcPr>
                <w:p w14:paraId="5EFCE161" w14:textId="77777777" w:rsidR="00716F5C" w:rsidRPr="005F2432" w:rsidRDefault="00716F5C" w:rsidP="00716F5C">
                  <w:pPr>
                    <w:jc w:val="center"/>
                    <w:rPr>
                      <w:rFonts w:ascii="Calibri" w:hAnsi="Calibri"/>
                      <w:sz w:val="16"/>
                      <w:szCs w:val="16"/>
                    </w:rPr>
                  </w:pPr>
                </w:p>
              </w:tc>
            </w:tr>
            <w:tr w:rsidR="00716F5C" w:rsidRPr="005F2432" w14:paraId="24CE6043" w14:textId="77777777" w:rsidTr="00716F5C">
              <w:tc>
                <w:tcPr>
                  <w:tcW w:w="959" w:type="dxa"/>
                  <w:vMerge w:val="restart"/>
                  <w:vAlign w:val="center"/>
                </w:tcPr>
                <w:p w14:paraId="2CF67311"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Norway Carbon Tax</w:t>
                  </w:r>
                </w:p>
              </w:tc>
              <w:tc>
                <w:tcPr>
                  <w:tcW w:w="976" w:type="dxa"/>
                  <w:vMerge w:val="restart"/>
                  <w:vAlign w:val="center"/>
                </w:tcPr>
                <w:p w14:paraId="05A90D53"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1,644</w:t>
                  </w:r>
                </w:p>
              </w:tc>
              <w:tc>
                <w:tcPr>
                  <w:tcW w:w="324" w:type="dxa"/>
                  <w:vAlign w:val="center"/>
                </w:tcPr>
                <w:p w14:paraId="4170DAD4"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2187E144" w14:textId="77777777" w:rsidR="00716F5C" w:rsidRPr="005F2432" w:rsidRDefault="00716F5C" w:rsidP="00716F5C">
                  <w:pPr>
                    <w:jc w:val="center"/>
                    <w:rPr>
                      <w:rFonts w:ascii="Calibri" w:hAnsi="Calibri"/>
                      <w:sz w:val="16"/>
                      <w:szCs w:val="16"/>
                    </w:rPr>
                  </w:pPr>
                  <w:r w:rsidRPr="005F2432">
                    <w:rPr>
                      <w:rFonts w:ascii="Calibri" w:hAnsi="Calibri"/>
                      <w:sz w:val="16"/>
                      <w:szCs w:val="16"/>
                    </w:rPr>
                    <w:t>30.0%</w:t>
                  </w:r>
                </w:p>
              </w:tc>
              <w:tc>
                <w:tcPr>
                  <w:tcW w:w="1091" w:type="dxa"/>
                  <w:vAlign w:val="center"/>
                </w:tcPr>
                <w:p w14:paraId="74D9B6E8" w14:textId="77777777" w:rsidR="00716F5C" w:rsidRPr="005F2432" w:rsidRDefault="00716F5C" w:rsidP="00716F5C">
                  <w:pPr>
                    <w:jc w:val="center"/>
                    <w:rPr>
                      <w:rFonts w:ascii="Calibri" w:hAnsi="Calibri"/>
                      <w:sz w:val="16"/>
                      <w:szCs w:val="16"/>
                    </w:rPr>
                  </w:pPr>
                  <w:r w:rsidRPr="005F2432">
                    <w:rPr>
                      <w:rFonts w:ascii="Calibri" w:hAnsi="Calibri"/>
                      <w:sz w:val="16"/>
                      <w:szCs w:val="16"/>
                    </w:rPr>
                    <w:t>0.0%</w:t>
                  </w:r>
                </w:p>
              </w:tc>
              <w:tc>
                <w:tcPr>
                  <w:tcW w:w="1280" w:type="dxa"/>
                  <w:vAlign w:val="center"/>
                </w:tcPr>
                <w:p w14:paraId="5F4ACDE0" w14:textId="77777777" w:rsidR="00716F5C" w:rsidRPr="005F2432" w:rsidRDefault="00716F5C" w:rsidP="00716F5C">
                  <w:pPr>
                    <w:jc w:val="center"/>
                    <w:rPr>
                      <w:rFonts w:ascii="Calibri" w:hAnsi="Calibri"/>
                      <w:sz w:val="16"/>
                      <w:szCs w:val="16"/>
                    </w:rPr>
                  </w:pPr>
                  <w:r w:rsidRPr="005F2432">
                    <w:rPr>
                      <w:rFonts w:ascii="Calibri" w:hAnsi="Calibri"/>
                      <w:sz w:val="16"/>
                      <w:szCs w:val="16"/>
                    </w:rPr>
                    <w:t>30.0%</w:t>
                  </w:r>
                </w:p>
              </w:tc>
              <w:tc>
                <w:tcPr>
                  <w:tcW w:w="1280" w:type="dxa"/>
                  <w:vAlign w:val="center"/>
                </w:tcPr>
                <w:p w14:paraId="53C90448" w14:textId="77777777" w:rsidR="00716F5C" w:rsidRPr="005F2432" w:rsidRDefault="00716F5C" w:rsidP="00716F5C">
                  <w:pPr>
                    <w:jc w:val="center"/>
                    <w:rPr>
                      <w:rFonts w:ascii="Calibri" w:hAnsi="Calibri"/>
                      <w:sz w:val="16"/>
                      <w:szCs w:val="16"/>
                    </w:rPr>
                  </w:pPr>
                  <w:r w:rsidRPr="005F2432">
                    <w:rPr>
                      <w:rFonts w:ascii="Calibri" w:hAnsi="Calibri"/>
                      <w:sz w:val="16"/>
                      <w:szCs w:val="16"/>
                    </w:rPr>
                    <w:t>40.0%</w:t>
                  </w:r>
                </w:p>
              </w:tc>
              <w:tc>
                <w:tcPr>
                  <w:tcW w:w="536" w:type="dxa"/>
                  <w:vMerge w:val="restart"/>
                  <w:vAlign w:val="center"/>
                </w:tcPr>
                <w:p w14:paraId="61B62C4D"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50DD6817" w14:textId="77777777" w:rsidTr="00716F5C">
              <w:tc>
                <w:tcPr>
                  <w:tcW w:w="959" w:type="dxa"/>
                  <w:vMerge/>
                  <w:vAlign w:val="center"/>
                </w:tcPr>
                <w:p w14:paraId="1C4FBF76" w14:textId="77777777" w:rsidR="00716F5C" w:rsidRPr="005F2432" w:rsidRDefault="00716F5C" w:rsidP="00716F5C">
                  <w:pPr>
                    <w:jc w:val="center"/>
                    <w:rPr>
                      <w:rFonts w:ascii="Calibri" w:hAnsi="Calibri"/>
                      <w:sz w:val="16"/>
                      <w:szCs w:val="16"/>
                    </w:rPr>
                  </w:pPr>
                </w:p>
              </w:tc>
              <w:tc>
                <w:tcPr>
                  <w:tcW w:w="976" w:type="dxa"/>
                  <w:vMerge/>
                  <w:vAlign w:val="center"/>
                </w:tcPr>
                <w:p w14:paraId="3A70D288" w14:textId="77777777" w:rsidR="00716F5C" w:rsidRPr="005F2432" w:rsidRDefault="00716F5C" w:rsidP="00716F5C">
                  <w:pPr>
                    <w:jc w:val="center"/>
                    <w:rPr>
                      <w:rFonts w:ascii="Calibri" w:hAnsi="Calibri"/>
                      <w:sz w:val="16"/>
                      <w:szCs w:val="16"/>
                    </w:rPr>
                  </w:pPr>
                </w:p>
              </w:tc>
              <w:tc>
                <w:tcPr>
                  <w:tcW w:w="324" w:type="dxa"/>
                  <w:vAlign w:val="center"/>
                </w:tcPr>
                <w:p w14:paraId="15497BE2"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F2243BA"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$493.1</w:t>
                  </w:r>
                </w:p>
              </w:tc>
              <w:tc>
                <w:tcPr>
                  <w:tcW w:w="1091" w:type="dxa"/>
                  <w:vAlign w:val="center"/>
                </w:tcPr>
                <w:p w14:paraId="208CFA02"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$0.0</w:t>
                  </w:r>
                </w:p>
              </w:tc>
              <w:tc>
                <w:tcPr>
                  <w:tcW w:w="1280" w:type="dxa"/>
                  <w:vAlign w:val="center"/>
                </w:tcPr>
                <w:p w14:paraId="5B5FE47C"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$493.1</w:t>
                  </w:r>
                </w:p>
              </w:tc>
              <w:tc>
                <w:tcPr>
                  <w:tcW w:w="1280" w:type="dxa"/>
                  <w:vAlign w:val="center"/>
                </w:tcPr>
                <w:p w14:paraId="08CD4703" w14:textId="77777777" w:rsidR="00716F5C" w:rsidRPr="005F2432" w:rsidRDefault="00716F5C" w:rsidP="00716F5C">
                  <w:pPr>
                    <w:jc w:val="center"/>
                    <w:rPr>
                      <w:rFonts w:ascii="Calibri" w:hAnsi="Calibri"/>
                      <w:sz w:val="16"/>
                      <w:szCs w:val="16"/>
                    </w:rPr>
                  </w:pPr>
                  <w:r w:rsidRPr="005F2432">
                    <w:rPr>
                      <w:rFonts w:ascii="Calibri" w:hAnsi="Calibri" w:cs="Calibri"/>
                      <w:sz w:val="16"/>
                      <w:szCs w:val="16"/>
                    </w:rPr>
                    <w:t>$657.5</w:t>
                  </w:r>
                </w:p>
              </w:tc>
              <w:tc>
                <w:tcPr>
                  <w:tcW w:w="536" w:type="dxa"/>
                  <w:vMerge/>
                  <w:vAlign w:val="center"/>
                </w:tcPr>
                <w:p w14:paraId="4629E906" w14:textId="77777777" w:rsidR="00716F5C" w:rsidRPr="005F2432" w:rsidRDefault="00716F5C" w:rsidP="00716F5C">
                  <w:pPr>
                    <w:jc w:val="center"/>
                    <w:rPr>
                      <w:rFonts w:ascii="Calibri" w:hAnsi="Calibri"/>
                      <w:sz w:val="16"/>
                      <w:szCs w:val="16"/>
                    </w:rPr>
                  </w:pPr>
                </w:p>
              </w:tc>
            </w:tr>
            <w:tr w:rsidR="00716F5C" w:rsidRPr="005F2432" w14:paraId="145E5F9D" w14:textId="77777777" w:rsidTr="00716F5C">
              <w:tc>
                <w:tcPr>
                  <w:tcW w:w="959" w:type="dxa"/>
                  <w:vMerge/>
                  <w:vAlign w:val="center"/>
                </w:tcPr>
                <w:p w14:paraId="58EF1D2F" w14:textId="77777777" w:rsidR="00716F5C" w:rsidRPr="005F2432" w:rsidRDefault="00716F5C" w:rsidP="00716F5C">
                  <w:pPr>
                    <w:jc w:val="center"/>
                    <w:rPr>
                      <w:rFonts w:ascii="Calibri" w:hAnsi="Calibri"/>
                      <w:i/>
                      <w:sz w:val="16"/>
                      <w:szCs w:val="16"/>
                    </w:rPr>
                  </w:pPr>
                </w:p>
              </w:tc>
              <w:tc>
                <w:tcPr>
                  <w:tcW w:w="976" w:type="dxa"/>
                  <w:vMerge/>
                  <w:vAlign w:val="center"/>
                </w:tcPr>
                <w:p w14:paraId="683F8451" w14:textId="77777777" w:rsidR="00716F5C" w:rsidRPr="005F2432" w:rsidRDefault="00716F5C" w:rsidP="00716F5C">
                  <w:pPr>
                    <w:jc w:val="center"/>
                    <w:rPr>
                      <w:rFonts w:ascii="Calibri" w:hAnsi="Calibri"/>
                      <w:i/>
                      <w:sz w:val="16"/>
                      <w:szCs w:val="16"/>
                    </w:rPr>
                  </w:pPr>
                </w:p>
              </w:tc>
              <w:tc>
                <w:tcPr>
                  <w:tcW w:w="324" w:type="dxa"/>
                  <w:vAlign w:val="center"/>
                </w:tcPr>
                <w:p w14:paraId="67C3F502"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39B48E8" w14:textId="77777777" w:rsidR="00716F5C" w:rsidRPr="005F2432" w:rsidRDefault="00716F5C" w:rsidP="00716F5C">
                  <w:pPr>
                    <w:jc w:val="center"/>
                    <w:rPr>
                      <w:rFonts w:ascii="Calibri" w:hAnsi="Calibri"/>
                      <w:i/>
                      <w:sz w:val="16"/>
                      <w:szCs w:val="16"/>
                    </w:rPr>
                  </w:pPr>
                  <w:r w:rsidRPr="005F2432">
                    <w:rPr>
                      <w:rFonts w:ascii="Calibri" w:hAnsi="Calibri"/>
                      <w:sz w:val="16"/>
                      <w:szCs w:val="16"/>
                    </w:rPr>
                    <w:t>$1,491.0</w:t>
                  </w:r>
                </w:p>
              </w:tc>
              <w:tc>
                <w:tcPr>
                  <w:tcW w:w="1091" w:type="dxa"/>
                  <w:vAlign w:val="center"/>
                </w:tcPr>
                <w:p w14:paraId="5748DDCC"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2171BC12"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2348B3AA"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536" w:type="dxa"/>
                  <w:vMerge/>
                  <w:vAlign w:val="center"/>
                </w:tcPr>
                <w:p w14:paraId="37215248" w14:textId="77777777" w:rsidR="00716F5C" w:rsidRPr="005F2432" w:rsidRDefault="00716F5C" w:rsidP="00716F5C">
                  <w:pPr>
                    <w:jc w:val="center"/>
                    <w:rPr>
                      <w:rFonts w:ascii="Calibri" w:hAnsi="Calibri"/>
                      <w:i/>
                      <w:sz w:val="16"/>
                      <w:szCs w:val="16"/>
                    </w:rPr>
                  </w:pPr>
                </w:p>
              </w:tc>
            </w:tr>
            <w:tr w:rsidR="00716F5C" w:rsidRPr="005F2432" w14:paraId="5383770E" w14:textId="77777777" w:rsidTr="00716F5C">
              <w:tc>
                <w:tcPr>
                  <w:tcW w:w="959" w:type="dxa"/>
                  <w:vMerge w:val="restart"/>
                  <w:vAlign w:val="center"/>
                </w:tcPr>
                <w:p w14:paraId="0386BA2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Poland Carbon Tax</w:t>
                  </w:r>
                </w:p>
              </w:tc>
              <w:tc>
                <w:tcPr>
                  <w:tcW w:w="976" w:type="dxa"/>
                  <w:vMerge w:val="restart"/>
                  <w:vAlign w:val="center"/>
                </w:tcPr>
                <w:p w14:paraId="629FC214"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w:t>
                  </w:r>
                </w:p>
              </w:tc>
              <w:tc>
                <w:tcPr>
                  <w:tcW w:w="324" w:type="dxa"/>
                  <w:vAlign w:val="center"/>
                </w:tcPr>
                <w:p w14:paraId="25E572A7"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E6C2E08"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472EE00B"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6C55D8A4"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3464F2D5" w14:textId="77777777" w:rsidR="00716F5C" w:rsidRPr="005F2432" w:rsidRDefault="00716F5C" w:rsidP="00716F5C">
                  <w:pPr>
                    <w:jc w:val="center"/>
                    <w:rPr>
                      <w:rFonts w:ascii="Calibri" w:hAnsi="Calibri"/>
                      <w:i/>
                      <w:sz w:val="16"/>
                      <w:szCs w:val="16"/>
                    </w:rPr>
                  </w:pPr>
                  <w:r w:rsidRPr="005F2432">
                    <w:rPr>
                      <w:rFonts w:ascii="Calibri" w:hAnsi="Calibri"/>
                      <w:sz w:val="16"/>
                      <w:szCs w:val="16"/>
                    </w:rPr>
                    <w:t>100.0%</w:t>
                  </w:r>
                </w:p>
              </w:tc>
              <w:tc>
                <w:tcPr>
                  <w:tcW w:w="536" w:type="dxa"/>
                  <w:vMerge w:val="restart"/>
                  <w:vAlign w:val="center"/>
                </w:tcPr>
                <w:p w14:paraId="1FC4948C"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24798A9F" w14:textId="77777777" w:rsidTr="00716F5C">
              <w:tc>
                <w:tcPr>
                  <w:tcW w:w="959" w:type="dxa"/>
                  <w:vMerge/>
                  <w:vAlign w:val="center"/>
                </w:tcPr>
                <w:p w14:paraId="757B36C3" w14:textId="77777777" w:rsidR="00716F5C" w:rsidRPr="005F2432" w:rsidRDefault="00716F5C" w:rsidP="00716F5C">
                  <w:pPr>
                    <w:jc w:val="center"/>
                    <w:rPr>
                      <w:rFonts w:ascii="Calibri" w:hAnsi="Calibri"/>
                      <w:i/>
                      <w:sz w:val="16"/>
                      <w:szCs w:val="16"/>
                    </w:rPr>
                  </w:pPr>
                </w:p>
              </w:tc>
              <w:tc>
                <w:tcPr>
                  <w:tcW w:w="976" w:type="dxa"/>
                  <w:vMerge/>
                  <w:vAlign w:val="center"/>
                </w:tcPr>
                <w:p w14:paraId="12F0DF83" w14:textId="77777777" w:rsidR="00716F5C" w:rsidRPr="005F2432" w:rsidRDefault="00716F5C" w:rsidP="00716F5C">
                  <w:pPr>
                    <w:jc w:val="center"/>
                    <w:rPr>
                      <w:rFonts w:ascii="Calibri" w:hAnsi="Calibri"/>
                      <w:i/>
                      <w:sz w:val="16"/>
                      <w:szCs w:val="16"/>
                    </w:rPr>
                  </w:pPr>
                </w:p>
              </w:tc>
              <w:tc>
                <w:tcPr>
                  <w:tcW w:w="324" w:type="dxa"/>
                  <w:vAlign w:val="center"/>
                </w:tcPr>
                <w:p w14:paraId="3DBB640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58FA4127"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13A26DBB"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59585C60"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2DDCA69E" w14:textId="77777777" w:rsidR="00716F5C" w:rsidRPr="005F2432" w:rsidRDefault="00716F5C" w:rsidP="00716F5C">
                  <w:pPr>
                    <w:jc w:val="center"/>
                    <w:rPr>
                      <w:rFonts w:ascii="Calibri" w:hAnsi="Calibri"/>
                      <w:i/>
                      <w:sz w:val="16"/>
                      <w:szCs w:val="16"/>
                    </w:rPr>
                  </w:pPr>
                  <w:r w:rsidRPr="005F2432">
                    <w:rPr>
                      <w:rFonts w:ascii="Calibri" w:hAnsi="Calibri"/>
                      <w:sz w:val="16"/>
                      <w:szCs w:val="16"/>
                    </w:rPr>
                    <w:t>$1.2</w:t>
                  </w:r>
                </w:p>
              </w:tc>
              <w:tc>
                <w:tcPr>
                  <w:tcW w:w="536" w:type="dxa"/>
                  <w:vMerge/>
                  <w:vAlign w:val="center"/>
                </w:tcPr>
                <w:p w14:paraId="04F0C9C7" w14:textId="77777777" w:rsidR="00716F5C" w:rsidRPr="005F2432" w:rsidRDefault="00716F5C" w:rsidP="00716F5C">
                  <w:pPr>
                    <w:jc w:val="center"/>
                    <w:rPr>
                      <w:rFonts w:ascii="Calibri" w:hAnsi="Calibri"/>
                      <w:i/>
                      <w:sz w:val="16"/>
                      <w:szCs w:val="16"/>
                    </w:rPr>
                  </w:pPr>
                </w:p>
              </w:tc>
            </w:tr>
            <w:tr w:rsidR="00716F5C" w:rsidRPr="005F2432" w14:paraId="475B75EB" w14:textId="77777777" w:rsidTr="00716F5C">
              <w:tc>
                <w:tcPr>
                  <w:tcW w:w="959" w:type="dxa"/>
                  <w:vMerge w:val="restart"/>
                  <w:vAlign w:val="center"/>
                </w:tcPr>
                <w:p w14:paraId="65C7B97F"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Portugal Carbon Tax</w:t>
                  </w:r>
                </w:p>
              </w:tc>
              <w:tc>
                <w:tcPr>
                  <w:tcW w:w="976" w:type="dxa"/>
                  <w:vMerge w:val="restart"/>
                  <w:vAlign w:val="center"/>
                </w:tcPr>
                <w:p w14:paraId="3A241EC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155</w:t>
                  </w:r>
                </w:p>
              </w:tc>
              <w:tc>
                <w:tcPr>
                  <w:tcW w:w="324" w:type="dxa"/>
                  <w:vAlign w:val="center"/>
                </w:tcPr>
                <w:p w14:paraId="16BD390C"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74422DCA"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29E39393"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1AA1252D" w14:textId="77777777" w:rsidR="00716F5C" w:rsidRPr="005F2432" w:rsidRDefault="00716F5C" w:rsidP="00716F5C">
                  <w:pPr>
                    <w:jc w:val="center"/>
                    <w:rPr>
                      <w:rFonts w:ascii="Calibri" w:hAnsi="Calibri"/>
                      <w:i/>
                      <w:sz w:val="16"/>
                      <w:szCs w:val="16"/>
                    </w:rPr>
                  </w:pPr>
                  <w:r w:rsidRPr="005F2432">
                    <w:rPr>
                      <w:rFonts w:ascii="Calibri" w:hAnsi="Calibri"/>
                      <w:sz w:val="16"/>
                      <w:szCs w:val="16"/>
                    </w:rPr>
                    <w:t>100.0%</w:t>
                  </w:r>
                </w:p>
              </w:tc>
              <w:tc>
                <w:tcPr>
                  <w:tcW w:w="1280" w:type="dxa"/>
                  <w:vAlign w:val="center"/>
                </w:tcPr>
                <w:p w14:paraId="331C00B9"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536" w:type="dxa"/>
                  <w:vMerge w:val="restart"/>
                  <w:vAlign w:val="center"/>
                </w:tcPr>
                <w:p w14:paraId="545476B9" w14:textId="77777777" w:rsidR="00716F5C" w:rsidRPr="005F2432" w:rsidRDefault="00716F5C" w:rsidP="00716F5C">
                  <w:pPr>
                    <w:jc w:val="center"/>
                    <w:rPr>
                      <w:rFonts w:ascii="Calibri" w:hAnsi="Calibri"/>
                      <w:sz w:val="16"/>
                      <w:szCs w:val="16"/>
                    </w:rPr>
                  </w:pPr>
                  <w:r w:rsidRPr="005F2432">
                    <w:rPr>
                      <w:rFonts w:ascii="Calibri" w:hAnsi="Calibri"/>
                      <w:sz w:val="16"/>
                      <w:szCs w:val="16"/>
                    </w:rPr>
                    <w:t>(8)</w:t>
                  </w:r>
                </w:p>
              </w:tc>
            </w:tr>
            <w:tr w:rsidR="00716F5C" w:rsidRPr="005F2432" w14:paraId="049CD56C" w14:textId="77777777" w:rsidTr="00716F5C">
              <w:tc>
                <w:tcPr>
                  <w:tcW w:w="959" w:type="dxa"/>
                  <w:vMerge/>
                  <w:vAlign w:val="center"/>
                </w:tcPr>
                <w:p w14:paraId="1AC782A1" w14:textId="77777777" w:rsidR="00716F5C" w:rsidRPr="005F2432" w:rsidRDefault="00716F5C" w:rsidP="00716F5C">
                  <w:pPr>
                    <w:jc w:val="center"/>
                    <w:rPr>
                      <w:rFonts w:ascii="Calibri" w:hAnsi="Calibri"/>
                      <w:i/>
                      <w:sz w:val="16"/>
                      <w:szCs w:val="16"/>
                    </w:rPr>
                  </w:pPr>
                </w:p>
              </w:tc>
              <w:tc>
                <w:tcPr>
                  <w:tcW w:w="976" w:type="dxa"/>
                  <w:vMerge/>
                  <w:vAlign w:val="center"/>
                </w:tcPr>
                <w:p w14:paraId="72EB0E30" w14:textId="77777777" w:rsidR="00716F5C" w:rsidRPr="005F2432" w:rsidRDefault="00716F5C" w:rsidP="00716F5C">
                  <w:pPr>
                    <w:jc w:val="center"/>
                    <w:rPr>
                      <w:rFonts w:ascii="Calibri" w:hAnsi="Calibri"/>
                      <w:i/>
                      <w:sz w:val="16"/>
                      <w:szCs w:val="16"/>
                    </w:rPr>
                  </w:pPr>
                </w:p>
              </w:tc>
              <w:tc>
                <w:tcPr>
                  <w:tcW w:w="324" w:type="dxa"/>
                  <w:vAlign w:val="center"/>
                </w:tcPr>
                <w:p w14:paraId="3E8C2E04"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22CE1C8E"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091" w:type="dxa"/>
                  <w:vAlign w:val="center"/>
                </w:tcPr>
                <w:p w14:paraId="582A49E7"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69620658"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$154.9</w:t>
                  </w:r>
                </w:p>
              </w:tc>
              <w:tc>
                <w:tcPr>
                  <w:tcW w:w="1280" w:type="dxa"/>
                  <w:vAlign w:val="center"/>
                </w:tcPr>
                <w:p w14:paraId="709A5F98"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536" w:type="dxa"/>
                  <w:vMerge/>
                  <w:vAlign w:val="center"/>
                </w:tcPr>
                <w:p w14:paraId="6D522D32" w14:textId="77777777" w:rsidR="00716F5C" w:rsidRPr="005F2432" w:rsidRDefault="00716F5C" w:rsidP="00716F5C">
                  <w:pPr>
                    <w:jc w:val="center"/>
                    <w:rPr>
                      <w:rFonts w:ascii="Calibri" w:hAnsi="Calibri"/>
                      <w:i/>
                      <w:sz w:val="16"/>
                      <w:szCs w:val="16"/>
                    </w:rPr>
                  </w:pPr>
                </w:p>
              </w:tc>
            </w:tr>
            <w:tr w:rsidR="00716F5C" w:rsidRPr="005F2432" w14:paraId="45691DC0" w14:textId="77777777" w:rsidTr="00716F5C">
              <w:tc>
                <w:tcPr>
                  <w:tcW w:w="959" w:type="dxa"/>
                  <w:vMerge w:val="restart"/>
                  <w:vAlign w:val="center"/>
                </w:tcPr>
                <w:p w14:paraId="0FB44643"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Quebec ETS</w:t>
                  </w:r>
                </w:p>
              </w:tc>
              <w:tc>
                <w:tcPr>
                  <w:tcW w:w="976" w:type="dxa"/>
                  <w:vMerge w:val="restart"/>
                  <w:vAlign w:val="center"/>
                </w:tcPr>
                <w:p w14:paraId="11F82A6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642</w:t>
                  </w:r>
                </w:p>
              </w:tc>
              <w:tc>
                <w:tcPr>
                  <w:tcW w:w="324" w:type="dxa"/>
                  <w:vAlign w:val="center"/>
                </w:tcPr>
                <w:p w14:paraId="787F250D"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40BD650D"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96.5%</w:t>
                  </w:r>
                </w:p>
              </w:tc>
              <w:tc>
                <w:tcPr>
                  <w:tcW w:w="1091" w:type="dxa"/>
                  <w:vAlign w:val="center"/>
                </w:tcPr>
                <w:p w14:paraId="3CDA6AFB"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2246EF0F"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164DDE0E"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3.5%</w:t>
                  </w:r>
                </w:p>
              </w:tc>
              <w:tc>
                <w:tcPr>
                  <w:tcW w:w="536" w:type="dxa"/>
                  <w:vMerge w:val="restart"/>
                  <w:vAlign w:val="center"/>
                </w:tcPr>
                <w:p w14:paraId="444C7D20" w14:textId="77777777" w:rsidR="00716F5C" w:rsidRPr="005F2432" w:rsidRDefault="00716F5C" w:rsidP="00716F5C">
                  <w:pPr>
                    <w:jc w:val="center"/>
                    <w:rPr>
                      <w:rFonts w:ascii="Calibri" w:hAnsi="Calibri"/>
                      <w:sz w:val="16"/>
                      <w:szCs w:val="16"/>
                    </w:rPr>
                  </w:pPr>
                  <w:r w:rsidRPr="005F2432">
                    <w:rPr>
                      <w:rFonts w:ascii="Calibri" w:hAnsi="Calibri"/>
                      <w:sz w:val="16"/>
                      <w:szCs w:val="16"/>
                    </w:rPr>
                    <w:t>(9)</w:t>
                  </w:r>
                </w:p>
              </w:tc>
            </w:tr>
            <w:tr w:rsidR="00716F5C" w:rsidRPr="005F2432" w14:paraId="552691B3" w14:textId="77777777" w:rsidTr="00716F5C">
              <w:tc>
                <w:tcPr>
                  <w:tcW w:w="959" w:type="dxa"/>
                  <w:vMerge/>
                  <w:vAlign w:val="center"/>
                </w:tcPr>
                <w:p w14:paraId="6CA72284" w14:textId="77777777" w:rsidR="00716F5C" w:rsidRPr="005F2432" w:rsidRDefault="00716F5C" w:rsidP="00716F5C">
                  <w:pPr>
                    <w:jc w:val="center"/>
                    <w:rPr>
                      <w:rFonts w:ascii="Calibri" w:hAnsi="Calibri"/>
                      <w:i/>
                      <w:sz w:val="16"/>
                      <w:szCs w:val="16"/>
                    </w:rPr>
                  </w:pPr>
                </w:p>
              </w:tc>
              <w:tc>
                <w:tcPr>
                  <w:tcW w:w="976" w:type="dxa"/>
                  <w:vMerge/>
                  <w:vAlign w:val="center"/>
                </w:tcPr>
                <w:p w14:paraId="62E42500" w14:textId="77777777" w:rsidR="00716F5C" w:rsidRPr="005F2432" w:rsidRDefault="00716F5C" w:rsidP="00716F5C">
                  <w:pPr>
                    <w:jc w:val="center"/>
                    <w:rPr>
                      <w:rFonts w:ascii="Calibri" w:hAnsi="Calibri"/>
                      <w:i/>
                      <w:sz w:val="16"/>
                      <w:szCs w:val="16"/>
                    </w:rPr>
                  </w:pPr>
                </w:p>
              </w:tc>
              <w:tc>
                <w:tcPr>
                  <w:tcW w:w="324" w:type="dxa"/>
                  <w:vAlign w:val="center"/>
                </w:tcPr>
                <w:p w14:paraId="656C655D"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0A797E00"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$619.5</w:t>
                  </w:r>
                </w:p>
              </w:tc>
              <w:tc>
                <w:tcPr>
                  <w:tcW w:w="1091" w:type="dxa"/>
                  <w:vAlign w:val="center"/>
                </w:tcPr>
                <w:p w14:paraId="71E377F9"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3E7E9194"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18A3BA01"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$22.5</w:t>
                  </w:r>
                </w:p>
              </w:tc>
              <w:tc>
                <w:tcPr>
                  <w:tcW w:w="536" w:type="dxa"/>
                  <w:vMerge/>
                  <w:vAlign w:val="center"/>
                </w:tcPr>
                <w:p w14:paraId="5C2366AB" w14:textId="77777777" w:rsidR="00716F5C" w:rsidRPr="005F2432" w:rsidRDefault="00716F5C" w:rsidP="00716F5C">
                  <w:pPr>
                    <w:jc w:val="center"/>
                    <w:rPr>
                      <w:rFonts w:ascii="Calibri" w:hAnsi="Calibri"/>
                      <w:i/>
                      <w:sz w:val="16"/>
                      <w:szCs w:val="16"/>
                    </w:rPr>
                  </w:pPr>
                </w:p>
              </w:tc>
            </w:tr>
            <w:tr w:rsidR="00716F5C" w:rsidRPr="005F2432" w14:paraId="6E5E5D56" w14:textId="77777777" w:rsidTr="00716F5C">
              <w:tc>
                <w:tcPr>
                  <w:tcW w:w="959" w:type="dxa"/>
                  <w:vMerge w:val="restart"/>
                  <w:vAlign w:val="center"/>
                </w:tcPr>
                <w:p w14:paraId="43B0693A"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RGGI</w:t>
                  </w:r>
                </w:p>
              </w:tc>
              <w:tc>
                <w:tcPr>
                  <w:tcW w:w="976" w:type="dxa"/>
                  <w:vMerge w:val="restart"/>
                  <w:vAlign w:val="center"/>
                </w:tcPr>
                <w:p w14:paraId="61C1B0CF"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239</w:t>
                  </w:r>
                </w:p>
              </w:tc>
              <w:tc>
                <w:tcPr>
                  <w:tcW w:w="324" w:type="dxa"/>
                  <w:vAlign w:val="center"/>
                </w:tcPr>
                <w:p w14:paraId="5EA8CDC3"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0CEAA682"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83.6%</w:t>
                  </w:r>
                </w:p>
              </w:tc>
              <w:tc>
                <w:tcPr>
                  <w:tcW w:w="1091" w:type="dxa"/>
                  <w:vAlign w:val="center"/>
                </w:tcPr>
                <w:p w14:paraId="2102759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7665C358"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11.0%</w:t>
                  </w:r>
                </w:p>
              </w:tc>
              <w:tc>
                <w:tcPr>
                  <w:tcW w:w="1280" w:type="dxa"/>
                  <w:vAlign w:val="center"/>
                </w:tcPr>
                <w:p w14:paraId="39040E97"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5.4%</w:t>
                  </w:r>
                </w:p>
              </w:tc>
              <w:tc>
                <w:tcPr>
                  <w:tcW w:w="536" w:type="dxa"/>
                  <w:vMerge w:val="restart"/>
                  <w:vAlign w:val="center"/>
                </w:tcPr>
                <w:p w14:paraId="6BB08800" w14:textId="77777777" w:rsidR="00716F5C" w:rsidRPr="005F2432" w:rsidRDefault="00716F5C" w:rsidP="00716F5C">
                  <w:pPr>
                    <w:jc w:val="center"/>
                    <w:rPr>
                      <w:rFonts w:ascii="Calibri" w:hAnsi="Calibri"/>
                      <w:sz w:val="16"/>
                      <w:szCs w:val="16"/>
                    </w:rPr>
                  </w:pPr>
                  <w:r w:rsidRPr="005F2432">
                    <w:rPr>
                      <w:rFonts w:ascii="Calibri" w:hAnsi="Calibri"/>
                      <w:sz w:val="16"/>
                      <w:szCs w:val="16"/>
                    </w:rPr>
                    <w:t>(10)</w:t>
                  </w:r>
                </w:p>
              </w:tc>
            </w:tr>
            <w:tr w:rsidR="00716F5C" w:rsidRPr="005F2432" w14:paraId="074B2DA2" w14:textId="77777777" w:rsidTr="00716F5C">
              <w:tc>
                <w:tcPr>
                  <w:tcW w:w="959" w:type="dxa"/>
                  <w:vMerge/>
                  <w:vAlign w:val="center"/>
                </w:tcPr>
                <w:p w14:paraId="352F9777" w14:textId="77777777" w:rsidR="00716F5C" w:rsidRPr="005F2432" w:rsidRDefault="00716F5C" w:rsidP="00716F5C">
                  <w:pPr>
                    <w:jc w:val="center"/>
                    <w:rPr>
                      <w:rFonts w:ascii="Calibri" w:hAnsi="Calibri"/>
                      <w:i/>
                      <w:sz w:val="16"/>
                      <w:szCs w:val="16"/>
                    </w:rPr>
                  </w:pPr>
                </w:p>
              </w:tc>
              <w:tc>
                <w:tcPr>
                  <w:tcW w:w="976" w:type="dxa"/>
                  <w:vMerge/>
                  <w:vAlign w:val="center"/>
                </w:tcPr>
                <w:p w14:paraId="7DD2875E" w14:textId="77777777" w:rsidR="00716F5C" w:rsidRPr="005F2432" w:rsidRDefault="00716F5C" w:rsidP="00716F5C">
                  <w:pPr>
                    <w:jc w:val="center"/>
                    <w:rPr>
                      <w:rFonts w:ascii="Calibri" w:hAnsi="Calibri"/>
                      <w:i/>
                      <w:sz w:val="16"/>
                      <w:szCs w:val="16"/>
                    </w:rPr>
                  </w:pPr>
                </w:p>
              </w:tc>
              <w:tc>
                <w:tcPr>
                  <w:tcW w:w="324" w:type="dxa"/>
                  <w:vAlign w:val="center"/>
                </w:tcPr>
                <w:p w14:paraId="10A02ADF"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B995B17"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$200.1</w:t>
                  </w:r>
                </w:p>
              </w:tc>
              <w:tc>
                <w:tcPr>
                  <w:tcW w:w="1091" w:type="dxa"/>
                  <w:vAlign w:val="center"/>
                </w:tcPr>
                <w:p w14:paraId="75487664"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77F2D00A"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$26.3</w:t>
                  </w:r>
                </w:p>
              </w:tc>
              <w:tc>
                <w:tcPr>
                  <w:tcW w:w="1280" w:type="dxa"/>
                  <w:vAlign w:val="center"/>
                </w:tcPr>
                <w:p w14:paraId="3923F742"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$12.9</w:t>
                  </w:r>
                </w:p>
              </w:tc>
              <w:tc>
                <w:tcPr>
                  <w:tcW w:w="536" w:type="dxa"/>
                  <w:vMerge/>
                  <w:vAlign w:val="center"/>
                </w:tcPr>
                <w:p w14:paraId="33D180E9" w14:textId="77777777" w:rsidR="00716F5C" w:rsidRPr="005F2432" w:rsidRDefault="00716F5C" w:rsidP="00716F5C">
                  <w:pPr>
                    <w:jc w:val="center"/>
                    <w:rPr>
                      <w:rFonts w:ascii="Calibri" w:hAnsi="Calibri"/>
                      <w:i/>
                      <w:sz w:val="16"/>
                      <w:szCs w:val="16"/>
                    </w:rPr>
                  </w:pPr>
                </w:p>
              </w:tc>
            </w:tr>
            <w:tr w:rsidR="00716F5C" w:rsidRPr="005F2432" w14:paraId="1FFDC83A" w14:textId="77777777" w:rsidTr="00716F5C">
              <w:tc>
                <w:tcPr>
                  <w:tcW w:w="959" w:type="dxa"/>
                  <w:vMerge w:val="restart"/>
                  <w:vAlign w:val="center"/>
                </w:tcPr>
                <w:p w14:paraId="6A226229"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Shanghai Pilot ETS</w:t>
                  </w:r>
                </w:p>
              </w:tc>
              <w:tc>
                <w:tcPr>
                  <w:tcW w:w="976" w:type="dxa"/>
                  <w:vMerge w:val="restart"/>
                  <w:vAlign w:val="center"/>
                </w:tcPr>
                <w:p w14:paraId="441CB595"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2</w:t>
                  </w:r>
                </w:p>
              </w:tc>
              <w:tc>
                <w:tcPr>
                  <w:tcW w:w="324" w:type="dxa"/>
                  <w:vAlign w:val="center"/>
                </w:tcPr>
                <w:p w14:paraId="1C6EE42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5348463"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2AC7B557"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4A84893F"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59920A08" w14:textId="77777777" w:rsidR="00716F5C" w:rsidRPr="005F2432" w:rsidRDefault="00716F5C" w:rsidP="00716F5C">
                  <w:pPr>
                    <w:jc w:val="center"/>
                    <w:rPr>
                      <w:rFonts w:ascii="Calibri" w:hAnsi="Calibri"/>
                      <w:i/>
                      <w:sz w:val="16"/>
                      <w:szCs w:val="16"/>
                    </w:rPr>
                  </w:pPr>
                  <w:r w:rsidRPr="005F2432">
                    <w:rPr>
                      <w:rFonts w:ascii="Calibri" w:hAnsi="Calibri"/>
                      <w:sz w:val="16"/>
                      <w:szCs w:val="16"/>
                    </w:rPr>
                    <w:t>100.0%</w:t>
                  </w:r>
                </w:p>
              </w:tc>
              <w:tc>
                <w:tcPr>
                  <w:tcW w:w="536" w:type="dxa"/>
                  <w:vMerge w:val="restart"/>
                  <w:vAlign w:val="center"/>
                </w:tcPr>
                <w:p w14:paraId="5297AE12"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2B404AB2" w14:textId="77777777" w:rsidTr="00716F5C">
              <w:tc>
                <w:tcPr>
                  <w:tcW w:w="959" w:type="dxa"/>
                  <w:vMerge/>
                  <w:vAlign w:val="center"/>
                </w:tcPr>
                <w:p w14:paraId="65F70AD2" w14:textId="77777777" w:rsidR="00716F5C" w:rsidRPr="005F2432" w:rsidRDefault="00716F5C" w:rsidP="00716F5C">
                  <w:pPr>
                    <w:jc w:val="center"/>
                    <w:rPr>
                      <w:rFonts w:ascii="Calibri" w:hAnsi="Calibri"/>
                      <w:i/>
                      <w:sz w:val="16"/>
                      <w:szCs w:val="16"/>
                    </w:rPr>
                  </w:pPr>
                </w:p>
              </w:tc>
              <w:tc>
                <w:tcPr>
                  <w:tcW w:w="976" w:type="dxa"/>
                  <w:vMerge/>
                  <w:vAlign w:val="center"/>
                </w:tcPr>
                <w:p w14:paraId="51670B81" w14:textId="77777777" w:rsidR="00716F5C" w:rsidRPr="005F2432" w:rsidRDefault="00716F5C" w:rsidP="00716F5C">
                  <w:pPr>
                    <w:jc w:val="center"/>
                    <w:rPr>
                      <w:rFonts w:ascii="Calibri" w:hAnsi="Calibri"/>
                      <w:i/>
                      <w:sz w:val="16"/>
                      <w:szCs w:val="16"/>
                    </w:rPr>
                  </w:pPr>
                </w:p>
              </w:tc>
              <w:tc>
                <w:tcPr>
                  <w:tcW w:w="324" w:type="dxa"/>
                  <w:vAlign w:val="center"/>
                </w:tcPr>
                <w:p w14:paraId="79313F4F"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7156A5AB"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091" w:type="dxa"/>
                  <w:vAlign w:val="center"/>
                </w:tcPr>
                <w:p w14:paraId="241E879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42443FB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4F4D0820"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$1.9</w:t>
                  </w:r>
                </w:p>
              </w:tc>
              <w:tc>
                <w:tcPr>
                  <w:tcW w:w="536" w:type="dxa"/>
                  <w:vMerge/>
                  <w:vAlign w:val="center"/>
                </w:tcPr>
                <w:p w14:paraId="593D99C0" w14:textId="77777777" w:rsidR="00716F5C" w:rsidRPr="005F2432" w:rsidRDefault="00716F5C" w:rsidP="00716F5C">
                  <w:pPr>
                    <w:jc w:val="center"/>
                    <w:rPr>
                      <w:rFonts w:ascii="Calibri" w:hAnsi="Calibri"/>
                      <w:i/>
                      <w:sz w:val="16"/>
                      <w:szCs w:val="16"/>
                    </w:rPr>
                  </w:pPr>
                </w:p>
              </w:tc>
            </w:tr>
            <w:tr w:rsidR="00716F5C" w:rsidRPr="005F2432" w14:paraId="5FBBEDB4" w14:textId="77777777" w:rsidTr="00716F5C">
              <w:tc>
                <w:tcPr>
                  <w:tcW w:w="959" w:type="dxa"/>
                  <w:vMerge w:val="restart"/>
                  <w:vAlign w:val="center"/>
                </w:tcPr>
                <w:p w14:paraId="5C7E5060"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Slovenia Carbon Tax</w:t>
                  </w:r>
                </w:p>
              </w:tc>
              <w:tc>
                <w:tcPr>
                  <w:tcW w:w="976" w:type="dxa"/>
                  <w:vMerge w:val="restart"/>
                  <w:vAlign w:val="center"/>
                </w:tcPr>
                <w:p w14:paraId="74DE582D"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83</w:t>
                  </w:r>
                </w:p>
              </w:tc>
              <w:tc>
                <w:tcPr>
                  <w:tcW w:w="324" w:type="dxa"/>
                  <w:vAlign w:val="center"/>
                </w:tcPr>
                <w:p w14:paraId="10E9A65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EA02CE7" w14:textId="77777777" w:rsidR="00716F5C" w:rsidRPr="005F2432" w:rsidRDefault="00716F5C" w:rsidP="00716F5C">
                  <w:pPr>
                    <w:jc w:val="center"/>
                    <w:rPr>
                      <w:rFonts w:ascii="Calibri" w:hAnsi="Calibri"/>
                      <w:i/>
                      <w:sz w:val="16"/>
                      <w:szCs w:val="16"/>
                    </w:rPr>
                  </w:pPr>
                  <w:r w:rsidRPr="005F2432">
                    <w:rPr>
                      <w:rFonts w:ascii="Calibri" w:hAnsi="Calibri"/>
                      <w:sz w:val="16"/>
                      <w:szCs w:val="16"/>
                    </w:rPr>
                    <w:t>33.3%</w:t>
                  </w:r>
                </w:p>
              </w:tc>
              <w:tc>
                <w:tcPr>
                  <w:tcW w:w="1091" w:type="dxa"/>
                  <w:vAlign w:val="center"/>
                </w:tcPr>
                <w:p w14:paraId="11E78212"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7975B298"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33516B0E" w14:textId="77777777" w:rsidR="00716F5C" w:rsidRPr="005F2432" w:rsidRDefault="00716F5C" w:rsidP="00716F5C">
                  <w:pPr>
                    <w:jc w:val="center"/>
                    <w:rPr>
                      <w:rFonts w:ascii="Calibri" w:hAnsi="Calibri"/>
                      <w:i/>
                      <w:sz w:val="16"/>
                      <w:szCs w:val="16"/>
                    </w:rPr>
                  </w:pPr>
                  <w:r w:rsidRPr="005F2432">
                    <w:rPr>
                      <w:rFonts w:ascii="Calibri" w:hAnsi="Calibri"/>
                      <w:sz w:val="16"/>
                      <w:szCs w:val="16"/>
                    </w:rPr>
                    <w:t>66.7%</w:t>
                  </w:r>
                </w:p>
              </w:tc>
              <w:tc>
                <w:tcPr>
                  <w:tcW w:w="536" w:type="dxa"/>
                  <w:vMerge w:val="restart"/>
                  <w:vAlign w:val="center"/>
                </w:tcPr>
                <w:p w14:paraId="5584B90C" w14:textId="77777777" w:rsidR="00716F5C" w:rsidRPr="005F2432" w:rsidRDefault="00716F5C" w:rsidP="00716F5C">
                  <w:pPr>
                    <w:jc w:val="center"/>
                    <w:rPr>
                      <w:rFonts w:ascii="Calibri" w:hAnsi="Calibri"/>
                      <w:i/>
                      <w:sz w:val="16"/>
                      <w:szCs w:val="16"/>
                    </w:rPr>
                  </w:pPr>
                  <w:r w:rsidRPr="005F2432">
                    <w:rPr>
                      <w:rFonts w:ascii="Calibri" w:hAnsi="Calibri"/>
                      <w:sz w:val="16"/>
                      <w:szCs w:val="16"/>
                    </w:rPr>
                    <w:t>(2)</w:t>
                  </w:r>
                </w:p>
              </w:tc>
            </w:tr>
            <w:tr w:rsidR="00716F5C" w:rsidRPr="005F2432" w14:paraId="3C84CDE0" w14:textId="77777777" w:rsidTr="00716F5C">
              <w:tc>
                <w:tcPr>
                  <w:tcW w:w="959" w:type="dxa"/>
                  <w:vMerge/>
                  <w:vAlign w:val="center"/>
                </w:tcPr>
                <w:p w14:paraId="479B0541" w14:textId="77777777" w:rsidR="00716F5C" w:rsidRPr="005F2432" w:rsidRDefault="00716F5C" w:rsidP="00716F5C">
                  <w:pPr>
                    <w:jc w:val="center"/>
                    <w:rPr>
                      <w:rFonts w:ascii="Calibri" w:hAnsi="Calibri"/>
                      <w:i/>
                      <w:sz w:val="16"/>
                      <w:szCs w:val="16"/>
                    </w:rPr>
                  </w:pPr>
                </w:p>
              </w:tc>
              <w:tc>
                <w:tcPr>
                  <w:tcW w:w="976" w:type="dxa"/>
                  <w:vMerge/>
                  <w:vAlign w:val="center"/>
                </w:tcPr>
                <w:p w14:paraId="212579EA" w14:textId="77777777" w:rsidR="00716F5C" w:rsidRPr="005F2432" w:rsidRDefault="00716F5C" w:rsidP="00716F5C">
                  <w:pPr>
                    <w:jc w:val="center"/>
                    <w:rPr>
                      <w:rFonts w:ascii="Calibri" w:hAnsi="Calibri"/>
                      <w:i/>
                      <w:sz w:val="16"/>
                      <w:szCs w:val="16"/>
                    </w:rPr>
                  </w:pPr>
                </w:p>
              </w:tc>
              <w:tc>
                <w:tcPr>
                  <w:tcW w:w="324" w:type="dxa"/>
                  <w:vAlign w:val="center"/>
                </w:tcPr>
                <w:p w14:paraId="35C2BDA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0AF3947B"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$27.7</w:t>
                  </w:r>
                </w:p>
              </w:tc>
              <w:tc>
                <w:tcPr>
                  <w:tcW w:w="1091" w:type="dxa"/>
                  <w:vAlign w:val="center"/>
                </w:tcPr>
                <w:p w14:paraId="3D93E51C"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6DC94660"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5D9DBD98"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$55.4</w:t>
                  </w:r>
                </w:p>
              </w:tc>
              <w:tc>
                <w:tcPr>
                  <w:tcW w:w="536" w:type="dxa"/>
                  <w:vMerge/>
                  <w:vAlign w:val="center"/>
                </w:tcPr>
                <w:p w14:paraId="077F5FA4" w14:textId="77777777" w:rsidR="00716F5C" w:rsidRPr="005F2432" w:rsidRDefault="00716F5C" w:rsidP="00716F5C">
                  <w:pPr>
                    <w:jc w:val="center"/>
                    <w:rPr>
                      <w:rFonts w:ascii="Calibri" w:hAnsi="Calibri"/>
                      <w:i/>
                      <w:sz w:val="16"/>
                      <w:szCs w:val="16"/>
                    </w:rPr>
                  </w:pPr>
                </w:p>
              </w:tc>
            </w:tr>
            <w:tr w:rsidR="00716F5C" w:rsidRPr="005F2432" w14:paraId="0ED109C3" w14:textId="77777777" w:rsidTr="00716F5C">
              <w:tc>
                <w:tcPr>
                  <w:tcW w:w="959" w:type="dxa"/>
                  <w:vMerge w:val="restart"/>
                  <w:vAlign w:val="center"/>
                </w:tcPr>
                <w:p w14:paraId="4DDAE629"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Spain Carbon Tax</w:t>
                  </w:r>
                </w:p>
              </w:tc>
              <w:tc>
                <w:tcPr>
                  <w:tcW w:w="976" w:type="dxa"/>
                  <w:vMerge w:val="restart"/>
                  <w:vAlign w:val="center"/>
                </w:tcPr>
                <w:p w14:paraId="61BCA04A"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124</w:t>
                  </w:r>
                </w:p>
              </w:tc>
              <w:tc>
                <w:tcPr>
                  <w:tcW w:w="324" w:type="dxa"/>
                  <w:vAlign w:val="center"/>
                </w:tcPr>
                <w:p w14:paraId="1C5E1838"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60D3CDF2"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3890A032"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1F5E6B7E"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044E85A3" w14:textId="77777777" w:rsidR="00716F5C" w:rsidRPr="005F2432" w:rsidRDefault="00716F5C" w:rsidP="00716F5C">
                  <w:pPr>
                    <w:jc w:val="center"/>
                    <w:rPr>
                      <w:rFonts w:ascii="Calibri" w:hAnsi="Calibri"/>
                      <w:i/>
                      <w:sz w:val="16"/>
                      <w:szCs w:val="16"/>
                    </w:rPr>
                  </w:pPr>
                  <w:r w:rsidRPr="005F2432">
                    <w:rPr>
                      <w:rFonts w:ascii="Calibri" w:hAnsi="Calibri"/>
                      <w:sz w:val="16"/>
                      <w:szCs w:val="16"/>
                    </w:rPr>
                    <w:t>100.0%</w:t>
                  </w:r>
                </w:p>
              </w:tc>
              <w:tc>
                <w:tcPr>
                  <w:tcW w:w="536" w:type="dxa"/>
                  <w:vMerge w:val="restart"/>
                  <w:vAlign w:val="center"/>
                </w:tcPr>
                <w:p w14:paraId="53696EEB" w14:textId="77777777" w:rsidR="00716F5C" w:rsidRPr="005F2432" w:rsidRDefault="00716F5C" w:rsidP="00716F5C">
                  <w:pPr>
                    <w:jc w:val="center"/>
                    <w:rPr>
                      <w:rFonts w:ascii="Calibri" w:hAnsi="Calibri"/>
                      <w:sz w:val="16"/>
                      <w:szCs w:val="16"/>
                    </w:rPr>
                  </w:pPr>
                  <w:r w:rsidRPr="005F2432">
                    <w:rPr>
                      <w:rFonts w:ascii="Calibri" w:hAnsi="Calibri"/>
                      <w:sz w:val="16"/>
                      <w:szCs w:val="16"/>
                    </w:rPr>
                    <w:t>(1)</w:t>
                  </w:r>
                </w:p>
              </w:tc>
            </w:tr>
            <w:tr w:rsidR="00716F5C" w:rsidRPr="005F2432" w14:paraId="077A1236" w14:textId="77777777" w:rsidTr="00716F5C">
              <w:tc>
                <w:tcPr>
                  <w:tcW w:w="959" w:type="dxa"/>
                  <w:vMerge/>
                  <w:vAlign w:val="center"/>
                </w:tcPr>
                <w:p w14:paraId="04702FE5" w14:textId="77777777" w:rsidR="00716F5C" w:rsidRPr="005F2432" w:rsidRDefault="00716F5C" w:rsidP="00716F5C">
                  <w:pPr>
                    <w:jc w:val="center"/>
                    <w:rPr>
                      <w:rFonts w:ascii="Calibri" w:hAnsi="Calibri"/>
                      <w:i/>
                      <w:sz w:val="16"/>
                      <w:szCs w:val="16"/>
                    </w:rPr>
                  </w:pPr>
                </w:p>
              </w:tc>
              <w:tc>
                <w:tcPr>
                  <w:tcW w:w="976" w:type="dxa"/>
                  <w:vMerge/>
                  <w:vAlign w:val="center"/>
                </w:tcPr>
                <w:p w14:paraId="5EEA248E" w14:textId="77777777" w:rsidR="00716F5C" w:rsidRPr="005F2432" w:rsidRDefault="00716F5C" w:rsidP="00716F5C">
                  <w:pPr>
                    <w:jc w:val="center"/>
                    <w:rPr>
                      <w:rFonts w:ascii="Calibri" w:hAnsi="Calibri"/>
                      <w:i/>
                      <w:sz w:val="16"/>
                      <w:szCs w:val="16"/>
                    </w:rPr>
                  </w:pPr>
                </w:p>
              </w:tc>
              <w:tc>
                <w:tcPr>
                  <w:tcW w:w="324" w:type="dxa"/>
                  <w:vAlign w:val="center"/>
                </w:tcPr>
                <w:p w14:paraId="5789368C"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45FE8654"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091" w:type="dxa"/>
                  <w:vAlign w:val="center"/>
                </w:tcPr>
                <w:p w14:paraId="50742CD1"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13E821C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4B646638"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$123.6</w:t>
                  </w:r>
                </w:p>
              </w:tc>
              <w:tc>
                <w:tcPr>
                  <w:tcW w:w="536" w:type="dxa"/>
                  <w:vMerge/>
                  <w:vAlign w:val="center"/>
                </w:tcPr>
                <w:p w14:paraId="65B26282" w14:textId="77777777" w:rsidR="00716F5C" w:rsidRPr="005F2432" w:rsidRDefault="00716F5C" w:rsidP="00716F5C">
                  <w:pPr>
                    <w:jc w:val="center"/>
                    <w:rPr>
                      <w:rFonts w:ascii="Calibri" w:hAnsi="Calibri"/>
                      <w:i/>
                      <w:sz w:val="16"/>
                      <w:szCs w:val="16"/>
                    </w:rPr>
                  </w:pPr>
                </w:p>
              </w:tc>
            </w:tr>
            <w:tr w:rsidR="00716F5C" w:rsidRPr="005F2432" w14:paraId="0CEB26A5" w14:textId="77777777" w:rsidTr="00716F5C">
              <w:tc>
                <w:tcPr>
                  <w:tcW w:w="959" w:type="dxa"/>
                  <w:vMerge w:val="restart"/>
                  <w:vAlign w:val="center"/>
                </w:tcPr>
                <w:p w14:paraId="71195431"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Sweden Carbon Tax</w:t>
                  </w:r>
                </w:p>
              </w:tc>
              <w:tc>
                <w:tcPr>
                  <w:tcW w:w="976" w:type="dxa"/>
                  <w:vMerge w:val="restart"/>
                  <w:vAlign w:val="center"/>
                </w:tcPr>
                <w:p w14:paraId="73BFCCF1"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2,572</w:t>
                  </w:r>
                </w:p>
              </w:tc>
              <w:tc>
                <w:tcPr>
                  <w:tcW w:w="324" w:type="dxa"/>
                  <w:vAlign w:val="center"/>
                </w:tcPr>
                <w:p w14:paraId="20261E2F"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7160A273"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091" w:type="dxa"/>
                  <w:vAlign w:val="center"/>
                </w:tcPr>
                <w:p w14:paraId="23450A85" w14:textId="77777777" w:rsidR="00716F5C" w:rsidRPr="005F2432" w:rsidRDefault="00716F5C" w:rsidP="00716F5C">
                  <w:pPr>
                    <w:jc w:val="center"/>
                    <w:rPr>
                      <w:rFonts w:ascii="Calibri" w:hAnsi="Calibri"/>
                      <w:i/>
                      <w:sz w:val="16"/>
                      <w:szCs w:val="16"/>
                    </w:rPr>
                  </w:pPr>
                  <w:r w:rsidRPr="005F2432">
                    <w:rPr>
                      <w:rFonts w:ascii="Calibri" w:hAnsi="Calibri"/>
                      <w:sz w:val="16"/>
                      <w:szCs w:val="16"/>
                    </w:rPr>
                    <w:t>0.0%</w:t>
                  </w:r>
                </w:p>
              </w:tc>
              <w:tc>
                <w:tcPr>
                  <w:tcW w:w="1280" w:type="dxa"/>
                  <w:vAlign w:val="center"/>
                </w:tcPr>
                <w:p w14:paraId="2AB143CB" w14:textId="77777777" w:rsidR="00716F5C" w:rsidRPr="005F2432" w:rsidRDefault="00716F5C" w:rsidP="00716F5C">
                  <w:pPr>
                    <w:jc w:val="center"/>
                    <w:rPr>
                      <w:rFonts w:ascii="Calibri" w:hAnsi="Calibri"/>
                      <w:i/>
                      <w:sz w:val="16"/>
                      <w:szCs w:val="16"/>
                    </w:rPr>
                  </w:pPr>
                  <w:r w:rsidRPr="005F2432">
                    <w:rPr>
                      <w:rFonts w:ascii="Calibri" w:hAnsi="Calibri"/>
                      <w:sz w:val="16"/>
                      <w:szCs w:val="16"/>
                    </w:rPr>
                    <w:t>50.0%</w:t>
                  </w:r>
                </w:p>
              </w:tc>
              <w:tc>
                <w:tcPr>
                  <w:tcW w:w="1280" w:type="dxa"/>
                  <w:vAlign w:val="center"/>
                </w:tcPr>
                <w:p w14:paraId="6D82946A" w14:textId="77777777" w:rsidR="00716F5C" w:rsidRPr="005F2432" w:rsidRDefault="00716F5C" w:rsidP="00716F5C">
                  <w:pPr>
                    <w:jc w:val="center"/>
                    <w:rPr>
                      <w:rFonts w:ascii="Calibri" w:hAnsi="Calibri"/>
                      <w:i/>
                      <w:sz w:val="16"/>
                      <w:szCs w:val="16"/>
                    </w:rPr>
                  </w:pPr>
                  <w:r w:rsidRPr="005F2432">
                    <w:rPr>
                      <w:rFonts w:ascii="Calibri" w:hAnsi="Calibri"/>
                      <w:sz w:val="16"/>
                      <w:szCs w:val="16"/>
                    </w:rPr>
                    <w:t>50.0%</w:t>
                  </w:r>
                </w:p>
              </w:tc>
              <w:tc>
                <w:tcPr>
                  <w:tcW w:w="536" w:type="dxa"/>
                  <w:vMerge w:val="restart"/>
                  <w:vAlign w:val="center"/>
                </w:tcPr>
                <w:p w14:paraId="4584A643" w14:textId="77777777" w:rsidR="00716F5C" w:rsidRPr="005F2432" w:rsidRDefault="00716F5C" w:rsidP="00716F5C">
                  <w:pPr>
                    <w:jc w:val="center"/>
                    <w:rPr>
                      <w:rFonts w:ascii="Calibri" w:hAnsi="Calibri"/>
                      <w:i/>
                      <w:sz w:val="16"/>
                      <w:szCs w:val="16"/>
                    </w:rPr>
                  </w:pPr>
                  <w:r w:rsidRPr="005F2432">
                    <w:rPr>
                      <w:rFonts w:ascii="Calibri" w:hAnsi="Calibri"/>
                      <w:sz w:val="16"/>
                      <w:szCs w:val="16"/>
                    </w:rPr>
                    <w:t>(2)</w:t>
                  </w:r>
                </w:p>
              </w:tc>
            </w:tr>
            <w:tr w:rsidR="00716F5C" w:rsidRPr="005F2432" w14:paraId="190223ED" w14:textId="77777777" w:rsidTr="00716F5C">
              <w:tc>
                <w:tcPr>
                  <w:tcW w:w="959" w:type="dxa"/>
                  <w:vMerge/>
                  <w:vAlign w:val="center"/>
                </w:tcPr>
                <w:p w14:paraId="3436344D" w14:textId="77777777" w:rsidR="00716F5C" w:rsidRPr="005F2432" w:rsidRDefault="00716F5C" w:rsidP="00716F5C">
                  <w:pPr>
                    <w:jc w:val="center"/>
                    <w:rPr>
                      <w:rFonts w:ascii="Calibri" w:hAnsi="Calibri"/>
                      <w:i/>
                      <w:sz w:val="16"/>
                      <w:szCs w:val="16"/>
                    </w:rPr>
                  </w:pPr>
                </w:p>
              </w:tc>
              <w:tc>
                <w:tcPr>
                  <w:tcW w:w="976" w:type="dxa"/>
                  <w:vMerge/>
                  <w:vAlign w:val="center"/>
                </w:tcPr>
                <w:p w14:paraId="1E8135D5" w14:textId="77777777" w:rsidR="00716F5C" w:rsidRPr="005F2432" w:rsidRDefault="00716F5C" w:rsidP="00716F5C">
                  <w:pPr>
                    <w:jc w:val="center"/>
                    <w:rPr>
                      <w:rFonts w:ascii="Calibri" w:hAnsi="Calibri"/>
                      <w:i/>
                      <w:sz w:val="16"/>
                      <w:szCs w:val="16"/>
                    </w:rPr>
                  </w:pPr>
                </w:p>
              </w:tc>
              <w:tc>
                <w:tcPr>
                  <w:tcW w:w="324" w:type="dxa"/>
                  <w:vAlign w:val="center"/>
                </w:tcPr>
                <w:p w14:paraId="5DFAE745"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7D87396C"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091" w:type="dxa"/>
                  <w:vAlign w:val="center"/>
                </w:tcPr>
                <w:p w14:paraId="47B2F200"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36FAB6F4"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$1,286.2</w:t>
                  </w:r>
                </w:p>
              </w:tc>
              <w:tc>
                <w:tcPr>
                  <w:tcW w:w="1280" w:type="dxa"/>
                  <w:vAlign w:val="center"/>
                </w:tcPr>
                <w:p w14:paraId="4B497705"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$1,286.2</w:t>
                  </w:r>
                </w:p>
              </w:tc>
              <w:tc>
                <w:tcPr>
                  <w:tcW w:w="536" w:type="dxa"/>
                  <w:vMerge/>
                  <w:vAlign w:val="center"/>
                </w:tcPr>
                <w:p w14:paraId="5C67E67D" w14:textId="77777777" w:rsidR="00716F5C" w:rsidRPr="005F2432" w:rsidRDefault="00716F5C" w:rsidP="00716F5C">
                  <w:pPr>
                    <w:jc w:val="center"/>
                    <w:rPr>
                      <w:rFonts w:ascii="Calibri" w:hAnsi="Calibri"/>
                      <w:i/>
                      <w:sz w:val="16"/>
                      <w:szCs w:val="16"/>
                    </w:rPr>
                  </w:pPr>
                </w:p>
              </w:tc>
            </w:tr>
            <w:tr w:rsidR="00716F5C" w:rsidRPr="005F2432" w14:paraId="7233F77B" w14:textId="77777777" w:rsidTr="00716F5C">
              <w:tc>
                <w:tcPr>
                  <w:tcW w:w="959" w:type="dxa"/>
                  <w:vMerge w:val="restart"/>
                  <w:vAlign w:val="center"/>
                </w:tcPr>
                <w:p w14:paraId="0228FEC3"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Switzerland Carbon Tax</w:t>
                  </w:r>
                </w:p>
              </w:tc>
              <w:tc>
                <w:tcPr>
                  <w:tcW w:w="976" w:type="dxa"/>
                  <w:vMerge w:val="restart"/>
                  <w:vAlign w:val="center"/>
                </w:tcPr>
                <w:p w14:paraId="79C23323" w14:textId="77777777" w:rsidR="00716F5C" w:rsidRPr="005F2432" w:rsidRDefault="00716F5C" w:rsidP="00716F5C">
                  <w:pPr>
                    <w:jc w:val="center"/>
                    <w:rPr>
                      <w:rFonts w:ascii="Calibri" w:eastAsia="Times New Roman" w:hAnsi="Calibri" w:cs="Times New Roman"/>
                      <w:sz w:val="16"/>
                      <w:szCs w:val="16"/>
                    </w:rPr>
                  </w:pPr>
                  <w:r w:rsidRPr="005F2432">
                    <w:rPr>
                      <w:rFonts w:ascii="Calibri" w:eastAsia="Times New Roman" w:hAnsi="Calibri" w:cs="Times New Roman"/>
                      <w:sz w:val="16"/>
                      <w:szCs w:val="16"/>
                    </w:rPr>
                    <w:t>1,178</w:t>
                  </w:r>
                </w:p>
              </w:tc>
              <w:tc>
                <w:tcPr>
                  <w:tcW w:w="324" w:type="dxa"/>
                  <w:vAlign w:val="center"/>
                </w:tcPr>
                <w:p w14:paraId="2A30BDA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2AE97F4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27.6%</w:t>
                  </w:r>
                </w:p>
              </w:tc>
              <w:tc>
                <w:tcPr>
                  <w:tcW w:w="1091" w:type="dxa"/>
                  <w:vAlign w:val="center"/>
                </w:tcPr>
                <w:p w14:paraId="5AC469B5"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3C183752"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72.4%</w:t>
                  </w:r>
                </w:p>
              </w:tc>
              <w:tc>
                <w:tcPr>
                  <w:tcW w:w="1280" w:type="dxa"/>
                  <w:vAlign w:val="center"/>
                </w:tcPr>
                <w:p w14:paraId="080F1437"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536" w:type="dxa"/>
                  <w:vMerge w:val="restart"/>
                  <w:vAlign w:val="center"/>
                </w:tcPr>
                <w:p w14:paraId="45874A23" w14:textId="77777777" w:rsidR="00716F5C" w:rsidRPr="005F2432" w:rsidRDefault="00716F5C" w:rsidP="00716F5C">
                  <w:pPr>
                    <w:jc w:val="center"/>
                    <w:rPr>
                      <w:rFonts w:ascii="Calibri" w:hAnsi="Calibri"/>
                      <w:sz w:val="16"/>
                      <w:szCs w:val="16"/>
                    </w:rPr>
                  </w:pPr>
                  <w:r w:rsidRPr="005F2432">
                    <w:rPr>
                      <w:rFonts w:ascii="Calibri" w:hAnsi="Calibri"/>
                      <w:sz w:val="16"/>
                      <w:szCs w:val="16"/>
                    </w:rPr>
                    <w:t>(2)</w:t>
                  </w:r>
                </w:p>
              </w:tc>
            </w:tr>
            <w:tr w:rsidR="00716F5C" w:rsidRPr="005F2432" w14:paraId="27B9E972" w14:textId="77777777" w:rsidTr="00716F5C">
              <w:tc>
                <w:tcPr>
                  <w:tcW w:w="959" w:type="dxa"/>
                  <w:vMerge/>
                  <w:vAlign w:val="center"/>
                </w:tcPr>
                <w:p w14:paraId="4EAA108F" w14:textId="77777777" w:rsidR="00716F5C" w:rsidRPr="005F2432" w:rsidRDefault="00716F5C" w:rsidP="00716F5C">
                  <w:pPr>
                    <w:jc w:val="center"/>
                    <w:rPr>
                      <w:rFonts w:ascii="Calibri" w:hAnsi="Calibri"/>
                      <w:i/>
                      <w:sz w:val="16"/>
                      <w:szCs w:val="16"/>
                    </w:rPr>
                  </w:pPr>
                </w:p>
              </w:tc>
              <w:tc>
                <w:tcPr>
                  <w:tcW w:w="976" w:type="dxa"/>
                  <w:vMerge/>
                  <w:vAlign w:val="center"/>
                </w:tcPr>
                <w:p w14:paraId="6D4A26EC" w14:textId="77777777" w:rsidR="00716F5C" w:rsidRPr="005F2432" w:rsidRDefault="00716F5C" w:rsidP="00716F5C">
                  <w:pPr>
                    <w:jc w:val="center"/>
                    <w:rPr>
                      <w:rFonts w:ascii="Calibri" w:hAnsi="Calibri"/>
                      <w:i/>
                      <w:sz w:val="16"/>
                      <w:szCs w:val="16"/>
                    </w:rPr>
                  </w:pPr>
                </w:p>
              </w:tc>
              <w:tc>
                <w:tcPr>
                  <w:tcW w:w="324" w:type="dxa"/>
                  <w:vAlign w:val="center"/>
                </w:tcPr>
                <w:p w14:paraId="50C417EE" w14:textId="77777777" w:rsidR="00716F5C" w:rsidRPr="005F2432" w:rsidRDefault="00716F5C" w:rsidP="00716F5C">
                  <w:pPr>
                    <w:jc w:val="center"/>
                    <w:rPr>
                      <w:rFonts w:ascii="Calibri" w:hAnsi="Calibri"/>
                      <w:i/>
                      <w:sz w:val="16"/>
                      <w:szCs w:val="16"/>
                    </w:rPr>
                  </w:pPr>
                  <w:r w:rsidRPr="005F2432">
                    <w:rPr>
                      <w:rFonts w:ascii="Calibri" w:hAnsi="Calibri"/>
                      <w:sz w:val="16"/>
                      <w:szCs w:val="16"/>
                    </w:rPr>
                    <w:t>$</w:t>
                  </w:r>
                </w:p>
              </w:tc>
              <w:tc>
                <w:tcPr>
                  <w:tcW w:w="1356" w:type="dxa"/>
                  <w:vAlign w:val="center"/>
                </w:tcPr>
                <w:p w14:paraId="0DD6EA65"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$325.0</w:t>
                  </w:r>
                </w:p>
              </w:tc>
              <w:tc>
                <w:tcPr>
                  <w:tcW w:w="1091" w:type="dxa"/>
                  <w:vAlign w:val="center"/>
                </w:tcPr>
                <w:p w14:paraId="08EACB82"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1280" w:type="dxa"/>
                  <w:vAlign w:val="center"/>
                </w:tcPr>
                <w:p w14:paraId="328DF126"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$852.7</w:t>
                  </w:r>
                </w:p>
              </w:tc>
              <w:tc>
                <w:tcPr>
                  <w:tcW w:w="1280" w:type="dxa"/>
                  <w:vAlign w:val="center"/>
                </w:tcPr>
                <w:p w14:paraId="0A691E1E" w14:textId="77777777" w:rsidR="00716F5C" w:rsidRPr="005F2432" w:rsidRDefault="00716F5C" w:rsidP="00716F5C">
                  <w:pPr>
                    <w:jc w:val="center"/>
                    <w:rPr>
                      <w:rFonts w:ascii="Calibri" w:hAnsi="Calibri"/>
                      <w:i/>
                      <w:sz w:val="16"/>
                      <w:szCs w:val="16"/>
                    </w:rPr>
                  </w:pPr>
                  <w:r w:rsidRPr="005F2432">
                    <w:rPr>
                      <w:rFonts w:ascii="Calibri" w:hAnsi="Calibri" w:cs="Calibri"/>
                      <w:sz w:val="16"/>
                      <w:szCs w:val="16"/>
                    </w:rPr>
                    <w:t>$0.0</w:t>
                  </w:r>
                </w:p>
              </w:tc>
              <w:tc>
                <w:tcPr>
                  <w:tcW w:w="536" w:type="dxa"/>
                  <w:vMerge/>
                  <w:vAlign w:val="center"/>
                </w:tcPr>
                <w:p w14:paraId="7DB51A2B" w14:textId="77777777" w:rsidR="00716F5C" w:rsidRPr="005F2432" w:rsidRDefault="00716F5C" w:rsidP="00716F5C">
                  <w:pPr>
                    <w:jc w:val="center"/>
                    <w:rPr>
                      <w:rFonts w:ascii="Calibri" w:hAnsi="Calibri"/>
                      <w:i/>
                      <w:sz w:val="16"/>
                      <w:szCs w:val="16"/>
                    </w:rPr>
                  </w:pPr>
                </w:p>
              </w:tc>
            </w:tr>
            <w:tr w:rsidR="00716F5C" w:rsidRPr="005F2432" w14:paraId="4BE3DE28" w14:textId="77777777" w:rsidTr="00716F5C">
              <w:tc>
                <w:tcPr>
                  <w:tcW w:w="959" w:type="dxa"/>
                  <w:vMerge w:val="restart"/>
                  <w:vAlign w:val="center"/>
                </w:tcPr>
                <w:p w14:paraId="223D7DC7" w14:textId="77777777" w:rsidR="00716F5C" w:rsidRPr="005F2432" w:rsidRDefault="00716F5C" w:rsidP="00716F5C">
                  <w:pPr>
                    <w:jc w:val="center"/>
                    <w:rPr>
                      <w:rFonts w:ascii="Calibri" w:hAnsi="Calibri"/>
                      <w:b/>
                      <w:i/>
                      <w:sz w:val="16"/>
                      <w:szCs w:val="16"/>
                    </w:rPr>
                  </w:pPr>
                  <w:r w:rsidRPr="005F2432">
                    <w:rPr>
                      <w:rFonts w:ascii="Calibri" w:eastAsia="Times New Roman" w:hAnsi="Calibri" w:cs="Times New Roman"/>
                      <w:sz w:val="16"/>
                      <w:szCs w:val="16"/>
                    </w:rPr>
                    <w:t>Switzerland ETS</w:t>
                  </w:r>
                </w:p>
              </w:tc>
              <w:tc>
                <w:tcPr>
                  <w:tcW w:w="976" w:type="dxa"/>
                  <w:vMerge w:val="restart"/>
                  <w:vAlign w:val="center"/>
                </w:tcPr>
                <w:p w14:paraId="2C0EFA16" w14:textId="77777777" w:rsidR="00716F5C" w:rsidRPr="005F2432" w:rsidRDefault="00716F5C" w:rsidP="00716F5C">
                  <w:pPr>
                    <w:jc w:val="center"/>
                    <w:rPr>
                      <w:rFonts w:ascii="Calibri" w:eastAsia="Times New Roman" w:hAnsi="Calibri" w:cs="Times New Roman"/>
                      <w:b/>
                      <w:sz w:val="16"/>
                      <w:szCs w:val="16"/>
                    </w:rPr>
                  </w:pPr>
                  <w:r w:rsidRPr="005F2432">
                    <w:rPr>
                      <w:rFonts w:ascii="Calibri" w:eastAsia="Times New Roman" w:hAnsi="Calibri" w:cs="Times New Roman"/>
                      <w:b/>
                      <w:sz w:val="16"/>
                      <w:szCs w:val="16"/>
                    </w:rPr>
                    <w:t>4</w:t>
                  </w:r>
                </w:p>
              </w:tc>
              <w:tc>
                <w:tcPr>
                  <w:tcW w:w="324" w:type="dxa"/>
                  <w:vAlign w:val="center"/>
                </w:tcPr>
                <w:p w14:paraId="559CD9B6"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w:t>
                  </w:r>
                </w:p>
              </w:tc>
              <w:tc>
                <w:tcPr>
                  <w:tcW w:w="1356" w:type="dxa"/>
                  <w:vAlign w:val="center"/>
                </w:tcPr>
                <w:p w14:paraId="7D58EC09"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57641C10"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36958953"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21C2042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100.0%</w:t>
                  </w:r>
                </w:p>
              </w:tc>
              <w:tc>
                <w:tcPr>
                  <w:tcW w:w="536" w:type="dxa"/>
                  <w:vMerge w:val="restart"/>
                  <w:vAlign w:val="center"/>
                </w:tcPr>
                <w:p w14:paraId="2B252AB3" w14:textId="77777777" w:rsidR="00716F5C" w:rsidRPr="005F2432" w:rsidRDefault="00716F5C" w:rsidP="00716F5C">
                  <w:pPr>
                    <w:jc w:val="center"/>
                    <w:rPr>
                      <w:rFonts w:ascii="Calibri" w:hAnsi="Calibri"/>
                      <w:sz w:val="16"/>
                      <w:szCs w:val="16"/>
                    </w:rPr>
                  </w:pPr>
                  <w:r w:rsidRPr="005F2432">
                    <w:rPr>
                      <w:rFonts w:ascii="Calibri" w:hAnsi="Calibri"/>
                      <w:sz w:val="16"/>
                      <w:szCs w:val="16"/>
                    </w:rPr>
                    <w:t>(15)</w:t>
                  </w:r>
                </w:p>
              </w:tc>
            </w:tr>
            <w:tr w:rsidR="00716F5C" w:rsidRPr="005F2432" w14:paraId="23FA295E" w14:textId="77777777" w:rsidTr="00716F5C">
              <w:tc>
                <w:tcPr>
                  <w:tcW w:w="959" w:type="dxa"/>
                  <w:vMerge/>
                  <w:vAlign w:val="center"/>
                </w:tcPr>
                <w:p w14:paraId="7FCE8928" w14:textId="77777777" w:rsidR="00716F5C" w:rsidRPr="005F2432" w:rsidRDefault="00716F5C" w:rsidP="00716F5C">
                  <w:pPr>
                    <w:jc w:val="center"/>
                    <w:rPr>
                      <w:rFonts w:ascii="Calibri" w:hAnsi="Calibri"/>
                      <w:b/>
                      <w:i/>
                      <w:sz w:val="16"/>
                      <w:szCs w:val="16"/>
                    </w:rPr>
                  </w:pPr>
                </w:p>
              </w:tc>
              <w:tc>
                <w:tcPr>
                  <w:tcW w:w="976" w:type="dxa"/>
                  <w:vMerge/>
                  <w:vAlign w:val="center"/>
                </w:tcPr>
                <w:p w14:paraId="3170C190" w14:textId="77777777" w:rsidR="00716F5C" w:rsidRPr="005F2432" w:rsidRDefault="00716F5C" w:rsidP="00716F5C">
                  <w:pPr>
                    <w:jc w:val="center"/>
                    <w:rPr>
                      <w:rFonts w:ascii="Calibri" w:hAnsi="Calibri"/>
                      <w:b/>
                      <w:i/>
                      <w:sz w:val="16"/>
                      <w:szCs w:val="16"/>
                    </w:rPr>
                  </w:pPr>
                </w:p>
              </w:tc>
              <w:tc>
                <w:tcPr>
                  <w:tcW w:w="324" w:type="dxa"/>
                  <w:vAlign w:val="center"/>
                </w:tcPr>
                <w:p w14:paraId="4DBE78DE"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w:t>
                  </w:r>
                </w:p>
              </w:tc>
              <w:tc>
                <w:tcPr>
                  <w:tcW w:w="1356" w:type="dxa"/>
                  <w:vAlign w:val="center"/>
                </w:tcPr>
                <w:p w14:paraId="1F2FC866"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0727AC2D"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1804F9E4"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11F3548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$4.4</w:t>
                  </w:r>
                </w:p>
              </w:tc>
              <w:tc>
                <w:tcPr>
                  <w:tcW w:w="536" w:type="dxa"/>
                  <w:vMerge/>
                  <w:vAlign w:val="center"/>
                </w:tcPr>
                <w:p w14:paraId="3EFDA6F0" w14:textId="77777777" w:rsidR="00716F5C" w:rsidRPr="005F2432" w:rsidRDefault="00716F5C" w:rsidP="00716F5C">
                  <w:pPr>
                    <w:jc w:val="center"/>
                    <w:rPr>
                      <w:rFonts w:ascii="Calibri" w:hAnsi="Calibri"/>
                      <w:i/>
                      <w:sz w:val="16"/>
                      <w:szCs w:val="16"/>
                    </w:rPr>
                  </w:pPr>
                </w:p>
              </w:tc>
            </w:tr>
            <w:tr w:rsidR="00716F5C" w:rsidRPr="005F2432" w14:paraId="50816283" w14:textId="77777777" w:rsidTr="00716F5C">
              <w:tc>
                <w:tcPr>
                  <w:tcW w:w="959" w:type="dxa"/>
                  <w:vMerge w:val="restart"/>
                  <w:vAlign w:val="center"/>
                </w:tcPr>
                <w:p w14:paraId="4F11CF5E" w14:textId="77777777" w:rsidR="00716F5C" w:rsidRPr="005F2432" w:rsidRDefault="00716F5C" w:rsidP="00716F5C">
                  <w:pPr>
                    <w:jc w:val="center"/>
                    <w:rPr>
                      <w:rFonts w:ascii="Calibri" w:hAnsi="Calibri"/>
                      <w:b/>
                      <w:i/>
                      <w:sz w:val="16"/>
                      <w:szCs w:val="16"/>
                    </w:rPr>
                  </w:pPr>
                  <w:r w:rsidRPr="005F2432">
                    <w:rPr>
                      <w:rFonts w:ascii="Calibri" w:eastAsia="Times New Roman" w:hAnsi="Calibri" w:cs="Times New Roman"/>
                      <w:sz w:val="16"/>
                      <w:szCs w:val="16"/>
                    </w:rPr>
                    <w:t>UK Carbon Price Floor</w:t>
                  </w:r>
                </w:p>
              </w:tc>
              <w:tc>
                <w:tcPr>
                  <w:tcW w:w="976" w:type="dxa"/>
                  <w:vMerge w:val="restart"/>
                  <w:vAlign w:val="center"/>
                </w:tcPr>
                <w:p w14:paraId="794D2947" w14:textId="77777777" w:rsidR="00716F5C" w:rsidRPr="005F2432" w:rsidRDefault="00716F5C" w:rsidP="00716F5C">
                  <w:pPr>
                    <w:jc w:val="center"/>
                    <w:rPr>
                      <w:rFonts w:ascii="Calibri" w:hAnsi="Calibri"/>
                      <w:sz w:val="16"/>
                      <w:szCs w:val="16"/>
                    </w:rPr>
                  </w:pPr>
                  <w:r w:rsidRPr="005F2432">
                    <w:rPr>
                      <w:rFonts w:ascii="Calibri" w:hAnsi="Calibri"/>
                      <w:sz w:val="16"/>
                      <w:szCs w:val="16"/>
                    </w:rPr>
                    <w:t>1,091</w:t>
                  </w:r>
                </w:p>
              </w:tc>
              <w:tc>
                <w:tcPr>
                  <w:tcW w:w="324" w:type="dxa"/>
                  <w:vAlign w:val="center"/>
                </w:tcPr>
                <w:p w14:paraId="20358AB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41178D7C"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3F9BA35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50D52906"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1C93B9C7"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100.0%</w:t>
                  </w:r>
                </w:p>
              </w:tc>
              <w:tc>
                <w:tcPr>
                  <w:tcW w:w="536" w:type="dxa"/>
                  <w:vMerge w:val="restart"/>
                  <w:vAlign w:val="center"/>
                </w:tcPr>
                <w:p w14:paraId="6A4ABEAA" w14:textId="77777777" w:rsidR="00716F5C" w:rsidRPr="005F2432" w:rsidRDefault="00716F5C" w:rsidP="00716F5C">
                  <w:pPr>
                    <w:jc w:val="center"/>
                    <w:rPr>
                      <w:rFonts w:ascii="Calibri" w:hAnsi="Calibri"/>
                      <w:sz w:val="16"/>
                      <w:szCs w:val="16"/>
                    </w:rPr>
                  </w:pPr>
                  <w:r w:rsidRPr="005F2432">
                    <w:rPr>
                      <w:rFonts w:ascii="Calibri" w:hAnsi="Calibri"/>
                      <w:sz w:val="16"/>
                      <w:szCs w:val="16"/>
                    </w:rPr>
                    <w:t>(11)</w:t>
                  </w:r>
                </w:p>
              </w:tc>
            </w:tr>
            <w:tr w:rsidR="00716F5C" w:rsidRPr="005F2432" w14:paraId="7473A552" w14:textId="77777777" w:rsidTr="00716F5C">
              <w:tc>
                <w:tcPr>
                  <w:tcW w:w="959" w:type="dxa"/>
                  <w:vMerge/>
                  <w:vAlign w:val="center"/>
                </w:tcPr>
                <w:p w14:paraId="0EAD24DE" w14:textId="77777777" w:rsidR="00716F5C" w:rsidRPr="005F2432" w:rsidRDefault="00716F5C" w:rsidP="00716F5C">
                  <w:pPr>
                    <w:jc w:val="center"/>
                    <w:rPr>
                      <w:rFonts w:ascii="Calibri" w:hAnsi="Calibri"/>
                      <w:b/>
                      <w:i/>
                      <w:sz w:val="16"/>
                      <w:szCs w:val="16"/>
                    </w:rPr>
                  </w:pPr>
                </w:p>
              </w:tc>
              <w:tc>
                <w:tcPr>
                  <w:tcW w:w="976" w:type="dxa"/>
                  <w:vMerge/>
                  <w:vAlign w:val="center"/>
                </w:tcPr>
                <w:p w14:paraId="236C13FE" w14:textId="77777777" w:rsidR="00716F5C" w:rsidRPr="005F2432" w:rsidRDefault="00716F5C" w:rsidP="00716F5C">
                  <w:pPr>
                    <w:jc w:val="center"/>
                    <w:rPr>
                      <w:rFonts w:ascii="Calibri" w:hAnsi="Calibri"/>
                      <w:sz w:val="16"/>
                      <w:szCs w:val="16"/>
                    </w:rPr>
                  </w:pPr>
                </w:p>
              </w:tc>
              <w:tc>
                <w:tcPr>
                  <w:tcW w:w="324" w:type="dxa"/>
                  <w:vAlign w:val="center"/>
                </w:tcPr>
                <w:p w14:paraId="0447CBB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515F2085"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496F5D84"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50636A9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10FC1FCF" w14:textId="77777777" w:rsidR="00716F5C" w:rsidRPr="005F2432" w:rsidRDefault="00716F5C" w:rsidP="00716F5C">
                  <w:pPr>
                    <w:jc w:val="center"/>
                    <w:rPr>
                      <w:rFonts w:ascii="Calibri" w:hAnsi="Calibri" w:cs="Calibri"/>
                      <w:sz w:val="16"/>
                      <w:szCs w:val="16"/>
                    </w:rPr>
                  </w:pPr>
                  <w:r w:rsidRPr="005F2432">
                    <w:rPr>
                      <w:rFonts w:ascii="Calibri" w:hAnsi="Calibri" w:cs="Calibri"/>
                      <w:sz w:val="16"/>
                      <w:szCs w:val="16"/>
                    </w:rPr>
                    <w:t>$1,091.0</w:t>
                  </w:r>
                </w:p>
                <w:p w14:paraId="335D0797" w14:textId="77777777" w:rsidR="00716F5C" w:rsidRPr="005F2432" w:rsidRDefault="00716F5C" w:rsidP="00716F5C">
                  <w:pPr>
                    <w:jc w:val="center"/>
                    <w:rPr>
                      <w:rFonts w:ascii="Calibri" w:hAnsi="Calibri"/>
                      <w:b/>
                      <w:i/>
                      <w:sz w:val="16"/>
                      <w:szCs w:val="16"/>
                    </w:rPr>
                  </w:pPr>
                </w:p>
              </w:tc>
              <w:tc>
                <w:tcPr>
                  <w:tcW w:w="536" w:type="dxa"/>
                  <w:vMerge/>
                  <w:vAlign w:val="center"/>
                </w:tcPr>
                <w:p w14:paraId="12F8F8F6" w14:textId="77777777" w:rsidR="00716F5C" w:rsidRPr="005F2432" w:rsidRDefault="00716F5C" w:rsidP="00716F5C">
                  <w:pPr>
                    <w:jc w:val="center"/>
                    <w:rPr>
                      <w:rFonts w:ascii="Calibri" w:hAnsi="Calibri"/>
                      <w:i/>
                      <w:sz w:val="16"/>
                      <w:szCs w:val="16"/>
                    </w:rPr>
                  </w:pPr>
                </w:p>
              </w:tc>
            </w:tr>
            <w:tr w:rsidR="00716F5C" w:rsidRPr="005F2432" w14:paraId="561B929D" w14:textId="77777777" w:rsidTr="00716F5C">
              <w:tc>
                <w:tcPr>
                  <w:tcW w:w="959" w:type="dxa"/>
                  <w:vMerge w:val="restart"/>
                  <w:vAlign w:val="center"/>
                </w:tcPr>
                <w:p w14:paraId="139A1E39" w14:textId="77777777" w:rsidR="00716F5C" w:rsidRPr="005F2432" w:rsidRDefault="00716F5C" w:rsidP="00716F5C">
                  <w:pPr>
                    <w:jc w:val="center"/>
                    <w:rPr>
                      <w:rFonts w:ascii="Calibri" w:hAnsi="Calibri"/>
                      <w:sz w:val="16"/>
                      <w:szCs w:val="16"/>
                    </w:rPr>
                  </w:pPr>
                  <w:r w:rsidRPr="005F2432">
                    <w:rPr>
                      <w:rFonts w:ascii="Calibri" w:hAnsi="Calibri"/>
                      <w:sz w:val="16"/>
                      <w:szCs w:val="16"/>
                    </w:rPr>
                    <w:t>Ukraine Carbon Tax</w:t>
                  </w:r>
                </w:p>
              </w:tc>
              <w:tc>
                <w:tcPr>
                  <w:tcW w:w="976" w:type="dxa"/>
                  <w:vMerge w:val="restart"/>
                  <w:vAlign w:val="center"/>
                </w:tcPr>
                <w:p w14:paraId="1A8625AF" w14:textId="77777777" w:rsidR="00716F5C" w:rsidRPr="005F2432" w:rsidRDefault="00716F5C" w:rsidP="00716F5C">
                  <w:pPr>
                    <w:jc w:val="center"/>
                    <w:rPr>
                      <w:rFonts w:ascii="Calibri" w:hAnsi="Calibri"/>
                      <w:sz w:val="16"/>
                      <w:szCs w:val="16"/>
                    </w:rPr>
                  </w:pPr>
                  <w:r w:rsidRPr="005F2432">
                    <w:rPr>
                      <w:rFonts w:ascii="Calibri" w:hAnsi="Calibri"/>
                      <w:sz w:val="16"/>
                      <w:szCs w:val="16"/>
                    </w:rPr>
                    <w:t>4</w:t>
                  </w:r>
                </w:p>
              </w:tc>
              <w:tc>
                <w:tcPr>
                  <w:tcW w:w="324" w:type="dxa"/>
                  <w:vAlign w:val="center"/>
                </w:tcPr>
                <w:p w14:paraId="27606E29"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396EEE97"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6FC3EC92"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4A579573"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1D0D32B9"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100.0%</w:t>
                  </w:r>
                </w:p>
              </w:tc>
              <w:tc>
                <w:tcPr>
                  <w:tcW w:w="536" w:type="dxa"/>
                  <w:vMerge w:val="restart"/>
                  <w:vAlign w:val="center"/>
                </w:tcPr>
                <w:p w14:paraId="1E5FA3CC" w14:textId="77777777" w:rsidR="00716F5C" w:rsidRPr="005F2432" w:rsidRDefault="00716F5C" w:rsidP="00716F5C">
                  <w:pPr>
                    <w:jc w:val="center"/>
                    <w:rPr>
                      <w:rFonts w:ascii="Calibri" w:hAnsi="Calibri"/>
                      <w:i/>
                      <w:sz w:val="16"/>
                      <w:szCs w:val="16"/>
                    </w:rPr>
                  </w:pPr>
                  <w:r w:rsidRPr="005F2432">
                    <w:rPr>
                      <w:rFonts w:ascii="Calibri" w:hAnsi="Calibri"/>
                      <w:sz w:val="16"/>
                      <w:szCs w:val="16"/>
                    </w:rPr>
                    <w:t>(1)</w:t>
                  </w:r>
                </w:p>
              </w:tc>
            </w:tr>
            <w:tr w:rsidR="00716F5C" w:rsidRPr="005F2432" w14:paraId="73387C94" w14:textId="77777777" w:rsidTr="00716F5C">
              <w:tc>
                <w:tcPr>
                  <w:tcW w:w="959" w:type="dxa"/>
                  <w:vMerge/>
                  <w:vAlign w:val="center"/>
                </w:tcPr>
                <w:p w14:paraId="7AD47224" w14:textId="77777777" w:rsidR="00716F5C" w:rsidRPr="005F2432" w:rsidRDefault="00716F5C" w:rsidP="00716F5C">
                  <w:pPr>
                    <w:jc w:val="center"/>
                    <w:rPr>
                      <w:rFonts w:ascii="Calibri" w:hAnsi="Calibri"/>
                      <w:b/>
                      <w:i/>
                      <w:sz w:val="16"/>
                      <w:szCs w:val="16"/>
                    </w:rPr>
                  </w:pPr>
                </w:p>
              </w:tc>
              <w:tc>
                <w:tcPr>
                  <w:tcW w:w="976" w:type="dxa"/>
                  <w:vMerge/>
                  <w:vAlign w:val="center"/>
                </w:tcPr>
                <w:p w14:paraId="432BB881" w14:textId="77777777" w:rsidR="00716F5C" w:rsidRPr="005F2432" w:rsidRDefault="00716F5C" w:rsidP="00716F5C">
                  <w:pPr>
                    <w:jc w:val="center"/>
                    <w:rPr>
                      <w:rFonts w:ascii="Calibri" w:hAnsi="Calibri"/>
                      <w:b/>
                      <w:i/>
                      <w:sz w:val="16"/>
                      <w:szCs w:val="16"/>
                    </w:rPr>
                  </w:pPr>
                </w:p>
              </w:tc>
              <w:tc>
                <w:tcPr>
                  <w:tcW w:w="324" w:type="dxa"/>
                  <w:vAlign w:val="center"/>
                </w:tcPr>
                <w:p w14:paraId="7F51F637" w14:textId="77777777" w:rsidR="00716F5C" w:rsidRPr="005F2432" w:rsidRDefault="00716F5C" w:rsidP="00716F5C">
                  <w:pPr>
                    <w:jc w:val="center"/>
                    <w:rPr>
                      <w:rFonts w:ascii="Calibri" w:hAnsi="Calibri"/>
                      <w:sz w:val="16"/>
                      <w:szCs w:val="16"/>
                    </w:rPr>
                  </w:pPr>
                  <w:r w:rsidRPr="005F2432">
                    <w:rPr>
                      <w:rFonts w:ascii="Calibri" w:hAnsi="Calibri"/>
                      <w:sz w:val="16"/>
                      <w:szCs w:val="16"/>
                    </w:rPr>
                    <w:t>$</w:t>
                  </w:r>
                </w:p>
              </w:tc>
              <w:tc>
                <w:tcPr>
                  <w:tcW w:w="1356" w:type="dxa"/>
                  <w:vAlign w:val="center"/>
                </w:tcPr>
                <w:p w14:paraId="065F9585"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091" w:type="dxa"/>
                  <w:vAlign w:val="center"/>
                </w:tcPr>
                <w:p w14:paraId="1BF7B469"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08D0D04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$0.0</w:t>
                  </w:r>
                </w:p>
              </w:tc>
              <w:tc>
                <w:tcPr>
                  <w:tcW w:w="1280" w:type="dxa"/>
                  <w:vAlign w:val="center"/>
                </w:tcPr>
                <w:p w14:paraId="4DD1F241" w14:textId="77777777" w:rsidR="00716F5C" w:rsidRPr="005F2432" w:rsidRDefault="00716F5C" w:rsidP="00716F5C">
                  <w:pPr>
                    <w:jc w:val="center"/>
                    <w:rPr>
                      <w:rFonts w:ascii="Calibri" w:hAnsi="Calibri"/>
                      <w:b/>
                      <w:i/>
                      <w:sz w:val="16"/>
                      <w:szCs w:val="16"/>
                    </w:rPr>
                  </w:pPr>
                  <w:r w:rsidRPr="005F2432">
                    <w:rPr>
                      <w:rFonts w:ascii="Calibri" w:hAnsi="Calibri"/>
                      <w:sz w:val="16"/>
                      <w:szCs w:val="16"/>
                    </w:rPr>
                    <w:t>$4.0</w:t>
                  </w:r>
                </w:p>
              </w:tc>
              <w:tc>
                <w:tcPr>
                  <w:tcW w:w="536" w:type="dxa"/>
                  <w:vMerge/>
                  <w:vAlign w:val="center"/>
                </w:tcPr>
                <w:p w14:paraId="0A477AA3" w14:textId="77777777" w:rsidR="00716F5C" w:rsidRPr="005F2432" w:rsidRDefault="00716F5C" w:rsidP="00716F5C">
                  <w:pPr>
                    <w:jc w:val="center"/>
                    <w:rPr>
                      <w:rFonts w:ascii="Calibri" w:hAnsi="Calibri"/>
                      <w:i/>
                      <w:sz w:val="16"/>
                      <w:szCs w:val="16"/>
                    </w:rPr>
                  </w:pPr>
                </w:p>
              </w:tc>
            </w:tr>
          </w:tbl>
          <w:p w14:paraId="591030E7" w14:textId="77777777" w:rsidR="00716F5C" w:rsidRPr="005F2432" w:rsidRDefault="00716F5C" w:rsidP="00716F5C">
            <w:pPr>
              <w:rPr>
                <w:b/>
                <w:iCs/>
                <w:sz w:val="16"/>
                <w:szCs w:val="16"/>
              </w:rPr>
            </w:pPr>
          </w:p>
          <w:p w14:paraId="5D30E090" w14:textId="77777777" w:rsidR="00716F5C" w:rsidRPr="005F2432" w:rsidRDefault="00716F5C" w:rsidP="00716F5C">
            <w:pPr>
              <w:rPr>
                <w:b/>
                <w:iCs/>
                <w:sz w:val="16"/>
                <w:szCs w:val="16"/>
              </w:rPr>
            </w:pPr>
          </w:p>
          <w:p w14:paraId="3723DB91" w14:textId="77777777" w:rsidR="00716F5C" w:rsidRPr="005F2432" w:rsidRDefault="00716F5C" w:rsidP="00716F5C">
            <w:pPr>
              <w:pStyle w:val="ListParagraph"/>
              <w:numPr>
                <w:ilvl w:val="0"/>
                <w:numId w:val="27"/>
              </w:numPr>
              <w:rPr>
                <w:sz w:val="16"/>
                <w:szCs w:val="16"/>
              </w:rPr>
            </w:pPr>
            <w:r w:rsidRPr="005F2432">
              <w:rPr>
                <w:sz w:val="16"/>
                <w:szCs w:val="16"/>
              </w:rPr>
              <w:t>No data available.</w:t>
            </w:r>
          </w:p>
          <w:p w14:paraId="75AB08B0" w14:textId="11A654B1" w:rsidR="00716F5C" w:rsidRPr="005F2432" w:rsidRDefault="00716F5C" w:rsidP="00716F5C">
            <w:pPr>
              <w:pStyle w:val="ListParagraph"/>
              <w:numPr>
                <w:ilvl w:val="0"/>
                <w:numId w:val="27"/>
              </w:numPr>
              <w:rPr>
                <w:rFonts w:ascii="Calibri" w:hAnsi="Calibri"/>
                <w:sz w:val="16"/>
                <w:szCs w:val="16"/>
              </w:rPr>
            </w:pPr>
            <w:r w:rsidRPr="005F2432">
              <w:rPr>
                <w:rFonts w:ascii="Calibri" w:hAnsi="Calibri"/>
                <w:sz w:val="16"/>
                <w:szCs w:val="16"/>
              </w:rPr>
              <w:t>Carl and Fedor (2016).</w:t>
            </w:r>
            <w:r w:rsidRPr="005F2432">
              <w:rPr>
                <w:rFonts w:ascii="Calibri" w:hAnsi="Calibri"/>
                <w:sz w:val="16"/>
                <w:szCs w:val="16"/>
              </w:rPr>
              <w:fldChar w:fldCharType="begin"/>
            </w:r>
            <w:r w:rsidR="0011445B" w:rsidRPr="005F2432">
              <w:rPr>
                <w:rFonts w:ascii="Calibri" w:hAnsi="Calibri"/>
                <w:sz w:val="16"/>
                <w:szCs w:val="16"/>
              </w:rPr>
              <w:instrText xml:space="preserve"> ADDIN EN.CITE &lt;EndNote&gt;&lt;Cite&gt;&lt;Author&gt;Carl&lt;/Author&gt;&lt;Year&gt;2016&lt;/Year&gt;&lt;RecNum&gt;331&lt;/RecNum&gt;&lt;DisplayText&gt;&lt;style face="superscript"&gt;128&lt;/style&gt;&lt;/DisplayText&gt;&lt;record&gt;&lt;rec-number&gt;331&lt;/rec-number&gt;&lt;foreign-keys&gt;&lt;key app="EN" db-id="e2zepwa56vz2ryev2aoxraf420vzvwft0pzz" timestamp="1560085960"&gt;331&lt;/key&gt;&lt;/foreign-keys&gt;&lt;ref-type name="Journal Article"&gt;17&lt;/ref-type&gt;&lt;contributors&gt;&lt;authors&gt;&lt;author&gt;Carl, Jeremy&lt;/author&gt;&lt;author&gt;Fedor, David&lt;/author&gt;&lt;/authors&gt;&lt;/contributors&gt;&lt;titles&gt;&lt;title&gt;Tracking global carbon revenues: A survey of carbon taxes versus cap-and-trade in the real world&lt;/title&gt;&lt;secondary-title&gt;Energy Policy&lt;/secondary-title&gt;&lt;/titles&gt;&lt;periodical&gt;&lt;full-title&gt;Energy Policy&lt;/full-title&gt;&lt;/periodical&gt;&lt;pages&gt;50-77&lt;/pages&gt;&lt;volume&gt;96&lt;/volume&gt;&lt;dates&gt;&lt;year&gt;2016&lt;/year&gt;&lt;/dates&gt;&lt;isbn&gt;0301-4215&lt;/isbn&gt;&lt;urls&gt;&lt;/urls&gt;&lt;/record&gt;&lt;/Cite&gt;&lt;/EndNote&gt;</w:instrText>
            </w:r>
            <w:r w:rsidRPr="005F2432">
              <w:rPr>
                <w:rFonts w:ascii="Calibri" w:hAnsi="Calibri"/>
                <w:sz w:val="16"/>
                <w:szCs w:val="16"/>
              </w:rPr>
              <w:fldChar w:fldCharType="separate"/>
            </w:r>
            <w:r w:rsidR="0011445B" w:rsidRPr="005F2432">
              <w:rPr>
                <w:rFonts w:ascii="Calibri" w:hAnsi="Calibri"/>
                <w:noProof/>
                <w:sz w:val="16"/>
                <w:szCs w:val="16"/>
                <w:vertAlign w:val="superscript"/>
              </w:rPr>
              <w:t>128</w:t>
            </w:r>
            <w:r w:rsidRPr="005F2432">
              <w:rPr>
                <w:rFonts w:ascii="Calibri" w:hAnsi="Calibri"/>
                <w:sz w:val="16"/>
                <w:szCs w:val="16"/>
              </w:rPr>
              <w:fldChar w:fldCharType="end"/>
            </w:r>
            <w:r w:rsidRPr="005F2432">
              <w:rPr>
                <w:rFonts w:ascii="Calibri" w:hAnsi="Calibri"/>
                <w:sz w:val="16"/>
                <w:szCs w:val="16"/>
              </w:rPr>
              <w:t xml:space="preserve"> Assumed no change.</w:t>
            </w:r>
          </w:p>
          <w:p w14:paraId="3D793EED" w14:textId="3172A2C9" w:rsidR="00716F5C" w:rsidRPr="005F2432" w:rsidRDefault="00716F5C" w:rsidP="00716F5C">
            <w:pPr>
              <w:pStyle w:val="ListParagraph"/>
              <w:numPr>
                <w:ilvl w:val="0"/>
                <w:numId w:val="27"/>
              </w:numPr>
              <w:rPr>
                <w:sz w:val="16"/>
                <w:szCs w:val="16"/>
              </w:rPr>
            </w:pPr>
            <w:r w:rsidRPr="005F2432">
              <w:rPr>
                <w:sz w:val="16"/>
                <w:szCs w:val="16"/>
              </w:rPr>
              <w:t>From Jan 2017, a small business tax cut was introduced to help business adjust to the levy, estimated at $195 million in 2018/19 (and assumed the same for 2017). All other revenue allocated in 2016/17 went to mitigation, except for CAN$6 million operating costs (US$5 million).</w:t>
            </w:r>
            <w:r w:rsidRPr="005F2432">
              <w:rPr>
                <w:sz w:val="16"/>
                <w:szCs w:val="16"/>
              </w:rPr>
              <w:fldChar w:fldCharType="begin"/>
            </w:r>
            <w:r w:rsidR="0011445B" w:rsidRPr="005F2432">
              <w:rPr>
                <w:sz w:val="16"/>
                <w:szCs w:val="16"/>
              </w:rPr>
              <w:instrText xml:space="preserve"> ADDIN EN.CITE &lt;EndNote&gt;&lt;Cite&gt;&lt;Author&gt;ERA&lt;/Author&gt;&lt;Year&gt;2017&lt;/Year&gt;&lt;RecNum&gt;328&lt;/RecNum&gt;&lt;DisplayText&gt;&lt;style face="superscript"&gt;129,130&lt;/style&gt;&lt;/DisplayText&gt;&lt;record&gt;&lt;rec-number&gt;328&lt;/rec-number&gt;&lt;foreign-keys&gt;&lt;key app="EN" db-id="e2zepwa56vz2ryev2aoxraf420vzvwft0pzz" timestamp="1560085746"&gt;328&lt;/key&gt;&lt;/foreign-keys&gt;&lt;ref-type name="Report"&gt;27&lt;/ref-type&gt;&lt;contributors&gt;&lt;authors&gt;&lt;author&gt;ERA&lt;/author&gt;&lt;/authors&gt;&lt;/contributors&gt;&lt;titles&gt;&lt;title&gt;Ground Breakers: 2016/17 Annual Report&lt;/title&gt;&lt;/titles&gt;&lt;dates&gt;&lt;year&gt;2017&lt;/year&gt;&lt;/dates&gt;&lt;pub-location&gt;Edmonton, Canada&lt;/pub-location&gt;&lt;publisher&gt;Emissions Reductions Alberta&lt;/publisher&gt;&lt;urls&gt;&lt;related-urls&gt;&lt;url&gt;https://eralberta.ca/wp-content/uploads/2018/01/ERA-201617-Annual-Report-Final.pdf&lt;/url&gt;&lt;/related-urls&gt;&lt;/urls&gt;&lt;/record&gt;&lt;/Cite&gt;&lt;Cite&gt;&lt;Author&gt;Government of Alberta&lt;/Author&gt;&lt;Year&gt;2018&lt;/Year&gt;&lt;RecNum&gt;329&lt;/RecNum&gt;&lt;record&gt;&lt;rec-number&gt;329&lt;/rec-number&gt;&lt;foreign-keys&gt;&lt;key app="EN" db-id="e2zepwa56vz2ryev2aoxraf420vzvwft0pzz" timestamp="1560085849"&gt;329&lt;/key&gt;&lt;/foreign-keys&gt;&lt;ref-type name="Web Page"&gt;12&lt;/ref-type&gt;&lt;contributors&gt;&lt;authors&gt;&lt;author&gt;Government of Alberta,&lt;/author&gt;&lt;/authors&gt;&lt;/contributors&gt;&lt;titles&gt;&lt;title&gt;Carbon levy and rebates&lt;/title&gt;&lt;/titles&gt;&lt;volume&gt;2018&lt;/volume&gt;&lt;number&gt;24 May&lt;/number&gt;&lt;dates&gt;&lt;year&gt;2018&lt;/year&gt;&lt;/dates&gt;&lt;pub-location&gt;Edmonton, Canada&lt;/pub-location&gt;&lt;publisher&gt;Government of Alberta&lt;/publisher&gt;&lt;urls&gt;&lt;related-urls&gt;&lt;url&gt;https://www.alberta.ca/climate-carbon-pricing.aspx&lt;/url&gt;&lt;/related-urls&gt;&lt;/urls&gt;&lt;/record&gt;&lt;/Cite&gt;&lt;/EndNote&gt;</w:instrText>
            </w:r>
            <w:r w:rsidRPr="005F2432">
              <w:rPr>
                <w:sz w:val="16"/>
                <w:szCs w:val="16"/>
              </w:rPr>
              <w:fldChar w:fldCharType="separate"/>
            </w:r>
            <w:r w:rsidR="0011445B" w:rsidRPr="005F2432">
              <w:rPr>
                <w:noProof/>
                <w:sz w:val="16"/>
                <w:szCs w:val="16"/>
                <w:vertAlign w:val="superscript"/>
              </w:rPr>
              <w:t>129,130</w:t>
            </w:r>
            <w:r w:rsidRPr="005F2432">
              <w:rPr>
                <w:sz w:val="16"/>
                <w:szCs w:val="16"/>
              </w:rPr>
              <w:fldChar w:fldCharType="end"/>
            </w:r>
          </w:p>
          <w:p w14:paraId="6F6FCEA8" w14:textId="254CBA51" w:rsidR="00716F5C" w:rsidRPr="005F2432" w:rsidRDefault="00716F5C" w:rsidP="00716F5C">
            <w:pPr>
              <w:pStyle w:val="ListParagraph"/>
              <w:numPr>
                <w:ilvl w:val="0"/>
                <w:numId w:val="27"/>
              </w:numPr>
              <w:rPr>
                <w:sz w:val="16"/>
                <w:szCs w:val="16"/>
              </w:rPr>
            </w:pPr>
            <w:r w:rsidRPr="005F2432">
              <w:rPr>
                <w:sz w:val="16"/>
                <w:szCs w:val="16"/>
              </w:rPr>
              <w:t>See 2017 Lancet Countdown Report.</w:t>
            </w:r>
            <w:r w:rsidRPr="005F2432">
              <w:rPr>
                <w:sz w:val="16"/>
                <w:szCs w:val="16"/>
              </w:rPr>
              <w:fldChar w:fldCharType="begin"/>
            </w:r>
            <w:r w:rsidR="0011445B" w:rsidRPr="005F2432">
              <w:rPr>
                <w:sz w:val="16"/>
                <w:szCs w:val="16"/>
              </w:rPr>
              <w:instrText xml:space="preserve"> ADDIN EN.CITE &lt;EndNote&gt;&lt;Cite&gt;&lt;Author&gt;Watts&lt;/Author&gt;&lt;Year&gt;2017&lt;/Year&gt;&lt;RecNum&gt;153&lt;/RecNum&gt;&lt;DisplayText&gt;&lt;style face="superscript"&gt;131&lt;/style&gt;&lt;/DisplayText&gt;&lt;record&gt;&lt;rec-number&gt;153&lt;/rec-number&gt;&lt;foreign-keys&gt;&lt;key app="EN" db-id="e2zepwa56vz2ryev2aoxraf420vzvwft0pzz" timestamp="0"&gt;153&lt;/key&gt;&lt;/foreign-keys&gt;&lt;ref-type name="Journal Article"&gt;17&lt;/ref-type&gt;&lt;contributors&gt;&lt;authors&gt;&lt;author&gt;Watts, N.&lt;/author&gt;&lt;author&gt;et al,&lt;/author&gt;&lt;/authors&gt;&lt;/contributors&gt;&lt;titles&gt;&lt;title&gt;The Lancet Countdown on health and climate change: from 25 years of inaction to a global transformation for public health&lt;/title&gt;&lt;secondary-title&gt;The Lancet&lt;/secondary-title&gt;&lt;/titles&gt;&lt;periodical&gt;&lt;full-title&gt;The Lancet&lt;/full-title&gt;&lt;/periodical&gt;&lt;pages&gt;581-630&lt;/pages&gt;&lt;volume&gt;391&lt;/volume&gt;&lt;number&gt;10120&lt;/number&gt;&lt;dates&gt;&lt;year&gt;2017&lt;/year&gt;&lt;/dates&gt;&lt;urls&gt;&lt;/urls&gt;&lt;/record&gt;&lt;/Cite&gt;&lt;/EndNote&gt;</w:instrText>
            </w:r>
            <w:r w:rsidRPr="005F2432">
              <w:rPr>
                <w:sz w:val="16"/>
                <w:szCs w:val="16"/>
              </w:rPr>
              <w:fldChar w:fldCharType="separate"/>
            </w:r>
            <w:r w:rsidR="0011445B" w:rsidRPr="005F2432">
              <w:rPr>
                <w:noProof/>
                <w:sz w:val="16"/>
                <w:szCs w:val="16"/>
                <w:vertAlign w:val="superscript"/>
              </w:rPr>
              <w:t>131</w:t>
            </w:r>
            <w:r w:rsidRPr="005F2432">
              <w:rPr>
                <w:sz w:val="16"/>
                <w:szCs w:val="16"/>
              </w:rPr>
              <w:fldChar w:fldCharType="end"/>
            </w:r>
            <w:r w:rsidRPr="005F2432">
              <w:rPr>
                <w:sz w:val="16"/>
                <w:szCs w:val="16"/>
              </w:rPr>
              <w:t xml:space="preserve"> Assumed no change.</w:t>
            </w:r>
          </w:p>
          <w:p w14:paraId="2F57E497" w14:textId="4264FF84" w:rsidR="00716F5C" w:rsidRPr="005F2432" w:rsidRDefault="00716F5C" w:rsidP="00716F5C">
            <w:pPr>
              <w:pStyle w:val="ListParagraph"/>
              <w:numPr>
                <w:ilvl w:val="0"/>
                <w:numId w:val="27"/>
              </w:numPr>
              <w:rPr>
                <w:sz w:val="16"/>
                <w:szCs w:val="16"/>
              </w:rPr>
            </w:pPr>
            <w:r w:rsidRPr="005F2432">
              <w:rPr>
                <w:sz w:val="16"/>
                <w:szCs w:val="16"/>
              </w:rPr>
              <w:t>Data soured from Table ES-1 in CCI (2019).</w:t>
            </w:r>
            <w:r w:rsidRPr="005F2432">
              <w:rPr>
                <w:sz w:val="16"/>
                <w:szCs w:val="16"/>
              </w:rPr>
              <w:fldChar w:fldCharType="begin"/>
            </w:r>
            <w:r w:rsidR="0011445B" w:rsidRPr="005F2432">
              <w:rPr>
                <w:sz w:val="16"/>
                <w:szCs w:val="16"/>
              </w:rPr>
              <w:instrText xml:space="preserve"> ADDIN EN.CITE &lt;EndNote&gt;&lt;Cite&gt;&lt;Author&gt;CCI&lt;/Author&gt;&lt;Year&gt;2019&lt;/Year&gt;&lt;RecNum&gt;330&lt;/RecNum&gt;&lt;DisplayText&gt;&lt;style face="superscript"&gt;132&lt;/style&gt;&lt;/DisplayText&gt;&lt;record&gt;&lt;rec-number&gt;330&lt;/rec-number&gt;&lt;foreign-keys&gt;&lt;key app="EN" db-id="e2zepwa56vz2ryev2aoxraf420vzvwft0pzz" timestamp="1560085928"&gt;330&lt;/key&gt;&lt;/foreign-keys&gt;&lt;ref-type name="Report"&gt;27&lt;/ref-type&gt;&lt;contributors&gt;&lt;authors&gt;&lt;author&gt;CCI&lt;/author&gt;&lt;/authors&gt;&lt;/contributors&gt;&lt;titles&gt;&lt;title&gt;California Climate Investments Using Cap-and-Trade Auction Proceeds&lt;/title&gt;&lt;/titles&gt;&lt;dates&gt;&lt;year&gt;2019&lt;/year&gt;&lt;/dates&gt;&lt;pub-location&gt;Sacramento, CA&lt;/pub-location&gt;&lt;publisher&gt;California Climate Investments&lt;/publisher&gt;&lt;urls&gt;&lt;/urls&gt;&lt;/record&gt;&lt;/Cite&gt;&lt;/EndNote&gt;</w:instrText>
            </w:r>
            <w:r w:rsidRPr="005F2432">
              <w:rPr>
                <w:sz w:val="16"/>
                <w:szCs w:val="16"/>
              </w:rPr>
              <w:fldChar w:fldCharType="separate"/>
            </w:r>
            <w:r w:rsidR="0011445B" w:rsidRPr="005F2432">
              <w:rPr>
                <w:noProof/>
                <w:sz w:val="16"/>
                <w:szCs w:val="16"/>
                <w:vertAlign w:val="superscript"/>
              </w:rPr>
              <w:t>132</w:t>
            </w:r>
            <w:r w:rsidRPr="005F2432">
              <w:rPr>
                <w:sz w:val="16"/>
                <w:szCs w:val="16"/>
              </w:rPr>
              <w:fldChar w:fldCharType="end"/>
            </w:r>
          </w:p>
          <w:p w14:paraId="59E93B83" w14:textId="0A5C57E0" w:rsidR="00716F5C" w:rsidRPr="005F2432" w:rsidRDefault="00716F5C" w:rsidP="00716F5C">
            <w:pPr>
              <w:pStyle w:val="ListParagraph"/>
              <w:numPr>
                <w:ilvl w:val="0"/>
                <w:numId w:val="27"/>
              </w:numPr>
              <w:rPr>
                <w:rFonts w:ascii="Calibri" w:hAnsi="Calibri" w:cs="Calibri"/>
                <w:sz w:val="16"/>
                <w:szCs w:val="16"/>
              </w:rPr>
            </w:pPr>
            <w:r w:rsidRPr="005F2432">
              <w:rPr>
                <w:rFonts w:ascii="Calibri" w:hAnsi="Calibri" w:cs="Calibri"/>
                <w:sz w:val="16"/>
                <w:szCs w:val="16"/>
              </w:rPr>
              <w:t>‘</w:t>
            </w:r>
            <w:r w:rsidRPr="005F2432">
              <w:rPr>
                <w:rFonts w:ascii="Calibri" w:hAnsi="Calibri" w:cs="Calibri"/>
                <w:sz w:val="16"/>
                <w:szCs w:val="16"/>
                <w:shd w:val="clear" w:color="auto" w:fill="FFFFFF"/>
              </w:rPr>
              <w:t>Revenue raised is earmarked for the Colombia in Peace Fund to support ecosystem protection and coastal erosion management</w:t>
            </w:r>
            <w:r w:rsidRPr="005F2432">
              <w:rPr>
                <w:sz w:val="16"/>
                <w:szCs w:val="16"/>
              </w:rPr>
              <w:t>’.</w:t>
            </w:r>
            <w:r w:rsidRPr="005F2432">
              <w:rPr>
                <w:sz w:val="16"/>
                <w:szCs w:val="16"/>
              </w:rPr>
              <w:fldChar w:fldCharType="begin"/>
            </w:r>
            <w:r w:rsidR="0011445B" w:rsidRPr="005F2432">
              <w:rPr>
                <w:sz w:val="16"/>
                <w:szCs w:val="16"/>
              </w:rPr>
              <w:instrText xml:space="preserve"> ADDIN EN.CITE &lt;EndNote&gt;&lt;Cite&gt;&lt;Author&gt;CPLC&lt;/Author&gt;&lt;Year&gt;2019&lt;/Year&gt;&lt;RecNum&gt;332&lt;/RecNum&gt;&lt;DisplayText&gt;&lt;style face="superscript"&gt;133&lt;/style&gt;&lt;/DisplayText&gt;&lt;record&gt;&lt;rec-number&gt;332&lt;/rec-number&gt;&lt;foreign-keys&gt;&lt;key app="EN" db-id="e2zepwa56vz2ryev2aoxraf420vzvwft0pzz" timestamp="1560086278"&gt;332&lt;/key&gt;&lt;/foreign-keys&gt;&lt;ref-type name="Web Page"&gt;12&lt;/ref-type&gt;&lt;contributors&gt;&lt;authors&gt;&lt;author&gt;CPLC&lt;/author&gt;&lt;/authors&gt;&lt;/contributors&gt;&lt;titles&gt;&lt;title&gt;Carbon Pricing in Action&lt;/title&gt;&lt;/titles&gt;&lt;volume&gt;2019&lt;/volume&gt;&lt;number&gt;7 June&lt;/number&gt;&lt;dates&gt;&lt;year&gt;2019&lt;/year&gt;&lt;/dates&gt;&lt;publisher&gt;Carbon Pricing Leadership Coalition&lt;/publisher&gt;&lt;urls&gt;&lt;related-urls&gt;&lt;url&gt;https://www.carbonpricingleadership.org/who&lt;/url&gt;&lt;/related-urls&gt;&lt;/urls&gt;&lt;/record&gt;&lt;/Cite&gt;&lt;/EndNote&gt;</w:instrText>
            </w:r>
            <w:r w:rsidRPr="005F2432">
              <w:rPr>
                <w:sz w:val="16"/>
                <w:szCs w:val="16"/>
              </w:rPr>
              <w:fldChar w:fldCharType="separate"/>
            </w:r>
            <w:r w:rsidR="0011445B" w:rsidRPr="005F2432">
              <w:rPr>
                <w:noProof/>
                <w:sz w:val="16"/>
                <w:szCs w:val="16"/>
                <w:vertAlign w:val="superscript"/>
              </w:rPr>
              <w:t>133</w:t>
            </w:r>
            <w:r w:rsidRPr="005F2432">
              <w:rPr>
                <w:sz w:val="16"/>
                <w:szCs w:val="16"/>
              </w:rPr>
              <w:fldChar w:fldCharType="end"/>
            </w:r>
          </w:p>
          <w:p w14:paraId="639CF571" w14:textId="1DC3855D" w:rsidR="00716F5C" w:rsidRPr="005F2432" w:rsidRDefault="00716F5C" w:rsidP="00716F5C">
            <w:pPr>
              <w:pStyle w:val="ListParagraph"/>
              <w:numPr>
                <w:ilvl w:val="0"/>
                <w:numId w:val="27"/>
              </w:numPr>
              <w:rPr>
                <w:sz w:val="16"/>
                <w:szCs w:val="16"/>
              </w:rPr>
            </w:pPr>
            <w:r w:rsidRPr="005F2432">
              <w:rPr>
                <w:sz w:val="16"/>
                <w:szCs w:val="16"/>
              </w:rPr>
              <w:t>Based on Figure 5 in Velten et al (2016)</w:t>
            </w:r>
            <w:r w:rsidRPr="005F2432">
              <w:rPr>
                <w:sz w:val="16"/>
                <w:szCs w:val="16"/>
              </w:rPr>
              <w:fldChar w:fldCharType="begin"/>
            </w:r>
            <w:r w:rsidR="0011445B" w:rsidRPr="005F2432">
              <w:rPr>
                <w:sz w:val="16"/>
                <w:szCs w:val="16"/>
              </w:rPr>
              <w:instrText xml:space="preserve"> ADDIN EN.CITE &lt;EndNote&gt;&lt;Cite&gt;&lt;Author&gt;Velten&lt;/Author&gt;&lt;Year&gt;2016&lt;/Year&gt;&lt;RecNum&gt;333&lt;/RecNum&gt;&lt;DisplayText&gt;&lt;style face="superscript"&gt;134&lt;/style&gt;&lt;/DisplayText&gt;&lt;record&gt;&lt;rec-number&gt;333&lt;/rec-number&gt;&lt;foreign-keys&gt;&lt;key app="EN" db-id="e2zepwa56vz2ryev2aoxraf420vzvwft0pzz" timestamp="1560086402"&gt;333&lt;/key&gt;&lt;/foreign-keys&gt;&lt;ref-type name="Report"&gt;27&lt;/ref-type&gt;&lt;contributors&gt;&lt;authors&gt;&lt;author&gt;Velten, E.K.&lt;/author&gt;&lt;author&gt;Duwe, M.&lt;/author&gt;&lt;author&gt;Zelljadt, E.&lt;/author&gt;&lt;author&gt;Evans, N.&lt;/author&gt;&lt;author&gt;Hasenheit, M.&lt;/author&gt;&lt;/authors&gt;&lt;/contributors&gt;&lt;titles&gt;&lt;title&gt;Smart Cash for the Climate: Maximising Auctioning Revenues from the EU Emissions Trading System&lt;/title&gt;&lt;/titles&gt;&lt;dates&gt;&lt;year&gt;2016&lt;/year&gt;&lt;/dates&gt;&lt;pub-location&gt;Berlin, Germany&lt;/pub-location&gt;&lt;publisher&gt;Ecologic Institute&lt;/publisher&gt;&lt;urls&gt;&lt;/urls&gt;&lt;/record&gt;&lt;/Cite&gt;&lt;/EndNote&gt;</w:instrText>
            </w:r>
            <w:r w:rsidRPr="005F2432">
              <w:rPr>
                <w:sz w:val="16"/>
                <w:szCs w:val="16"/>
              </w:rPr>
              <w:fldChar w:fldCharType="separate"/>
            </w:r>
            <w:r w:rsidR="0011445B" w:rsidRPr="005F2432">
              <w:rPr>
                <w:noProof/>
                <w:sz w:val="16"/>
                <w:szCs w:val="16"/>
                <w:vertAlign w:val="superscript"/>
              </w:rPr>
              <w:t>134</w:t>
            </w:r>
            <w:r w:rsidRPr="005F2432">
              <w:rPr>
                <w:sz w:val="16"/>
                <w:szCs w:val="16"/>
              </w:rPr>
              <w:fldChar w:fldCharType="end"/>
            </w:r>
            <w:r w:rsidRPr="005F2432" w:rsidDel="00231A49">
              <w:rPr>
                <w:rStyle w:val="EndnoteReference"/>
                <w:sz w:val="16"/>
                <w:szCs w:val="16"/>
              </w:rPr>
              <w:t xml:space="preserve"> </w:t>
            </w:r>
            <w:r w:rsidRPr="005F2432">
              <w:rPr>
                <w:sz w:val="16"/>
                <w:szCs w:val="16"/>
              </w:rPr>
              <w:t>(assume proportions of spending remain the same). Assume 'cross-cutting action', 'Other' and 'non-specified' are 50% mitigation, 50% adaptation. All 'non-climate' spending is assumed to go to general funds.</w:t>
            </w:r>
          </w:p>
          <w:p w14:paraId="1780DCA0" w14:textId="19C0607E" w:rsidR="00716F5C" w:rsidRPr="005F2432" w:rsidRDefault="00716F5C" w:rsidP="00716F5C">
            <w:pPr>
              <w:pStyle w:val="ListParagraph"/>
              <w:numPr>
                <w:ilvl w:val="0"/>
                <w:numId w:val="27"/>
              </w:numPr>
              <w:rPr>
                <w:sz w:val="16"/>
                <w:szCs w:val="16"/>
              </w:rPr>
            </w:pPr>
            <w:r w:rsidRPr="005F2432">
              <w:rPr>
                <w:sz w:val="16"/>
                <w:szCs w:val="16"/>
              </w:rPr>
              <w:t xml:space="preserve">Pereira </w:t>
            </w:r>
            <w:r w:rsidRPr="005F2432">
              <w:rPr>
                <w:i/>
                <w:sz w:val="16"/>
                <w:szCs w:val="16"/>
              </w:rPr>
              <w:t>et al</w:t>
            </w:r>
            <w:r w:rsidRPr="005F2432">
              <w:rPr>
                <w:sz w:val="16"/>
                <w:szCs w:val="16"/>
              </w:rPr>
              <w:t xml:space="preserve"> (2015).</w:t>
            </w:r>
            <w:r w:rsidRPr="005F2432">
              <w:rPr>
                <w:sz w:val="16"/>
                <w:szCs w:val="16"/>
              </w:rPr>
              <w:fldChar w:fldCharType="begin"/>
            </w:r>
            <w:r w:rsidR="0011445B" w:rsidRPr="005F2432">
              <w:rPr>
                <w:sz w:val="16"/>
                <w:szCs w:val="16"/>
              </w:rPr>
              <w:instrText xml:space="preserve"> ADDIN EN.CITE &lt;EndNote&gt;&lt;Cite&gt;&lt;Author&gt;Pereira&lt;/Author&gt;&lt;Year&gt;2016&lt;/Year&gt;&lt;RecNum&gt;334&lt;/RecNum&gt;&lt;DisplayText&gt;&lt;style face="superscript"&gt;135&lt;/style&gt;&lt;/DisplayText&gt;&lt;record&gt;&lt;rec-number&gt;334&lt;/rec-number&gt;&lt;foreign-keys&gt;&lt;key app="EN" db-id="e2zepwa56vz2ryev2aoxraf420vzvwft0pzz" timestamp="1560086438"&gt;334&lt;/key&gt;&lt;/foreign-keys&gt;&lt;ref-type name="Journal Article"&gt;17&lt;/ref-type&gt;&lt;contributors&gt;&lt;authors&gt;&lt;author&gt;Pereira, Alfredo M&lt;/author&gt;&lt;author&gt;Pereira, Rui M&lt;/author&gt;&lt;author&gt;Rodrigues, Pedro G&lt;/author&gt;&lt;/authors&gt;&lt;/contributors&gt;&lt;titles&gt;&lt;title&gt;A new carbon tax in Portugal: A missed opportunity to achieve the triple dividend?&lt;/title&gt;&lt;secondary-title&gt;Energy Policy&lt;/secondary-title&gt;&lt;/titles&gt;&lt;periodical&gt;&lt;full-title&gt;Energy Policy&lt;/full-title&gt;&lt;/periodical&gt;&lt;pages&gt;110-118&lt;/pages&gt;&lt;volume&gt;93&lt;/volume&gt;&lt;dates&gt;&lt;year&gt;2016&lt;/year&gt;&lt;/dates&gt;&lt;isbn&gt;0301-4215&lt;/isbn&gt;&lt;urls&gt;&lt;/urls&gt;&lt;/record&gt;&lt;/Cite&gt;&lt;/EndNote&gt;</w:instrText>
            </w:r>
            <w:r w:rsidRPr="005F2432">
              <w:rPr>
                <w:sz w:val="16"/>
                <w:szCs w:val="16"/>
              </w:rPr>
              <w:fldChar w:fldCharType="separate"/>
            </w:r>
            <w:r w:rsidR="0011445B" w:rsidRPr="005F2432">
              <w:rPr>
                <w:noProof/>
                <w:sz w:val="16"/>
                <w:szCs w:val="16"/>
                <w:vertAlign w:val="superscript"/>
              </w:rPr>
              <w:t>135</w:t>
            </w:r>
            <w:r w:rsidRPr="005F2432">
              <w:rPr>
                <w:sz w:val="16"/>
                <w:szCs w:val="16"/>
              </w:rPr>
              <w:fldChar w:fldCharType="end"/>
            </w:r>
          </w:p>
          <w:p w14:paraId="459CA12B" w14:textId="385E5ED4" w:rsidR="00716F5C" w:rsidRPr="005F2432" w:rsidRDefault="00716F5C" w:rsidP="00716F5C">
            <w:pPr>
              <w:pStyle w:val="ListParagraph"/>
              <w:numPr>
                <w:ilvl w:val="0"/>
                <w:numId w:val="27"/>
              </w:numPr>
              <w:rPr>
                <w:sz w:val="16"/>
                <w:szCs w:val="16"/>
              </w:rPr>
            </w:pPr>
            <w:r w:rsidRPr="005F2432">
              <w:rPr>
                <w:sz w:val="16"/>
                <w:szCs w:val="16"/>
              </w:rPr>
              <w:t>All programs funded thus far are mitigation-related.</w:t>
            </w:r>
            <w:r w:rsidRPr="005F2432">
              <w:rPr>
                <w:sz w:val="16"/>
                <w:szCs w:val="16"/>
              </w:rPr>
              <w:fldChar w:fldCharType="begin"/>
            </w:r>
            <w:r w:rsidR="0011445B" w:rsidRPr="005F2432">
              <w:rPr>
                <w:sz w:val="16"/>
                <w:szCs w:val="16"/>
              </w:rPr>
              <w:instrText xml:space="preserve"> ADDIN EN.CITE &lt;EndNote&gt;&lt;Cite&gt;&lt;Author&gt;MDDELCC&lt;/Author&gt;&lt;Year&gt;2017&lt;/Year&gt;&lt;RecNum&gt;335&lt;/RecNum&gt;&lt;DisplayText&gt;&lt;style face="superscript"&gt;136&lt;/style&gt;&lt;/DisplayText&gt;&lt;record&gt;&lt;rec-number&gt;335&lt;/rec-number&gt;&lt;foreign-keys&gt;&lt;key app="EN" db-id="e2zepwa56vz2ryev2aoxraf420vzvwft0pzz" timestamp="1560086599"&gt;335&lt;/key&gt;&lt;/foreign-keys&gt;&lt;ref-type name="Report"&gt;27&lt;/ref-type&gt;&lt;contributors&gt;&lt;authors&gt;&lt;author&gt;MDDELCC&lt;/author&gt;&lt;/authors&gt;&lt;/contributors&gt;&lt;titles&gt;&lt;title&gt;Comptes Du Fonds Vert 2016-2017&lt;/title&gt;&lt;/titles&gt;&lt;dates&gt;&lt;year&gt;2017&lt;/year&gt;&lt;/dates&gt;&lt;pub-location&gt;Quebec, Canada&lt;/pub-location&gt;&lt;publisher&gt;Ministere du Developpement Durable, De L’environnement et De La Lutte Contre Les Changements Climatiques &lt;/publisher&gt;&lt;urls&gt;&lt;/urls&gt;&lt;/record&gt;&lt;/Cite&gt;&lt;/EndNote&gt;</w:instrText>
            </w:r>
            <w:r w:rsidRPr="005F2432">
              <w:rPr>
                <w:sz w:val="16"/>
                <w:szCs w:val="16"/>
              </w:rPr>
              <w:fldChar w:fldCharType="separate"/>
            </w:r>
            <w:r w:rsidR="0011445B" w:rsidRPr="005F2432">
              <w:rPr>
                <w:noProof/>
                <w:sz w:val="16"/>
                <w:szCs w:val="16"/>
                <w:vertAlign w:val="superscript"/>
              </w:rPr>
              <w:t>136</w:t>
            </w:r>
            <w:r w:rsidRPr="005F2432">
              <w:rPr>
                <w:sz w:val="16"/>
                <w:szCs w:val="16"/>
              </w:rPr>
              <w:fldChar w:fldCharType="end"/>
            </w:r>
            <w:r w:rsidRPr="005F2432">
              <w:rPr>
                <w:sz w:val="16"/>
                <w:szCs w:val="16"/>
              </w:rPr>
              <w:t xml:space="preserve"> CAN$29 million (US$22.5 million) operating costs. No new values for 2018, so assumed these values remained constant</w:t>
            </w:r>
          </w:p>
          <w:p w14:paraId="24DFCD8F" w14:textId="6ABCD56F" w:rsidR="00716F5C" w:rsidRPr="005F2432" w:rsidRDefault="00716F5C" w:rsidP="00716F5C">
            <w:pPr>
              <w:pStyle w:val="ListParagraph"/>
              <w:numPr>
                <w:ilvl w:val="0"/>
                <w:numId w:val="27"/>
              </w:numPr>
              <w:rPr>
                <w:sz w:val="16"/>
                <w:szCs w:val="16"/>
              </w:rPr>
            </w:pPr>
            <w:r w:rsidRPr="005F2432">
              <w:rPr>
                <w:sz w:val="16"/>
                <w:szCs w:val="16"/>
              </w:rPr>
              <w:t>Assumed same as distribution in 2016.</w:t>
            </w:r>
            <w:r w:rsidRPr="005F2432">
              <w:rPr>
                <w:sz w:val="16"/>
                <w:szCs w:val="16"/>
              </w:rPr>
              <w:fldChar w:fldCharType="begin"/>
            </w:r>
            <w:r w:rsidR="0011445B" w:rsidRPr="005F2432">
              <w:rPr>
                <w:sz w:val="16"/>
                <w:szCs w:val="16"/>
              </w:rPr>
              <w:instrText xml:space="preserve"> ADDIN EN.CITE &lt;EndNote&gt;&lt;Cite&gt;&lt;Author&gt;RGGI&lt;/Author&gt;&lt;Year&gt;2018&lt;/Year&gt;&lt;RecNum&gt;336&lt;/RecNum&gt;&lt;DisplayText&gt;&lt;style face="superscript"&gt;137&lt;/style&gt;&lt;/DisplayText&gt;&lt;record&gt;&lt;rec-number&gt;336&lt;/rec-number&gt;&lt;foreign-keys&gt;&lt;key app="EN" db-id="e2zepwa56vz2ryev2aoxraf420vzvwft0pzz" timestamp="1560086888"&gt;336&lt;/key&gt;&lt;/foreign-keys&gt;&lt;ref-type name="Report"&gt;27&lt;/ref-type&gt;&lt;contributors&gt;&lt;authors&gt;&lt;author&gt;RGGI&lt;/author&gt;&lt;/authors&gt;&lt;/contributors&gt;&lt;titles&gt;&lt;title&gt;The Investment of RGGI Proceeds in 2016&lt;/title&gt;&lt;/titles&gt;&lt;dates&gt;&lt;year&gt;2018&lt;/year&gt;&lt;/dates&gt;&lt;publisher&gt;The Regional Greenhouse Gas Initiative&lt;/publisher&gt;&lt;urls&gt;&lt;/urls&gt;&lt;/record&gt;&lt;/Cite&gt;&lt;/EndNote&gt;</w:instrText>
            </w:r>
            <w:r w:rsidRPr="005F2432">
              <w:rPr>
                <w:sz w:val="16"/>
                <w:szCs w:val="16"/>
              </w:rPr>
              <w:fldChar w:fldCharType="separate"/>
            </w:r>
            <w:r w:rsidR="0011445B" w:rsidRPr="005F2432">
              <w:rPr>
                <w:noProof/>
                <w:sz w:val="16"/>
                <w:szCs w:val="16"/>
                <w:vertAlign w:val="superscript"/>
              </w:rPr>
              <w:t>137</w:t>
            </w:r>
            <w:r w:rsidRPr="005F2432">
              <w:rPr>
                <w:sz w:val="16"/>
                <w:szCs w:val="16"/>
              </w:rPr>
              <w:fldChar w:fldCharType="end"/>
            </w:r>
          </w:p>
          <w:p w14:paraId="38DD9FBF" w14:textId="4116D890" w:rsidR="00716F5C" w:rsidRPr="005F2432" w:rsidRDefault="00716F5C" w:rsidP="00716F5C">
            <w:pPr>
              <w:pStyle w:val="ListParagraph"/>
              <w:numPr>
                <w:ilvl w:val="0"/>
                <w:numId w:val="27"/>
              </w:numPr>
              <w:rPr>
                <w:sz w:val="16"/>
                <w:szCs w:val="16"/>
              </w:rPr>
            </w:pPr>
            <w:r w:rsidRPr="005F2432">
              <w:rPr>
                <w:sz w:val="16"/>
                <w:szCs w:val="16"/>
              </w:rPr>
              <w:t>Hirst, D. (2018)</w:t>
            </w:r>
            <w:r w:rsidRPr="005F2432">
              <w:rPr>
                <w:i/>
                <w:sz w:val="16"/>
                <w:szCs w:val="16"/>
              </w:rPr>
              <w:t>.</w:t>
            </w:r>
            <w:r w:rsidRPr="005F2432">
              <w:rPr>
                <w:iCs/>
                <w:sz w:val="16"/>
                <w:szCs w:val="16"/>
              </w:rPr>
              <w:fldChar w:fldCharType="begin"/>
            </w:r>
            <w:r w:rsidR="0011445B" w:rsidRPr="005F2432">
              <w:rPr>
                <w:iCs/>
                <w:sz w:val="16"/>
                <w:szCs w:val="16"/>
              </w:rPr>
              <w:instrText xml:space="preserve"> ADDIN EN.CITE &lt;EndNote&gt;&lt;Cite&gt;&lt;Author&gt;Hirst&lt;/Author&gt;&lt;Year&gt;2018&lt;/Year&gt;&lt;RecNum&gt;341&lt;/RecNum&gt;&lt;DisplayText&gt;&lt;style face="superscript"&gt;138&lt;/style&gt;&lt;/DisplayText&gt;&lt;record&gt;&lt;rec-number&gt;341&lt;/rec-number&gt;&lt;foreign-keys&gt;&lt;key app="EN" db-id="e2zepwa56vz2ryev2aoxraf420vzvwft0pzz" timestamp="1560088949"&gt;341&lt;/key&gt;&lt;/foreign-keys&gt;&lt;ref-type name="Government Document"&gt;46&lt;/ref-type&gt;&lt;contributors&gt;&lt;authors&gt;&lt;author&gt;Hirst, D. &lt;/author&gt;&lt;/authors&gt;&lt;/contributors&gt;&lt;titles&gt;&lt;title&gt;Carbon Price Floor (CPF) and the price support mechanism. Briefing Paper Number 05927&lt;/title&gt;&lt;/titles&gt;&lt;dates&gt;&lt;year&gt;2018&lt;/year&gt;&lt;/dates&gt;&lt;pub-location&gt;London, UK&lt;/pub-location&gt;&lt;publisher&gt;House of Commons Library&lt;/publisher&gt;&lt;urls&gt;&lt;/urls&gt;&lt;/record&gt;&lt;/Cite&gt;&lt;/EndNote&gt;</w:instrText>
            </w:r>
            <w:r w:rsidRPr="005F2432">
              <w:rPr>
                <w:iCs/>
                <w:sz w:val="16"/>
                <w:szCs w:val="16"/>
              </w:rPr>
              <w:fldChar w:fldCharType="separate"/>
            </w:r>
            <w:r w:rsidR="0011445B" w:rsidRPr="005F2432">
              <w:rPr>
                <w:iCs/>
                <w:noProof/>
                <w:sz w:val="16"/>
                <w:szCs w:val="16"/>
                <w:vertAlign w:val="superscript"/>
              </w:rPr>
              <w:t>138</w:t>
            </w:r>
            <w:r w:rsidRPr="005F2432">
              <w:rPr>
                <w:iCs/>
                <w:sz w:val="16"/>
                <w:szCs w:val="16"/>
              </w:rPr>
              <w:fldChar w:fldCharType="end"/>
            </w:r>
          </w:p>
          <w:p w14:paraId="29463017" w14:textId="3C7D0B6B" w:rsidR="00716F5C" w:rsidRPr="005F2432" w:rsidRDefault="00716F5C" w:rsidP="00716F5C">
            <w:pPr>
              <w:pStyle w:val="ListParagraph"/>
              <w:numPr>
                <w:ilvl w:val="0"/>
                <w:numId w:val="27"/>
              </w:numPr>
              <w:rPr>
                <w:sz w:val="16"/>
                <w:szCs w:val="16"/>
              </w:rPr>
            </w:pPr>
            <w:r w:rsidRPr="005F2432">
              <w:rPr>
                <w:sz w:val="16"/>
                <w:szCs w:val="16"/>
              </w:rPr>
              <w:t xml:space="preserve">Narassimham </w:t>
            </w:r>
            <w:r w:rsidRPr="005F2432">
              <w:rPr>
                <w:i/>
                <w:sz w:val="16"/>
                <w:szCs w:val="16"/>
              </w:rPr>
              <w:t>et al</w:t>
            </w:r>
            <w:r w:rsidRPr="005F2432">
              <w:rPr>
                <w:sz w:val="16"/>
                <w:szCs w:val="16"/>
              </w:rPr>
              <w:t xml:space="preserve"> (2017).</w:t>
            </w:r>
            <w:r w:rsidRPr="005F2432">
              <w:rPr>
                <w:sz w:val="16"/>
                <w:szCs w:val="16"/>
              </w:rPr>
              <w:fldChar w:fldCharType="begin"/>
            </w:r>
            <w:r w:rsidR="0011445B" w:rsidRPr="005F2432">
              <w:rPr>
                <w:sz w:val="16"/>
                <w:szCs w:val="16"/>
              </w:rPr>
              <w:instrText xml:space="preserve"> ADDIN EN.CITE &lt;EndNote&gt;&lt;Cite&gt;&lt;Author&gt;Narassimhan&lt;/Author&gt;&lt;Year&gt;2017&lt;/Year&gt;&lt;RecNum&gt;337&lt;/RecNum&gt;&lt;DisplayText&gt;&lt;style face="superscript"&gt;139&lt;/style&gt;&lt;/DisplayText&gt;&lt;record&gt;&lt;rec-number&gt;337&lt;/rec-number&gt;&lt;foreign-keys&gt;&lt;key app="EN" db-id="e2zepwa56vz2ryev2aoxraf420vzvwft0pzz" timestamp="1560086951"&gt;337&lt;/key&gt;&lt;/foreign-keys&gt;&lt;ref-type name="Journal Article"&gt;17&lt;/ref-type&gt;&lt;contributors&gt;&lt;authors&gt;&lt;author&gt;Narassimhan, Easwaran&lt;/author&gt;&lt;author&gt;Gallagher, Kelly S&lt;/author&gt;&lt;author&gt;Koester, Stefan&lt;/author&gt;&lt;author&gt;Alejo, Julio Rivera&lt;/author&gt;&lt;/authors&gt;&lt;/contributors&gt;&lt;titles&gt;&lt;title&gt;Carbon pricing in practice: a review of the evidence&lt;/title&gt;&lt;secondary-title&gt;Climate Policy Lab: Medford, MA, USA&lt;/secondary-title&gt;&lt;/titles&gt;&lt;periodical&gt;&lt;full-title&gt;Climate Policy Lab: Medford, MA, USA&lt;/full-title&gt;&lt;/periodical&gt;&lt;dates&gt;&lt;year&gt;2017&lt;/year&gt;&lt;/dates&gt;&lt;urls&gt;&lt;/urls&gt;&lt;/record&gt;&lt;/Cite&gt;&lt;/EndNote&gt;</w:instrText>
            </w:r>
            <w:r w:rsidRPr="005F2432">
              <w:rPr>
                <w:sz w:val="16"/>
                <w:szCs w:val="16"/>
              </w:rPr>
              <w:fldChar w:fldCharType="separate"/>
            </w:r>
            <w:r w:rsidR="0011445B" w:rsidRPr="005F2432">
              <w:rPr>
                <w:noProof/>
                <w:sz w:val="16"/>
                <w:szCs w:val="16"/>
                <w:vertAlign w:val="superscript"/>
              </w:rPr>
              <w:t>139</w:t>
            </w:r>
            <w:r w:rsidRPr="005F2432">
              <w:rPr>
                <w:sz w:val="16"/>
                <w:szCs w:val="16"/>
              </w:rPr>
              <w:fldChar w:fldCharType="end"/>
            </w:r>
          </w:p>
          <w:p w14:paraId="04AFA3B2" w14:textId="164A4619" w:rsidR="00716F5C" w:rsidRPr="005F2432" w:rsidRDefault="00716F5C" w:rsidP="00716F5C">
            <w:pPr>
              <w:pStyle w:val="ListParagraph"/>
              <w:numPr>
                <w:ilvl w:val="0"/>
                <w:numId w:val="27"/>
              </w:numPr>
              <w:rPr>
                <w:sz w:val="16"/>
                <w:szCs w:val="16"/>
              </w:rPr>
            </w:pPr>
            <w:r w:rsidRPr="005F2432">
              <w:rPr>
                <w:sz w:val="16"/>
                <w:szCs w:val="16"/>
              </w:rPr>
              <w:t>Graney &amp; French (2019).</w:t>
            </w:r>
            <w:r w:rsidRPr="005F2432">
              <w:rPr>
                <w:sz w:val="16"/>
                <w:szCs w:val="16"/>
              </w:rPr>
              <w:fldChar w:fldCharType="begin"/>
            </w:r>
            <w:r w:rsidR="0011445B" w:rsidRPr="005F2432">
              <w:rPr>
                <w:sz w:val="16"/>
                <w:szCs w:val="16"/>
              </w:rPr>
              <w:instrText xml:space="preserve"> ADDIN EN.CITE &lt;EndNote&gt;&lt;Cite&gt;&lt;Author&gt;Graney&lt;/Author&gt;&lt;Year&gt;2019&lt;/Year&gt;&lt;RecNum&gt;338&lt;/RecNum&gt;&lt;DisplayText&gt;&lt;style face="superscript"&gt;140&lt;/style&gt;&lt;/DisplayText&gt;&lt;record&gt;&lt;rec-number&gt;338&lt;/rec-number&gt;&lt;foreign-keys&gt;&lt;key app="EN" db-id="e2zepwa56vz2ryev2aoxraf420vzvwft0pzz" timestamp="1560087063"&gt;338&lt;/key&gt;&lt;/foreign-keys&gt;&lt;ref-type name="Web Page"&gt;12&lt;/ref-type&gt;&lt;contributors&gt;&lt;authors&gt;&lt;author&gt;Graney, E. &lt;/author&gt;&lt;author&gt;French, J.&lt;/author&gt;&lt;/authors&gt;&lt;/contributors&gt;&lt;titles&gt;&lt;title&gt;Cracking open the carbon tax: A look at where the money has been spent&lt;/title&gt;&lt;/titles&gt;&lt;volume&gt;2019&lt;/volume&gt;&lt;number&gt;7 June&lt;/number&gt;&lt;dates&gt;&lt;year&gt;2019&lt;/year&gt;&lt;/dates&gt;&lt;pub-location&gt;Edmonton&lt;/pub-location&gt;&lt;publisher&gt;Edmonton Journal&lt;/publisher&gt;&lt;urls&gt;&lt;related-urls&gt;&lt;url&gt;https://edmontonjournal.com/news/politics/cracking-open-the-carbon-tax-a-look-at-what-albertas-most-controversial-tax-has-been-spent-on&lt;/url&gt;&lt;/related-urls&gt;&lt;/urls&gt;&lt;/record&gt;&lt;/Cite&gt;&lt;/EndNote&gt;</w:instrText>
            </w:r>
            <w:r w:rsidRPr="005F2432">
              <w:rPr>
                <w:sz w:val="16"/>
                <w:szCs w:val="16"/>
              </w:rPr>
              <w:fldChar w:fldCharType="separate"/>
            </w:r>
            <w:r w:rsidR="0011445B" w:rsidRPr="005F2432">
              <w:rPr>
                <w:noProof/>
                <w:sz w:val="16"/>
                <w:szCs w:val="16"/>
                <w:vertAlign w:val="superscript"/>
              </w:rPr>
              <w:t>140</w:t>
            </w:r>
            <w:r w:rsidRPr="005F2432">
              <w:rPr>
                <w:sz w:val="16"/>
                <w:szCs w:val="16"/>
              </w:rPr>
              <w:fldChar w:fldCharType="end"/>
            </w:r>
          </w:p>
          <w:p w14:paraId="6127A620" w14:textId="4E0C0D29" w:rsidR="00716F5C" w:rsidRPr="005F2432" w:rsidRDefault="00716F5C" w:rsidP="00716F5C">
            <w:pPr>
              <w:pStyle w:val="ListParagraph"/>
              <w:numPr>
                <w:ilvl w:val="0"/>
                <w:numId w:val="27"/>
              </w:numPr>
              <w:rPr>
                <w:sz w:val="16"/>
                <w:szCs w:val="16"/>
              </w:rPr>
            </w:pPr>
            <w:r w:rsidRPr="005F2432">
              <w:rPr>
                <w:sz w:val="16"/>
                <w:szCs w:val="16"/>
              </w:rPr>
              <w:t>Specific rules on use of revenues are yet to be decided.</w:t>
            </w:r>
            <w:r w:rsidRPr="005F2432">
              <w:rPr>
                <w:sz w:val="16"/>
                <w:szCs w:val="16"/>
              </w:rPr>
              <w:fldChar w:fldCharType="begin"/>
            </w:r>
            <w:r w:rsidR="0011445B" w:rsidRPr="005F2432">
              <w:rPr>
                <w:sz w:val="16"/>
                <w:szCs w:val="16"/>
              </w:rPr>
              <w:instrText xml:space="preserve"> ADDIN EN.CITE &lt;EndNote&gt;&lt;Cite&gt;&lt;Author&gt;ICAP&lt;/Author&gt;&lt;Year&gt;2019&lt;/Year&gt;&lt;RecNum&gt;339&lt;/RecNum&gt;&lt;DisplayText&gt;&lt;style face="superscript"&gt;141&lt;/style&gt;&lt;/DisplayText&gt;&lt;record&gt;&lt;rec-number&gt;339&lt;/rec-number&gt;&lt;foreign-keys&gt;&lt;key app="EN" db-id="e2zepwa56vz2ryev2aoxraf420vzvwft0pzz" timestamp="1560087177"&gt;339&lt;/key&gt;&lt;/foreign-keys&gt;&lt;ref-type name="Report"&gt;27&lt;/ref-type&gt;&lt;contributors&gt;&lt;authors&gt;&lt;author&gt;ICAP&lt;/author&gt;&lt;/authors&gt;&lt;/contributors&gt;&lt;titles&gt;&lt;title&gt;Korea Emissions Trading Scheme&lt;/title&gt;&lt;/titles&gt;&lt;dates&gt;&lt;year&gt;2019&lt;/year&gt;&lt;/dates&gt;&lt;publisher&gt;International Carbon Action Partnership&lt;/publisher&gt;&lt;urls&gt;&lt;/urls&gt;&lt;/record&gt;&lt;/Cite&gt;&lt;/EndNote&gt;</w:instrText>
            </w:r>
            <w:r w:rsidRPr="005F2432">
              <w:rPr>
                <w:sz w:val="16"/>
                <w:szCs w:val="16"/>
              </w:rPr>
              <w:fldChar w:fldCharType="separate"/>
            </w:r>
            <w:r w:rsidR="0011445B" w:rsidRPr="005F2432">
              <w:rPr>
                <w:noProof/>
                <w:sz w:val="16"/>
                <w:szCs w:val="16"/>
                <w:vertAlign w:val="superscript"/>
              </w:rPr>
              <w:t>141</w:t>
            </w:r>
            <w:r w:rsidRPr="005F2432">
              <w:rPr>
                <w:sz w:val="16"/>
                <w:szCs w:val="16"/>
              </w:rPr>
              <w:fldChar w:fldCharType="end"/>
            </w:r>
          </w:p>
          <w:p w14:paraId="491CF7E2" w14:textId="7D0340F3" w:rsidR="00716F5C" w:rsidRPr="005F2432" w:rsidRDefault="00716F5C" w:rsidP="00716F5C">
            <w:pPr>
              <w:pStyle w:val="ListParagraph"/>
              <w:numPr>
                <w:ilvl w:val="0"/>
                <w:numId w:val="27"/>
              </w:numPr>
              <w:rPr>
                <w:sz w:val="16"/>
                <w:szCs w:val="16"/>
              </w:rPr>
            </w:pPr>
            <w:r w:rsidRPr="005F2432">
              <w:rPr>
                <w:sz w:val="16"/>
                <w:szCs w:val="16"/>
              </w:rPr>
              <w:t>Revenues from auctioning allowances are fed into the federal government budget.</w:t>
            </w:r>
            <w:r w:rsidRPr="005F2432">
              <w:rPr>
                <w:sz w:val="16"/>
                <w:szCs w:val="16"/>
              </w:rPr>
              <w:fldChar w:fldCharType="begin"/>
            </w:r>
            <w:r w:rsidR="0011445B" w:rsidRPr="005F2432">
              <w:rPr>
                <w:sz w:val="16"/>
                <w:szCs w:val="16"/>
              </w:rPr>
              <w:instrText xml:space="preserve"> ADDIN EN.CITE &lt;EndNote&gt;&lt;Cite&gt;&lt;Author&gt;ICAP&lt;/Author&gt;&lt;Year&gt;2019&lt;/Year&gt;&lt;RecNum&gt;340&lt;/RecNum&gt;&lt;DisplayText&gt;&lt;style face="superscript"&gt;142&lt;/style&gt;&lt;/DisplayText&gt;&lt;record&gt;&lt;rec-number&gt;340&lt;/rec-number&gt;&lt;foreign-keys&gt;&lt;key app="EN" db-id="e2zepwa56vz2ryev2aoxraf420vzvwft0pzz" timestamp="1560087216"&gt;340&lt;/key&gt;&lt;/foreign-keys&gt;&lt;ref-type name="Report"&gt;27&lt;/ref-type&gt;&lt;contributors&gt;&lt;authors&gt;&lt;author&gt;ICAP&lt;/author&gt;&lt;/authors&gt;&lt;/contributors&gt;&lt;titles&gt;&lt;title&gt;Swiss ETS&lt;/title&gt;&lt;/titles&gt;&lt;dates&gt;&lt;year&gt;2019&lt;/year&gt;&lt;/dates&gt;&lt;publisher&gt;International Carbon Action Partnership&lt;/publisher&gt;&lt;urls&gt;&lt;/urls&gt;&lt;/record&gt;&lt;/Cite&gt;&lt;/EndNote&gt;</w:instrText>
            </w:r>
            <w:r w:rsidRPr="005F2432">
              <w:rPr>
                <w:sz w:val="16"/>
                <w:szCs w:val="16"/>
              </w:rPr>
              <w:fldChar w:fldCharType="separate"/>
            </w:r>
            <w:r w:rsidR="0011445B" w:rsidRPr="005F2432">
              <w:rPr>
                <w:noProof/>
                <w:sz w:val="16"/>
                <w:szCs w:val="16"/>
                <w:vertAlign w:val="superscript"/>
              </w:rPr>
              <w:t>142</w:t>
            </w:r>
            <w:r w:rsidRPr="005F2432">
              <w:rPr>
                <w:sz w:val="16"/>
                <w:szCs w:val="16"/>
              </w:rPr>
              <w:fldChar w:fldCharType="end"/>
            </w:r>
          </w:p>
        </w:tc>
      </w:tr>
    </w:tbl>
    <w:p w14:paraId="2D3DCE91" w14:textId="77777777" w:rsidR="00F90EF6" w:rsidRPr="005F2432" w:rsidRDefault="00F90EF6" w:rsidP="00F90EF6">
      <w:pPr>
        <w:rPr>
          <w:rFonts w:cstheme="minorHAnsi"/>
        </w:rPr>
      </w:pPr>
    </w:p>
    <w:p w14:paraId="567150F7" w14:textId="15325108" w:rsidR="005266E4" w:rsidRPr="005F2432" w:rsidRDefault="005266E4" w:rsidP="005266E4">
      <w:pPr>
        <w:pStyle w:val="Heading1"/>
      </w:pPr>
      <w:r w:rsidRPr="005F2432">
        <w:t>Section 5: Public and Political Engagement</w:t>
      </w:r>
    </w:p>
    <w:p w14:paraId="543C0A31" w14:textId="77777777" w:rsidR="005266E4" w:rsidRPr="005F2432" w:rsidRDefault="005266E4" w:rsidP="005266E4"/>
    <w:tbl>
      <w:tblPr>
        <w:tblStyle w:val="TableGrid"/>
        <w:tblW w:w="0" w:type="auto"/>
        <w:tblLayout w:type="fixed"/>
        <w:tblLook w:val="04A0" w:firstRow="1" w:lastRow="0" w:firstColumn="1" w:lastColumn="0" w:noHBand="0" w:noVBand="1"/>
      </w:tblPr>
      <w:tblGrid>
        <w:gridCol w:w="1413"/>
        <w:gridCol w:w="7603"/>
      </w:tblGrid>
      <w:tr w:rsidR="005266E4" w:rsidRPr="005F2432" w14:paraId="60289CE8" w14:textId="77777777" w:rsidTr="00D10905">
        <w:tc>
          <w:tcPr>
            <w:tcW w:w="1413" w:type="dxa"/>
          </w:tcPr>
          <w:p w14:paraId="1E5FDA50" w14:textId="77777777" w:rsidR="005266E4" w:rsidRPr="005F2432" w:rsidRDefault="005266E4" w:rsidP="00D10905">
            <w:pPr>
              <w:rPr>
                <w:b/>
              </w:rPr>
            </w:pPr>
            <w:r w:rsidRPr="005F2432">
              <w:rPr>
                <w:b/>
              </w:rPr>
              <w:t>Working Group</w:t>
            </w:r>
          </w:p>
        </w:tc>
        <w:tc>
          <w:tcPr>
            <w:tcW w:w="7603" w:type="dxa"/>
          </w:tcPr>
          <w:p w14:paraId="5E46E0BD" w14:textId="77777777" w:rsidR="005266E4" w:rsidRPr="005F2432" w:rsidRDefault="005266E4" w:rsidP="00D10905">
            <w:r w:rsidRPr="005F2432">
              <w:rPr>
                <w:rFonts w:cstheme="minorHAnsi"/>
                <w:color w:val="1A1A1A"/>
                <w:lang w:val="fr-FR"/>
              </w:rPr>
              <w:t xml:space="preserve">5: </w:t>
            </w:r>
            <w:r w:rsidRPr="005F2432">
              <w:rPr>
                <w:rFonts w:cstheme="minorHAnsi"/>
              </w:rPr>
              <w:t>Public and Political Engagement</w:t>
            </w:r>
            <w:r w:rsidRPr="005F2432" w:rsidDel="00C06DE5">
              <w:t xml:space="preserve"> </w:t>
            </w:r>
          </w:p>
        </w:tc>
      </w:tr>
      <w:tr w:rsidR="005266E4" w:rsidRPr="005F2432" w14:paraId="04849683" w14:textId="77777777" w:rsidTr="00D10905">
        <w:trPr>
          <w:trHeight w:val="284"/>
        </w:trPr>
        <w:tc>
          <w:tcPr>
            <w:tcW w:w="1413" w:type="dxa"/>
          </w:tcPr>
          <w:p w14:paraId="11185FDA" w14:textId="77777777" w:rsidR="005266E4" w:rsidRPr="005F2432" w:rsidRDefault="005266E4" w:rsidP="00D10905">
            <w:pPr>
              <w:rPr>
                <w:b/>
              </w:rPr>
            </w:pPr>
            <w:r w:rsidRPr="005F2432">
              <w:rPr>
                <w:b/>
              </w:rPr>
              <w:t>Indicator</w:t>
            </w:r>
          </w:p>
        </w:tc>
        <w:tc>
          <w:tcPr>
            <w:tcW w:w="7603" w:type="dxa"/>
          </w:tcPr>
          <w:p w14:paraId="6F21F36D" w14:textId="77777777" w:rsidR="005266E4" w:rsidRPr="005F2432" w:rsidRDefault="005266E4" w:rsidP="00D10905">
            <w:pPr>
              <w:rPr>
                <w:rFonts w:cstheme="minorHAnsi"/>
              </w:rPr>
            </w:pPr>
            <w:r w:rsidRPr="005F2432">
              <w:rPr>
                <w:rFonts w:cstheme="minorHAnsi"/>
              </w:rPr>
              <w:t>5.1:  Media engagement in health and climate change</w:t>
            </w:r>
          </w:p>
        </w:tc>
      </w:tr>
      <w:tr w:rsidR="005266E4" w:rsidRPr="005F2432" w14:paraId="39778C9D" w14:textId="77777777" w:rsidTr="00D10905">
        <w:tc>
          <w:tcPr>
            <w:tcW w:w="1413" w:type="dxa"/>
          </w:tcPr>
          <w:p w14:paraId="6D8EC115" w14:textId="77777777" w:rsidR="005266E4" w:rsidRPr="005F2432" w:rsidRDefault="005266E4" w:rsidP="00D10905">
            <w:pPr>
              <w:rPr>
                <w:b/>
              </w:rPr>
            </w:pPr>
            <w:r w:rsidRPr="005F2432">
              <w:rPr>
                <w:rFonts w:cstheme="minorHAnsi"/>
                <w:b/>
              </w:rPr>
              <w:t>Sub-Indicator</w:t>
            </w:r>
          </w:p>
        </w:tc>
        <w:tc>
          <w:tcPr>
            <w:tcW w:w="7603" w:type="dxa"/>
          </w:tcPr>
          <w:p w14:paraId="189223E3" w14:textId="77777777" w:rsidR="005266E4" w:rsidRPr="005F2432" w:rsidRDefault="005266E4" w:rsidP="00D10905">
            <w:pPr>
              <w:rPr>
                <w:rFonts w:cstheme="minorHAnsi"/>
              </w:rPr>
            </w:pPr>
            <w:r w:rsidRPr="005F2432">
              <w:rPr>
                <w:rFonts w:cstheme="minorHAnsi"/>
              </w:rPr>
              <w:t xml:space="preserve">5.1.1: Trends in global media coverage of health and climate change </w:t>
            </w:r>
          </w:p>
        </w:tc>
      </w:tr>
      <w:tr w:rsidR="005266E4" w:rsidRPr="005F2432" w14:paraId="1B962451" w14:textId="77777777" w:rsidTr="00D10905">
        <w:tc>
          <w:tcPr>
            <w:tcW w:w="1413" w:type="dxa"/>
          </w:tcPr>
          <w:p w14:paraId="3A5A3203" w14:textId="77777777" w:rsidR="005266E4" w:rsidRPr="005F2432" w:rsidRDefault="005266E4" w:rsidP="00D10905">
            <w:pPr>
              <w:rPr>
                <w:b/>
              </w:rPr>
            </w:pPr>
            <w:r w:rsidRPr="005F2432">
              <w:rPr>
                <w:b/>
              </w:rPr>
              <w:t>Methods</w:t>
            </w:r>
          </w:p>
        </w:tc>
        <w:tc>
          <w:tcPr>
            <w:tcW w:w="7603" w:type="dxa"/>
          </w:tcPr>
          <w:p w14:paraId="313D61CD" w14:textId="77777777" w:rsidR="005266E4" w:rsidRPr="005F2432" w:rsidRDefault="005266E4" w:rsidP="00D10905">
            <w:pPr>
              <w:rPr>
                <w:rFonts w:cstheme="minorHAnsi"/>
              </w:rPr>
            </w:pPr>
            <w:r w:rsidRPr="005F2432">
              <w:rPr>
                <w:rFonts w:cstheme="minorHAnsi"/>
                <w:color w:val="000000" w:themeColor="text1"/>
              </w:rPr>
              <w:t xml:space="preserve">Intersecting trends in coverage of climate change and health were identified in 62 selected newspaper sources from January 2007 through December 2018.  The 62 sources are located 36 countries spanning six World Health Organization (WHO) regions around the world: African Region, Region of the Americas, South-East Asia Region, European Region, Eastern Mediterranean Region, and Western Pacific Region. These sources were monitored through </w:t>
            </w:r>
            <w:r w:rsidRPr="005F2432">
              <w:rPr>
                <w:rFonts w:cstheme="minorHAnsi"/>
              </w:rPr>
              <w:t xml:space="preserve">Nexis Uni, Proquest and Factiva databases accessed via the University of Colorado libraries. The searches were conducted with the following key words in English, Spanish, Portuguese and German respectively: </w:t>
            </w:r>
          </w:p>
          <w:p w14:paraId="1ADDBE9B" w14:textId="77777777" w:rsidR="005266E4" w:rsidRPr="005F2432" w:rsidRDefault="005266E4" w:rsidP="00D10905">
            <w:pPr>
              <w:rPr>
                <w:rFonts w:cstheme="minorHAnsi"/>
                <w:color w:val="000000" w:themeColor="text1"/>
              </w:rPr>
            </w:pPr>
          </w:p>
          <w:p w14:paraId="47E5FE93" w14:textId="77777777" w:rsidR="005266E4" w:rsidRPr="005F2432" w:rsidRDefault="005266E4" w:rsidP="005266E4">
            <w:pPr>
              <w:pStyle w:val="ListParagraph"/>
              <w:numPr>
                <w:ilvl w:val="0"/>
                <w:numId w:val="1"/>
              </w:numPr>
              <w:rPr>
                <w:rFonts w:cstheme="minorHAnsi"/>
              </w:rPr>
            </w:pPr>
            <w:r w:rsidRPr="005F2432">
              <w:rPr>
                <w:rFonts w:cstheme="minorHAnsi"/>
              </w:rPr>
              <w:t>ENGLISH: malaria or diarrhoea or infection or disease or sars or measles or pneumonia or epidemic or pandemic or public health or healthcare or epidemiology or health care or health or mortality or morbidity or nutrition or illness or infectious or NCD or non-communicable disease or communicable disease or air pollution or nutrition or malnutrition or mental disorder or stunting AND climate change or global warming or green house or extreme weather or global environmental change or climate variability or greenhouse or low carbon or ghge or renewable energy or carbon emissions or co2 emissions or climate pollutants</w:t>
            </w:r>
          </w:p>
          <w:p w14:paraId="5D642511" w14:textId="77777777" w:rsidR="005266E4" w:rsidRPr="005F2432" w:rsidRDefault="005266E4" w:rsidP="005266E4">
            <w:pPr>
              <w:pStyle w:val="ListParagraph"/>
              <w:numPr>
                <w:ilvl w:val="0"/>
                <w:numId w:val="1"/>
              </w:numPr>
              <w:rPr>
                <w:rFonts w:cstheme="minorHAnsi"/>
              </w:rPr>
            </w:pPr>
            <w:r w:rsidRPr="005F2432">
              <w:rPr>
                <w:rFonts w:cstheme="minorHAnsi"/>
              </w:rPr>
              <w:t>SPANISH: malaria or diarrea or infección or enfermedad or sars or sarampión or neumonía or epidemia or pandemia or salud pública or epidemiología or salud or mortalidad or morbilidad or nutrición or enfermedad or enfermedad infecciosa or NCD or no transmisible or enfermedad contagiosa or transmisible or contaminación del aire or nutrición or desnutrición or trastorno mental or retraso del crecimiento AND cambio climático or calentamiento global or clima extremo or cambio ambiental global or variabilidad climática or invernadero or bajo carbono or ghge or energía renovable or emisiones de carbono or emisiones de CO2 or contaminantes climáticos</w:t>
            </w:r>
          </w:p>
          <w:p w14:paraId="65EEEAF2" w14:textId="77777777" w:rsidR="005266E4" w:rsidRPr="005F2432" w:rsidRDefault="005266E4" w:rsidP="005266E4">
            <w:pPr>
              <w:pStyle w:val="ListParagraph"/>
              <w:numPr>
                <w:ilvl w:val="0"/>
                <w:numId w:val="1"/>
              </w:numPr>
              <w:rPr>
                <w:rFonts w:cstheme="minorHAnsi"/>
              </w:rPr>
            </w:pPr>
            <w:r w:rsidRPr="005F2432">
              <w:rPr>
                <w:rFonts w:cstheme="minorHAnsi"/>
              </w:rPr>
              <w:t>PORTUGUESE: malária or diarréia or infecção or doença or sars or sarampo or pneumonia or epidemia or pandemia or saúde pública or saúde or epidemiologia or mortalidade or morbidade or nutrição or doença or doença infecciosa or NCD or doença não transmissível or doença contagiosa ou transmissível or poluição do ar or nutrição or desnutrição or transtorno mental or retardo de crescimento AND mudanças climáticas or aquecimento global or clima extremo or mudança ambiental global or variabilidade climática or estufa or baixo carbono or GEE or energia renovável or emissões de carbono or emissões de CO2 or poluentes climáticos</w:t>
            </w:r>
          </w:p>
          <w:p w14:paraId="19B823BA" w14:textId="77777777" w:rsidR="005266E4" w:rsidRPr="005F2432" w:rsidRDefault="005266E4" w:rsidP="005266E4">
            <w:pPr>
              <w:pStyle w:val="ListParagraph"/>
              <w:numPr>
                <w:ilvl w:val="0"/>
                <w:numId w:val="1"/>
              </w:numPr>
              <w:rPr>
                <w:rFonts w:cstheme="minorHAnsi"/>
              </w:rPr>
            </w:pPr>
            <w:r w:rsidRPr="005F2432">
              <w:rPr>
                <w:rFonts w:cstheme="minorHAnsi"/>
              </w:rPr>
              <w:t>GERMAN: malaria or durchfallerkrankung or infektion or erkrankung or SARS or masern or lungenentzündung or epidemisch or pandemisch or gesundheitswesen or gesundheitsvorsorge or epidemiologie or gesundheit or sterblichkeit or krankhaftigkeit or ernährung or krankheit or infektiös or nicht-übertragbare krankheit or übertragbare krankheit or luftverschmutzung or ernährung or mangelernährung or mentale störung or kleinwuchs AND klimawandel or globale erwärmung or treibhaus or extremwetter or globale umweltveränderungen or klimavariabilität or wenig kohlenstoff or erneuerbare energie or kohlenstoffemissionen or CO2 emissionen or klimaschadstoffe</w:t>
            </w:r>
          </w:p>
          <w:p w14:paraId="483F59EE" w14:textId="77777777" w:rsidR="005266E4" w:rsidRPr="005F2432" w:rsidRDefault="005266E4" w:rsidP="00D10905">
            <w:pPr>
              <w:rPr>
                <w:rFonts w:cstheme="minorHAnsi"/>
              </w:rPr>
            </w:pPr>
          </w:p>
          <w:p w14:paraId="4169E49D" w14:textId="636AD7D2" w:rsidR="005266E4" w:rsidRPr="005F2432" w:rsidRDefault="005266E4" w:rsidP="00D10905">
            <w:pPr>
              <w:rPr>
                <w:rFonts w:cstheme="minorHAnsi"/>
                <w:color w:val="000000" w:themeColor="text1"/>
              </w:rPr>
            </w:pPr>
            <w:r w:rsidRPr="005F2432">
              <w:rPr>
                <w:rFonts w:cstheme="minorHAnsi"/>
              </w:rPr>
              <w:t>Updated verification checks were performed to improve the search signal, by analysing whether the search string should be modified (without significantly jeopardizing internal validity) in order to reduce ‘false positives’ (it was noted that in the 2017 and 2018 Lancet Countdown reports,</w:t>
            </w:r>
            <w:r w:rsidRPr="005F2432">
              <w:rPr>
                <w:rFonts w:cstheme="minorHAnsi"/>
              </w:rPr>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Pr="005F2432">
              <w:rPr>
                <w:rFonts w:cstheme="minorHAnsi"/>
              </w:rPr>
            </w:r>
            <w:r w:rsidRPr="005F2432">
              <w:rPr>
                <w:rFonts w:cstheme="minorHAnsi"/>
              </w:rPr>
              <w:fldChar w:fldCharType="separate"/>
            </w:r>
            <w:r w:rsidR="0011445B" w:rsidRPr="005F2432">
              <w:rPr>
                <w:rFonts w:cstheme="minorHAnsi"/>
                <w:noProof/>
                <w:vertAlign w:val="superscript"/>
              </w:rPr>
              <w:t>1,131</w:t>
            </w:r>
            <w:r w:rsidRPr="005F2432">
              <w:rPr>
                <w:rFonts w:cstheme="minorHAnsi"/>
              </w:rPr>
              <w:fldChar w:fldCharType="end"/>
            </w:r>
            <w:r w:rsidRPr="005F2432">
              <w:rPr>
                <w:rFonts w:cstheme="minorHAnsi"/>
              </w:rPr>
              <w:t xml:space="preserve">   </w:t>
            </w:r>
            <w:r w:rsidRPr="005F2432">
              <w:rPr>
                <w:rFonts w:cstheme="minorHAnsi"/>
                <w:color w:val="000000" w:themeColor="text1"/>
              </w:rPr>
              <w:t xml:space="preserve">returns were found to not centrally address climate change and health together). After considerable deliberation and discussion, for the 2019 report the full search set was recoded for 2017-2018, removing the search term ‘temperature’. This improvement was made because it was through comparative analyses that this term often generated an additional hit, but articles were addressing a fever related to some illness, rather than climate change or global warming. Additional false positives were also identified through verification checks, comparing search functions across the databases. It was found that different databases ran the same search string differently. Therefore, search string grammar was revised such that all databases would use the same criteria with which to perform the search and return articles. This eliminated a significant portion of articles which did not address or mention health and climate change together. </w:t>
            </w:r>
          </w:p>
          <w:p w14:paraId="16743D1F" w14:textId="77777777" w:rsidR="005266E4" w:rsidRPr="005F2432" w:rsidRDefault="005266E4" w:rsidP="00D10905">
            <w:pPr>
              <w:rPr>
                <w:rFonts w:cstheme="minorHAnsi"/>
                <w:color w:val="000000" w:themeColor="text1"/>
              </w:rPr>
            </w:pPr>
          </w:p>
          <w:p w14:paraId="045978D3" w14:textId="77777777" w:rsidR="005266E4" w:rsidRPr="005F2432" w:rsidRDefault="005266E4" w:rsidP="00D10905">
            <w:pPr>
              <w:rPr>
                <w:rFonts w:cstheme="minorHAnsi"/>
                <w:color w:val="000000" w:themeColor="text1"/>
              </w:rPr>
            </w:pPr>
            <w:r w:rsidRPr="005F2432">
              <w:rPr>
                <w:rFonts w:cstheme="minorHAnsi"/>
                <w:color w:val="000000" w:themeColor="text1"/>
              </w:rPr>
              <w:t xml:space="preserve">Additional verification checks were also performed to generate adjustment factors and to attempt to gain some insight into the rates and types of false positives remaining in the data. Due to the size and scope of the dataset, a full manual search is not possible. Therefore, these checks were performed by taking a systematic random sample of articles from each year, from a selection of newspapers within each region. The adjustment factors were generated to take into account the rates of complete mis-identification of articles based on the sample analysed; for example, a common mis-hit is where an article discusses growing plants in a ‘greenhouse’ and also discusses plant ‘diseases.’ The adjustments factors were then applied at the WHO regional level.  Analysis found different rates of these types of mis-hits for each region as follows: Africa 19%, Americas 31%, Southeast Asia 28%, Europe 39%, Eastern Mediterranean 14%, Western Pacific 43%. These rates are preliminary and future work will include continuing to revise and refine these adjustment factors. </w:t>
            </w:r>
          </w:p>
          <w:p w14:paraId="777CF0B8" w14:textId="77777777" w:rsidR="005266E4" w:rsidRPr="005F2432" w:rsidRDefault="005266E4" w:rsidP="00D10905">
            <w:pPr>
              <w:rPr>
                <w:rFonts w:cstheme="minorHAnsi"/>
                <w:color w:val="000000" w:themeColor="text1"/>
              </w:rPr>
            </w:pPr>
          </w:p>
          <w:p w14:paraId="0F2BBA48" w14:textId="77777777" w:rsidR="005266E4" w:rsidRPr="005F2432" w:rsidRDefault="005266E4" w:rsidP="00D10905">
            <w:pPr>
              <w:rPr>
                <w:rFonts w:cstheme="minorHAnsi"/>
                <w:color w:val="000000" w:themeColor="text1"/>
              </w:rPr>
            </w:pPr>
            <w:r w:rsidRPr="005F2432">
              <w:rPr>
                <w:rFonts w:cstheme="minorHAnsi"/>
                <w:color w:val="000000" w:themeColor="text1"/>
              </w:rPr>
              <w:t>Due to the use of these adjustment factors and the revised search methods, the 2019 Lancet Countdown report provides a more robust assessment of climate change/global warming and public health indicators.</w:t>
            </w:r>
          </w:p>
        </w:tc>
      </w:tr>
      <w:tr w:rsidR="005266E4" w:rsidRPr="005F2432" w14:paraId="251E91BB" w14:textId="77777777" w:rsidTr="00D10905">
        <w:trPr>
          <w:trHeight w:val="287"/>
        </w:trPr>
        <w:tc>
          <w:tcPr>
            <w:tcW w:w="1413" w:type="dxa"/>
          </w:tcPr>
          <w:p w14:paraId="69FBE7D4" w14:textId="77777777" w:rsidR="005266E4" w:rsidRPr="005F2432" w:rsidRDefault="005266E4" w:rsidP="00D10905">
            <w:pPr>
              <w:rPr>
                <w:b/>
              </w:rPr>
            </w:pPr>
            <w:r w:rsidRPr="005F2432">
              <w:rPr>
                <w:b/>
              </w:rPr>
              <w:t>Data</w:t>
            </w:r>
          </w:p>
        </w:tc>
        <w:tc>
          <w:tcPr>
            <w:tcW w:w="7603" w:type="dxa"/>
          </w:tcPr>
          <w:p w14:paraId="7FF996E3" w14:textId="77777777" w:rsidR="005266E4" w:rsidRPr="005F2432" w:rsidRDefault="005266E4" w:rsidP="00D10905">
            <w:r w:rsidRPr="005F2432">
              <w:t>findings from 62 sources in 36 countries around the world over 12 years, from January 2007 through December 2018</w:t>
            </w:r>
          </w:p>
        </w:tc>
      </w:tr>
      <w:tr w:rsidR="005266E4" w:rsidRPr="005F2432" w14:paraId="0C2C78B7" w14:textId="77777777" w:rsidTr="00D10905">
        <w:tc>
          <w:tcPr>
            <w:tcW w:w="1413" w:type="dxa"/>
          </w:tcPr>
          <w:p w14:paraId="20C971CD" w14:textId="77777777" w:rsidR="005266E4" w:rsidRPr="005F2432" w:rsidRDefault="005266E4" w:rsidP="00D10905">
            <w:pPr>
              <w:rPr>
                <w:b/>
              </w:rPr>
            </w:pPr>
            <w:r w:rsidRPr="005F2432">
              <w:rPr>
                <w:b/>
              </w:rPr>
              <w:t>Caveats</w:t>
            </w:r>
          </w:p>
        </w:tc>
        <w:tc>
          <w:tcPr>
            <w:tcW w:w="7603" w:type="dxa"/>
          </w:tcPr>
          <w:p w14:paraId="6B1F8828" w14:textId="76CF5A34" w:rsidR="005266E4" w:rsidRPr="005F2432" w:rsidRDefault="005266E4" w:rsidP="00D10905">
            <w:pPr>
              <w:rPr>
                <w:rFonts w:cstheme="minorHAnsi"/>
              </w:rPr>
            </w:pPr>
            <w:r w:rsidRPr="005F2432">
              <w:rPr>
                <w:rFonts w:cstheme="minorHAnsi"/>
              </w:rPr>
              <w:t>As noted above, the MeCCO team improved the search and generated adjustment factors in order to reduce noise in search returns. This has reduced the chances of incorrectly identifying conjoint references to health and climate change in newspaper articles. This has confronted caveats articulated in previous reports</w:t>
            </w:r>
            <w:r w:rsidRPr="005F2432">
              <w:rPr>
                <w:rFonts w:cstheme="minorHAnsi"/>
              </w:rPr>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rPr>
                <w:rFonts w:cstheme="minorHAnsi"/>
              </w:rPr>
              <w:instrText xml:space="preserve"> ADDIN EN.CITE </w:instrText>
            </w:r>
            <w:r w:rsidR="0011445B" w:rsidRPr="005F2432">
              <w:rPr>
                <w:rFonts w:cstheme="minorHAnsi"/>
              </w:rPr>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rPr>
                <w:rFonts w:cstheme="minorHAnsi"/>
              </w:rPr>
              <w:instrText xml:space="preserve"> ADDIN EN.CITE.DATA </w:instrText>
            </w:r>
            <w:r w:rsidR="0011445B" w:rsidRPr="005F2432">
              <w:rPr>
                <w:rFonts w:cstheme="minorHAnsi"/>
              </w:rPr>
            </w:r>
            <w:r w:rsidR="0011445B" w:rsidRPr="005F2432">
              <w:rPr>
                <w:rFonts w:cstheme="minorHAnsi"/>
              </w:rPr>
              <w:fldChar w:fldCharType="end"/>
            </w:r>
            <w:r w:rsidRPr="005F2432">
              <w:rPr>
                <w:rFonts w:cstheme="minorHAnsi"/>
              </w:rPr>
            </w:r>
            <w:r w:rsidRPr="005F2432">
              <w:rPr>
                <w:rFonts w:cstheme="minorHAnsi"/>
              </w:rPr>
              <w:fldChar w:fldCharType="separate"/>
            </w:r>
            <w:r w:rsidR="0011445B" w:rsidRPr="005F2432">
              <w:rPr>
                <w:rFonts w:cstheme="minorHAnsi"/>
                <w:noProof/>
                <w:vertAlign w:val="superscript"/>
              </w:rPr>
              <w:t>1,131</w:t>
            </w:r>
            <w:r w:rsidRPr="005F2432">
              <w:rPr>
                <w:rFonts w:cstheme="minorHAnsi"/>
              </w:rPr>
              <w:fldChar w:fldCharType="end"/>
            </w:r>
            <w:r w:rsidRPr="005F2432">
              <w:rPr>
                <w:rFonts w:cstheme="minorHAnsi"/>
              </w:rPr>
              <w:t xml:space="preserve">  and has strengthened this monitoring validity in the 2019 Lancet Countdown report. </w:t>
            </w:r>
          </w:p>
          <w:p w14:paraId="33B759B2" w14:textId="77777777" w:rsidR="005266E4" w:rsidRPr="005F2432" w:rsidRDefault="005266E4" w:rsidP="00D10905">
            <w:pPr>
              <w:rPr>
                <w:rFonts w:cstheme="minorHAnsi"/>
              </w:rPr>
            </w:pPr>
          </w:p>
          <w:p w14:paraId="1BF8E28D" w14:textId="77777777" w:rsidR="005266E4" w:rsidRPr="005F2432" w:rsidRDefault="005266E4" w:rsidP="00D10905">
            <w:pPr>
              <w:rPr>
                <w:color w:val="000000" w:themeColor="text1"/>
              </w:rPr>
            </w:pPr>
            <w:r w:rsidRPr="005F2432">
              <w:rPr>
                <w:rFonts w:cstheme="minorHAnsi"/>
              </w:rPr>
              <w:t xml:space="preserve">Nonetheless, by </w:t>
            </w:r>
            <w:r w:rsidRPr="005F2432">
              <w:t xml:space="preserve">continuing to monitor </w:t>
            </w:r>
            <w:r w:rsidRPr="005F2432">
              <w:rPr>
                <w:color w:val="000000" w:themeColor="text1"/>
              </w:rPr>
              <w:t xml:space="preserve">newspapers around the world (rather than, for example, television or radio) the explanatory power across all ‘media coverage’ remains limited. </w:t>
            </w:r>
          </w:p>
          <w:p w14:paraId="3617E961" w14:textId="77777777" w:rsidR="005266E4" w:rsidRPr="005F2432" w:rsidRDefault="005266E4" w:rsidP="00D10905">
            <w:pPr>
              <w:rPr>
                <w:color w:val="000000" w:themeColor="text1"/>
              </w:rPr>
            </w:pPr>
          </w:p>
          <w:p w14:paraId="4E6103E1" w14:textId="77777777" w:rsidR="005266E4" w:rsidRPr="005F2432" w:rsidRDefault="005266E4" w:rsidP="00D10905">
            <w:pPr>
              <w:rPr>
                <w:color w:val="000000" w:themeColor="text1"/>
              </w:rPr>
            </w:pPr>
            <w:r w:rsidRPr="005F2432">
              <w:rPr>
                <w:color w:val="000000" w:themeColor="text1"/>
              </w:rPr>
              <w:t xml:space="preserve">There also remain concerns with the degree to which the databases return hits of duplicate articles which are not warranted (i.e. are not actually the same article reproduced elsewhere but rather are simply two entries in the database for a single article) and with the degree to which the articles are engaging with health and climate change as integrated issues of concern. The analysis examining false positives revealed high variability in the occurrence of duplicate articles across time and newspapers and as such was not included in the adjustment factors. </w:t>
            </w:r>
          </w:p>
          <w:p w14:paraId="7ADEC02D" w14:textId="77777777" w:rsidR="005266E4" w:rsidRPr="005F2432" w:rsidRDefault="005266E4" w:rsidP="00D10905">
            <w:pPr>
              <w:rPr>
                <w:color w:val="000000" w:themeColor="text1"/>
              </w:rPr>
            </w:pPr>
          </w:p>
          <w:p w14:paraId="4E7F7EB3" w14:textId="77777777" w:rsidR="005266E4" w:rsidRPr="005F2432" w:rsidRDefault="005266E4" w:rsidP="00D10905">
            <w:pPr>
              <w:rPr>
                <w:color w:val="000000" w:themeColor="text1"/>
              </w:rPr>
            </w:pPr>
            <w:r w:rsidRPr="005F2432">
              <w:rPr>
                <w:color w:val="000000" w:themeColor="text1"/>
              </w:rPr>
              <w:t xml:space="preserve">The analysis also indicated that a significant portion of articles, anywhere between 40-60% across regions, may mention both climate change and health but do not deeply engage with them as integrated issues. However, tracking this coverage remains informative because it gives an idea of how comparable the issues are on the public agenda and in public awareness; as such, and due to the very high variability across newspapers, it is not included in the adjustment factors.  </w:t>
            </w:r>
          </w:p>
        </w:tc>
      </w:tr>
      <w:tr w:rsidR="005266E4" w:rsidRPr="005F2432" w14:paraId="630359C0" w14:textId="77777777" w:rsidTr="00D10905">
        <w:tc>
          <w:tcPr>
            <w:tcW w:w="1413" w:type="dxa"/>
          </w:tcPr>
          <w:p w14:paraId="211FB63C" w14:textId="77777777" w:rsidR="005266E4" w:rsidRPr="005F2432" w:rsidRDefault="005266E4" w:rsidP="00D10905">
            <w:pPr>
              <w:rPr>
                <w:b/>
              </w:rPr>
            </w:pPr>
            <w:r w:rsidRPr="005F2432">
              <w:rPr>
                <w:b/>
              </w:rPr>
              <w:t>Future Form of Indicator</w:t>
            </w:r>
          </w:p>
        </w:tc>
        <w:tc>
          <w:tcPr>
            <w:tcW w:w="7603" w:type="dxa"/>
          </w:tcPr>
          <w:p w14:paraId="589EE6A6" w14:textId="77777777" w:rsidR="005266E4" w:rsidRPr="005F2432" w:rsidRDefault="005266E4" w:rsidP="00D10905">
            <w:r w:rsidRPr="005F2432">
              <w:t xml:space="preserve">Possible further expansion into television and radio, pending data availability. </w:t>
            </w:r>
            <w:r w:rsidRPr="005F2432">
              <w:rPr>
                <w:color w:val="000000" w:themeColor="text1"/>
              </w:rPr>
              <w:t>The precision of this indicator will continue to be improved.</w:t>
            </w:r>
          </w:p>
        </w:tc>
      </w:tr>
      <w:tr w:rsidR="005266E4" w:rsidRPr="005F2432" w14:paraId="73B0111B" w14:textId="77777777" w:rsidTr="00D10905">
        <w:tc>
          <w:tcPr>
            <w:tcW w:w="1413" w:type="dxa"/>
          </w:tcPr>
          <w:p w14:paraId="129706BA" w14:textId="77777777" w:rsidR="005266E4" w:rsidRPr="005F2432" w:rsidRDefault="005266E4" w:rsidP="00D10905">
            <w:pPr>
              <w:rPr>
                <w:b/>
              </w:rPr>
            </w:pPr>
            <w:r w:rsidRPr="005F2432">
              <w:rPr>
                <w:b/>
              </w:rPr>
              <w:t>Additional information</w:t>
            </w:r>
          </w:p>
          <w:p w14:paraId="46E9B73B" w14:textId="77777777" w:rsidR="005266E4" w:rsidRPr="005F2432" w:rsidRDefault="005266E4" w:rsidP="00D10905">
            <w:pPr>
              <w:rPr>
                <w:b/>
              </w:rPr>
            </w:pPr>
          </w:p>
        </w:tc>
        <w:tc>
          <w:tcPr>
            <w:tcW w:w="7603" w:type="dxa"/>
          </w:tcPr>
          <w:p w14:paraId="0F272BFA" w14:textId="31A70136" w:rsidR="005266E4" w:rsidRPr="005F2432" w:rsidRDefault="005266E4" w:rsidP="00D10905">
            <w:r w:rsidRPr="005F2432">
              <w:t>Coverage of climate change and public health tracks relatively consistently with several trends in media coverage of climate change or global warming more generally, where political, scientific, cultural, ecological and meteorological themes provide news hooks for stories over time (</w:t>
            </w:r>
            <w:r w:rsidRPr="005F2432">
              <w:fldChar w:fldCharType="begin"/>
            </w:r>
            <w:r w:rsidRPr="005F2432">
              <w:instrText xml:space="preserve"> REF _Ref10990475 \h </w:instrText>
            </w:r>
            <w:r w:rsidR="005F2432">
              <w:instrText xml:space="preserve"> \* MERGEFORMAT </w:instrText>
            </w:r>
            <w:r w:rsidRPr="005F2432">
              <w:fldChar w:fldCharType="separate"/>
            </w:r>
            <w:r w:rsidR="008E4C54" w:rsidRPr="005F2432">
              <w:t xml:space="preserve">Figure </w:t>
            </w:r>
            <w:r w:rsidR="008E4C54">
              <w:rPr>
                <w:noProof/>
              </w:rPr>
              <w:t>35</w:t>
            </w:r>
            <w:r w:rsidRPr="005F2432">
              <w:fldChar w:fldCharType="end"/>
            </w:r>
            <w:r w:rsidRPr="005F2432">
              <w:t xml:space="preserve">).  </w:t>
            </w:r>
          </w:p>
          <w:p w14:paraId="6CCECB9E" w14:textId="77777777" w:rsidR="005266E4" w:rsidRPr="005F2432" w:rsidRDefault="005266E4" w:rsidP="00D10905"/>
          <w:p w14:paraId="54665645" w14:textId="77777777" w:rsidR="005266E4" w:rsidRPr="005F2432" w:rsidRDefault="005266E4" w:rsidP="00D10905">
            <w:r w:rsidRPr="005F2432">
              <w:t xml:space="preserve">Coverage of total articles has gone up 39% overall across all regions from 2015-2018 compared to 2011-2014. With some monthly upticks associated with the particularly high-profile United Nations Framework Convention on Climate Change (UNFCCC) Conferences of Parties (COPs), climate change negotiations in 2009 and 2015, this data indicate a gradual trend toward more sustained attention to climate change and public health in the public arena over time. </w:t>
            </w:r>
          </w:p>
          <w:p w14:paraId="7508883A" w14:textId="77777777" w:rsidR="005266E4" w:rsidRPr="005F2432" w:rsidRDefault="005266E4" w:rsidP="00D10905"/>
          <w:p w14:paraId="635F203D" w14:textId="77777777" w:rsidR="005266E4" w:rsidRPr="005F2432" w:rsidRDefault="005266E4" w:rsidP="00D10905"/>
          <w:p w14:paraId="5364B813" w14:textId="77777777" w:rsidR="005266E4" w:rsidRPr="005F2432" w:rsidRDefault="005266E4" w:rsidP="00D10905">
            <w:pPr>
              <w:keepNext/>
            </w:pPr>
            <w:r w:rsidRPr="005F2432">
              <w:rPr>
                <w:noProof/>
                <w:lang w:eastAsia="en-GB"/>
              </w:rPr>
              <w:drawing>
                <wp:inline distT="0" distB="0" distL="0" distR="0" wp14:anchorId="0D55FE8C" wp14:editId="37130A84">
                  <wp:extent cx="4285434" cy="1874877"/>
                  <wp:effectExtent l="0" t="0" r="1270" b="0"/>
                  <wp:docPr id="305" name="Picture 305" descr="\\hscifs6\usershomedir$\hmg501\Desktop\Lancet 2019 report\Max\revised docs for 2919\MeCCO-Lancet fig 2019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ifs6\usershomedir$\hmg501\Desktop\Lancet 2019 report\Max\revised docs for 2919\MeCCO-Lancet fig 2019 comparison.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47798" cy="1902161"/>
                          </a:xfrm>
                          <a:prstGeom prst="rect">
                            <a:avLst/>
                          </a:prstGeom>
                          <a:noFill/>
                          <a:ln>
                            <a:noFill/>
                          </a:ln>
                        </pic:spPr>
                      </pic:pic>
                    </a:graphicData>
                  </a:graphic>
                </wp:inline>
              </w:drawing>
            </w:r>
          </w:p>
          <w:p w14:paraId="59F68AAA" w14:textId="2FB8AA04" w:rsidR="005266E4" w:rsidRPr="005F2432" w:rsidRDefault="005266E4" w:rsidP="00D10905">
            <w:pPr>
              <w:pStyle w:val="Caption"/>
            </w:pPr>
            <w:bookmarkStart w:id="383" w:name="_Ref10990475"/>
            <w:r w:rsidRPr="005F2432">
              <w:t xml:space="preserve">Figure </w:t>
            </w:r>
            <w:r w:rsidRPr="005F2432">
              <w:fldChar w:fldCharType="begin"/>
            </w:r>
            <w:r w:rsidRPr="005F2432">
              <w:instrText xml:space="preserve"> SEQ Figure \* ARABIC </w:instrText>
            </w:r>
            <w:r w:rsidRPr="005F2432">
              <w:fldChar w:fldCharType="separate"/>
            </w:r>
            <w:ins w:id="384" w:author="Author">
              <w:r w:rsidR="00B11AAE">
                <w:rPr>
                  <w:noProof/>
                </w:rPr>
                <w:t>42</w:t>
              </w:r>
            </w:ins>
            <w:del w:id="385" w:author="Author">
              <w:r w:rsidR="008E4C54" w:rsidDel="00B11AAE">
                <w:rPr>
                  <w:noProof/>
                </w:rPr>
                <w:delText>35</w:delText>
              </w:r>
            </w:del>
            <w:r w:rsidRPr="005F2432">
              <w:rPr>
                <w:noProof/>
              </w:rPr>
              <w:fldChar w:fldCharType="end"/>
            </w:r>
            <w:bookmarkEnd w:id="383"/>
            <w:r w:rsidRPr="005F2432">
              <w:t>: Newspaper reporting on health and climate change (applying adjustment factors that account for rates at which the search terms mis-identify articles), and climate change more generally (for 62 newspapers) in 2007-18.</w:t>
            </w:r>
          </w:p>
          <w:p w14:paraId="62328CD3" w14:textId="77777777" w:rsidR="005266E4" w:rsidRPr="005F2432" w:rsidRDefault="005266E4" w:rsidP="00D10905"/>
          <w:p w14:paraId="4851582A" w14:textId="77777777" w:rsidR="005266E4" w:rsidRPr="005F2432" w:rsidRDefault="005266E4" w:rsidP="00D10905"/>
        </w:tc>
      </w:tr>
    </w:tbl>
    <w:p w14:paraId="448D2E72" w14:textId="77777777" w:rsidR="005266E4" w:rsidRPr="005F2432" w:rsidRDefault="005266E4" w:rsidP="005266E4">
      <w:pPr>
        <w:rPr>
          <w:b/>
        </w:rPr>
      </w:pPr>
    </w:p>
    <w:tbl>
      <w:tblPr>
        <w:tblStyle w:val="TableGrid"/>
        <w:tblW w:w="0" w:type="auto"/>
        <w:tblLayout w:type="fixed"/>
        <w:tblLook w:val="04A0" w:firstRow="1" w:lastRow="0" w:firstColumn="1" w:lastColumn="0" w:noHBand="0" w:noVBand="1"/>
      </w:tblPr>
      <w:tblGrid>
        <w:gridCol w:w="1413"/>
        <w:gridCol w:w="7603"/>
      </w:tblGrid>
      <w:tr w:rsidR="005266E4" w:rsidRPr="005F2432" w14:paraId="2E775800" w14:textId="77777777" w:rsidTr="00D10905">
        <w:tc>
          <w:tcPr>
            <w:tcW w:w="1413" w:type="dxa"/>
          </w:tcPr>
          <w:p w14:paraId="773BAC25" w14:textId="77777777" w:rsidR="005266E4" w:rsidRPr="005F2432" w:rsidRDefault="005266E4" w:rsidP="00D10905">
            <w:pPr>
              <w:rPr>
                <w:b/>
              </w:rPr>
            </w:pPr>
            <w:r w:rsidRPr="005F2432">
              <w:rPr>
                <w:b/>
              </w:rPr>
              <w:t>Working Group</w:t>
            </w:r>
          </w:p>
        </w:tc>
        <w:tc>
          <w:tcPr>
            <w:tcW w:w="7603" w:type="dxa"/>
          </w:tcPr>
          <w:p w14:paraId="4747F463" w14:textId="77777777" w:rsidR="005266E4" w:rsidRPr="005F2432" w:rsidRDefault="005266E4" w:rsidP="00D10905">
            <w:r w:rsidRPr="005F2432">
              <w:t xml:space="preserve">5: </w:t>
            </w:r>
            <w:r w:rsidRPr="005F2432">
              <w:rPr>
                <w:rFonts w:cstheme="minorHAnsi"/>
              </w:rPr>
              <w:t>Public and Political Engagement</w:t>
            </w:r>
          </w:p>
        </w:tc>
      </w:tr>
      <w:tr w:rsidR="005266E4" w:rsidRPr="005F2432" w14:paraId="6B7659FA" w14:textId="77777777" w:rsidTr="00D10905">
        <w:trPr>
          <w:trHeight w:val="284"/>
        </w:trPr>
        <w:tc>
          <w:tcPr>
            <w:tcW w:w="1413" w:type="dxa"/>
          </w:tcPr>
          <w:p w14:paraId="3377D044" w14:textId="77777777" w:rsidR="005266E4" w:rsidRPr="005F2432" w:rsidRDefault="005266E4" w:rsidP="00D10905">
            <w:pPr>
              <w:rPr>
                <w:b/>
              </w:rPr>
            </w:pPr>
            <w:r w:rsidRPr="005F2432">
              <w:rPr>
                <w:b/>
              </w:rPr>
              <w:t>Indicator</w:t>
            </w:r>
          </w:p>
        </w:tc>
        <w:tc>
          <w:tcPr>
            <w:tcW w:w="7603" w:type="dxa"/>
          </w:tcPr>
          <w:p w14:paraId="167D997F" w14:textId="77777777" w:rsidR="005266E4" w:rsidRPr="005F2432" w:rsidRDefault="005266E4" w:rsidP="00D10905">
            <w:pPr>
              <w:rPr>
                <w:rFonts w:cstheme="minorHAnsi"/>
              </w:rPr>
            </w:pPr>
            <w:r w:rsidRPr="005F2432">
              <w:rPr>
                <w:rFonts w:cstheme="minorHAnsi"/>
              </w:rPr>
              <w:t>5.1:  Media engagement in health and climate change</w:t>
            </w:r>
          </w:p>
        </w:tc>
      </w:tr>
      <w:tr w:rsidR="005266E4" w:rsidRPr="005F2432" w14:paraId="48247FE2" w14:textId="77777777" w:rsidTr="00D10905">
        <w:tc>
          <w:tcPr>
            <w:tcW w:w="1413" w:type="dxa"/>
          </w:tcPr>
          <w:p w14:paraId="3666B88B" w14:textId="77777777" w:rsidR="005266E4" w:rsidRPr="005F2432" w:rsidRDefault="005266E4" w:rsidP="00D10905">
            <w:pPr>
              <w:rPr>
                <w:b/>
              </w:rPr>
            </w:pPr>
            <w:r w:rsidRPr="005F2432">
              <w:rPr>
                <w:rFonts w:cstheme="minorHAnsi"/>
                <w:b/>
              </w:rPr>
              <w:t>Sub-Indicator</w:t>
            </w:r>
          </w:p>
        </w:tc>
        <w:tc>
          <w:tcPr>
            <w:tcW w:w="7603" w:type="dxa"/>
          </w:tcPr>
          <w:p w14:paraId="1DC2758E" w14:textId="77777777" w:rsidR="005266E4" w:rsidRPr="005F2432" w:rsidRDefault="005266E4" w:rsidP="00D10905">
            <w:pPr>
              <w:rPr>
                <w:rFonts w:cstheme="minorHAnsi"/>
              </w:rPr>
            </w:pPr>
            <w:r w:rsidRPr="005F2432">
              <w:rPr>
                <w:rFonts w:cstheme="minorHAnsi"/>
              </w:rPr>
              <w:t xml:space="preserve">5.1.2: Media coverage of health and climate change for </w:t>
            </w:r>
            <w:r w:rsidRPr="005F2432">
              <w:rPr>
                <w:rFonts w:cstheme="minorHAnsi"/>
                <w:i/>
                <w:iCs/>
              </w:rPr>
              <w:t>People’s Daily</w:t>
            </w:r>
            <w:r w:rsidRPr="005F2432">
              <w:rPr>
                <w:rFonts w:cstheme="minorHAnsi"/>
              </w:rPr>
              <w:t xml:space="preserve"> in China</w:t>
            </w:r>
          </w:p>
        </w:tc>
      </w:tr>
      <w:tr w:rsidR="005266E4" w:rsidRPr="005F2432" w14:paraId="554726D9" w14:textId="77777777" w:rsidTr="00D10905">
        <w:tc>
          <w:tcPr>
            <w:tcW w:w="1413" w:type="dxa"/>
          </w:tcPr>
          <w:p w14:paraId="3B4ADCE4" w14:textId="77777777" w:rsidR="005266E4" w:rsidRPr="005F2432" w:rsidRDefault="005266E4" w:rsidP="00D10905">
            <w:pPr>
              <w:rPr>
                <w:b/>
              </w:rPr>
            </w:pPr>
            <w:r w:rsidRPr="005F2432">
              <w:rPr>
                <w:b/>
              </w:rPr>
              <w:t>Methods</w:t>
            </w:r>
          </w:p>
        </w:tc>
        <w:tc>
          <w:tcPr>
            <w:tcW w:w="7603" w:type="dxa"/>
          </w:tcPr>
          <w:p w14:paraId="4208DDDC" w14:textId="77777777" w:rsidR="005266E4" w:rsidRPr="005F2432" w:rsidRDefault="005266E4" w:rsidP="00D10905">
            <w:r w:rsidRPr="005F2432">
              <w:t xml:space="preserve">Six steps to filter the articles, as shown below: </w:t>
            </w:r>
          </w:p>
          <w:p w14:paraId="69342240" w14:textId="48F3A8B5" w:rsidR="005266E4" w:rsidRPr="005F2432" w:rsidRDefault="005266E4" w:rsidP="005266E4">
            <w:pPr>
              <w:pStyle w:val="ListParagraph"/>
              <w:numPr>
                <w:ilvl w:val="0"/>
                <w:numId w:val="43"/>
              </w:numPr>
            </w:pPr>
            <w:r w:rsidRPr="005F2432">
              <w:t xml:space="preserve">Key words for the topics of (a) Health, and (b) Climate Change were identified as shown in </w:t>
            </w:r>
            <w:r w:rsidRPr="005F2432">
              <w:fldChar w:fldCharType="begin"/>
            </w:r>
            <w:r w:rsidRPr="005F2432">
              <w:instrText xml:space="preserve"> REF _Ref10990712 \h </w:instrText>
            </w:r>
            <w:r w:rsidR="005F2432">
              <w:instrText xml:space="preserve"> \* MERGEFORMAT </w:instrText>
            </w:r>
            <w:r w:rsidRPr="005F2432">
              <w:fldChar w:fldCharType="separate"/>
            </w:r>
            <w:r w:rsidR="008E4C54" w:rsidRPr="005F2432">
              <w:t xml:space="preserve">Table </w:t>
            </w:r>
            <w:r w:rsidR="008E4C54">
              <w:rPr>
                <w:noProof/>
              </w:rPr>
              <w:t>23</w:t>
            </w:r>
            <w:r w:rsidRPr="005F2432">
              <w:fldChar w:fldCharType="end"/>
            </w:r>
            <w:r w:rsidRPr="005F2432">
              <w:t>.</w:t>
            </w:r>
          </w:p>
          <w:p w14:paraId="1012EF95" w14:textId="77777777" w:rsidR="005266E4" w:rsidRPr="005F2432" w:rsidRDefault="005266E4" w:rsidP="00D10905"/>
          <w:p w14:paraId="417DE40C" w14:textId="77777777" w:rsidR="005266E4" w:rsidRPr="005F2432" w:rsidRDefault="005266E4" w:rsidP="00D10905">
            <w:pPr>
              <w:jc w:val="center"/>
            </w:pPr>
          </w:p>
          <w:p w14:paraId="15A26DB0" w14:textId="4C6B3D6A" w:rsidR="005266E4" w:rsidRPr="005F2432" w:rsidRDefault="005266E4" w:rsidP="00D10905">
            <w:pPr>
              <w:pStyle w:val="Caption"/>
              <w:keepNext/>
              <w:jc w:val="center"/>
            </w:pPr>
            <w:bookmarkStart w:id="386" w:name="_Ref10990712"/>
            <w:r w:rsidRPr="005F2432">
              <w:t xml:space="preserve">Table </w:t>
            </w:r>
            <w:r w:rsidRPr="005F2432">
              <w:fldChar w:fldCharType="begin"/>
            </w:r>
            <w:r w:rsidRPr="005F2432">
              <w:instrText xml:space="preserve"> SEQ Table \* ARABIC </w:instrText>
            </w:r>
            <w:r w:rsidRPr="005F2432">
              <w:fldChar w:fldCharType="separate"/>
            </w:r>
            <w:r w:rsidR="008E4C54">
              <w:rPr>
                <w:noProof/>
              </w:rPr>
              <w:t>23</w:t>
            </w:r>
            <w:r w:rsidRPr="005F2432">
              <w:rPr>
                <w:noProof/>
              </w:rPr>
              <w:fldChar w:fldCharType="end"/>
            </w:r>
            <w:bookmarkEnd w:id="386"/>
            <w:r w:rsidRPr="005F2432">
              <w:t>: Key words list of the topic of Health and Climate Change.</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715"/>
              <w:gridCol w:w="1691"/>
              <w:gridCol w:w="1692"/>
            </w:tblGrid>
            <w:tr w:rsidR="005266E4" w:rsidRPr="005F2432" w14:paraId="271224BC" w14:textId="77777777" w:rsidTr="00D10905">
              <w:trPr>
                <w:trHeight w:val="320"/>
                <w:jc w:val="center"/>
              </w:trPr>
              <w:tc>
                <w:tcPr>
                  <w:tcW w:w="3416" w:type="dxa"/>
                  <w:gridSpan w:val="2"/>
                  <w:shd w:val="clear" w:color="000000" w:fill="FFFF00"/>
                  <w:noWrap/>
                  <w:vAlign w:val="center"/>
                </w:tcPr>
                <w:p w14:paraId="1356BDCD"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中文 </w:t>
                  </w:r>
                  <w:r w:rsidRPr="005F2432">
                    <w:rPr>
                      <w:rFonts w:eastAsia="DengXian" w:cstheme="minorHAnsi"/>
                      <w:color w:val="000000" w:themeColor="text1"/>
                      <w:lang w:val="en-US" w:eastAsia="zh-CN"/>
                    </w:rPr>
                    <w:t>Chinese</w:t>
                  </w:r>
                </w:p>
              </w:tc>
              <w:tc>
                <w:tcPr>
                  <w:tcW w:w="3383" w:type="dxa"/>
                  <w:gridSpan w:val="2"/>
                  <w:shd w:val="clear" w:color="auto" w:fill="FFFF00"/>
                  <w:vAlign w:val="center"/>
                </w:tcPr>
                <w:p w14:paraId="01BC122E"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英文 </w:t>
                  </w:r>
                  <w:r w:rsidRPr="005F2432">
                    <w:rPr>
                      <w:rFonts w:eastAsia="DengXian" w:cstheme="minorHAnsi"/>
                      <w:color w:val="000000" w:themeColor="text1"/>
                      <w:lang w:val="en-US" w:eastAsia="zh-CN"/>
                    </w:rPr>
                    <w:t>English</w:t>
                  </w:r>
                </w:p>
              </w:tc>
            </w:tr>
            <w:tr w:rsidR="005266E4" w:rsidRPr="005F2432" w14:paraId="4A3EFDF2" w14:textId="77777777" w:rsidTr="00D10905">
              <w:trPr>
                <w:trHeight w:val="320"/>
                <w:jc w:val="center"/>
              </w:trPr>
              <w:tc>
                <w:tcPr>
                  <w:tcW w:w="1701" w:type="dxa"/>
                  <w:shd w:val="clear" w:color="000000" w:fill="FFFF00"/>
                  <w:noWrap/>
                  <w:vAlign w:val="center"/>
                  <w:hideMark/>
                </w:tcPr>
                <w:p w14:paraId="7E1818B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健康相关词汇</w:t>
                  </w:r>
                </w:p>
                <w:p w14:paraId="7D78FBD8"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Key words for “Health”</w:t>
                  </w:r>
                </w:p>
              </w:tc>
              <w:tc>
                <w:tcPr>
                  <w:tcW w:w="1715" w:type="dxa"/>
                  <w:shd w:val="clear" w:color="000000" w:fill="70AD47"/>
                  <w:noWrap/>
                  <w:vAlign w:val="center"/>
                  <w:hideMark/>
                </w:tcPr>
                <w:p w14:paraId="256285E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气候相关词汇 </w:t>
                  </w:r>
                </w:p>
                <w:p w14:paraId="4FB6DEAE"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Key words for “Climate Change”</w:t>
                  </w:r>
                </w:p>
              </w:tc>
              <w:tc>
                <w:tcPr>
                  <w:tcW w:w="1691" w:type="dxa"/>
                  <w:shd w:val="clear" w:color="auto" w:fill="FFFF00"/>
                  <w:vAlign w:val="center"/>
                </w:tcPr>
                <w:p w14:paraId="3589A02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Key words for “Health”</w:t>
                  </w:r>
                </w:p>
              </w:tc>
              <w:tc>
                <w:tcPr>
                  <w:tcW w:w="1692" w:type="dxa"/>
                  <w:shd w:val="clear" w:color="000000" w:fill="70AD47"/>
                  <w:vAlign w:val="center"/>
                </w:tcPr>
                <w:p w14:paraId="7BD234C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Key words for “Climate Change”</w:t>
                  </w:r>
                </w:p>
              </w:tc>
            </w:tr>
            <w:tr w:rsidR="005266E4" w:rsidRPr="005F2432" w14:paraId="7A5E49CB" w14:textId="77777777" w:rsidTr="00D10905">
              <w:trPr>
                <w:trHeight w:val="320"/>
                <w:jc w:val="center"/>
              </w:trPr>
              <w:tc>
                <w:tcPr>
                  <w:tcW w:w="1701" w:type="dxa"/>
                  <w:shd w:val="clear" w:color="auto" w:fill="auto"/>
                  <w:vAlign w:val="center"/>
                  <w:hideMark/>
                </w:tcPr>
                <w:p w14:paraId="6DA1165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发育迟缓</w:t>
                  </w:r>
                </w:p>
              </w:tc>
              <w:tc>
                <w:tcPr>
                  <w:tcW w:w="1715" w:type="dxa"/>
                  <w:shd w:val="clear" w:color="auto" w:fill="auto"/>
                  <w:noWrap/>
                  <w:vAlign w:val="center"/>
                  <w:hideMark/>
                </w:tcPr>
                <w:p w14:paraId="57E2D0E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气候变化 </w:t>
                  </w:r>
                </w:p>
              </w:tc>
              <w:tc>
                <w:tcPr>
                  <w:tcW w:w="1691" w:type="dxa"/>
                  <w:vAlign w:val="center"/>
                </w:tcPr>
                <w:p w14:paraId="337460D1"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stunting</w:t>
                  </w:r>
                </w:p>
              </w:tc>
              <w:tc>
                <w:tcPr>
                  <w:tcW w:w="1692" w:type="dxa"/>
                  <w:vAlign w:val="center"/>
                </w:tcPr>
                <w:p w14:paraId="12B30F4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climate change</w:t>
                  </w:r>
                </w:p>
              </w:tc>
            </w:tr>
            <w:tr w:rsidR="005266E4" w:rsidRPr="005F2432" w14:paraId="5E81B5A5" w14:textId="77777777" w:rsidTr="00D10905">
              <w:trPr>
                <w:trHeight w:val="320"/>
                <w:jc w:val="center"/>
              </w:trPr>
              <w:tc>
                <w:tcPr>
                  <w:tcW w:w="1701" w:type="dxa"/>
                  <w:shd w:val="clear" w:color="auto" w:fill="auto"/>
                  <w:noWrap/>
                  <w:vAlign w:val="center"/>
                  <w:hideMark/>
                </w:tcPr>
                <w:p w14:paraId="0E41EEA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疟疾 </w:t>
                  </w:r>
                </w:p>
              </w:tc>
              <w:tc>
                <w:tcPr>
                  <w:tcW w:w="1715" w:type="dxa"/>
                  <w:shd w:val="clear" w:color="auto" w:fill="auto"/>
                  <w:noWrap/>
                  <w:vAlign w:val="center"/>
                  <w:hideMark/>
                </w:tcPr>
                <w:p w14:paraId="126C4FF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全球变暖 </w:t>
                  </w:r>
                </w:p>
              </w:tc>
              <w:tc>
                <w:tcPr>
                  <w:tcW w:w="1691" w:type="dxa"/>
                  <w:vAlign w:val="center"/>
                </w:tcPr>
                <w:p w14:paraId="6044500E"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malaria</w:t>
                  </w:r>
                </w:p>
              </w:tc>
              <w:tc>
                <w:tcPr>
                  <w:tcW w:w="1692" w:type="dxa"/>
                  <w:vAlign w:val="center"/>
                </w:tcPr>
                <w:p w14:paraId="37C01210"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global warming</w:t>
                  </w:r>
                </w:p>
              </w:tc>
            </w:tr>
            <w:tr w:rsidR="005266E4" w:rsidRPr="005F2432" w14:paraId="1F748098" w14:textId="77777777" w:rsidTr="00D10905">
              <w:trPr>
                <w:trHeight w:val="320"/>
                <w:jc w:val="center"/>
              </w:trPr>
              <w:tc>
                <w:tcPr>
                  <w:tcW w:w="1701" w:type="dxa"/>
                  <w:shd w:val="clear" w:color="auto" w:fill="auto"/>
                  <w:noWrap/>
                  <w:vAlign w:val="center"/>
                  <w:hideMark/>
                </w:tcPr>
                <w:p w14:paraId="31225FDF"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腹泻 </w:t>
                  </w:r>
                </w:p>
              </w:tc>
              <w:tc>
                <w:tcPr>
                  <w:tcW w:w="1715" w:type="dxa"/>
                  <w:shd w:val="clear" w:color="auto" w:fill="auto"/>
                  <w:noWrap/>
                  <w:vAlign w:val="center"/>
                  <w:hideMark/>
                </w:tcPr>
                <w:p w14:paraId="0EC4BB3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温室 </w:t>
                  </w:r>
                </w:p>
              </w:tc>
              <w:tc>
                <w:tcPr>
                  <w:tcW w:w="1691" w:type="dxa"/>
                  <w:vAlign w:val="center"/>
                </w:tcPr>
                <w:p w14:paraId="2C4DFDB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diarrhea</w:t>
                  </w:r>
                </w:p>
              </w:tc>
              <w:tc>
                <w:tcPr>
                  <w:tcW w:w="1692" w:type="dxa"/>
                  <w:vAlign w:val="center"/>
                </w:tcPr>
                <w:p w14:paraId="470B8184"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green house</w:t>
                  </w:r>
                </w:p>
              </w:tc>
            </w:tr>
            <w:tr w:rsidR="005266E4" w:rsidRPr="005F2432" w14:paraId="0BE2B0B2" w14:textId="77777777" w:rsidTr="00D10905">
              <w:trPr>
                <w:trHeight w:val="320"/>
                <w:jc w:val="center"/>
              </w:trPr>
              <w:tc>
                <w:tcPr>
                  <w:tcW w:w="1701" w:type="dxa"/>
                  <w:shd w:val="clear" w:color="auto" w:fill="auto"/>
                  <w:noWrap/>
                  <w:vAlign w:val="center"/>
                  <w:hideMark/>
                </w:tcPr>
                <w:p w14:paraId="53760050"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感染 </w:t>
                  </w:r>
                </w:p>
              </w:tc>
              <w:tc>
                <w:tcPr>
                  <w:tcW w:w="1715" w:type="dxa"/>
                  <w:shd w:val="clear" w:color="auto" w:fill="auto"/>
                  <w:noWrap/>
                  <w:vAlign w:val="center"/>
                  <w:hideMark/>
                </w:tcPr>
                <w:p w14:paraId="70F6E6A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极端天气</w:t>
                  </w:r>
                </w:p>
              </w:tc>
              <w:tc>
                <w:tcPr>
                  <w:tcW w:w="1691" w:type="dxa"/>
                  <w:vAlign w:val="center"/>
                </w:tcPr>
                <w:p w14:paraId="4AFAD26E"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infection</w:t>
                  </w:r>
                </w:p>
              </w:tc>
              <w:tc>
                <w:tcPr>
                  <w:tcW w:w="1692" w:type="dxa"/>
                  <w:vAlign w:val="center"/>
                </w:tcPr>
                <w:p w14:paraId="1367B04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extreme weather</w:t>
                  </w:r>
                </w:p>
              </w:tc>
            </w:tr>
            <w:tr w:rsidR="005266E4" w:rsidRPr="005F2432" w14:paraId="6A1E5565" w14:textId="77777777" w:rsidTr="00D10905">
              <w:trPr>
                <w:trHeight w:val="320"/>
                <w:jc w:val="center"/>
              </w:trPr>
              <w:tc>
                <w:tcPr>
                  <w:tcW w:w="1701" w:type="dxa"/>
                  <w:shd w:val="clear" w:color="auto" w:fill="auto"/>
                  <w:noWrap/>
                  <w:vAlign w:val="center"/>
                  <w:hideMark/>
                </w:tcPr>
                <w:p w14:paraId="12A15DC8"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疾病 </w:t>
                  </w:r>
                </w:p>
              </w:tc>
              <w:tc>
                <w:tcPr>
                  <w:tcW w:w="1715" w:type="dxa"/>
                  <w:shd w:val="clear" w:color="auto" w:fill="auto"/>
                  <w:noWrap/>
                  <w:vAlign w:val="center"/>
                  <w:hideMark/>
                </w:tcPr>
                <w:p w14:paraId="53976F3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全球环境变化</w:t>
                  </w:r>
                </w:p>
              </w:tc>
              <w:tc>
                <w:tcPr>
                  <w:tcW w:w="1691" w:type="dxa"/>
                  <w:vAlign w:val="center"/>
                </w:tcPr>
                <w:p w14:paraId="7392553D"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disease, illness</w:t>
                  </w:r>
                </w:p>
              </w:tc>
              <w:tc>
                <w:tcPr>
                  <w:tcW w:w="1692" w:type="dxa"/>
                  <w:vAlign w:val="center"/>
                </w:tcPr>
                <w:p w14:paraId="4FDCF13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global environmental change</w:t>
                  </w:r>
                </w:p>
              </w:tc>
            </w:tr>
            <w:tr w:rsidR="005266E4" w:rsidRPr="005F2432" w14:paraId="2E13BA98" w14:textId="77777777" w:rsidTr="00D10905">
              <w:trPr>
                <w:trHeight w:val="320"/>
                <w:jc w:val="center"/>
              </w:trPr>
              <w:tc>
                <w:tcPr>
                  <w:tcW w:w="1701" w:type="dxa"/>
                  <w:shd w:val="clear" w:color="auto" w:fill="auto"/>
                  <w:noWrap/>
                  <w:vAlign w:val="center"/>
                  <w:hideMark/>
                </w:tcPr>
                <w:p w14:paraId="28BEE70C"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肺炎 </w:t>
                  </w:r>
                </w:p>
              </w:tc>
              <w:tc>
                <w:tcPr>
                  <w:tcW w:w="1715" w:type="dxa"/>
                  <w:shd w:val="clear" w:color="auto" w:fill="auto"/>
                  <w:noWrap/>
                  <w:vAlign w:val="center"/>
                  <w:hideMark/>
                </w:tcPr>
                <w:p w14:paraId="3EB28BA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低碳 </w:t>
                  </w:r>
                </w:p>
              </w:tc>
              <w:tc>
                <w:tcPr>
                  <w:tcW w:w="1691" w:type="dxa"/>
                  <w:vAlign w:val="center"/>
                </w:tcPr>
                <w:p w14:paraId="62A46CC4"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pneumonia</w:t>
                  </w:r>
                </w:p>
              </w:tc>
              <w:tc>
                <w:tcPr>
                  <w:tcW w:w="1692" w:type="dxa"/>
                  <w:vAlign w:val="center"/>
                </w:tcPr>
                <w:p w14:paraId="58ED990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low carbon</w:t>
                  </w:r>
                </w:p>
              </w:tc>
            </w:tr>
            <w:tr w:rsidR="005266E4" w:rsidRPr="005F2432" w14:paraId="23BBB076" w14:textId="77777777" w:rsidTr="00D10905">
              <w:trPr>
                <w:trHeight w:val="320"/>
                <w:jc w:val="center"/>
              </w:trPr>
              <w:tc>
                <w:tcPr>
                  <w:tcW w:w="1701" w:type="dxa"/>
                  <w:shd w:val="clear" w:color="auto" w:fill="auto"/>
                  <w:noWrap/>
                  <w:vAlign w:val="center"/>
                  <w:hideMark/>
                </w:tcPr>
                <w:p w14:paraId="45EA1D0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流行病 </w:t>
                  </w:r>
                </w:p>
              </w:tc>
              <w:tc>
                <w:tcPr>
                  <w:tcW w:w="1715" w:type="dxa"/>
                  <w:shd w:val="clear" w:color="auto" w:fill="auto"/>
                  <w:noWrap/>
                  <w:vAlign w:val="center"/>
                  <w:hideMark/>
                </w:tcPr>
                <w:p w14:paraId="41687E25"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可再生能源</w:t>
                  </w:r>
                </w:p>
              </w:tc>
              <w:tc>
                <w:tcPr>
                  <w:tcW w:w="1691" w:type="dxa"/>
                  <w:vAlign w:val="center"/>
                </w:tcPr>
                <w:p w14:paraId="60BC1ACB"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epidemic, pandemic</w:t>
                  </w:r>
                </w:p>
              </w:tc>
              <w:tc>
                <w:tcPr>
                  <w:tcW w:w="1692" w:type="dxa"/>
                  <w:vAlign w:val="center"/>
                </w:tcPr>
                <w:p w14:paraId="2B5CD748"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renewable energy</w:t>
                  </w:r>
                </w:p>
              </w:tc>
            </w:tr>
            <w:tr w:rsidR="005266E4" w:rsidRPr="005F2432" w14:paraId="7388C11E" w14:textId="77777777" w:rsidTr="00D10905">
              <w:trPr>
                <w:trHeight w:val="320"/>
                <w:jc w:val="center"/>
              </w:trPr>
              <w:tc>
                <w:tcPr>
                  <w:tcW w:w="1701" w:type="dxa"/>
                  <w:shd w:val="clear" w:color="auto" w:fill="auto"/>
                  <w:noWrap/>
                  <w:vAlign w:val="center"/>
                  <w:hideMark/>
                </w:tcPr>
                <w:p w14:paraId="726D6765"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公共卫生 </w:t>
                  </w:r>
                </w:p>
              </w:tc>
              <w:tc>
                <w:tcPr>
                  <w:tcW w:w="1715" w:type="dxa"/>
                  <w:shd w:val="clear" w:color="auto" w:fill="auto"/>
                  <w:noWrap/>
                  <w:vAlign w:val="center"/>
                  <w:hideMark/>
                </w:tcPr>
                <w:p w14:paraId="6A24874C"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碳排放 </w:t>
                  </w:r>
                </w:p>
              </w:tc>
              <w:tc>
                <w:tcPr>
                  <w:tcW w:w="1691" w:type="dxa"/>
                  <w:vAlign w:val="center"/>
                </w:tcPr>
                <w:p w14:paraId="1667675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public health</w:t>
                  </w:r>
                </w:p>
              </w:tc>
              <w:tc>
                <w:tcPr>
                  <w:tcW w:w="1692" w:type="dxa"/>
                  <w:vAlign w:val="center"/>
                </w:tcPr>
                <w:p w14:paraId="17F3802B"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carbon emission, CO2 emission</w:t>
                  </w:r>
                </w:p>
              </w:tc>
            </w:tr>
            <w:tr w:rsidR="005266E4" w:rsidRPr="005F2432" w14:paraId="017EE82A" w14:textId="77777777" w:rsidTr="00D10905">
              <w:trPr>
                <w:trHeight w:val="320"/>
                <w:jc w:val="center"/>
              </w:trPr>
              <w:tc>
                <w:tcPr>
                  <w:tcW w:w="1701" w:type="dxa"/>
                  <w:shd w:val="clear" w:color="auto" w:fill="auto"/>
                  <w:noWrap/>
                  <w:vAlign w:val="center"/>
                  <w:hideMark/>
                </w:tcPr>
                <w:p w14:paraId="6065916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流行病学 </w:t>
                  </w:r>
                </w:p>
              </w:tc>
              <w:tc>
                <w:tcPr>
                  <w:tcW w:w="1715" w:type="dxa"/>
                  <w:shd w:val="clear" w:color="auto" w:fill="auto"/>
                  <w:noWrap/>
                  <w:vAlign w:val="center"/>
                  <w:hideMark/>
                </w:tcPr>
                <w:p w14:paraId="3387559D"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气候污染</w:t>
                  </w:r>
                </w:p>
              </w:tc>
              <w:tc>
                <w:tcPr>
                  <w:tcW w:w="1691" w:type="dxa"/>
                  <w:vAlign w:val="center"/>
                </w:tcPr>
                <w:p w14:paraId="69EC28EC"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epidemiology</w:t>
                  </w:r>
                </w:p>
              </w:tc>
              <w:tc>
                <w:tcPr>
                  <w:tcW w:w="1692" w:type="dxa"/>
                  <w:vAlign w:val="center"/>
                </w:tcPr>
                <w:p w14:paraId="23EACB1D"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climate pollutant</w:t>
                  </w:r>
                </w:p>
              </w:tc>
            </w:tr>
            <w:tr w:rsidR="005266E4" w:rsidRPr="005F2432" w14:paraId="759D788C" w14:textId="77777777" w:rsidTr="00D10905">
              <w:trPr>
                <w:trHeight w:val="320"/>
                <w:jc w:val="center"/>
              </w:trPr>
              <w:tc>
                <w:tcPr>
                  <w:tcW w:w="1701" w:type="dxa"/>
                  <w:shd w:val="clear" w:color="auto" w:fill="auto"/>
                  <w:noWrap/>
                  <w:vAlign w:val="center"/>
                  <w:hideMark/>
                </w:tcPr>
                <w:p w14:paraId="7C9D317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卫生保健 </w:t>
                  </w:r>
                </w:p>
              </w:tc>
              <w:tc>
                <w:tcPr>
                  <w:tcW w:w="1715" w:type="dxa"/>
                  <w:shd w:val="clear" w:color="auto" w:fill="auto"/>
                  <w:noWrap/>
                  <w:vAlign w:val="center"/>
                  <w:hideMark/>
                </w:tcPr>
                <w:p w14:paraId="357F10B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气候</w:t>
                  </w:r>
                </w:p>
              </w:tc>
              <w:tc>
                <w:tcPr>
                  <w:tcW w:w="1691" w:type="dxa"/>
                  <w:vAlign w:val="center"/>
                </w:tcPr>
                <w:p w14:paraId="66B0751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health care</w:t>
                  </w:r>
                </w:p>
              </w:tc>
              <w:tc>
                <w:tcPr>
                  <w:tcW w:w="1692" w:type="dxa"/>
                  <w:vAlign w:val="center"/>
                </w:tcPr>
                <w:p w14:paraId="1A882FC6"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 xml:space="preserve">climate </w:t>
                  </w:r>
                  <w:r w:rsidRPr="005F2432">
                    <w:rPr>
                      <w:rFonts w:eastAsia="DengXian" w:cstheme="minorHAnsi"/>
                      <w:color w:val="000000" w:themeColor="text1"/>
                      <w:sz w:val="20"/>
                      <w:szCs w:val="20"/>
                      <w:lang w:val="en-US" w:eastAsia="zh-CN"/>
                    </w:rPr>
                    <w:t>（</w:t>
                  </w:r>
                  <w:r w:rsidRPr="005F2432">
                    <w:rPr>
                      <w:rFonts w:eastAsia="DengXian" w:cstheme="minorHAnsi"/>
                      <w:color w:val="000000" w:themeColor="text1"/>
                      <w:sz w:val="20"/>
                      <w:szCs w:val="20"/>
                      <w:lang w:val="en-US" w:eastAsia="zh-CN"/>
                    </w:rPr>
                    <w:t>climate variability included</w:t>
                  </w:r>
                  <w:r w:rsidRPr="005F2432">
                    <w:rPr>
                      <w:rFonts w:eastAsia="DengXian" w:cstheme="minorHAnsi"/>
                      <w:color w:val="000000" w:themeColor="text1"/>
                      <w:sz w:val="20"/>
                      <w:szCs w:val="20"/>
                      <w:lang w:val="en-US" w:eastAsia="zh-CN"/>
                    </w:rPr>
                    <w:t>）</w:t>
                  </w:r>
                </w:p>
              </w:tc>
            </w:tr>
            <w:tr w:rsidR="005266E4" w:rsidRPr="005F2432" w14:paraId="3B94AD9D" w14:textId="77777777" w:rsidTr="00D10905">
              <w:trPr>
                <w:trHeight w:val="320"/>
                <w:jc w:val="center"/>
              </w:trPr>
              <w:tc>
                <w:tcPr>
                  <w:tcW w:w="1701" w:type="dxa"/>
                  <w:shd w:val="clear" w:color="auto" w:fill="auto"/>
                  <w:noWrap/>
                  <w:vAlign w:val="center"/>
                  <w:hideMark/>
                </w:tcPr>
                <w:p w14:paraId="352686D9"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卫生 </w:t>
                  </w:r>
                </w:p>
              </w:tc>
              <w:tc>
                <w:tcPr>
                  <w:tcW w:w="1715" w:type="dxa"/>
                  <w:shd w:val="clear" w:color="auto" w:fill="auto"/>
                  <w:noWrap/>
                  <w:vAlign w:val="center"/>
                  <w:hideMark/>
                </w:tcPr>
                <w:p w14:paraId="2210139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全球升温</w:t>
                  </w:r>
                </w:p>
              </w:tc>
              <w:tc>
                <w:tcPr>
                  <w:tcW w:w="1691" w:type="dxa"/>
                  <w:vAlign w:val="center"/>
                </w:tcPr>
                <w:p w14:paraId="5DCB684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health</w:t>
                  </w:r>
                </w:p>
              </w:tc>
              <w:tc>
                <w:tcPr>
                  <w:tcW w:w="1692" w:type="dxa"/>
                  <w:vAlign w:val="center"/>
                </w:tcPr>
                <w:p w14:paraId="5F6B89DC"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global temperature rise</w:t>
                  </w:r>
                </w:p>
              </w:tc>
            </w:tr>
            <w:tr w:rsidR="005266E4" w:rsidRPr="005F2432" w14:paraId="620551DE" w14:textId="77777777" w:rsidTr="00D10905">
              <w:trPr>
                <w:trHeight w:val="320"/>
                <w:jc w:val="center"/>
              </w:trPr>
              <w:tc>
                <w:tcPr>
                  <w:tcW w:w="1701" w:type="dxa"/>
                  <w:shd w:val="clear" w:color="auto" w:fill="auto"/>
                  <w:noWrap/>
                  <w:vAlign w:val="center"/>
                  <w:hideMark/>
                </w:tcPr>
                <w:p w14:paraId="51D5411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死亡率 </w:t>
                  </w:r>
                </w:p>
              </w:tc>
              <w:tc>
                <w:tcPr>
                  <w:tcW w:w="1715" w:type="dxa"/>
                  <w:shd w:val="clear" w:color="auto" w:fill="auto"/>
                  <w:noWrap/>
                  <w:vAlign w:val="center"/>
                  <w:hideMark/>
                </w:tcPr>
                <w:p w14:paraId="7D2E0BA1"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再生能源</w:t>
                  </w:r>
                </w:p>
              </w:tc>
              <w:tc>
                <w:tcPr>
                  <w:tcW w:w="1691" w:type="dxa"/>
                  <w:vAlign w:val="center"/>
                </w:tcPr>
                <w:p w14:paraId="6A811340"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mortality</w:t>
                  </w:r>
                </w:p>
              </w:tc>
              <w:tc>
                <w:tcPr>
                  <w:tcW w:w="1692" w:type="dxa"/>
                  <w:vAlign w:val="center"/>
                </w:tcPr>
                <w:p w14:paraId="74CC7083"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renewable energy</w:t>
                  </w:r>
                </w:p>
              </w:tc>
            </w:tr>
            <w:tr w:rsidR="005266E4" w:rsidRPr="005F2432" w14:paraId="717340F4" w14:textId="77777777" w:rsidTr="00D10905">
              <w:trPr>
                <w:trHeight w:val="320"/>
                <w:jc w:val="center"/>
              </w:trPr>
              <w:tc>
                <w:tcPr>
                  <w:tcW w:w="1701" w:type="dxa"/>
                  <w:shd w:val="clear" w:color="auto" w:fill="auto"/>
                  <w:noWrap/>
                  <w:vAlign w:val="center"/>
                  <w:hideMark/>
                </w:tcPr>
                <w:p w14:paraId="01228A4B"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发病率 </w:t>
                  </w:r>
                </w:p>
              </w:tc>
              <w:tc>
                <w:tcPr>
                  <w:tcW w:w="1715" w:type="dxa"/>
                  <w:shd w:val="clear" w:color="auto" w:fill="auto"/>
                  <w:noWrap/>
                  <w:vAlign w:val="center"/>
                  <w:hideMark/>
                </w:tcPr>
                <w:p w14:paraId="25200E2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eastAsia="DengXian" w:cstheme="minorHAnsi"/>
                      <w:color w:val="000000" w:themeColor="text1"/>
                      <w:sz w:val="20"/>
                      <w:szCs w:val="20"/>
                      <w:lang w:val="en-US" w:eastAsia="zh-CN"/>
                    </w:rPr>
                    <w:t>CO2</w:t>
                  </w:r>
                  <w:r w:rsidRPr="005F2432">
                    <w:rPr>
                      <w:rFonts w:ascii="DengXian" w:eastAsia="DengXian" w:hAnsi="DengXian" w:cs="SimSun" w:hint="eastAsia"/>
                      <w:color w:val="000000" w:themeColor="text1"/>
                      <w:sz w:val="24"/>
                      <w:szCs w:val="24"/>
                      <w:lang w:val="en-US" w:eastAsia="zh-CN"/>
                    </w:rPr>
                    <w:t xml:space="preserve">排放 </w:t>
                  </w:r>
                </w:p>
              </w:tc>
              <w:tc>
                <w:tcPr>
                  <w:tcW w:w="1691" w:type="dxa"/>
                  <w:vAlign w:val="center"/>
                </w:tcPr>
                <w:p w14:paraId="59CBBCC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morbidity</w:t>
                  </w:r>
                </w:p>
              </w:tc>
              <w:tc>
                <w:tcPr>
                  <w:tcW w:w="1692" w:type="dxa"/>
                  <w:vAlign w:val="center"/>
                </w:tcPr>
                <w:p w14:paraId="7815A54C"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CO2 emission</w:t>
                  </w:r>
                </w:p>
              </w:tc>
            </w:tr>
            <w:tr w:rsidR="005266E4" w:rsidRPr="005F2432" w14:paraId="19C36032" w14:textId="77777777" w:rsidTr="00D10905">
              <w:trPr>
                <w:trHeight w:val="320"/>
                <w:jc w:val="center"/>
              </w:trPr>
              <w:tc>
                <w:tcPr>
                  <w:tcW w:w="1701" w:type="dxa"/>
                  <w:shd w:val="clear" w:color="auto" w:fill="auto"/>
                  <w:noWrap/>
                  <w:vAlign w:val="center"/>
                  <w:hideMark/>
                </w:tcPr>
                <w:p w14:paraId="6D8FC3A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营养 </w:t>
                  </w:r>
                </w:p>
              </w:tc>
              <w:tc>
                <w:tcPr>
                  <w:tcW w:w="1715" w:type="dxa"/>
                  <w:shd w:val="clear" w:color="auto" w:fill="auto"/>
                  <w:noWrap/>
                  <w:vAlign w:val="center"/>
                  <w:hideMark/>
                </w:tcPr>
                <w:p w14:paraId="3F51D6FA"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污染 </w:t>
                  </w:r>
                </w:p>
              </w:tc>
              <w:tc>
                <w:tcPr>
                  <w:tcW w:w="1691" w:type="dxa"/>
                  <w:vAlign w:val="center"/>
                </w:tcPr>
                <w:p w14:paraId="41B111A8"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nutrition</w:t>
                  </w:r>
                </w:p>
              </w:tc>
              <w:tc>
                <w:tcPr>
                  <w:tcW w:w="1692" w:type="dxa"/>
                  <w:vAlign w:val="center"/>
                </w:tcPr>
                <w:p w14:paraId="40FF35E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pollution (including climate pollutant)</w:t>
                  </w:r>
                </w:p>
              </w:tc>
            </w:tr>
            <w:tr w:rsidR="005266E4" w:rsidRPr="005F2432" w14:paraId="6F35F715" w14:textId="77777777" w:rsidTr="00D10905">
              <w:trPr>
                <w:trHeight w:val="320"/>
                <w:jc w:val="center"/>
              </w:trPr>
              <w:tc>
                <w:tcPr>
                  <w:tcW w:w="1701" w:type="dxa"/>
                  <w:shd w:val="clear" w:color="auto" w:fill="auto"/>
                  <w:noWrap/>
                  <w:vAlign w:val="center"/>
                  <w:hideMark/>
                </w:tcPr>
                <w:p w14:paraId="774E150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非传染性疾病 </w:t>
                  </w:r>
                </w:p>
              </w:tc>
              <w:tc>
                <w:tcPr>
                  <w:tcW w:w="1715" w:type="dxa"/>
                  <w:shd w:val="clear" w:color="auto" w:fill="auto"/>
                  <w:noWrap/>
                  <w:vAlign w:val="center"/>
                  <w:hideMark/>
                </w:tcPr>
                <w:p w14:paraId="0988EC6F"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64E317CB"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ncd, non-communicable disease</w:t>
                  </w:r>
                </w:p>
              </w:tc>
              <w:tc>
                <w:tcPr>
                  <w:tcW w:w="1692" w:type="dxa"/>
                  <w:vAlign w:val="center"/>
                </w:tcPr>
                <w:p w14:paraId="7714ACCC"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6D6217A4" w14:textId="77777777" w:rsidTr="00D10905">
              <w:trPr>
                <w:trHeight w:val="320"/>
                <w:jc w:val="center"/>
              </w:trPr>
              <w:tc>
                <w:tcPr>
                  <w:tcW w:w="1701" w:type="dxa"/>
                  <w:shd w:val="clear" w:color="auto" w:fill="auto"/>
                  <w:noWrap/>
                  <w:vAlign w:val="center"/>
                  <w:hideMark/>
                </w:tcPr>
                <w:p w14:paraId="0454CCE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传染性疾病 </w:t>
                  </w:r>
                </w:p>
              </w:tc>
              <w:tc>
                <w:tcPr>
                  <w:tcW w:w="1715" w:type="dxa"/>
                  <w:shd w:val="clear" w:color="auto" w:fill="auto"/>
                  <w:noWrap/>
                  <w:vAlign w:val="center"/>
                  <w:hideMark/>
                </w:tcPr>
                <w:p w14:paraId="44457F87"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393A2E11"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communicable disease</w:t>
                  </w:r>
                </w:p>
              </w:tc>
              <w:tc>
                <w:tcPr>
                  <w:tcW w:w="1692" w:type="dxa"/>
                  <w:vAlign w:val="center"/>
                </w:tcPr>
                <w:p w14:paraId="08061BB8"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403C5439" w14:textId="77777777" w:rsidTr="00D10905">
              <w:trPr>
                <w:trHeight w:val="320"/>
                <w:jc w:val="center"/>
              </w:trPr>
              <w:tc>
                <w:tcPr>
                  <w:tcW w:w="1701" w:type="dxa"/>
                  <w:shd w:val="clear" w:color="auto" w:fill="auto"/>
                  <w:noWrap/>
                  <w:vAlign w:val="center"/>
                  <w:hideMark/>
                </w:tcPr>
                <w:p w14:paraId="6731D87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传染病</w:t>
                  </w:r>
                </w:p>
              </w:tc>
              <w:tc>
                <w:tcPr>
                  <w:tcW w:w="1715" w:type="dxa"/>
                  <w:shd w:val="clear" w:color="auto" w:fill="auto"/>
                  <w:noWrap/>
                  <w:vAlign w:val="center"/>
                  <w:hideMark/>
                </w:tcPr>
                <w:p w14:paraId="7E49A6F0"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6A964C5B"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infectious</w:t>
                  </w:r>
                </w:p>
              </w:tc>
              <w:tc>
                <w:tcPr>
                  <w:tcW w:w="1692" w:type="dxa"/>
                  <w:vAlign w:val="center"/>
                </w:tcPr>
                <w:p w14:paraId="22FC32F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725F8C74" w14:textId="77777777" w:rsidTr="00D10905">
              <w:trPr>
                <w:trHeight w:val="320"/>
                <w:jc w:val="center"/>
              </w:trPr>
              <w:tc>
                <w:tcPr>
                  <w:tcW w:w="1701" w:type="dxa"/>
                  <w:shd w:val="clear" w:color="auto" w:fill="auto"/>
                  <w:noWrap/>
                  <w:vAlign w:val="center"/>
                  <w:hideMark/>
                </w:tcPr>
                <w:p w14:paraId="6577D969"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空气污染</w:t>
                  </w:r>
                </w:p>
              </w:tc>
              <w:tc>
                <w:tcPr>
                  <w:tcW w:w="1715" w:type="dxa"/>
                  <w:shd w:val="clear" w:color="auto" w:fill="auto"/>
                  <w:noWrap/>
                  <w:vAlign w:val="center"/>
                  <w:hideMark/>
                </w:tcPr>
                <w:p w14:paraId="41DC6EA8"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408DF0E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air pollution</w:t>
                  </w:r>
                </w:p>
              </w:tc>
              <w:tc>
                <w:tcPr>
                  <w:tcW w:w="1692" w:type="dxa"/>
                  <w:vAlign w:val="center"/>
                </w:tcPr>
                <w:p w14:paraId="205EDD61"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3352A901" w14:textId="77777777" w:rsidTr="00D10905">
              <w:trPr>
                <w:trHeight w:val="320"/>
                <w:jc w:val="center"/>
              </w:trPr>
              <w:tc>
                <w:tcPr>
                  <w:tcW w:w="1701" w:type="dxa"/>
                  <w:shd w:val="clear" w:color="auto" w:fill="auto"/>
                  <w:noWrap/>
                  <w:vAlign w:val="center"/>
                  <w:hideMark/>
                </w:tcPr>
                <w:p w14:paraId="569C438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精神障碍 </w:t>
                  </w:r>
                </w:p>
              </w:tc>
              <w:tc>
                <w:tcPr>
                  <w:tcW w:w="1715" w:type="dxa"/>
                  <w:shd w:val="clear" w:color="auto" w:fill="auto"/>
                  <w:noWrap/>
                  <w:vAlign w:val="center"/>
                  <w:hideMark/>
                </w:tcPr>
                <w:p w14:paraId="43D6DEB8"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252B026D"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mental disorder</w:t>
                  </w:r>
                </w:p>
              </w:tc>
              <w:tc>
                <w:tcPr>
                  <w:tcW w:w="1692" w:type="dxa"/>
                  <w:vAlign w:val="center"/>
                </w:tcPr>
                <w:p w14:paraId="7E08D14E"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6F732272" w14:textId="77777777" w:rsidTr="00D10905">
              <w:trPr>
                <w:trHeight w:val="320"/>
                <w:jc w:val="center"/>
              </w:trPr>
              <w:tc>
                <w:tcPr>
                  <w:tcW w:w="1701" w:type="dxa"/>
                  <w:shd w:val="clear" w:color="auto" w:fill="auto"/>
                  <w:noWrap/>
                  <w:vAlign w:val="center"/>
                  <w:hideMark/>
                </w:tcPr>
                <w:p w14:paraId="052A550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传染</w:t>
                  </w:r>
                </w:p>
              </w:tc>
              <w:tc>
                <w:tcPr>
                  <w:tcW w:w="1715" w:type="dxa"/>
                  <w:shd w:val="clear" w:color="auto" w:fill="auto"/>
                  <w:noWrap/>
                  <w:vAlign w:val="center"/>
                  <w:hideMark/>
                </w:tcPr>
                <w:p w14:paraId="440C697F"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2B380E5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infectious</w:t>
                  </w:r>
                </w:p>
              </w:tc>
              <w:tc>
                <w:tcPr>
                  <w:tcW w:w="1692" w:type="dxa"/>
                  <w:vAlign w:val="center"/>
                </w:tcPr>
                <w:p w14:paraId="208A29D2"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7948B8DB" w14:textId="77777777" w:rsidTr="00D10905">
              <w:trPr>
                <w:trHeight w:val="320"/>
                <w:jc w:val="center"/>
              </w:trPr>
              <w:tc>
                <w:tcPr>
                  <w:tcW w:w="1701" w:type="dxa"/>
                  <w:shd w:val="clear" w:color="auto" w:fill="auto"/>
                  <w:noWrap/>
                  <w:vAlign w:val="center"/>
                  <w:hideMark/>
                </w:tcPr>
                <w:p w14:paraId="2EFD625B"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等线 (正文)" w:eastAsia="等线 (正文)" w:hAnsi="等线 (正文)" w:cs="SimSun" w:hint="eastAsia"/>
                      <w:color w:val="000000" w:themeColor="text1"/>
                      <w:sz w:val="24"/>
                      <w:szCs w:val="24"/>
                      <w:lang w:val="en-US" w:eastAsia="zh-CN"/>
                    </w:rPr>
                    <w:t>疾患</w:t>
                  </w:r>
                </w:p>
              </w:tc>
              <w:tc>
                <w:tcPr>
                  <w:tcW w:w="1715" w:type="dxa"/>
                  <w:shd w:val="clear" w:color="auto" w:fill="auto"/>
                  <w:noWrap/>
                  <w:vAlign w:val="center"/>
                  <w:hideMark/>
                </w:tcPr>
                <w:p w14:paraId="49B3091C"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74715F0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等线 (正文)" w:cstheme="minorHAnsi"/>
                      <w:color w:val="000000" w:themeColor="text1"/>
                      <w:sz w:val="20"/>
                      <w:szCs w:val="20"/>
                      <w:lang w:val="en-US" w:eastAsia="zh-CN"/>
                    </w:rPr>
                    <w:t>illness</w:t>
                  </w:r>
                </w:p>
              </w:tc>
              <w:tc>
                <w:tcPr>
                  <w:tcW w:w="1692" w:type="dxa"/>
                  <w:vAlign w:val="center"/>
                </w:tcPr>
                <w:p w14:paraId="3C573994"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66DE9CF0" w14:textId="77777777" w:rsidTr="00D10905">
              <w:trPr>
                <w:trHeight w:val="320"/>
                <w:jc w:val="center"/>
              </w:trPr>
              <w:tc>
                <w:tcPr>
                  <w:tcW w:w="1701" w:type="dxa"/>
                  <w:shd w:val="clear" w:color="auto" w:fill="auto"/>
                  <w:noWrap/>
                  <w:vAlign w:val="center"/>
                  <w:hideMark/>
                </w:tcPr>
                <w:p w14:paraId="75E89E72" w14:textId="77777777" w:rsidR="005266E4" w:rsidRPr="005F2432" w:rsidRDefault="005266E4" w:rsidP="00D10905">
                  <w:pPr>
                    <w:spacing w:after="0" w:line="240" w:lineRule="auto"/>
                    <w:jc w:val="center"/>
                    <w:rPr>
                      <w:rFonts w:ascii="等线 (正文)" w:eastAsia="等线 (正文)" w:hAnsi="等线 (正文)"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瘟疫</w:t>
                  </w:r>
                </w:p>
              </w:tc>
              <w:tc>
                <w:tcPr>
                  <w:tcW w:w="1715" w:type="dxa"/>
                  <w:shd w:val="clear" w:color="auto" w:fill="auto"/>
                  <w:noWrap/>
                  <w:vAlign w:val="center"/>
                  <w:hideMark/>
                </w:tcPr>
                <w:p w14:paraId="78136309" w14:textId="77777777" w:rsidR="005266E4" w:rsidRPr="005F2432" w:rsidRDefault="005266E4" w:rsidP="00D10905">
                  <w:pPr>
                    <w:spacing w:after="0" w:line="240" w:lineRule="auto"/>
                    <w:jc w:val="center"/>
                    <w:rPr>
                      <w:rFonts w:ascii="等线 (正文)" w:eastAsia="等线 (正文)" w:hAnsi="等线 (正文)" w:cs="SimSun"/>
                      <w:color w:val="000000" w:themeColor="text1"/>
                      <w:sz w:val="24"/>
                      <w:szCs w:val="24"/>
                      <w:lang w:val="en-US" w:eastAsia="zh-CN"/>
                    </w:rPr>
                  </w:pPr>
                </w:p>
              </w:tc>
              <w:tc>
                <w:tcPr>
                  <w:tcW w:w="1691" w:type="dxa"/>
                  <w:vAlign w:val="center"/>
                </w:tcPr>
                <w:p w14:paraId="1ACB5891" w14:textId="77777777" w:rsidR="005266E4" w:rsidRPr="005F2432" w:rsidRDefault="005266E4" w:rsidP="00D10905">
                  <w:pPr>
                    <w:spacing w:after="0" w:line="240" w:lineRule="auto"/>
                    <w:jc w:val="center"/>
                    <w:rPr>
                      <w:rFonts w:eastAsia="等线 (正文)"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plague</w:t>
                  </w:r>
                </w:p>
              </w:tc>
              <w:tc>
                <w:tcPr>
                  <w:tcW w:w="1692" w:type="dxa"/>
                  <w:vAlign w:val="center"/>
                </w:tcPr>
                <w:p w14:paraId="061175BE" w14:textId="77777777" w:rsidR="005266E4" w:rsidRPr="005F2432" w:rsidRDefault="005266E4" w:rsidP="00D10905">
                  <w:pPr>
                    <w:spacing w:after="0" w:line="240" w:lineRule="auto"/>
                    <w:jc w:val="center"/>
                    <w:rPr>
                      <w:rFonts w:eastAsia="等线 (正文)" w:cstheme="minorHAnsi"/>
                      <w:color w:val="000000" w:themeColor="text1"/>
                      <w:sz w:val="20"/>
                      <w:szCs w:val="20"/>
                      <w:lang w:val="en-US" w:eastAsia="zh-CN"/>
                    </w:rPr>
                  </w:pPr>
                </w:p>
              </w:tc>
            </w:tr>
            <w:tr w:rsidR="005266E4" w:rsidRPr="005F2432" w14:paraId="0DA4D256" w14:textId="77777777" w:rsidTr="00D10905">
              <w:trPr>
                <w:trHeight w:val="320"/>
                <w:jc w:val="center"/>
              </w:trPr>
              <w:tc>
                <w:tcPr>
                  <w:tcW w:w="1701" w:type="dxa"/>
                  <w:shd w:val="clear" w:color="auto" w:fill="auto"/>
                  <w:noWrap/>
                  <w:vAlign w:val="center"/>
                  <w:hideMark/>
                </w:tcPr>
                <w:p w14:paraId="053795C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流感 </w:t>
                  </w:r>
                </w:p>
              </w:tc>
              <w:tc>
                <w:tcPr>
                  <w:tcW w:w="1715" w:type="dxa"/>
                  <w:shd w:val="clear" w:color="auto" w:fill="auto"/>
                  <w:noWrap/>
                  <w:vAlign w:val="center"/>
                  <w:hideMark/>
                </w:tcPr>
                <w:p w14:paraId="4078DC8A"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77B16249"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flu</w:t>
                  </w:r>
                </w:p>
              </w:tc>
              <w:tc>
                <w:tcPr>
                  <w:tcW w:w="1692" w:type="dxa"/>
                  <w:vAlign w:val="center"/>
                </w:tcPr>
                <w:p w14:paraId="6B1487A6"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30C27B2A" w14:textId="77777777" w:rsidTr="00D10905">
              <w:trPr>
                <w:trHeight w:val="320"/>
                <w:jc w:val="center"/>
              </w:trPr>
              <w:tc>
                <w:tcPr>
                  <w:tcW w:w="1701" w:type="dxa"/>
                  <w:shd w:val="clear" w:color="auto" w:fill="auto"/>
                  <w:noWrap/>
                  <w:vAlign w:val="center"/>
                  <w:hideMark/>
                </w:tcPr>
                <w:p w14:paraId="0725D76E"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流行感冒 </w:t>
                  </w:r>
                </w:p>
              </w:tc>
              <w:tc>
                <w:tcPr>
                  <w:tcW w:w="1715" w:type="dxa"/>
                  <w:shd w:val="clear" w:color="auto" w:fill="auto"/>
                  <w:noWrap/>
                  <w:vAlign w:val="center"/>
                  <w:hideMark/>
                </w:tcPr>
                <w:p w14:paraId="51C6548D"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40A68AE7"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flu</w:t>
                  </w:r>
                </w:p>
              </w:tc>
              <w:tc>
                <w:tcPr>
                  <w:tcW w:w="1692" w:type="dxa"/>
                  <w:vAlign w:val="center"/>
                </w:tcPr>
                <w:p w14:paraId="502B860D"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747B4391" w14:textId="77777777" w:rsidTr="00D10905">
              <w:trPr>
                <w:trHeight w:val="320"/>
                <w:jc w:val="center"/>
              </w:trPr>
              <w:tc>
                <w:tcPr>
                  <w:tcW w:w="1701" w:type="dxa"/>
                  <w:shd w:val="clear" w:color="auto" w:fill="auto"/>
                  <w:noWrap/>
                  <w:vAlign w:val="center"/>
                  <w:hideMark/>
                </w:tcPr>
                <w:p w14:paraId="2FFBB6F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治疗 </w:t>
                  </w:r>
                </w:p>
              </w:tc>
              <w:tc>
                <w:tcPr>
                  <w:tcW w:w="1715" w:type="dxa"/>
                  <w:shd w:val="clear" w:color="auto" w:fill="auto"/>
                  <w:noWrap/>
                  <w:vAlign w:val="center"/>
                  <w:hideMark/>
                </w:tcPr>
                <w:p w14:paraId="66A6670F"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18CCA20A"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cure</w:t>
                  </w:r>
                </w:p>
              </w:tc>
              <w:tc>
                <w:tcPr>
                  <w:tcW w:w="1692" w:type="dxa"/>
                  <w:vAlign w:val="center"/>
                </w:tcPr>
                <w:p w14:paraId="7D71093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766706E3" w14:textId="77777777" w:rsidTr="00D10905">
              <w:trPr>
                <w:trHeight w:val="320"/>
                <w:jc w:val="center"/>
              </w:trPr>
              <w:tc>
                <w:tcPr>
                  <w:tcW w:w="1701" w:type="dxa"/>
                  <w:shd w:val="clear" w:color="auto" w:fill="auto"/>
                  <w:noWrap/>
                  <w:vAlign w:val="center"/>
                  <w:hideMark/>
                </w:tcPr>
                <w:p w14:paraId="37DC01B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保健 </w:t>
                  </w:r>
                </w:p>
              </w:tc>
              <w:tc>
                <w:tcPr>
                  <w:tcW w:w="1715" w:type="dxa"/>
                  <w:shd w:val="clear" w:color="auto" w:fill="auto"/>
                  <w:noWrap/>
                  <w:vAlign w:val="center"/>
                  <w:hideMark/>
                </w:tcPr>
                <w:p w14:paraId="0E39D26C"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5B4A3B05"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health care</w:t>
                  </w:r>
                </w:p>
              </w:tc>
              <w:tc>
                <w:tcPr>
                  <w:tcW w:w="1692" w:type="dxa"/>
                  <w:vAlign w:val="center"/>
                </w:tcPr>
                <w:p w14:paraId="49C71B16"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3FD616AB" w14:textId="77777777" w:rsidTr="00D10905">
              <w:trPr>
                <w:trHeight w:val="320"/>
                <w:jc w:val="center"/>
              </w:trPr>
              <w:tc>
                <w:tcPr>
                  <w:tcW w:w="1701" w:type="dxa"/>
                  <w:shd w:val="clear" w:color="auto" w:fill="auto"/>
                  <w:noWrap/>
                  <w:vAlign w:val="center"/>
                  <w:hideMark/>
                </w:tcPr>
                <w:p w14:paraId="698021E2"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健康 </w:t>
                  </w:r>
                </w:p>
              </w:tc>
              <w:tc>
                <w:tcPr>
                  <w:tcW w:w="1715" w:type="dxa"/>
                  <w:shd w:val="clear" w:color="auto" w:fill="auto"/>
                  <w:noWrap/>
                  <w:vAlign w:val="center"/>
                  <w:hideMark/>
                </w:tcPr>
                <w:p w14:paraId="73A0B8D6"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77DFCC7F"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healthy</w:t>
                  </w:r>
                </w:p>
              </w:tc>
              <w:tc>
                <w:tcPr>
                  <w:tcW w:w="1692" w:type="dxa"/>
                  <w:vAlign w:val="center"/>
                </w:tcPr>
                <w:p w14:paraId="5FB50D8F"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06FF58B2" w14:textId="77777777" w:rsidTr="00D10905">
              <w:trPr>
                <w:trHeight w:val="320"/>
                <w:jc w:val="center"/>
              </w:trPr>
              <w:tc>
                <w:tcPr>
                  <w:tcW w:w="1701" w:type="dxa"/>
                  <w:shd w:val="clear" w:color="auto" w:fill="auto"/>
                  <w:noWrap/>
                  <w:vAlign w:val="center"/>
                  <w:hideMark/>
                </w:tcPr>
                <w:p w14:paraId="1330714B"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r w:rsidRPr="005F2432">
                    <w:rPr>
                      <w:rFonts w:ascii="DengXian" w:eastAsia="DengXian" w:hAnsi="DengXian" w:cs="SimSun" w:hint="eastAsia"/>
                      <w:color w:val="000000" w:themeColor="text1"/>
                      <w:sz w:val="24"/>
                      <w:szCs w:val="24"/>
                      <w:lang w:val="en-US" w:eastAsia="zh-CN"/>
                    </w:rPr>
                    <w:t xml:space="preserve">死亡 </w:t>
                  </w:r>
                </w:p>
              </w:tc>
              <w:tc>
                <w:tcPr>
                  <w:tcW w:w="1715" w:type="dxa"/>
                  <w:shd w:val="clear" w:color="auto" w:fill="auto"/>
                  <w:noWrap/>
                  <w:vAlign w:val="center"/>
                  <w:hideMark/>
                </w:tcPr>
                <w:p w14:paraId="4477158D"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1" w:type="dxa"/>
                  <w:vAlign w:val="center"/>
                </w:tcPr>
                <w:p w14:paraId="27828AC1"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r w:rsidRPr="005F2432">
                    <w:rPr>
                      <w:rFonts w:eastAsia="DengXian" w:cstheme="minorHAnsi"/>
                      <w:color w:val="000000" w:themeColor="text1"/>
                      <w:sz w:val="20"/>
                      <w:szCs w:val="20"/>
                      <w:lang w:val="en-US" w:eastAsia="zh-CN"/>
                    </w:rPr>
                    <w:t>death</w:t>
                  </w:r>
                </w:p>
              </w:tc>
              <w:tc>
                <w:tcPr>
                  <w:tcW w:w="1692" w:type="dxa"/>
                  <w:vAlign w:val="center"/>
                </w:tcPr>
                <w:p w14:paraId="5611E15C" w14:textId="77777777" w:rsidR="005266E4" w:rsidRPr="005F2432" w:rsidRDefault="005266E4" w:rsidP="00D10905">
                  <w:pPr>
                    <w:spacing w:after="0" w:line="240" w:lineRule="auto"/>
                    <w:jc w:val="center"/>
                    <w:rPr>
                      <w:rFonts w:eastAsia="DengXian" w:cstheme="minorHAnsi"/>
                      <w:color w:val="000000" w:themeColor="text1"/>
                      <w:sz w:val="20"/>
                      <w:szCs w:val="20"/>
                      <w:lang w:val="en-US" w:eastAsia="zh-CN"/>
                    </w:rPr>
                  </w:pPr>
                </w:p>
              </w:tc>
            </w:tr>
            <w:tr w:rsidR="005266E4" w:rsidRPr="005F2432" w14:paraId="42ADC15A" w14:textId="77777777" w:rsidTr="00D10905">
              <w:trPr>
                <w:trHeight w:val="320"/>
                <w:jc w:val="center"/>
              </w:trPr>
              <w:tc>
                <w:tcPr>
                  <w:tcW w:w="1701" w:type="dxa"/>
                  <w:shd w:val="clear" w:color="auto" w:fill="auto"/>
                  <w:noWrap/>
                  <w:vAlign w:val="center"/>
                </w:tcPr>
                <w:p w14:paraId="0CFA6914" w14:textId="77777777" w:rsidR="005266E4" w:rsidRPr="005F2432" w:rsidRDefault="005266E4" w:rsidP="00D10905">
                  <w:pPr>
                    <w:spacing w:after="0" w:line="240" w:lineRule="auto"/>
                    <w:rPr>
                      <w:rFonts w:ascii="DengXian" w:eastAsia="DengXian" w:hAnsi="DengXian" w:cs="SimSun"/>
                      <w:color w:val="000000" w:themeColor="text1"/>
                      <w:sz w:val="24"/>
                      <w:szCs w:val="24"/>
                      <w:lang w:val="en-US" w:eastAsia="zh-CN"/>
                    </w:rPr>
                  </w:pPr>
                </w:p>
              </w:tc>
              <w:tc>
                <w:tcPr>
                  <w:tcW w:w="1715" w:type="dxa"/>
                  <w:shd w:val="clear" w:color="auto" w:fill="auto"/>
                  <w:noWrap/>
                  <w:vAlign w:val="center"/>
                </w:tcPr>
                <w:p w14:paraId="7D9DD185" w14:textId="77777777" w:rsidR="005266E4" w:rsidRPr="005F2432" w:rsidRDefault="005266E4" w:rsidP="00D10905">
                  <w:pPr>
                    <w:spacing w:after="0" w:line="240" w:lineRule="auto"/>
                    <w:rPr>
                      <w:rFonts w:ascii="DengXian" w:eastAsia="DengXian" w:hAnsi="DengXian" w:cs="SimSun"/>
                      <w:color w:val="000000" w:themeColor="text1"/>
                      <w:sz w:val="24"/>
                      <w:szCs w:val="24"/>
                      <w:lang w:val="en-US" w:eastAsia="zh-CN"/>
                    </w:rPr>
                  </w:pPr>
                </w:p>
              </w:tc>
              <w:tc>
                <w:tcPr>
                  <w:tcW w:w="1691" w:type="dxa"/>
                  <w:vAlign w:val="center"/>
                </w:tcPr>
                <w:p w14:paraId="2A7BD06E"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c>
                <w:tcPr>
                  <w:tcW w:w="1692" w:type="dxa"/>
                  <w:vAlign w:val="center"/>
                </w:tcPr>
                <w:p w14:paraId="6AF7E233" w14:textId="77777777" w:rsidR="005266E4" w:rsidRPr="005F2432" w:rsidRDefault="005266E4" w:rsidP="00D10905">
                  <w:pPr>
                    <w:spacing w:after="0" w:line="240" w:lineRule="auto"/>
                    <w:jc w:val="center"/>
                    <w:rPr>
                      <w:rFonts w:ascii="DengXian" w:eastAsia="DengXian" w:hAnsi="DengXian" w:cs="SimSun"/>
                      <w:color w:val="000000" w:themeColor="text1"/>
                      <w:sz w:val="24"/>
                      <w:szCs w:val="24"/>
                      <w:lang w:val="en-US" w:eastAsia="zh-CN"/>
                    </w:rPr>
                  </w:pPr>
                </w:p>
              </w:tc>
            </w:tr>
          </w:tbl>
          <w:p w14:paraId="1EDF793B" w14:textId="77777777" w:rsidR="005266E4" w:rsidRPr="005F2432" w:rsidRDefault="005266E4" w:rsidP="00D10905">
            <w:pPr>
              <w:jc w:val="center"/>
            </w:pPr>
          </w:p>
          <w:p w14:paraId="7E3A969C" w14:textId="5AEF8F0D" w:rsidR="005266E4" w:rsidRPr="005F2432" w:rsidRDefault="005266E4" w:rsidP="005266E4">
            <w:pPr>
              <w:pStyle w:val="ListParagraph"/>
              <w:numPr>
                <w:ilvl w:val="0"/>
                <w:numId w:val="43"/>
              </w:numPr>
              <w:rPr>
                <w:lang w:val="en-US"/>
              </w:rPr>
            </w:pPr>
            <w:r w:rsidRPr="005F2432">
              <w:t xml:space="preserve">The articles in the </w:t>
            </w:r>
            <w:r w:rsidRPr="005F2432">
              <w:rPr>
                <w:lang w:val="en-US" w:eastAsia="zh-CN"/>
              </w:rPr>
              <w:t xml:space="preserve">Database of </w:t>
            </w:r>
            <w:r w:rsidRPr="005F2432">
              <w:rPr>
                <w:i/>
                <w:iCs/>
                <w:lang w:val="en-US" w:eastAsia="zh-CN"/>
              </w:rPr>
              <w:t>People’s Daily</w:t>
            </w:r>
            <w:r w:rsidRPr="005F2432">
              <w:rPr>
                <w:lang w:val="en-US" w:eastAsia="zh-CN"/>
              </w:rPr>
              <w:t xml:space="preserve"> (</w:t>
            </w:r>
            <w:hyperlink r:id="rId205" w:history="1">
              <w:r w:rsidRPr="005F2432">
                <w:rPr>
                  <w:rStyle w:val="Hyperlink"/>
                  <w:lang w:val="en-US" w:eastAsia="zh-CN"/>
                </w:rPr>
                <w:t>http://data.people.com.cn/</w:t>
              </w:r>
            </w:hyperlink>
            <w:r w:rsidRPr="005F2432">
              <w:rPr>
                <w:lang w:val="en-US" w:eastAsia="zh-CN"/>
              </w:rPr>
              <w:t xml:space="preserve">)  were searched from January, 2008 to December, 2018, which contained any of the key words in the column of “Climate Change” in </w:t>
            </w:r>
            <w:r w:rsidRPr="005F2432">
              <w:rPr>
                <w:lang w:val="en-US" w:eastAsia="zh-CN"/>
              </w:rPr>
              <w:fldChar w:fldCharType="begin"/>
            </w:r>
            <w:r w:rsidRPr="005F2432">
              <w:rPr>
                <w:lang w:val="en-US" w:eastAsia="zh-CN"/>
              </w:rPr>
              <w:instrText xml:space="preserve"> REF _Ref10990712 \h </w:instrText>
            </w:r>
            <w:r w:rsidR="005F2432">
              <w:rPr>
                <w:lang w:val="en-US" w:eastAsia="zh-CN"/>
              </w:rPr>
              <w:instrText xml:space="preserve"> \* MERGEFORMAT </w:instrText>
            </w:r>
            <w:r w:rsidRPr="005F2432">
              <w:rPr>
                <w:lang w:val="en-US" w:eastAsia="zh-CN"/>
              </w:rPr>
            </w:r>
            <w:r w:rsidRPr="005F2432">
              <w:rPr>
                <w:lang w:val="en-US" w:eastAsia="zh-CN"/>
              </w:rPr>
              <w:fldChar w:fldCharType="separate"/>
            </w:r>
            <w:r w:rsidR="008E4C54" w:rsidRPr="005F2432">
              <w:t xml:space="preserve">Table </w:t>
            </w:r>
            <w:r w:rsidR="008E4C54">
              <w:rPr>
                <w:noProof/>
              </w:rPr>
              <w:t>23</w:t>
            </w:r>
            <w:r w:rsidRPr="005F2432">
              <w:rPr>
                <w:lang w:val="en-US" w:eastAsia="zh-CN"/>
              </w:rPr>
              <w:fldChar w:fldCharType="end"/>
            </w:r>
            <w:r w:rsidRPr="005F2432">
              <w:rPr>
                <w:lang w:val="en-US" w:eastAsia="zh-CN"/>
              </w:rPr>
              <w:t xml:space="preserve">. The distribution of articles with the key words in different years is shown in </w:t>
            </w:r>
            <w:r w:rsidRPr="005F2432">
              <w:rPr>
                <w:lang w:val="en-US" w:eastAsia="zh-CN"/>
              </w:rPr>
              <w:fldChar w:fldCharType="begin"/>
            </w:r>
            <w:r w:rsidRPr="005F2432">
              <w:rPr>
                <w:lang w:val="en-US" w:eastAsia="zh-CN"/>
              </w:rPr>
              <w:instrText xml:space="preserve"> REF _Ref10990857 \h </w:instrText>
            </w:r>
            <w:r w:rsidR="005F2432">
              <w:rPr>
                <w:lang w:val="en-US" w:eastAsia="zh-CN"/>
              </w:rPr>
              <w:instrText xml:space="preserve"> \* MERGEFORMAT </w:instrText>
            </w:r>
            <w:r w:rsidRPr="005F2432">
              <w:rPr>
                <w:lang w:val="en-US" w:eastAsia="zh-CN"/>
              </w:rPr>
            </w:r>
            <w:r w:rsidRPr="005F2432">
              <w:rPr>
                <w:lang w:val="en-US" w:eastAsia="zh-CN"/>
              </w:rPr>
              <w:fldChar w:fldCharType="separate"/>
            </w:r>
            <w:r w:rsidR="008E4C54" w:rsidRPr="005F2432">
              <w:t xml:space="preserve">Figure </w:t>
            </w:r>
            <w:r w:rsidR="008E4C54">
              <w:rPr>
                <w:noProof/>
              </w:rPr>
              <w:t>36</w:t>
            </w:r>
            <w:r w:rsidRPr="005F2432">
              <w:rPr>
                <w:lang w:val="en-US" w:eastAsia="zh-CN"/>
              </w:rPr>
              <w:fldChar w:fldCharType="end"/>
            </w:r>
            <w:r w:rsidRPr="005F2432">
              <w:rPr>
                <w:lang w:val="en-US" w:eastAsia="zh-CN"/>
              </w:rPr>
              <w:t>.</w:t>
            </w:r>
          </w:p>
          <w:p w14:paraId="28B0D822" w14:textId="77777777" w:rsidR="005266E4" w:rsidRPr="005F2432" w:rsidRDefault="005266E4" w:rsidP="00D10905">
            <w:pPr>
              <w:rPr>
                <w:lang w:val="en-US"/>
              </w:rPr>
            </w:pPr>
          </w:p>
          <w:p w14:paraId="236054C3" w14:textId="77777777" w:rsidR="005266E4" w:rsidRPr="005F2432" w:rsidRDefault="005266E4" w:rsidP="00D10905">
            <w:pPr>
              <w:keepNext/>
            </w:pPr>
            <w:r w:rsidRPr="005F2432">
              <w:rPr>
                <w:noProof/>
                <w:lang w:val="en-US" w:eastAsia="zh-CN"/>
              </w:rPr>
              <w:drawing>
                <wp:inline distT="0" distB="0" distL="0" distR="0" wp14:anchorId="708732A2" wp14:editId="0DAE5209">
                  <wp:extent cx="4203469" cy="2461260"/>
                  <wp:effectExtent l="0" t="0" r="6985" b="0"/>
                  <wp:docPr id="306" name="Picture 306"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206472" cy="2463019"/>
                          </a:xfrm>
                          <a:prstGeom prst="rect">
                            <a:avLst/>
                          </a:prstGeom>
                          <a:noFill/>
                          <a:ln>
                            <a:noFill/>
                          </a:ln>
                        </pic:spPr>
                      </pic:pic>
                    </a:graphicData>
                  </a:graphic>
                </wp:inline>
              </w:drawing>
            </w:r>
          </w:p>
          <w:p w14:paraId="41A09076" w14:textId="1A5192F8" w:rsidR="005266E4" w:rsidRPr="005F2432" w:rsidRDefault="005266E4" w:rsidP="00D10905">
            <w:pPr>
              <w:pStyle w:val="Caption"/>
              <w:rPr>
                <w:lang w:val="en-US" w:eastAsia="zh-CN"/>
              </w:rPr>
            </w:pPr>
            <w:bookmarkStart w:id="387" w:name="_Ref10990857"/>
            <w:r w:rsidRPr="005F2432">
              <w:t xml:space="preserve">Figure </w:t>
            </w:r>
            <w:r w:rsidRPr="005F2432">
              <w:fldChar w:fldCharType="begin"/>
            </w:r>
            <w:r w:rsidRPr="005F2432">
              <w:instrText xml:space="preserve"> SEQ Figure \* ARABIC </w:instrText>
            </w:r>
            <w:r w:rsidRPr="005F2432">
              <w:fldChar w:fldCharType="separate"/>
            </w:r>
            <w:ins w:id="388" w:author="Author">
              <w:r w:rsidR="00B11AAE">
                <w:rPr>
                  <w:noProof/>
                </w:rPr>
                <w:t>43</w:t>
              </w:r>
            </w:ins>
            <w:del w:id="389" w:author="Author">
              <w:r w:rsidR="008E4C54" w:rsidDel="00B11AAE">
                <w:rPr>
                  <w:noProof/>
                </w:rPr>
                <w:delText>36</w:delText>
              </w:r>
            </w:del>
            <w:r w:rsidRPr="005F2432">
              <w:rPr>
                <w:noProof/>
              </w:rPr>
              <w:fldChar w:fldCharType="end"/>
            </w:r>
            <w:bookmarkEnd w:id="387"/>
            <w:r w:rsidRPr="005F2432">
              <w:t>: Number of articles identified from People’s Daily database by inputting key words from topic Climate Change.</w:t>
            </w:r>
          </w:p>
          <w:p w14:paraId="47D2CD9E" w14:textId="77777777" w:rsidR="005266E4" w:rsidRPr="005F2432" w:rsidRDefault="005266E4" w:rsidP="00D10905">
            <w:pPr>
              <w:rPr>
                <w:lang w:val="en-US" w:eastAsia="zh-CN"/>
              </w:rPr>
            </w:pPr>
            <w:r w:rsidRPr="005F2432">
              <w:rPr>
                <w:b/>
                <w:i/>
                <w:iCs/>
                <w:lang w:val="en-US" w:eastAsia="zh-CN"/>
              </w:rPr>
              <w:t>People’s Daily</w:t>
            </w:r>
          </w:p>
          <w:p w14:paraId="7D26FC90" w14:textId="77777777" w:rsidR="005266E4" w:rsidRPr="005F2432" w:rsidRDefault="005266E4" w:rsidP="005266E4">
            <w:pPr>
              <w:pStyle w:val="ListParagraph"/>
              <w:numPr>
                <w:ilvl w:val="0"/>
                <w:numId w:val="43"/>
              </w:numPr>
              <w:rPr>
                <w:lang w:val="en-US" w:eastAsia="zh-CN"/>
              </w:rPr>
            </w:pPr>
            <w:r w:rsidRPr="005F2432">
              <w:rPr>
                <w:lang w:val="en-US" w:eastAsia="zh-CN"/>
              </w:rPr>
              <w:t>The selected articles were processed from step 2</w:t>
            </w:r>
            <w:r w:rsidRPr="005F2432" w:rsidDel="009A0B44">
              <w:rPr>
                <w:lang w:val="en-US" w:eastAsia="zh-CN"/>
              </w:rPr>
              <w:t xml:space="preserve"> </w:t>
            </w:r>
            <w:r w:rsidRPr="005F2432">
              <w:rPr>
                <w:lang w:val="en-US" w:eastAsia="zh-CN"/>
              </w:rPr>
              <w:t xml:space="preserve">for the filtration in step 4. This step is based on a natural language processing (NLP) method to transform the articles into the format that is ready to input into the model. The two main NLP methods used in this step is Word Segmentation and Removing stop words. In this step, it regulated the format of Chinese words to reduce recognition ambiguity resulting from this format.  </w:t>
            </w:r>
          </w:p>
          <w:p w14:paraId="5BB41C2B" w14:textId="21B56DBD" w:rsidR="005266E4" w:rsidRPr="005F2432" w:rsidRDefault="005266E4" w:rsidP="005266E4">
            <w:pPr>
              <w:pStyle w:val="ListParagraph"/>
              <w:numPr>
                <w:ilvl w:val="0"/>
                <w:numId w:val="43"/>
              </w:numPr>
              <w:rPr>
                <w:rFonts w:cstheme="minorHAnsi"/>
                <w:color w:val="222222"/>
                <w:shd w:val="clear" w:color="auto" w:fill="FFFFFF"/>
                <w:lang w:val="en-US" w:eastAsia="zh-CN"/>
              </w:rPr>
            </w:pPr>
            <w:r w:rsidRPr="005F2432">
              <w:rPr>
                <w:lang w:val="en-US" w:eastAsia="zh-CN"/>
              </w:rPr>
              <w:t xml:space="preserve">Filtration was performed to </w:t>
            </w:r>
            <w:r w:rsidRPr="005F2432">
              <w:rPr>
                <w:rFonts w:cstheme="minorHAnsi"/>
                <w:lang w:val="en-US" w:eastAsia="zh-CN"/>
              </w:rPr>
              <w:t xml:space="preserve">identify the real topic of each article preprocessed in step 3. The real topic was represented by the proportion of each topic in the individual article. Technically,  a classic algorithm in NLP, called </w:t>
            </w:r>
            <w:r w:rsidRPr="005F2432">
              <w:rPr>
                <w:rFonts w:eastAsia="SimSun" w:cstheme="minorHAnsi"/>
                <w:color w:val="333333"/>
                <w:shd w:val="clear" w:color="auto" w:fill="FFFFFF"/>
                <w:lang w:val="en-US" w:eastAsia="zh-CN"/>
              </w:rPr>
              <w:t xml:space="preserve">Latent Dirichlet Allocation </w:t>
            </w:r>
            <w:r w:rsidRPr="005F2432">
              <w:rPr>
                <w:rFonts w:eastAsia="SimSun" w:cstheme="minorHAnsi"/>
                <w:lang w:val="en-US" w:eastAsia="zh-CN"/>
              </w:rPr>
              <w:t xml:space="preserve">(LDA) </w:t>
            </w:r>
            <w:r w:rsidRPr="005F2432">
              <w:rPr>
                <w:rFonts w:cstheme="minorHAnsi"/>
                <w:lang w:val="en-US" w:eastAsia="zh-CN"/>
              </w:rPr>
              <w:t>was used in this process</w:t>
            </w:r>
            <w:r w:rsidRPr="005F2432">
              <w:rPr>
                <w:rFonts w:eastAsia="SimSun" w:cstheme="minorHAnsi"/>
                <w:lang w:val="en-US" w:eastAsia="zh-CN"/>
              </w:rPr>
              <w:t xml:space="preserve">. </w:t>
            </w:r>
            <w:r w:rsidRPr="005F2432">
              <w:rPr>
                <w:rFonts w:cstheme="minorHAnsi"/>
                <w:color w:val="222222"/>
                <w:shd w:val="clear" w:color="auto" w:fill="FFFFFF"/>
                <w:lang w:val="en-US" w:eastAsia="zh-CN"/>
              </w:rPr>
              <w:t>LDA is an algorithm to extract the topic of articles. In the</w:t>
            </w:r>
            <w:r w:rsidRPr="005F2432">
              <w:rPr>
                <w:rFonts w:cstheme="minorHAnsi" w:hint="eastAsia"/>
                <w:color w:val="222222"/>
                <w:shd w:val="clear" w:color="auto" w:fill="FFFFFF"/>
                <w:lang w:val="en-US" w:eastAsia="zh-CN"/>
              </w:rPr>
              <w:t xml:space="preserve"> LDA algorithm, </w:t>
            </w:r>
            <w:r w:rsidRPr="005F2432">
              <w:rPr>
                <w:rFonts w:cstheme="minorHAnsi"/>
                <w:color w:val="222222"/>
                <w:shd w:val="clear" w:color="auto" w:fill="FFFFFF"/>
                <w:lang w:val="en-US" w:eastAsia="zh-CN"/>
              </w:rPr>
              <w:t>the number of topics that extracted can be set by the operator.</w:t>
            </w:r>
            <w:r w:rsidRPr="005F2432">
              <w:rPr>
                <w:rFonts w:cstheme="minorHAnsi"/>
                <w:color w:val="222222"/>
                <w:shd w:val="clear" w:color="auto" w:fill="FFFFFF"/>
                <w:lang w:val="en-US" w:eastAsia="zh-CN"/>
              </w:rPr>
              <w:fldChar w:fldCharType="begin"/>
            </w:r>
            <w:r w:rsidR="0011445B" w:rsidRPr="005F2432">
              <w:rPr>
                <w:rFonts w:cstheme="minorHAnsi"/>
                <w:color w:val="222222"/>
                <w:shd w:val="clear" w:color="auto" w:fill="FFFFFF"/>
                <w:lang w:val="en-US" w:eastAsia="zh-CN"/>
              </w:rPr>
              <w:instrText xml:space="preserve"> ADDIN EN.CITE &lt;EndNote&gt;&lt;Cite&gt;&lt;Author&gt;Wikipedia&lt;/Author&gt;&lt;Year&gt;2019&lt;/Year&gt;&lt;RecNum&gt;342&lt;/RecNum&gt;&lt;DisplayText&gt;&lt;style face="superscript"&gt;143&lt;/style&gt;&lt;/DisplayText&gt;&lt;record&gt;&lt;rec-number&gt;342&lt;/rec-number&gt;&lt;foreign-keys&gt;&lt;key app="EN" db-id="e2zepwa56vz2ryev2aoxraf420vzvwft0pzz" timestamp="1560095249"&gt;342&lt;/key&gt;&lt;/foreign-keys&gt;&lt;ref-type name="Web Page"&gt;12&lt;/ref-type&gt;&lt;contributors&gt;&lt;authors&gt;&lt;author&gt;Wikipedia&lt;/author&gt;&lt;/authors&gt;&lt;/contributors&gt;&lt;titles&gt;&lt;title&gt;Latent Dirichlet allocation&lt;/title&gt;&lt;/titles&gt;&lt;dates&gt;&lt;year&gt;2019&lt;/year&gt;&lt;/dates&gt;&lt;urls&gt;&lt;related-urls&gt;&lt;url&gt;https://en.wikipedia.org/wiki/Latent_Dirichlet_allocation&lt;/url&gt;&lt;/related-urls&gt;&lt;/urls&gt;&lt;/record&gt;&lt;/Cite&gt;&lt;/EndNote&gt;</w:instrText>
            </w:r>
            <w:r w:rsidRPr="005F2432">
              <w:rPr>
                <w:rFonts w:cstheme="minorHAnsi"/>
                <w:color w:val="222222"/>
                <w:shd w:val="clear" w:color="auto" w:fill="FFFFFF"/>
                <w:lang w:val="en-US" w:eastAsia="zh-CN"/>
              </w:rPr>
              <w:fldChar w:fldCharType="separate"/>
            </w:r>
            <w:r w:rsidR="0011445B" w:rsidRPr="005F2432">
              <w:rPr>
                <w:rFonts w:cstheme="minorHAnsi"/>
                <w:noProof/>
                <w:color w:val="222222"/>
                <w:shd w:val="clear" w:color="auto" w:fill="FFFFFF"/>
                <w:vertAlign w:val="superscript"/>
                <w:lang w:val="en-US" w:eastAsia="zh-CN"/>
              </w:rPr>
              <w:t>143</w:t>
            </w:r>
            <w:r w:rsidRPr="005F2432">
              <w:rPr>
                <w:rFonts w:cstheme="minorHAnsi"/>
                <w:color w:val="222222"/>
                <w:shd w:val="clear" w:color="auto" w:fill="FFFFFF"/>
                <w:lang w:val="en-US" w:eastAsia="zh-CN"/>
              </w:rPr>
              <w:fldChar w:fldCharType="end"/>
            </w:r>
            <w:r w:rsidRPr="005F2432">
              <w:rPr>
                <w:rFonts w:cstheme="minorHAnsi"/>
                <w:color w:val="222222"/>
                <w:shd w:val="clear" w:color="auto" w:fill="FFFFFF"/>
                <w:lang w:val="en-US" w:eastAsia="zh-CN"/>
              </w:rPr>
              <w:t xml:space="preserve"> Each topic is composed by the key words, such as, the key words in </w:t>
            </w:r>
            <w:r w:rsidRPr="005F2432">
              <w:rPr>
                <w:rFonts w:cstheme="minorHAnsi"/>
                <w:color w:val="222222"/>
                <w:shd w:val="clear" w:color="auto" w:fill="FFFFFF"/>
                <w:lang w:val="en-US" w:eastAsia="zh-CN"/>
              </w:rPr>
              <w:fldChar w:fldCharType="begin"/>
            </w:r>
            <w:r w:rsidRPr="005F2432">
              <w:rPr>
                <w:rFonts w:cstheme="minorHAnsi"/>
                <w:color w:val="222222"/>
                <w:shd w:val="clear" w:color="auto" w:fill="FFFFFF"/>
                <w:lang w:val="en-US" w:eastAsia="zh-CN"/>
              </w:rPr>
              <w:instrText xml:space="preserve"> REF _Ref10990712 \h </w:instrText>
            </w:r>
            <w:r w:rsidR="005F2432">
              <w:rPr>
                <w:rFonts w:cstheme="minorHAnsi"/>
                <w:color w:val="222222"/>
                <w:shd w:val="clear" w:color="auto" w:fill="FFFFFF"/>
                <w:lang w:val="en-US" w:eastAsia="zh-CN"/>
              </w:rPr>
              <w:instrText xml:space="preserve"> \* MERGEFORMAT </w:instrText>
            </w:r>
            <w:r w:rsidRPr="005F2432">
              <w:rPr>
                <w:rFonts w:cstheme="minorHAnsi"/>
                <w:color w:val="222222"/>
                <w:shd w:val="clear" w:color="auto" w:fill="FFFFFF"/>
                <w:lang w:val="en-US" w:eastAsia="zh-CN"/>
              </w:rPr>
            </w:r>
            <w:r w:rsidRPr="005F2432">
              <w:rPr>
                <w:rFonts w:cstheme="minorHAnsi"/>
                <w:color w:val="222222"/>
                <w:shd w:val="clear" w:color="auto" w:fill="FFFFFF"/>
                <w:lang w:val="en-US" w:eastAsia="zh-CN"/>
              </w:rPr>
              <w:fldChar w:fldCharType="separate"/>
            </w:r>
            <w:r w:rsidR="008E4C54" w:rsidRPr="005F2432">
              <w:t xml:space="preserve">Table </w:t>
            </w:r>
            <w:r w:rsidR="008E4C54">
              <w:rPr>
                <w:noProof/>
              </w:rPr>
              <w:t>23</w:t>
            </w:r>
            <w:r w:rsidRPr="005F2432">
              <w:rPr>
                <w:rFonts w:cstheme="minorHAnsi"/>
                <w:color w:val="222222"/>
                <w:shd w:val="clear" w:color="auto" w:fill="FFFFFF"/>
                <w:lang w:val="en-US" w:eastAsia="zh-CN"/>
              </w:rPr>
              <w:fldChar w:fldCharType="end"/>
            </w:r>
            <w:r w:rsidRPr="005F2432">
              <w:rPr>
                <w:rFonts w:cstheme="minorHAnsi"/>
                <w:color w:val="222222"/>
                <w:shd w:val="clear" w:color="auto" w:fill="FFFFFF"/>
                <w:lang w:val="en-US" w:eastAsia="zh-CN"/>
              </w:rPr>
              <w:t xml:space="preserve"> for the topic of “Climate Change”.  The number of topics was set as 15, including “Climate Change”, “Health”, and “other” (13). The other 13 were extracted from the articles from the model as the result of the highest frequency topics. The number of articles identified as containing the real topic “Climate Change” is shown as blue line in </w:t>
            </w:r>
            <w:r w:rsidR="00A46047">
              <w:rPr>
                <w:rFonts w:cstheme="minorHAnsi"/>
                <w:color w:val="222222"/>
                <w:shd w:val="clear" w:color="auto" w:fill="FFFFFF"/>
                <w:lang w:val="en-US" w:eastAsia="zh-CN"/>
              </w:rPr>
              <w:fldChar w:fldCharType="begin"/>
            </w:r>
            <w:r w:rsidR="00A46047">
              <w:rPr>
                <w:rFonts w:cstheme="minorHAnsi"/>
                <w:color w:val="222222"/>
                <w:shd w:val="clear" w:color="auto" w:fill="FFFFFF"/>
                <w:lang w:val="en-US" w:eastAsia="zh-CN"/>
              </w:rPr>
              <w:instrText xml:space="preserve"> REF _Ref10990857 \h </w:instrText>
            </w:r>
            <w:r w:rsidR="00A46047">
              <w:rPr>
                <w:rFonts w:cstheme="minorHAnsi"/>
                <w:color w:val="222222"/>
                <w:shd w:val="clear" w:color="auto" w:fill="FFFFFF"/>
                <w:lang w:val="en-US" w:eastAsia="zh-CN"/>
              </w:rPr>
            </w:r>
            <w:r w:rsidR="00A46047">
              <w:rPr>
                <w:rFonts w:cstheme="minorHAnsi"/>
                <w:color w:val="222222"/>
                <w:shd w:val="clear" w:color="auto" w:fill="FFFFFF"/>
                <w:lang w:val="en-US" w:eastAsia="zh-CN"/>
              </w:rPr>
              <w:fldChar w:fldCharType="separate"/>
            </w:r>
            <w:r w:rsidR="008E4C54" w:rsidRPr="005F2432">
              <w:t xml:space="preserve">Figure </w:t>
            </w:r>
            <w:r w:rsidR="008E4C54">
              <w:rPr>
                <w:noProof/>
              </w:rPr>
              <w:t>36</w:t>
            </w:r>
            <w:r w:rsidR="00A46047">
              <w:rPr>
                <w:rFonts w:cstheme="minorHAnsi"/>
                <w:color w:val="222222"/>
                <w:shd w:val="clear" w:color="auto" w:fill="FFFFFF"/>
                <w:lang w:val="en-US" w:eastAsia="zh-CN"/>
              </w:rPr>
              <w:fldChar w:fldCharType="end"/>
            </w:r>
            <w:r w:rsidRPr="005F2432">
              <w:rPr>
                <w:rFonts w:cstheme="minorHAnsi"/>
                <w:color w:val="222222"/>
                <w:shd w:val="clear" w:color="auto" w:fill="FFFFFF"/>
                <w:lang w:val="en-US" w:eastAsia="zh-CN"/>
              </w:rPr>
              <w:t xml:space="preserve">. Since the </w:t>
            </w:r>
            <w:r w:rsidRPr="005F2432">
              <w:rPr>
                <w:rFonts w:cstheme="minorHAnsi" w:hint="eastAsia"/>
                <w:color w:val="222222"/>
                <w:shd w:val="clear" w:color="auto" w:fill="FFFFFF"/>
                <w:lang w:val="en-US" w:eastAsia="zh-CN"/>
              </w:rPr>
              <w:t>compo</w:t>
            </w:r>
            <w:r w:rsidRPr="005F2432">
              <w:rPr>
                <w:rFonts w:cstheme="minorHAnsi"/>
                <w:color w:val="222222"/>
                <w:shd w:val="clear" w:color="auto" w:fill="FFFFFF"/>
                <w:lang w:val="en-US" w:eastAsia="zh-CN"/>
              </w:rPr>
              <w:t xml:space="preserve">sition of each article is represented by the probability of the corresponding topics, a probability threshold was set. If the topic, which is Climate Change or Health, in an article is larger than the threshold,  the article was classified as containing the topic. After the filtration, the articles classified as containing both topics became the articles that contain both “Health” and “Climate Change,” individually at a probability greater  than 0.5% .Therefore, this step filtered out the non-relevant or low-relevance articles with respect to “Climate Change” and both “Health” and “Climate Change”. The number of articles focusing on climate change after step 4 between 2008 and 2018 is shown as the dotted blue line in </w:t>
            </w:r>
            <w:r w:rsidRPr="005F2432">
              <w:rPr>
                <w:rFonts w:cstheme="minorHAnsi"/>
                <w:color w:val="222222"/>
                <w:shd w:val="clear" w:color="auto" w:fill="FFFFFF"/>
                <w:lang w:val="en-US" w:eastAsia="zh-CN"/>
              </w:rPr>
              <w:fldChar w:fldCharType="begin"/>
            </w:r>
            <w:r w:rsidRPr="005F2432">
              <w:rPr>
                <w:rFonts w:cstheme="minorHAnsi"/>
                <w:color w:val="222222"/>
                <w:shd w:val="clear" w:color="auto" w:fill="FFFFFF"/>
                <w:lang w:val="en-US" w:eastAsia="zh-CN"/>
              </w:rPr>
              <w:instrText xml:space="preserve"> REF _Ref10991548 \h </w:instrText>
            </w:r>
            <w:r w:rsidR="005F2432">
              <w:rPr>
                <w:rFonts w:cstheme="minorHAnsi"/>
                <w:color w:val="222222"/>
                <w:shd w:val="clear" w:color="auto" w:fill="FFFFFF"/>
                <w:lang w:val="en-US" w:eastAsia="zh-CN"/>
              </w:rPr>
              <w:instrText xml:space="preserve"> \* MERGEFORMAT </w:instrText>
            </w:r>
            <w:r w:rsidRPr="005F2432">
              <w:rPr>
                <w:rFonts w:cstheme="minorHAnsi"/>
                <w:color w:val="222222"/>
                <w:shd w:val="clear" w:color="auto" w:fill="FFFFFF"/>
                <w:lang w:val="en-US" w:eastAsia="zh-CN"/>
              </w:rPr>
            </w:r>
            <w:r w:rsidRPr="005F2432">
              <w:rPr>
                <w:rFonts w:cstheme="minorHAnsi"/>
                <w:color w:val="222222"/>
                <w:shd w:val="clear" w:color="auto" w:fill="FFFFFF"/>
                <w:lang w:val="en-US" w:eastAsia="zh-CN"/>
              </w:rPr>
              <w:fldChar w:fldCharType="separate"/>
            </w:r>
            <w:r w:rsidR="008E4C54" w:rsidRPr="005F2432">
              <w:t xml:space="preserve">Figure </w:t>
            </w:r>
            <w:r w:rsidR="008E4C54">
              <w:rPr>
                <w:noProof/>
              </w:rPr>
              <w:t>37</w:t>
            </w:r>
            <w:r w:rsidRPr="005F2432">
              <w:rPr>
                <w:rFonts w:cstheme="minorHAnsi"/>
                <w:color w:val="222222"/>
                <w:shd w:val="clear" w:color="auto" w:fill="FFFFFF"/>
                <w:lang w:val="en-US" w:eastAsia="zh-CN"/>
              </w:rPr>
              <w:fldChar w:fldCharType="end"/>
            </w:r>
            <w:r w:rsidRPr="005F2432">
              <w:rPr>
                <w:rFonts w:cstheme="minorHAnsi"/>
                <w:color w:val="222222"/>
                <w:shd w:val="clear" w:color="auto" w:fill="FFFFFF"/>
                <w:lang w:val="en-US" w:eastAsia="zh-CN"/>
              </w:rPr>
              <w:t xml:space="preserve">. </w:t>
            </w:r>
          </w:p>
          <w:p w14:paraId="27A98134" w14:textId="6CE8C70A" w:rsidR="005266E4" w:rsidRPr="005F2432" w:rsidRDefault="005266E4" w:rsidP="005266E4">
            <w:pPr>
              <w:pStyle w:val="ListParagraph"/>
              <w:numPr>
                <w:ilvl w:val="0"/>
                <w:numId w:val="43"/>
              </w:numPr>
              <w:rPr>
                <w:lang w:eastAsia="zh-CN"/>
              </w:rPr>
            </w:pPr>
            <w:r w:rsidRPr="005F2432">
              <w:t xml:space="preserve">The articles were further filtered based on their relevance of both </w:t>
            </w:r>
            <w:r w:rsidRPr="005F2432">
              <w:rPr>
                <w:rFonts w:cstheme="minorHAnsi"/>
                <w:color w:val="222222"/>
                <w:shd w:val="clear" w:color="auto" w:fill="FFFFFF"/>
                <w:lang w:val="en-US" w:eastAsia="zh-CN"/>
              </w:rPr>
              <w:t xml:space="preserve">“Climate change” and “Health”, since containing “Climate Change” and “Health” separately is different to covering the topic “Health and Climate Change”. </w:t>
            </w:r>
            <w:r w:rsidRPr="005F2432">
              <w:rPr>
                <w:lang w:eastAsia="zh-CN"/>
              </w:rPr>
              <w:t xml:space="preserve">To start the filtration, the key words in the articles were labelled with number “1”to represent the “Climate Change” key words  and number “2” to represent the “Health” key words. For every word labelled “1”, the nearest key word labelled “2” was found. Then, the distance between labelled words was counted. If the distance between the word labelled “1” and the nearest word labelled “2” was less than or equal to threshold 50, it was marked as focusing on Health and Climate Change in this step. In Chinese sentences, the distance of 50 is about 3 to 4 sentences. So, if the gap between two topic words is more that 3-4 sentences, the two topic words were considered as non-related. The number of articles focusing on both Health and Climate Change between 2008 and 2018 is shown as the black line in </w:t>
            </w:r>
            <w:r w:rsidRPr="005F2432">
              <w:rPr>
                <w:lang w:eastAsia="zh-CN"/>
              </w:rPr>
              <w:fldChar w:fldCharType="begin"/>
            </w:r>
            <w:r w:rsidRPr="005F2432">
              <w:rPr>
                <w:lang w:eastAsia="zh-CN"/>
              </w:rPr>
              <w:instrText xml:space="preserve"> REF _Ref10990857 \h </w:instrText>
            </w:r>
            <w:r w:rsidR="005F2432">
              <w:rPr>
                <w:lang w:eastAsia="zh-CN"/>
              </w:rPr>
              <w:instrText xml:space="preserve"> \* MERGEFORMAT </w:instrText>
            </w:r>
            <w:r w:rsidRPr="005F2432">
              <w:rPr>
                <w:lang w:eastAsia="zh-CN"/>
              </w:rPr>
            </w:r>
            <w:r w:rsidRPr="005F2432">
              <w:rPr>
                <w:lang w:eastAsia="zh-CN"/>
              </w:rPr>
              <w:fldChar w:fldCharType="separate"/>
            </w:r>
            <w:r w:rsidR="008E4C54" w:rsidRPr="005F2432">
              <w:t xml:space="preserve">Figure </w:t>
            </w:r>
            <w:r w:rsidR="008E4C54">
              <w:rPr>
                <w:noProof/>
              </w:rPr>
              <w:t>36</w:t>
            </w:r>
            <w:r w:rsidRPr="005F2432">
              <w:rPr>
                <w:lang w:eastAsia="zh-CN"/>
              </w:rPr>
              <w:fldChar w:fldCharType="end"/>
            </w:r>
            <w:r w:rsidRPr="005F2432">
              <w:rPr>
                <w:lang w:eastAsia="zh-CN"/>
              </w:rPr>
              <w:t>.</w:t>
            </w:r>
          </w:p>
          <w:p w14:paraId="2CCE6ABA" w14:textId="77777777" w:rsidR="005266E4" w:rsidRPr="005F2432" w:rsidRDefault="005266E4" w:rsidP="00D10905">
            <w:pPr>
              <w:keepNext/>
            </w:pPr>
            <w:r w:rsidRPr="005F2432">
              <w:rPr>
                <w:noProof/>
                <w:lang w:val="en-US"/>
              </w:rPr>
              <w:drawing>
                <wp:inline distT="0" distB="0" distL="0" distR="0" wp14:anchorId="738DED5F" wp14:editId="26D84801">
                  <wp:extent cx="5731510" cy="3070225"/>
                  <wp:effectExtent l="0" t="0" r="2540" b="0"/>
                  <wp:docPr id="307" name="Picture 307"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05E13C50" w14:textId="25FD3791" w:rsidR="005266E4" w:rsidRPr="005F2432" w:rsidRDefault="005266E4" w:rsidP="00D10905">
            <w:pPr>
              <w:pStyle w:val="Caption"/>
              <w:rPr>
                <w:lang w:val="en-US"/>
              </w:rPr>
            </w:pPr>
            <w:bookmarkStart w:id="390" w:name="_Ref10991548"/>
            <w:r w:rsidRPr="005F2432">
              <w:t xml:space="preserve">Figure </w:t>
            </w:r>
            <w:r w:rsidRPr="005F2432">
              <w:fldChar w:fldCharType="begin"/>
            </w:r>
            <w:r w:rsidRPr="005F2432">
              <w:instrText xml:space="preserve"> SEQ Figure \* ARABIC </w:instrText>
            </w:r>
            <w:r w:rsidRPr="005F2432">
              <w:fldChar w:fldCharType="separate"/>
            </w:r>
            <w:ins w:id="391" w:author="Author">
              <w:r w:rsidR="00B11AAE">
                <w:rPr>
                  <w:noProof/>
                </w:rPr>
                <w:t>44</w:t>
              </w:r>
            </w:ins>
            <w:del w:id="392" w:author="Author">
              <w:r w:rsidR="008E4C54" w:rsidDel="00B11AAE">
                <w:rPr>
                  <w:noProof/>
                </w:rPr>
                <w:delText>37</w:delText>
              </w:r>
            </w:del>
            <w:r w:rsidRPr="005F2432">
              <w:rPr>
                <w:noProof/>
              </w:rPr>
              <w:fldChar w:fldCharType="end"/>
            </w:r>
            <w:bookmarkEnd w:id="390"/>
            <w:r w:rsidRPr="005F2432">
              <w:t>: Number of articles reporting of climate change (dotted blue line) and number of articles reporting of both health and climate change after the relevance check in People’s Daily (black line).</w:t>
            </w:r>
          </w:p>
          <w:p w14:paraId="2CD37B44" w14:textId="22395882" w:rsidR="005266E4" w:rsidRPr="005F2432" w:rsidRDefault="005266E4" w:rsidP="005266E4">
            <w:pPr>
              <w:pStyle w:val="ListParagraph"/>
              <w:numPr>
                <w:ilvl w:val="0"/>
                <w:numId w:val="43"/>
              </w:numPr>
              <w:rPr>
                <w:rFonts w:cstheme="minorHAnsi"/>
                <w:color w:val="222222"/>
                <w:shd w:val="clear" w:color="auto" w:fill="FFFFFF"/>
                <w:lang w:val="en-US" w:eastAsia="zh-CN"/>
              </w:rPr>
            </w:pPr>
            <w:r w:rsidRPr="005F2432">
              <w:rPr>
                <w:b/>
                <w:i/>
                <w:iCs/>
                <w:lang w:val="en-US"/>
              </w:rPr>
              <w:t>People’s Daily</w:t>
            </w:r>
            <w:r w:rsidRPr="005F2432">
              <w:rPr>
                <w:lang w:eastAsia="zh-CN"/>
              </w:rPr>
              <w:t>The filtered articles were manually screened. If the manual screening confirmed that the topic was “</w:t>
            </w:r>
            <w:r w:rsidRPr="005F2432">
              <w:rPr>
                <w:rFonts w:cstheme="minorHAnsi"/>
                <w:color w:val="222222"/>
                <w:shd w:val="clear" w:color="auto" w:fill="FFFFFF"/>
                <w:lang w:val="en-US" w:eastAsia="zh-CN"/>
              </w:rPr>
              <w:t xml:space="preserve">Health and Climate Change”, it was retained. The red line in </w:t>
            </w:r>
            <w:r w:rsidRPr="005F2432">
              <w:rPr>
                <w:rFonts w:cstheme="minorHAnsi"/>
                <w:color w:val="222222"/>
                <w:shd w:val="clear" w:color="auto" w:fill="FFFFFF"/>
                <w:lang w:val="en-US" w:eastAsia="zh-CN"/>
              </w:rPr>
              <w:fldChar w:fldCharType="begin"/>
            </w:r>
            <w:r w:rsidRPr="005F2432">
              <w:rPr>
                <w:rFonts w:cstheme="minorHAnsi"/>
                <w:color w:val="222222"/>
                <w:shd w:val="clear" w:color="auto" w:fill="FFFFFF"/>
                <w:lang w:val="en-US" w:eastAsia="zh-CN"/>
              </w:rPr>
              <w:instrText xml:space="preserve"> REF _Ref10993013 \h </w:instrText>
            </w:r>
            <w:r w:rsidR="005F2432">
              <w:rPr>
                <w:rFonts w:cstheme="minorHAnsi"/>
                <w:color w:val="222222"/>
                <w:shd w:val="clear" w:color="auto" w:fill="FFFFFF"/>
                <w:lang w:val="en-US" w:eastAsia="zh-CN"/>
              </w:rPr>
              <w:instrText xml:space="preserve"> \* MERGEFORMAT </w:instrText>
            </w:r>
            <w:r w:rsidRPr="005F2432">
              <w:rPr>
                <w:rFonts w:cstheme="minorHAnsi"/>
                <w:color w:val="222222"/>
                <w:shd w:val="clear" w:color="auto" w:fill="FFFFFF"/>
                <w:lang w:val="en-US" w:eastAsia="zh-CN"/>
              </w:rPr>
            </w:r>
            <w:r w:rsidRPr="005F2432">
              <w:rPr>
                <w:rFonts w:cstheme="minorHAnsi"/>
                <w:color w:val="222222"/>
                <w:shd w:val="clear" w:color="auto" w:fill="FFFFFF"/>
                <w:lang w:val="en-US" w:eastAsia="zh-CN"/>
              </w:rPr>
              <w:fldChar w:fldCharType="separate"/>
            </w:r>
            <w:r w:rsidR="008E4C54">
              <w:t xml:space="preserve">Figure </w:t>
            </w:r>
            <w:r w:rsidR="008E4C54">
              <w:rPr>
                <w:noProof/>
              </w:rPr>
              <w:t>38</w:t>
            </w:r>
            <w:r w:rsidRPr="005F2432">
              <w:rPr>
                <w:rFonts w:cstheme="minorHAnsi"/>
                <w:color w:val="222222"/>
                <w:shd w:val="clear" w:color="auto" w:fill="FFFFFF"/>
                <w:lang w:val="en-US" w:eastAsia="zh-CN"/>
              </w:rPr>
              <w:fldChar w:fldCharType="end"/>
            </w:r>
            <w:r w:rsidR="00A46047">
              <w:rPr>
                <w:rFonts w:cstheme="minorHAnsi"/>
                <w:color w:val="222222"/>
                <w:shd w:val="clear" w:color="auto" w:fill="FFFFFF"/>
                <w:lang w:val="en-US" w:eastAsia="zh-CN"/>
              </w:rPr>
              <w:t xml:space="preserve"> </w:t>
            </w:r>
            <w:r w:rsidRPr="005F2432">
              <w:rPr>
                <w:rFonts w:cstheme="minorHAnsi" w:hint="eastAsia"/>
                <w:color w:val="222222"/>
                <w:shd w:val="clear" w:color="auto" w:fill="FFFFFF"/>
                <w:lang w:val="en-US" w:eastAsia="zh-CN"/>
              </w:rPr>
              <w:t>shows</w:t>
            </w:r>
            <w:r w:rsidRPr="005F2432">
              <w:rPr>
                <w:rFonts w:cstheme="minorHAnsi"/>
                <w:color w:val="222222"/>
                <w:shd w:val="clear" w:color="auto" w:fill="FFFFFF"/>
                <w:lang w:val="en-US" w:eastAsia="zh-CN"/>
              </w:rPr>
              <w:t xml:space="preserve"> </w:t>
            </w:r>
            <w:r w:rsidRPr="005F2432">
              <w:rPr>
                <w:rFonts w:cstheme="minorHAnsi" w:hint="eastAsia"/>
                <w:color w:val="222222"/>
                <w:shd w:val="clear" w:color="auto" w:fill="FFFFFF"/>
                <w:lang w:val="en-US" w:eastAsia="zh-CN"/>
              </w:rPr>
              <w:t>t</w:t>
            </w:r>
            <w:r w:rsidRPr="005F2432">
              <w:rPr>
                <w:rFonts w:cstheme="minorHAnsi"/>
                <w:color w:val="222222"/>
                <w:shd w:val="clear" w:color="auto" w:fill="FFFFFF"/>
                <w:lang w:val="en-US" w:eastAsia="zh-CN"/>
              </w:rPr>
              <w:t>he selected articles after the manual screening.</w:t>
            </w:r>
          </w:p>
          <w:p w14:paraId="482CAE01" w14:textId="6D2379D1" w:rsidR="005266E4" w:rsidRPr="005F2432" w:rsidRDefault="005266E4" w:rsidP="00D10905">
            <w:pPr>
              <w:rPr>
                <w:lang w:val="en-US"/>
              </w:rPr>
            </w:pPr>
            <w:r w:rsidRPr="005F2432">
              <w:rPr>
                <w:b/>
                <w:i/>
                <w:iCs/>
                <w:lang w:val="en-US"/>
              </w:rPr>
              <w:t>People’s Daily</w:t>
            </w:r>
          </w:p>
          <w:p w14:paraId="751C2F15" w14:textId="70302A01" w:rsidR="005266E4" w:rsidRPr="005F2432" w:rsidRDefault="00A46047" w:rsidP="00D10905">
            <w:pPr>
              <w:rPr>
                <w:rFonts w:cstheme="minorHAnsi"/>
                <w:color w:val="000000" w:themeColor="text1"/>
              </w:rPr>
            </w:pPr>
            <w:r w:rsidRPr="005F2432">
              <w:rPr>
                <w:rFonts w:cstheme="minorHAnsi" w:hint="eastAsia"/>
                <w:noProof/>
                <w:color w:val="222222"/>
                <w:shd w:val="clear" w:color="auto" w:fill="FFFFFF"/>
                <w:lang w:eastAsia="en-GB"/>
              </w:rPr>
              <w:drawing>
                <wp:anchor distT="0" distB="0" distL="114300" distR="114300" simplePos="0" relativeHeight="251691008" behindDoc="0" locked="0" layoutInCell="1" allowOverlap="1" wp14:anchorId="79A58B11" wp14:editId="7B14AA2D">
                  <wp:simplePos x="0" y="0"/>
                  <wp:positionH relativeFrom="column">
                    <wp:posOffset>-65405</wp:posOffset>
                  </wp:positionH>
                  <wp:positionV relativeFrom="paragraph">
                    <wp:posOffset>285750</wp:posOffset>
                  </wp:positionV>
                  <wp:extent cx="5090795" cy="2730500"/>
                  <wp:effectExtent l="0" t="0" r="0" b="0"/>
                  <wp:wrapTopAndBottom/>
                  <wp:docPr id="308" name="图片 3" descr="C:\Users\ruiya\AppData\Local\Microsoft\Windows\INetCache\Content.Word\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ya\AppData\Local\Microsoft\Windows\INetCache\Content.Word\图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90795"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2432">
              <w:rPr>
                <w:noProof/>
              </w:rPr>
              <mc:AlternateContent>
                <mc:Choice Requires="wps">
                  <w:drawing>
                    <wp:anchor distT="0" distB="0" distL="114300" distR="114300" simplePos="0" relativeHeight="251692032" behindDoc="0" locked="0" layoutInCell="1" allowOverlap="1" wp14:anchorId="524F16D1" wp14:editId="5A0E8BC3">
                      <wp:simplePos x="0" y="0"/>
                      <wp:positionH relativeFrom="column">
                        <wp:posOffset>-65121</wp:posOffset>
                      </wp:positionH>
                      <wp:positionV relativeFrom="paragraph">
                        <wp:posOffset>2978520</wp:posOffset>
                      </wp:positionV>
                      <wp:extent cx="4832350" cy="635"/>
                      <wp:effectExtent l="0" t="0" r="6350" b="7620"/>
                      <wp:wrapTopAndBottom/>
                      <wp:docPr id="304" name="Text Box 304"/>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2AA4126E" w14:textId="101C85D8" w:rsidR="00F639FC" w:rsidRPr="00D80CFD" w:rsidRDefault="00F639FC" w:rsidP="005266E4">
                                  <w:pPr>
                                    <w:pStyle w:val="Caption"/>
                                    <w:rPr>
                                      <w:lang w:eastAsia="zh-CN"/>
                                    </w:rPr>
                                  </w:pPr>
                                  <w:bookmarkStart w:id="393" w:name="_Ref10993013"/>
                                  <w:r>
                                    <w:t xml:space="preserve">Figure </w:t>
                                  </w:r>
                                  <w:r>
                                    <w:fldChar w:fldCharType="begin"/>
                                  </w:r>
                                  <w:r>
                                    <w:instrText xml:space="preserve"> SEQ Figure \* ARABIC </w:instrText>
                                  </w:r>
                                  <w:r>
                                    <w:fldChar w:fldCharType="separate"/>
                                  </w:r>
                                  <w:ins w:id="394" w:author="Author">
                                    <w:r>
                                      <w:rPr>
                                        <w:noProof/>
                                      </w:rPr>
                                      <w:t>45</w:t>
                                    </w:r>
                                  </w:ins>
                                  <w:del w:id="395" w:author="Author">
                                    <w:r w:rsidDel="00B11AAE">
                                      <w:rPr>
                                        <w:noProof/>
                                      </w:rPr>
                                      <w:delText>38</w:delText>
                                    </w:r>
                                  </w:del>
                                  <w:r>
                                    <w:rPr>
                                      <w:noProof/>
                                    </w:rPr>
                                    <w:fldChar w:fldCharType="end"/>
                                  </w:r>
                                  <w:bookmarkEnd w:id="393"/>
                                  <w:r>
                                    <w:t xml:space="preserve">: </w:t>
                                  </w:r>
                                  <w:r w:rsidRPr="003302A4">
                                    <w:t>Number of articles reporting of climate change (blue line) and health and climate change (red line) in the People’s Daily in 2008-18</w:t>
                                  </w:r>
                                  <w:r>
                                    <w:t xml:space="preserve">. </w:t>
                                  </w:r>
                                  <w:r w:rsidRPr="00DF13C3">
                                    <w:t>Number of articles reporting of only climate change coverage are represented by blue lines. Also shown is the number for the combined topic “</w:t>
                                  </w:r>
                                  <w:r>
                                    <w:t>H</w:t>
                                  </w:r>
                                  <w:r w:rsidRPr="00DF13C3">
                                    <w:t xml:space="preserve">ealth and </w:t>
                                  </w:r>
                                  <w:r>
                                    <w:t>C</w:t>
                                  </w:r>
                                  <w:r w:rsidRPr="00DF13C3">
                                    <w:t xml:space="preserve">limate </w:t>
                                  </w:r>
                                  <w:r>
                                    <w:t>C</w:t>
                                  </w:r>
                                  <w:r w:rsidRPr="00DF13C3">
                                    <w:t xml:space="preserve">hange” coverage after manual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F16D1" id="Text Box 304" o:spid="_x0000_s1039" type="#_x0000_t202" style="position:absolute;margin-left:-5.15pt;margin-top:234.55pt;width:380.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" stroked="f">
                      <v:textbox style="mso-fit-shape-to-text:t" inset="0,0,0,0">
                        <w:txbxContent>
                          <w:p w14:paraId="2AA4126E" w14:textId="101C85D8" w:rsidR="00F639FC" w:rsidRPr="00D80CFD" w:rsidRDefault="00F639FC" w:rsidP="005266E4">
                            <w:pPr>
                              <w:pStyle w:val="Caption"/>
                              <w:rPr>
                                <w:lang w:eastAsia="zh-CN"/>
                              </w:rPr>
                            </w:pPr>
                            <w:bookmarkStart w:id="396" w:name="_Ref10993013"/>
                            <w:r>
                              <w:t xml:space="preserve">Figure </w:t>
                            </w:r>
                            <w:r>
                              <w:fldChar w:fldCharType="begin"/>
                            </w:r>
                            <w:r>
                              <w:instrText xml:space="preserve"> SEQ Figure \* ARABIC </w:instrText>
                            </w:r>
                            <w:r>
                              <w:fldChar w:fldCharType="separate"/>
                            </w:r>
                            <w:ins w:id="397" w:author="Author">
                              <w:r>
                                <w:rPr>
                                  <w:noProof/>
                                </w:rPr>
                                <w:t>45</w:t>
                              </w:r>
                            </w:ins>
                            <w:del w:id="398" w:author="Author">
                              <w:r w:rsidDel="00B11AAE">
                                <w:rPr>
                                  <w:noProof/>
                                </w:rPr>
                                <w:delText>38</w:delText>
                              </w:r>
                            </w:del>
                            <w:r>
                              <w:rPr>
                                <w:noProof/>
                              </w:rPr>
                              <w:fldChar w:fldCharType="end"/>
                            </w:r>
                            <w:bookmarkEnd w:id="396"/>
                            <w:r>
                              <w:t xml:space="preserve">: </w:t>
                            </w:r>
                            <w:r w:rsidRPr="003302A4">
                              <w:t>Number of articles reporting of climate change (blue line) and health and climate change (red line) in the People’s Daily in 2008-18</w:t>
                            </w:r>
                            <w:r>
                              <w:t xml:space="preserve">. </w:t>
                            </w:r>
                            <w:r w:rsidRPr="00DF13C3">
                              <w:t>Number of articles reporting of only climate change coverage are represented by blue lines. Also shown is the number for the combined topic “</w:t>
                            </w:r>
                            <w:r>
                              <w:t>H</w:t>
                            </w:r>
                            <w:r w:rsidRPr="00DF13C3">
                              <w:t xml:space="preserve">ealth and </w:t>
                            </w:r>
                            <w:r>
                              <w:t>C</w:t>
                            </w:r>
                            <w:r w:rsidRPr="00DF13C3">
                              <w:t xml:space="preserve">limate </w:t>
                            </w:r>
                            <w:r>
                              <w:t>C</w:t>
                            </w:r>
                            <w:r w:rsidRPr="00DF13C3">
                              <w:t xml:space="preserve">hange” coverage after manual screen.  </w:t>
                            </w:r>
                          </w:p>
                        </w:txbxContent>
                      </v:textbox>
                      <w10:wrap type="topAndBottom"/>
                    </v:shape>
                  </w:pict>
                </mc:Fallback>
              </mc:AlternateContent>
            </w:r>
            <w:r w:rsidR="005266E4" w:rsidRPr="005F2432">
              <w:rPr>
                <w:lang w:val="en-US"/>
              </w:rPr>
              <w:t>The criteria used in the manual screen are described below.</w:t>
            </w:r>
          </w:p>
        </w:tc>
      </w:tr>
      <w:tr w:rsidR="005266E4" w:rsidRPr="005F2432" w14:paraId="4F41F8FD" w14:textId="77777777" w:rsidTr="00D10905">
        <w:trPr>
          <w:trHeight w:val="287"/>
        </w:trPr>
        <w:tc>
          <w:tcPr>
            <w:tcW w:w="1413" w:type="dxa"/>
          </w:tcPr>
          <w:p w14:paraId="25AA342A" w14:textId="77777777" w:rsidR="005266E4" w:rsidRPr="005F2432" w:rsidRDefault="005266E4" w:rsidP="00D10905">
            <w:pPr>
              <w:rPr>
                <w:b/>
              </w:rPr>
            </w:pPr>
            <w:r w:rsidRPr="005F2432">
              <w:rPr>
                <w:b/>
              </w:rPr>
              <w:t>Data</w:t>
            </w:r>
          </w:p>
        </w:tc>
        <w:tc>
          <w:tcPr>
            <w:tcW w:w="7603" w:type="dxa"/>
          </w:tcPr>
          <w:p w14:paraId="0DA0073A" w14:textId="37AC63B9" w:rsidR="005266E4" w:rsidRPr="005F2432" w:rsidRDefault="005266E4" w:rsidP="00D10905">
            <w:r w:rsidRPr="005F2432">
              <w:rPr>
                <w:rFonts w:hint="eastAsia"/>
                <w:lang w:eastAsia="zh-CN"/>
              </w:rPr>
              <w:t>All</w:t>
            </w:r>
            <w:r w:rsidRPr="005F2432">
              <w:t xml:space="preserve"> the articles from 2008 to the present published on </w:t>
            </w:r>
            <w:r w:rsidRPr="005F2432">
              <w:rPr>
                <w:i/>
                <w:iCs/>
              </w:rPr>
              <w:t>People’s Daily</w:t>
            </w:r>
            <w:r w:rsidRPr="005F2432">
              <w:t xml:space="preserve"> (from the official website of </w:t>
            </w:r>
            <w:r w:rsidRPr="005F2432">
              <w:rPr>
                <w:i/>
                <w:iCs/>
              </w:rPr>
              <w:t>People’s Daily</w:t>
            </w:r>
            <w:r w:rsidRPr="005F2432">
              <w:t>).</w:t>
            </w:r>
            <w:r w:rsidRPr="005F2432">
              <w:fldChar w:fldCharType="begin"/>
            </w:r>
            <w:r w:rsidR="0011445B" w:rsidRPr="005F2432">
              <w:instrText xml:space="preserve"> ADDIN EN.CITE &lt;EndNote&gt;&lt;Cite ExcludeYear="1"&gt;&lt;Author&gt;People&amp;apos;s Daily&lt;/Author&gt;&lt;RecNum&gt;343&lt;/RecNum&gt;&lt;DisplayText&gt;&lt;style face="superscript"&gt;144&lt;/style&gt;&lt;/DisplayText&gt;&lt;record&gt;&lt;rec-number&gt;343&lt;/rec-number&gt;&lt;foreign-keys&gt;&lt;key app="EN" db-id="e2zepwa56vz2ryev2aoxraf420vzvwft0pzz" timestamp="1560096638"&gt;343&lt;/key&gt;&lt;/foreign-keys&gt;&lt;ref-type name="Web Page"&gt;12&lt;/ref-type&gt;&lt;contributors&gt;&lt;authors&gt;&lt;author&gt;People&amp;apos;s Daily,&lt;/author&gt;&lt;/authors&gt;&lt;/contributors&gt;&lt;titles&gt;&lt;title&gt;People&amp;apos;s Daily&lt;/title&gt;&lt;/titles&gt;&lt;dates&gt;&lt;/dates&gt;&lt;urls&gt;&lt;related-urls&gt;&lt;url&gt;http://data.people.com.cn/rmrb/20190116/1?code=2&lt;/url&gt;&lt;/related-urls&gt;&lt;/urls&gt;&lt;/record&gt;&lt;/Cite&gt;&lt;/EndNote&gt;</w:instrText>
            </w:r>
            <w:r w:rsidRPr="005F2432">
              <w:fldChar w:fldCharType="separate"/>
            </w:r>
            <w:r w:rsidR="0011445B" w:rsidRPr="005F2432">
              <w:rPr>
                <w:noProof/>
                <w:vertAlign w:val="superscript"/>
              </w:rPr>
              <w:t>144</w:t>
            </w:r>
            <w:r w:rsidRPr="005F2432">
              <w:fldChar w:fldCharType="end"/>
            </w:r>
          </w:p>
        </w:tc>
      </w:tr>
      <w:tr w:rsidR="005266E4" w:rsidRPr="005F2432" w14:paraId="192CC46C" w14:textId="77777777" w:rsidTr="00D10905">
        <w:tc>
          <w:tcPr>
            <w:tcW w:w="1413" w:type="dxa"/>
          </w:tcPr>
          <w:p w14:paraId="30F9CF3D" w14:textId="77777777" w:rsidR="005266E4" w:rsidRPr="005F2432" w:rsidRDefault="005266E4" w:rsidP="00D10905">
            <w:pPr>
              <w:rPr>
                <w:b/>
              </w:rPr>
            </w:pPr>
            <w:r w:rsidRPr="005F2432">
              <w:rPr>
                <w:b/>
              </w:rPr>
              <w:t>Additional information</w:t>
            </w:r>
          </w:p>
          <w:p w14:paraId="7A901C04" w14:textId="77777777" w:rsidR="005266E4" w:rsidRPr="005F2432" w:rsidRDefault="005266E4" w:rsidP="00D10905">
            <w:pPr>
              <w:rPr>
                <w:b/>
              </w:rPr>
            </w:pPr>
          </w:p>
        </w:tc>
        <w:tc>
          <w:tcPr>
            <w:tcW w:w="7603" w:type="dxa"/>
          </w:tcPr>
          <w:p w14:paraId="058FC2E3" w14:textId="77777777" w:rsidR="005266E4" w:rsidRPr="005F2432" w:rsidRDefault="005266E4" w:rsidP="00D10905">
            <w:pPr>
              <w:rPr>
                <w:rFonts w:cstheme="minorHAnsi"/>
                <w:color w:val="222222"/>
                <w:shd w:val="clear" w:color="auto" w:fill="FFFFFF"/>
                <w:lang w:val="en-US" w:eastAsia="zh-CN"/>
              </w:rPr>
            </w:pPr>
            <w:r w:rsidRPr="005F2432">
              <w:rPr>
                <w:rFonts w:cstheme="minorHAnsi"/>
                <w:color w:val="222222"/>
                <w:shd w:val="clear" w:color="auto" w:fill="FFFFFF"/>
                <w:lang w:val="en-US" w:eastAsia="zh-CN"/>
              </w:rPr>
              <w:t xml:space="preserve">Across the period 2008-18, 74 articles in total were identified as “Health and Climate Change” related, which was one-third of the articles filtered. This manual screening stage removed mainly four types of articles identified through the first five steps: </w:t>
            </w:r>
          </w:p>
          <w:p w14:paraId="773434A3" w14:textId="77777777" w:rsidR="005266E4" w:rsidRPr="005F2432" w:rsidRDefault="005266E4" w:rsidP="005266E4">
            <w:pPr>
              <w:pStyle w:val="ListParagraph"/>
              <w:numPr>
                <w:ilvl w:val="0"/>
                <w:numId w:val="41"/>
              </w:numPr>
              <w:rPr>
                <w:lang w:val="en-US"/>
              </w:rPr>
            </w:pPr>
            <w:r w:rsidRPr="005F2432">
              <w:rPr>
                <w:rFonts w:cstheme="minorHAnsi"/>
                <w:color w:val="222222"/>
                <w:shd w:val="clear" w:color="auto" w:fill="FFFFFF"/>
                <w:lang w:val="en-US" w:eastAsia="zh-CN"/>
              </w:rPr>
              <w:t xml:space="preserve">The key word from the topic of “Health” might refer to the </w:t>
            </w:r>
            <w:r w:rsidRPr="005F2432">
              <w:rPr>
                <w:rFonts w:cstheme="minorHAnsi"/>
                <w:color w:val="222222"/>
                <w:shd w:val="clear" w:color="auto" w:fill="FFFFFF"/>
                <w:lang w:val="en-CA" w:eastAsia="zh-CN"/>
              </w:rPr>
              <w:t>health of animals and the health of the environment; for example, the topic of the article is climate change and ecosystem health rather than climate change and human health.  23 articles were excluded for this reason.</w:t>
            </w:r>
          </w:p>
          <w:p w14:paraId="28D43792" w14:textId="77777777" w:rsidR="005266E4" w:rsidRPr="005F2432" w:rsidRDefault="005266E4" w:rsidP="005266E4">
            <w:pPr>
              <w:pStyle w:val="ListParagraph"/>
              <w:numPr>
                <w:ilvl w:val="0"/>
                <w:numId w:val="41"/>
              </w:numPr>
              <w:rPr>
                <w:lang w:val="en-US"/>
              </w:rPr>
            </w:pPr>
            <w:r w:rsidRPr="005F2432">
              <w:rPr>
                <w:lang w:val="en-US"/>
              </w:rPr>
              <w:t xml:space="preserve">The article lists some facts, such as a recent increase in the prevalence of a certain disease. But the reason why is uncertain, climate change/environmental change is one of the conjectures.  16 articles were excluded for this reason. </w:t>
            </w:r>
          </w:p>
          <w:p w14:paraId="7064944F" w14:textId="77777777" w:rsidR="005266E4" w:rsidRPr="005F2432" w:rsidRDefault="005266E4" w:rsidP="005266E4">
            <w:pPr>
              <w:pStyle w:val="ListParagraph"/>
              <w:numPr>
                <w:ilvl w:val="0"/>
                <w:numId w:val="41"/>
              </w:numPr>
              <w:rPr>
                <w:lang w:val="en-US"/>
              </w:rPr>
            </w:pPr>
            <w:r w:rsidRPr="005F2432">
              <w:rPr>
                <w:lang w:val="en-US"/>
              </w:rPr>
              <w:t xml:space="preserve">The key word “Climate Change” refers to short-term weather or temperature variation, but not the long-term trends of global climate change. </w:t>
            </w:r>
            <w:r w:rsidRPr="005F2432">
              <w:rPr>
                <w:rFonts w:cstheme="minorHAnsi"/>
                <w:color w:val="222222"/>
                <w:shd w:val="clear" w:color="auto" w:fill="FFFFFF"/>
                <w:lang w:val="en-CA" w:eastAsia="zh-CN"/>
              </w:rPr>
              <w:t xml:space="preserve">23 articles were excluded for this reason. </w:t>
            </w:r>
          </w:p>
          <w:p w14:paraId="5D9A8459" w14:textId="77777777" w:rsidR="005266E4" w:rsidRPr="005F2432" w:rsidRDefault="005266E4" w:rsidP="005266E4">
            <w:pPr>
              <w:pStyle w:val="ListParagraph"/>
              <w:numPr>
                <w:ilvl w:val="0"/>
                <w:numId w:val="41"/>
              </w:numPr>
              <w:rPr>
                <w:lang w:val="en-US"/>
              </w:rPr>
            </w:pPr>
            <w:r w:rsidRPr="005F2432">
              <w:rPr>
                <w:lang w:val="en-US"/>
              </w:rPr>
              <w:t xml:space="preserve">The article has mentioned human health change and climate change in one or two sentences, but the topic of the article is of low relevance to the combined topic of “Health and Climate </w:t>
            </w:r>
            <w:r w:rsidRPr="005F2432">
              <w:rPr>
                <w:rFonts w:hint="eastAsia"/>
                <w:lang w:val="en-US" w:eastAsia="zh-CN"/>
              </w:rPr>
              <w:t>C</w:t>
            </w:r>
            <w:r w:rsidRPr="005F2432">
              <w:rPr>
                <w:lang w:val="en-US"/>
              </w:rPr>
              <w:t>hange”.</w:t>
            </w:r>
            <w:r w:rsidRPr="005F2432">
              <w:rPr>
                <w:rFonts w:hint="eastAsia"/>
                <w:lang w:val="en-US" w:eastAsia="zh-CN"/>
              </w:rPr>
              <w:t xml:space="preserve"> </w:t>
            </w:r>
            <w:r w:rsidRPr="005F2432">
              <w:rPr>
                <w:lang w:val="en-US" w:eastAsia="zh-CN"/>
              </w:rPr>
              <w:t>46</w:t>
            </w:r>
            <w:r w:rsidRPr="005F2432">
              <w:rPr>
                <w:lang w:val="en-US"/>
              </w:rPr>
              <w:t xml:space="preserve"> articles were </w:t>
            </w:r>
            <w:r w:rsidRPr="005F2432">
              <w:rPr>
                <w:rFonts w:cstheme="minorHAnsi"/>
                <w:color w:val="222222"/>
                <w:shd w:val="clear" w:color="auto" w:fill="FFFFFF"/>
                <w:lang w:val="en-CA" w:eastAsia="zh-CN"/>
              </w:rPr>
              <w:t xml:space="preserve">excluded for this reason </w:t>
            </w:r>
          </w:p>
          <w:p w14:paraId="0BD428AC" w14:textId="77777777" w:rsidR="005266E4" w:rsidRPr="005F2432" w:rsidRDefault="005266E4" w:rsidP="005266E4">
            <w:pPr>
              <w:pStyle w:val="ListParagraph"/>
              <w:numPr>
                <w:ilvl w:val="0"/>
                <w:numId w:val="41"/>
              </w:numPr>
              <w:rPr>
                <w:lang w:val="en-US"/>
              </w:rPr>
            </w:pPr>
            <w:r w:rsidRPr="005F2432">
              <w:rPr>
                <w:lang w:val="en-US"/>
              </w:rPr>
              <w:t xml:space="preserve"> The article includes the key words and meets the other selection criteria, but the combined topic of health and climate is not addressed.  12 articles were excluded for this reason </w:t>
            </w:r>
          </w:p>
          <w:p w14:paraId="6528F5E5" w14:textId="48F9141E" w:rsidR="005266E4" w:rsidRPr="005F2432" w:rsidRDefault="005266E4" w:rsidP="00D10905">
            <w:pPr>
              <w:rPr>
                <w:rFonts w:cstheme="minorHAnsi"/>
                <w:color w:val="222222"/>
                <w:shd w:val="clear" w:color="auto" w:fill="FFFFFF"/>
                <w:lang w:val="en-US" w:eastAsia="zh-CN"/>
              </w:rPr>
            </w:pPr>
            <w:r w:rsidRPr="005F2432">
              <w:rPr>
                <w:rFonts w:cstheme="minorHAnsi"/>
                <w:color w:val="222222"/>
                <w:shd w:val="clear" w:color="auto" w:fill="FFFFFF"/>
                <w:lang w:val="en-US" w:eastAsia="zh-CN"/>
              </w:rPr>
              <w:t xml:space="preserve">Note: Figure </w:t>
            </w:r>
            <w:r w:rsidR="005F2432">
              <w:rPr>
                <w:rFonts w:cstheme="minorHAnsi"/>
                <w:color w:val="222222"/>
                <w:shd w:val="clear" w:color="auto" w:fill="FFFFFF"/>
                <w:lang w:val="en-US" w:eastAsia="zh-CN"/>
              </w:rPr>
              <w:t xml:space="preserve">35 </w:t>
            </w:r>
            <w:r w:rsidRPr="005F2432">
              <w:rPr>
                <w:rFonts w:cstheme="minorHAnsi"/>
                <w:color w:val="222222"/>
                <w:shd w:val="clear" w:color="auto" w:fill="FFFFFF"/>
                <w:lang w:val="en-US" w:eastAsia="zh-CN"/>
              </w:rPr>
              <w:t>in the 2019 Lancet Countdown report includes categories 2-4.  This is for reasons of comparability with other analyses where there was a less extensive process of manual screening.</w:t>
            </w:r>
          </w:p>
          <w:p w14:paraId="6F6E40DC" w14:textId="77777777" w:rsidR="005266E4" w:rsidRPr="005F2432" w:rsidRDefault="005266E4" w:rsidP="00D10905">
            <w:pPr>
              <w:rPr>
                <w:rFonts w:cstheme="minorHAnsi"/>
                <w:color w:val="222222"/>
                <w:shd w:val="clear" w:color="auto" w:fill="FFFFFF"/>
                <w:lang w:val="en-US" w:eastAsia="zh-CN"/>
              </w:rPr>
            </w:pPr>
          </w:p>
          <w:p w14:paraId="73BB1C9F" w14:textId="043B4ADF" w:rsidR="005266E4" w:rsidRPr="005F2432" w:rsidRDefault="005266E4" w:rsidP="00D10905">
            <w:pPr>
              <w:rPr>
                <w:rFonts w:cstheme="minorHAnsi"/>
                <w:color w:val="222222"/>
                <w:shd w:val="clear" w:color="auto" w:fill="FFFFFF"/>
                <w:lang w:val="en-US" w:eastAsia="zh-CN"/>
              </w:rPr>
            </w:pPr>
            <w:r w:rsidRPr="005F2432">
              <w:rPr>
                <w:rFonts w:cstheme="minorHAnsi"/>
                <w:color w:val="222222"/>
                <w:shd w:val="clear" w:color="auto" w:fill="FFFFFF"/>
                <w:lang w:val="en-US" w:eastAsia="zh-CN"/>
              </w:rPr>
              <w:t xml:space="preserve">It was also noted </w:t>
            </w:r>
            <w:r w:rsidRPr="005F2432">
              <w:rPr>
                <w:rFonts w:cstheme="minorHAnsi" w:hint="eastAsia"/>
                <w:color w:val="222222"/>
                <w:shd w:val="clear" w:color="auto" w:fill="FFFFFF"/>
                <w:lang w:val="en-US" w:eastAsia="zh-CN"/>
              </w:rPr>
              <w:t>in</w:t>
            </w:r>
            <w:r w:rsidRPr="005F2432">
              <w:rPr>
                <w:rFonts w:cstheme="minorHAnsi"/>
                <w:color w:val="222222"/>
                <w:shd w:val="clear" w:color="auto" w:fill="FFFFFF"/>
                <w:lang w:val="en-US" w:eastAsia="zh-CN"/>
              </w:rPr>
              <w:t xml:space="preserve"> </w:t>
            </w:r>
            <w:r w:rsidRPr="005F2432">
              <w:rPr>
                <w:rFonts w:cstheme="minorHAnsi"/>
                <w:color w:val="222222"/>
                <w:shd w:val="clear" w:color="auto" w:fill="FFFFFF"/>
                <w:lang w:val="en-US" w:eastAsia="zh-CN"/>
              </w:rPr>
              <w:fldChar w:fldCharType="begin"/>
            </w:r>
            <w:r w:rsidRPr="005F2432">
              <w:rPr>
                <w:rFonts w:cstheme="minorHAnsi"/>
                <w:color w:val="222222"/>
                <w:shd w:val="clear" w:color="auto" w:fill="FFFFFF"/>
                <w:lang w:val="en-US" w:eastAsia="zh-CN"/>
              </w:rPr>
              <w:instrText xml:space="preserve"> REF _Ref10993013 \h </w:instrText>
            </w:r>
            <w:r w:rsidR="005F2432">
              <w:rPr>
                <w:rFonts w:cstheme="minorHAnsi"/>
                <w:color w:val="222222"/>
                <w:shd w:val="clear" w:color="auto" w:fill="FFFFFF"/>
                <w:lang w:val="en-US" w:eastAsia="zh-CN"/>
              </w:rPr>
              <w:instrText xml:space="preserve"> \* MERGEFORMAT </w:instrText>
            </w:r>
            <w:r w:rsidRPr="005F2432">
              <w:rPr>
                <w:rFonts w:cstheme="minorHAnsi"/>
                <w:color w:val="222222"/>
                <w:shd w:val="clear" w:color="auto" w:fill="FFFFFF"/>
                <w:lang w:val="en-US" w:eastAsia="zh-CN"/>
              </w:rPr>
            </w:r>
            <w:r w:rsidRPr="005F2432">
              <w:rPr>
                <w:rFonts w:cstheme="minorHAnsi"/>
                <w:color w:val="222222"/>
                <w:shd w:val="clear" w:color="auto" w:fill="FFFFFF"/>
                <w:lang w:val="en-US" w:eastAsia="zh-CN"/>
              </w:rPr>
              <w:fldChar w:fldCharType="separate"/>
            </w:r>
            <w:r w:rsidR="008E4C54">
              <w:t xml:space="preserve">Figure </w:t>
            </w:r>
            <w:r w:rsidR="008E4C54">
              <w:rPr>
                <w:noProof/>
              </w:rPr>
              <w:t>38</w:t>
            </w:r>
            <w:r w:rsidRPr="005F2432">
              <w:rPr>
                <w:rFonts w:cstheme="minorHAnsi"/>
                <w:color w:val="222222"/>
                <w:shd w:val="clear" w:color="auto" w:fill="FFFFFF"/>
                <w:lang w:val="en-US" w:eastAsia="zh-CN"/>
              </w:rPr>
              <w:fldChar w:fldCharType="end"/>
            </w:r>
            <w:r w:rsidRPr="005F2432">
              <w:rPr>
                <w:rFonts w:cstheme="minorHAnsi"/>
                <w:color w:val="222222"/>
                <w:shd w:val="clear" w:color="auto" w:fill="FFFFFF"/>
                <w:lang w:val="en-US" w:eastAsia="zh-CN"/>
              </w:rPr>
              <w:t xml:space="preserve"> that the number of articles on Climate Change was highest in 2010 and also comparatively higher in 2016</w:t>
            </w:r>
            <w:r w:rsidRPr="005F2432">
              <w:rPr>
                <w:rFonts w:cstheme="minorHAnsi" w:hint="eastAsia"/>
                <w:color w:val="222222"/>
                <w:shd w:val="clear" w:color="auto" w:fill="FFFFFF"/>
                <w:lang w:val="en-US" w:eastAsia="zh-CN"/>
              </w:rPr>
              <w:t>,</w:t>
            </w:r>
            <w:r w:rsidRPr="005F2432">
              <w:rPr>
                <w:rFonts w:cstheme="minorHAnsi"/>
                <w:color w:val="222222"/>
                <w:shd w:val="clear" w:color="auto" w:fill="FFFFFF"/>
                <w:lang w:val="en-US" w:eastAsia="zh-CN"/>
              </w:rPr>
              <w:t xml:space="preserve"> both having a time lag behind the important COPs in 2009 and 2015. This time lag is attributed to the tendency in the </w:t>
            </w:r>
            <w:r w:rsidRPr="005F2432">
              <w:rPr>
                <w:rFonts w:cstheme="minorHAnsi"/>
                <w:i/>
                <w:iCs/>
                <w:color w:val="222222"/>
                <w:shd w:val="clear" w:color="auto" w:fill="FFFFFF"/>
                <w:lang w:val="en-US" w:eastAsia="zh-CN"/>
              </w:rPr>
              <w:t>People’s Daily</w:t>
            </w:r>
            <w:r w:rsidRPr="005F2432">
              <w:rPr>
                <w:rFonts w:cstheme="minorHAnsi"/>
                <w:color w:val="222222"/>
                <w:shd w:val="clear" w:color="auto" w:fill="FFFFFF"/>
                <w:lang w:val="en-US" w:eastAsia="zh-CN"/>
              </w:rPr>
              <w:t xml:space="preserve"> to report climate change and to discuss the conference outcomes after the important COPs were held (which are usually held in December). </w:t>
            </w:r>
          </w:p>
          <w:p w14:paraId="6C4604C2" w14:textId="77777777" w:rsidR="005266E4" w:rsidRPr="005F2432" w:rsidRDefault="005266E4" w:rsidP="00D10905">
            <w:pPr>
              <w:rPr>
                <w:sz w:val="28"/>
                <w:szCs w:val="28"/>
                <w:lang w:val="en-US" w:eastAsia="zh-CN"/>
              </w:rPr>
            </w:pPr>
          </w:p>
          <w:p w14:paraId="55317033" w14:textId="239578F5" w:rsidR="005266E4" w:rsidRPr="005F2432" w:rsidRDefault="005266E4" w:rsidP="00D10905">
            <w:pPr>
              <w:pStyle w:val="Caption"/>
              <w:keepNext/>
              <w:jc w:val="center"/>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24</w:t>
            </w:r>
            <w:r w:rsidRPr="005F2432">
              <w:rPr>
                <w:noProof/>
              </w:rPr>
              <w:fldChar w:fldCharType="end"/>
            </w:r>
            <w:r w:rsidRPr="005F2432">
              <w:t>: The titles of 74 selected articles after the above-mentioned six steps.</w:t>
            </w:r>
          </w:p>
          <w:tbl>
            <w:tblPr>
              <w:tblStyle w:val="TableGrid"/>
              <w:tblW w:w="4631" w:type="pct"/>
              <w:tblInd w:w="279" w:type="dxa"/>
              <w:tblLayout w:type="fixed"/>
              <w:tblLook w:val="04A0" w:firstRow="1" w:lastRow="0" w:firstColumn="1" w:lastColumn="0" w:noHBand="0" w:noVBand="1"/>
            </w:tblPr>
            <w:tblGrid>
              <w:gridCol w:w="738"/>
              <w:gridCol w:w="3119"/>
              <w:gridCol w:w="2976"/>
            </w:tblGrid>
            <w:tr w:rsidR="005266E4" w:rsidRPr="005F2432" w14:paraId="56833255" w14:textId="77777777" w:rsidTr="00D10905">
              <w:tc>
                <w:tcPr>
                  <w:tcW w:w="540" w:type="pct"/>
                </w:tcPr>
                <w:p w14:paraId="64AA39C1" w14:textId="77777777" w:rsidR="005266E4" w:rsidRPr="005F2432" w:rsidRDefault="005266E4" w:rsidP="00D10905">
                  <w:pPr>
                    <w:jc w:val="center"/>
                    <w:rPr>
                      <w:lang w:eastAsia="zh-CN"/>
                    </w:rPr>
                  </w:pPr>
                  <w:r w:rsidRPr="005F2432">
                    <w:rPr>
                      <w:rFonts w:hint="eastAsia"/>
                    </w:rPr>
                    <w:t>年份</w:t>
                  </w:r>
                  <w:r w:rsidRPr="005F2432">
                    <w:rPr>
                      <w:rFonts w:hint="eastAsia"/>
                      <w:sz w:val="20"/>
                      <w:szCs w:val="20"/>
                      <w:lang w:eastAsia="zh-CN"/>
                    </w:rPr>
                    <w:t>Y</w:t>
                  </w:r>
                  <w:r w:rsidRPr="005F2432">
                    <w:rPr>
                      <w:sz w:val="20"/>
                      <w:szCs w:val="20"/>
                      <w:lang w:eastAsia="zh-CN"/>
                    </w:rPr>
                    <w:t>ear</w:t>
                  </w:r>
                </w:p>
              </w:tc>
              <w:tc>
                <w:tcPr>
                  <w:tcW w:w="2282" w:type="pct"/>
                </w:tcPr>
                <w:p w14:paraId="71768A29" w14:textId="77777777" w:rsidR="005266E4" w:rsidRPr="005F2432" w:rsidRDefault="005266E4" w:rsidP="00D10905">
                  <w:pPr>
                    <w:jc w:val="center"/>
                    <w:rPr>
                      <w:lang w:eastAsia="zh-CN"/>
                    </w:rPr>
                  </w:pPr>
                  <w:r w:rsidRPr="005F2432">
                    <w:rPr>
                      <w:rFonts w:hint="eastAsia"/>
                    </w:rPr>
                    <w:t>文章名字</w:t>
                  </w:r>
                  <w:r w:rsidRPr="005F2432">
                    <w:rPr>
                      <w:rFonts w:hint="eastAsia"/>
                      <w:lang w:eastAsia="zh-CN"/>
                    </w:rPr>
                    <w:t xml:space="preserve"> </w:t>
                  </w:r>
                  <w:r w:rsidRPr="005F2432">
                    <w:rPr>
                      <w:sz w:val="20"/>
                      <w:szCs w:val="20"/>
                      <w:lang w:eastAsia="zh-CN"/>
                    </w:rPr>
                    <w:t>Chinese Title</w:t>
                  </w:r>
                </w:p>
              </w:tc>
              <w:tc>
                <w:tcPr>
                  <w:tcW w:w="2178" w:type="pct"/>
                </w:tcPr>
                <w:p w14:paraId="6B9F3A0F" w14:textId="77777777" w:rsidR="005266E4" w:rsidRPr="005F2432" w:rsidRDefault="005266E4" w:rsidP="00D10905">
                  <w:pPr>
                    <w:jc w:val="center"/>
                    <w:rPr>
                      <w:rFonts w:cstheme="minorHAnsi"/>
                      <w:sz w:val="20"/>
                      <w:szCs w:val="20"/>
                    </w:rPr>
                  </w:pPr>
                  <w:r w:rsidRPr="005F2432">
                    <w:rPr>
                      <w:rFonts w:cstheme="minorHAnsi"/>
                      <w:sz w:val="20"/>
                      <w:szCs w:val="20"/>
                      <w:lang w:eastAsia="zh-CN"/>
                    </w:rPr>
                    <w:t>English Title</w:t>
                  </w:r>
                </w:p>
              </w:tc>
            </w:tr>
            <w:tr w:rsidR="005266E4" w:rsidRPr="005F2432" w14:paraId="7870E800" w14:textId="77777777" w:rsidTr="00D10905">
              <w:tc>
                <w:tcPr>
                  <w:tcW w:w="540" w:type="pct"/>
                  <w:vMerge w:val="restart"/>
                  <w:vAlign w:val="center"/>
                </w:tcPr>
                <w:p w14:paraId="022EBB7A" w14:textId="77777777" w:rsidR="005266E4" w:rsidRPr="005F2432" w:rsidRDefault="005266E4" w:rsidP="00D10905">
                  <w:pPr>
                    <w:jc w:val="center"/>
                    <w:rPr>
                      <w:sz w:val="20"/>
                      <w:szCs w:val="20"/>
                    </w:rPr>
                  </w:pPr>
                  <w:r w:rsidRPr="005F2432">
                    <w:rPr>
                      <w:sz w:val="20"/>
                      <w:szCs w:val="20"/>
                    </w:rPr>
                    <w:t>2008</w:t>
                  </w:r>
                </w:p>
              </w:tc>
              <w:tc>
                <w:tcPr>
                  <w:tcW w:w="2282" w:type="pct"/>
                </w:tcPr>
                <w:p w14:paraId="55DAED91" w14:textId="77777777" w:rsidR="005266E4" w:rsidRPr="005F2432" w:rsidRDefault="005266E4" w:rsidP="00D10905">
                  <w:r w:rsidRPr="005F2432">
                    <w:rPr>
                      <w:rFonts w:hint="eastAsia"/>
                    </w:rPr>
                    <w:t>全球变暖也会有寒冬</w:t>
                  </w:r>
                </w:p>
              </w:tc>
              <w:tc>
                <w:tcPr>
                  <w:tcW w:w="2178" w:type="pct"/>
                </w:tcPr>
                <w:p w14:paraId="4AD8C100" w14:textId="77777777" w:rsidR="005266E4" w:rsidRPr="005F2432" w:rsidRDefault="005266E4" w:rsidP="00D10905">
                  <w:pPr>
                    <w:rPr>
                      <w:rFonts w:cstheme="minorHAnsi"/>
                      <w:sz w:val="20"/>
                      <w:szCs w:val="20"/>
                    </w:rPr>
                  </w:pPr>
                  <w:r w:rsidRPr="005F2432">
                    <w:rPr>
                      <w:rFonts w:cstheme="minorHAnsi"/>
                      <w:sz w:val="20"/>
                      <w:szCs w:val="20"/>
                    </w:rPr>
                    <w:t>Global warm also has cold winter</w:t>
                  </w:r>
                </w:p>
              </w:tc>
            </w:tr>
            <w:tr w:rsidR="005266E4" w:rsidRPr="005F2432" w14:paraId="35D7C22A" w14:textId="77777777" w:rsidTr="00D10905">
              <w:tc>
                <w:tcPr>
                  <w:tcW w:w="540" w:type="pct"/>
                  <w:vMerge/>
                </w:tcPr>
                <w:p w14:paraId="1E814163" w14:textId="77777777" w:rsidR="005266E4" w:rsidRPr="005F2432" w:rsidRDefault="005266E4" w:rsidP="00D10905">
                  <w:pPr>
                    <w:rPr>
                      <w:sz w:val="20"/>
                      <w:szCs w:val="20"/>
                    </w:rPr>
                  </w:pPr>
                </w:p>
              </w:tc>
              <w:tc>
                <w:tcPr>
                  <w:tcW w:w="2282" w:type="pct"/>
                </w:tcPr>
                <w:p w14:paraId="5FB63054" w14:textId="77777777" w:rsidR="005266E4" w:rsidRPr="005F2432" w:rsidRDefault="005266E4" w:rsidP="00D10905">
                  <w:r w:rsidRPr="005F2432">
                    <w:rPr>
                      <w:rFonts w:hint="eastAsia"/>
                    </w:rPr>
                    <w:t>极端天气的警示</w:t>
                  </w:r>
                </w:p>
              </w:tc>
              <w:tc>
                <w:tcPr>
                  <w:tcW w:w="2178" w:type="pct"/>
                </w:tcPr>
                <w:p w14:paraId="6B68FDA6" w14:textId="77777777" w:rsidR="005266E4" w:rsidRPr="005F2432" w:rsidRDefault="005266E4" w:rsidP="00D10905">
                  <w:pPr>
                    <w:rPr>
                      <w:rFonts w:cstheme="minorHAnsi"/>
                      <w:sz w:val="20"/>
                      <w:szCs w:val="20"/>
                    </w:rPr>
                  </w:pPr>
                  <w:r w:rsidRPr="005F2432">
                    <w:rPr>
                      <w:rFonts w:cstheme="minorHAnsi"/>
                      <w:sz w:val="20"/>
                      <w:szCs w:val="20"/>
                    </w:rPr>
                    <w:t>The warning of extreme weather</w:t>
                  </w:r>
                </w:p>
              </w:tc>
            </w:tr>
            <w:tr w:rsidR="005266E4" w:rsidRPr="005F2432" w14:paraId="028CFDE0" w14:textId="77777777" w:rsidTr="00D10905">
              <w:tc>
                <w:tcPr>
                  <w:tcW w:w="540" w:type="pct"/>
                  <w:vMerge/>
                </w:tcPr>
                <w:p w14:paraId="31409EA6" w14:textId="77777777" w:rsidR="005266E4" w:rsidRPr="005F2432" w:rsidRDefault="005266E4" w:rsidP="00D10905">
                  <w:pPr>
                    <w:rPr>
                      <w:sz w:val="20"/>
                      <w:szCs w:val="20"/>
                    </w:rPr>
                  </w:pPr>
                </w:p>
              </w:tc>
              <w:tc>
                <w:tcPr>
                  <w:tcW w:w="2282" w:type="pct"/>
                </w:tcPr>
                <w:p w14:paraId="17131488" w14:textId="77777777" w:rsidR="005266E4" w:rsidRPr="005F2432" w:rsidRDefault="005266E4" w:rsidP="00D10905">
                  <w:r w:rsidRPr="005F2432">
                    <w:rPr>
                      <w:rFonts w:hint="eastAsia"/>
                    </w:rPr>
                    <w:t>温暖融化冰雪</w:t>
                  </w:r>
                </w:p>
              </w:tc>
              <w:tc>
                <w:tcPr>
                  <w:tcW w:w="2178" w:type="pct"/>
                </w:tcPr>
                <w:p w14:paraId="52077128" w14:textId="77777777" w:rsidR="005266E4" w:rsidRPr="005F2432" w:rsidRDefault="005266E4" w:rsidP="00D10905">
                  <w:pPr>
                    <w:rPr>
                      <w:rFonts w:cstheme="minorHAnsi"/>
                      <w:sz w:val="20"/>
                      <w:szCs w:val="20"/>
                    </w:rPr>
                  </w:pPr>
                  <w:r w:rsidRPr="005F2432">
                    <w:rPr>
                      <w:rFonts w:cstheme="minorHAnsi"/>
                      <w:sz w:val="20"/>
                      <w:szCs w:val="20"/>
                    </w:rPr>
                    <w:t>Snow melts in the warm</w:t>
                  </w:r>
                </w:p>
              </w:tc>
            </w:tr>
            <w:tr w:rsidR="005266E4" w:rsidRPr="005F2432" w14:paraId="23ED3C16" w14:textId="77777777" w:rsidTr="00D10905">
              <w:tc>
                <w:tcPr>
                  <w:tcW w:w="540" w:type="pct"/>
                  <w:vMerge/>
                </w:tcPr>
                <w:p w14:paraId="75F434E4" w14:textId="77777777" w:rsidR="005266E4" w:rsidRPr="005F2432" w:rsidRDefault="005266E4" w:rsidP="00D10905">
                  <w:pPr>
                    <w:rPr>
                      <w:sz w:val="20"/>
                      <w:szCs w:val="20"/>
                    </w:rPr>
                  </w:pPr>
                </w:p>
              </w:tc>
              <w:tc>
                <w:tcPr>
                  <w:tcW w:w="2282" w:type="pct"/>
                </w:tcPr>
                <w:p w14:paraId="349E09B7" w14:textId="77777777" w:rsidR="005266E4" w:rsidRPr="005F2432" w:rsidRDefault="005266E4" w:rsidP="00D10905">
                  <w:pPr>
                    <w:rPr>
                      <w:lang w:eastAsia="zh-CN"/>
                    </w:rPr>
                  </w:pPr>
                  <w:r w:rsidRPr="005F2432">
                    <w:rPr>
                      <w:rFonts w:hint="eastAsia"/>
                      <w:lang w:eastAsia="zh-CN"/>
                    </w:rPr>
                    <w:t>适应气候变化是现实的选择</w:t>
                  </w:r>
                </w:p>
              </w:tc>
              <w:tc>
                <w:tcPr>
                  <w:tcW w:w="2178" w:type="pct"/>
                </w:tcPr>
                <w:p w14:paraId="2DE777D7" w14:textId="77777777" w:rsidR="005266E4" w:rsidRPr="005F2432" w:rsidRDefault="005266E4" w:rsidP="00D10905">
                  <w:pPr>
                    <w:rPr>
                      <w:rFonts w:cstheme="minorHAnsi"/>
                      <w:sz w:val="20"/>
                      <w:szCs w:val="20"/>
                    </w:rPr>
                  </w:pPr>
                  <w:r w:rsidRPr="005F2432">
                    <w:rPr>
                      <w:rFonts w:cstheme="minorHAnsi"/>
                      <w:sz w:val="20"/>
                      <w:szCs w:val="20"/>
                    </w:rPr>
                    <w:t>Adapt to climate change is the choice of reality</w:t>
                  </w:r>
                </w:p>
              </w:tc>
            </w:tr>
            <w:tr w:rsidR="005266E4" w:rsidRPr="005F2432" w14:paraId="62E83451" w14:textId="77777777" w:rsidTr="00D10905">
              <w:tc>
                <w:tcPr>
                  <w:tcW w:w="540" w:type="pct"/>
                  <w:vMerge/>
                </w:tcPr>
                <w:p w14:paraId="5F26EEAF" w14:textId="77777777" w:rsidR="005266E4" w:rsidRPr="005F2432" w:rsidRDefault="005266E4" w:rsidP="00D10905">
                  <w:pPr>
                    <w:rPr>
                      <w:sz w:val="20"/>
                      <w:szCs w:val="20"/>
                    </w:rPr>
                  </w:pPr>
                </w:p>
              </w:tc>
              <w:tc>
                <w:tcPr>
                  <w:tcW w:w="2282" w:type="pct"/>
                </w:tcPr>
                <w:p w14:paraId="739F8F7B" w14:textId="77777777" w:rsidR="005266E4" w:rsidRPr="005F2432" w:rsidRDefault="005266E4" w:rsidP="00D10905">
                  <w:pPr>
                    <w:rPr>
                      <w:lang w:eastAsia="zh-CN"/>
                    </w:rPr>
                  </w:pPr>
                  <w:r w:rsidRPr="005F2432">
                    <w:rPr>
                      <w:rFonts w:hint="eastAsia"/>
                      <w:lang w:eastAsia="zh-CN"/>
                    </w:rPr>
                    <w:t>煤火自燃每年“烧”掉1亿美元</w:t>
                  </w:r>
                </w:p>
              </w:tc>
              <w:tc>
                <w:tcPr>
                  <w:tcW w:w="2178" w:type="pct"/>
                </w:tcPr>
                <w:p w14:paraId="4B504EB4" w14:textId="77777777" w:rsidR="005266E4" w:rsidRPr="005F2432" w:rsidRDefault="005266E4" w:rsidP="00D10905">
                  <w:pPr>
                    <w:rPr>
                      <w:rFonts w:cstheme="minorHAnsi"/>
                      <w:sz w:val="20"/>
                      <w:szCs w:val="20"/>
                    </w:rPr>
                  </w:pPr>
                  <w:r w:rsidRPr="005F2432">
                    <w:rPr>
                      <w:rFonts w:cstheme="minorHAnsi"/>
                      <w:sz w:val="20"/>
                      <w:szCs w:val="20"/>
                    </w:rPr>
                    <w:t>Coal spontaneous combustion “burns” one hundred billion US dollars</w:t>
                  </w:r>
                </w:p>
              </w:tc>
            </w:tr>
            <w:tr w:rsidR="005266E4" w:rsidRPr="005F2432" w14:paraId="6A5142FA" w14:textId="77777777" w:rsidTr="00D10905">
              <w:tc>
                <w:tcPr>
                  <w:tcW w:w="540" w:type="pct"/>
                  <w:vMerge w:val="restart"/>
                  <w:vAlign w:val="center"/>
                </w:tcPr>
                <w:p w14:paraId="012BFAF8" w14:textId="77777777" w:rsidR="005266E4" w:rsidRPr="005F2432" w:rsidRDefault="005266E4" w:rsidP="00D10905">
                  <w:pPr>
                    <w:jc w:val="center"/>
                    <w:rPr>
                      <w:sz w:val="20"/>
                      <w:szCs w:val="20"/>
                    </w:rPr>
                  </w:pPr>
                  <w:r w:rsidRPr="005F2432">
                    <w:rPr>
                      <w:sz w:val="20"/>
                      <w:szCs w:val="20"/>
                    </w:rPr>
                    <w:t>2009</w:t>
                  </w:r>
                </w:p>
              </w:tc>
              <w:tc>
                <w:tcPr>
                  <w:tcW w:w="2282" w:type="pct"/>
                </w:tcPr>
                <w:p w14:paraId="0F47B305" w14:textId="77777777" w:rsidR="005266E4" w:rsidRPr="005F2432" w:rsidRDefault="005266E4" w:rsidP="00D10905">
                  <w:pPr>
                    <w:rPr>
                      <w:lang w:eastAsia="zh-CN"/>
                    </w:rPr>
                  </w:pPr>
                  <w:r w:rsidRPr="005F2432">
                    <w:rPr>
                      <w:rFonts w:hint="eastAsia"/>
                      <w:lang w:eastAsia="zh-CN"/>
                    </w:rPr>
                    <w:t>流行病蔓延与全球变暖</w:t>
                  </w:r>
                </w:p>
              </w:tc>
              <w:tc>
                <w:tcPr>
                  <w:tcW w:w="2178" w:type="pct"/>
                </w:tcPr>
                <w:p w14:paraId="4CAB7FC3" w14:textId="77777777" w:rsidR="005266E4" w:rsidRPr="005F2432" w:rsidRDefault="005266E4" w:rsidP="00D10905">
                  <w:pPr>
                    <w:rPr>
                      <w:rFonts w:cstheme="minorHAnsi"/>
                      <w:sz w:val="20"/>
                      <w:szCs w:val="20"/>
                    </w:rPr>
                  </w:pPr>
                  <w:r w:rsidRPr="005F2432">
                    <w:rPr>
                      <w:rFonts w:cstheme="minorHAnsi"/>
                      <w:sz w:val="20"/>
                      <w:szCs w:val="20"/>
                    </w:rPr>
                    <w:t>Epidemic disease spread and global warming</w:t>
                  </w:r>
                </w:p>
              </w:tc>
            </w:tr>
            <w:tr w:rsidR="005266E4" w:rsidRPr="005F2432" w14:paraId="50259FDA" w14:textId="77777777" w:rsidTr="00D10905">
              <w:tc>
                <w:tcPr>
                  <w:tcW w:w="540" w:type="pct"/>
                  <w:vMerge/>
                  <w:vAlign w:val="center"/>
                </w:tcPr>
                <w:p w14:paraId="4A835EF7" w14:textId="77777777" w:rsidR="005266E4" w:rsidRPr="005F2432" w:rsidRDefault="005266E4" w:rsidP="00D10905">
                  <w:pPr>
                    <w:jc w:val="center"/>
                    <w:rPr>
                      <w:sz w:val="20"/>
                      <w:szCs w:val="20"/>
                    </w:rPr>
                  </w:pPr>
                </w:p>
              </w:tc>
              <w:tc>
                <w:tcPr>
                  <w:tcW w:w="2282" w:type="pct"/>
                </w:tcPr>
                <w:p w14:paraId="2CDF0405" w14:textId="77777777" w:rsidR="005266E4" w:rsidRPr="005F2432" w:rsidRDefault="005266E4" w:rsidP="00D10905">
                  <w:r w:rsidRPr="005F2432">
                    <w:rPr>
                      <w:rFonts w:hint="eastAsia"/>
                    </w:rPr>
                    <w:t>以人为本 保护大气</w:t>
                  </w:r>
                </w:p>
              </w:tc>
              <w:tc>
                <w:tcPr>
                  <w:tcW w:w="2178" w:type="pct"/>
                </w:tcPr>
                <w:p w14:paraId="02AA08F0" w14:textId="77777777" w:rsidR="005266E4" w:rsidRPr="005F2432" w:rsidRDefault="005266E4" w:rsidP="00D10905">
                  <w:pPr>
                    <w:rPr>
                      <w:rFonts w:cstheme="minorHAnsi"/>
                      <w:sz w:val="20"/>
                      <w:szCs w:val="20"/>
                    </w:rPr>
                  </w:pPr>
                  <w:r w:rsidRPr="005F2432">
                    <w:rPr>
                      <w:rFonts w:cstheme="minorHAnsi"/>
                      <w:sz w:val="20"/>
                      <w:szCs w:val="20"/>
                    </w:rPr>
                    <w:t>Take human as the core, protect our atmosphere</w:t>
                  </w:r>
                </w:p>
              </w:tc>
            </w:tr>
            <w:tr w:rsidR="005266E4" w:rsidRPr="005F2432" w14:paraId="14487EDE" w14:textId="77777777" w:rsidTr="00D10905">
              <w:tc>
                <w:tcPr>
                  <w:tcW w:w="540" w:type="pct"/>
                  <w:vMerge/>
                  <w:vAlign w:val="center"/>
                </w:tcPr>
                <w:p w14:paraId="4E723EAC" w14:textId="77777777" w:rsidR="005266E4" w:rsidRPr="005F2432" w:rsidRDefault="005266E4" w:rsidP="00D10905">
                  <w:pPr>
                    <w:jc w:val="center"/>
                    <w:rPr>
                      <w:sz w:val="20"/>
                      <w:szCs w:val="20"/>
                    </w:rPr>
                  </w:pPr>
                </w:p>
              </w:tc>
              <w:tc>
                <w:tcPr>
                  <w:tcW w:w="2282" w:type="pct"/>
                </w:tcPr>
                <w:p w14:paraId="0FDB1A1D" w14:textId="77777777" w:rsidR="005266E4" w:rsidRPr="005F2432" w:rsidRDefault="005266E4" w:rsidP="00D10905">
                  <w:pPr>
                    <w:rPr>
                      <w:lang w:eastAsia="zh-CN"/>
                    </w:rPr>
                  </w:pPr>
                  <w:r w:rsidRPr="005F2432">
                    <w:rPr>
                      <w:rFonts w:hint="eastAsia"/>
                      <w:lang w:eastAsia="zh-CN"/>
                    </w:rPr>
                    <w:t>研究报告预示减排政策转变？</w:t>
                  </w:r>
                </w:p>
              </w:tc>
              <w:tc>
                <w:tcPr>
                  <w:tcW w:w="2178" w:type="pct"/>
                </w:tcPr>
                <w:p w14:paraId="638584E7" w14:textId="77777777" w:rsidR="005266E4" w:rsidRPr="005F2432" w:rsidRDefault="005266E4" w:rsidP="00D10905">
                  <w:pPr>
                    <w:rPr>
                      <w:rFonts w:cstheme="minorHAnsi"/>
                      <w:sz w:val="20"/>
                      <w:szCs w:val="20"/>
                    </w:rPr>
                  </w:pPr>
                  <w:r w:rsidRPr="005F2432">
                    <w:rPr>
                      <w:rFonts w:cstheme="minorHAnsi"/>
                      <w:sz w:val="20"/>
                      <w:szCs w:val="20"/>
                    </w:rPr>
                    <w:t>Research predict that emission reducing policy will change?</w:t>
                  </w:r>
                </w:p>
              </w:tc>
            </w:tr>
            <w:tr w:rsidR="005266E4" w:rsidRPr="005F2432" w14:paraId="7645DD2C" w14:textId="77777777" w:rsidTr="00D10905">
              <w:tc>
                <w:tcPr>
                  <w:tcW w:w="540" w:type="pct"/>
                  <w:vMerge/>
                  <w:vAlign w:val="center"/>
                </w:tcPr>
                <w:p w14:paraId="3C37C22C" w14:textId="77777777" w:rsidR="005266E4" w:rsidRPr="005F2432" w:rsidRDefault="005266E4" w:rsidP="00D10905">
                  <w:pPr>
                    <w:jc w:val="center"/>
                    <w:rPr>
                      <w:sz w:val="20"/>
                      <w:szCs w:val="20"/>
                    </w:rPr>
                  </w:pPr>
                </w:p>
              </w:tc>
              <w:tc>
                <w:tcPr>
                  <w:tcW w:w="2282" w:type="pct"/>
                </w:tcPr>
                <w:p w14:paraId="4220DC50" w14:textId="77777777" w:rsidR="005266E4" w:rsidRPr="005F2432" w:rsidRDefault="005266E4" w:rsidP="00D10905">
                  <w:r w:rsidRPr="005F2432">
                    <w:rPr>
                      <w:rFonts w:hint="eastAsia"/>
                    </w:rPr>
                    <w:t>人畜共患病缘何频发</w:t>
                  </w:r>
                </w:p>
              </w:tc>
              <w:tc>
                <w:tcPr>
                  <w:tcW w:w="2178" w:type="pct"/>
                </w:tcPr>
                <w:p w14:paraId="01B0CA19" w14:textId="77777777" w:rsidR="005266E4" w:rsidRPr="005F2432" w:rsidRDefault="005266E4" w:rsidP="00D10905">
                  <w:pPr>
                    <w:rPr>
                      <w:rFonts w:cstheme="minorHAnsi"/>
                      <w:sz w:val="20"/>
                      <w:szCs w:val="20"/>
                    </w:rPr>
                  </w:pPr>
                  <w:r w:rsidRPr="005F2432">
                    <w:rPr>
                      <w:rFonts w:cstheme="minorHAnsi"/>
                      <w:sz w:val="20"/>
                      <w:szCs w:val="20"/>
                    </w:rPr>
                    <w:t>Zoonosis why spreading?</w:t>
                  </w:r>
                </w:p>
              </w:tc>
            </w:tr>
            <w:tr w:rsidR="005266E4" w:rsidRPr="005F2432" w14:paraId="41F0FC2F" w14:textId="77777777" w:rsidTr="00D10905">
              <w:tc>
                <w:tcPr>
                  <w:tcW w:w="540" w:type="pct"/>
                  <w:vMerge/>
                  <w:vAlign w:val="center"/>
                </w:tcPr>
                <w:p w14:paraId="7142D4C0" w14:textId="77777777" w:rsidR="005266E4" w:rsidRPr="005F2432" w:rsidRDefault="005266E4" w:rsidP="00D10905">
                  <w:pPr>
                    <w:jc w:val="center"/>
                    <w:rPr>
                      <w:sz w:val="20"/>
                      <w:szCs w:val="20"/>
                    </w:rPr>
                  </w:pPr>
                </w:p>
              </w:tc>
              <w:tc>
                <w:tcPr>
                  <w:tcW w:w="2282" w:type="pct"/>
                </w:tcPr>
                <w:p w14:paraId="2BE8AC95" w14:textId="77777777" w:rsidR="005266E4" w:rsidRPr="005F2432" w:rsidRDefault="005266E4" w:rsidP="00D10905">
                  <w:pPr>
                    <w:rPr>
                      <w:lang w:eastAsia="zh-CN"/>
                    </w:rPr>
                  </w:pPr>
                  <w:r w:rsidRPr="005F2432">
                    <w:rPr>
                      <w:rFonts w:hint="eastAsia"/>
                      <w:lang w:eastAsia="zh-CN"/>
                    </w:rPr>
                    <w:t>我国内地确诊165例甲型H1N1流感病例</w:t>
                  </w:r>
                </w:p>
              </w:tc>
              <w:tc>
                <w:tcPr>
                  <w:tcW w:w="2178" w:type="pct"/>
                </w:tcPr>
                <w:p w14:paraId="18319A16" w14:textId="77777777" w:rsidR="005266E4" w:rsidRPr="005F2432" w:rsidRDefault="005266E4" w:rsidP="00D10905">
                  <w:pPr>
                    <w:rPr>
                      <w:rFonts w:cstheme="minorHAnsi"/>
                      <w:sz w:val="20"/>
                      <w:szCs w:val="20"/>
                    </w:rPr>
                  </w:pPr>
                  <w:r w:rsidRPr="005F2432">
                    <w:rPr>
                      <w:rFonts w:cstheme="minorHAnsi"/>
                      <w:sz w:val="20"/>
                      <w:szCs w:val="20"/>
                    </w:rPr>
                    <w:t xml:space="preserve">165 Influenza A (H1N1)  inflection patients has confirmed </w:t>
                  </w:r>
                </w:p>
              </w:tc>
            </w:tr>
            <w:tr w:rsidR="005266E4" w:rsidRPr="005F2432" w14:paraId="4609076F" w14:textId="77777777" w:rsidTr="00D10905">
              <w:tc>
                <w:tcPr>
                  <w:tcW w:w="540" w:type="pct"/>
                  <w:vMerge/>
                  <w:vAlign w:val="center"/>
                </w:tcPr>
                <w:p w14:paraId="550767C5" w14:textId="77777777" w:rsidR="005266E4" w:rsidRPr="005F2432" w:rsidRDefault="005266E4" w:rsidP="00D10905">
                  <w:pPr>
                    <w:jc w:val="center"/>
                    <w:rPr>
                      <w:sz w:val="20"/>
                      <w:szCs w:val="20"/>
                    </w:rPr>
                  </w:pPr>
                </w:p>
              </w:tc>
              <w:tc>
                <w:tcPr>
                  <w:tcW w:w="2282" w:type="pct"/>
                </w:tcPr>
                <w:p w14:paraId="1824E276" w14:textId="77777777" w:rsidR="005266E4" w:rsidRPr="005F2432" w:rsidRDefault="005266E4" w:rsidP="00D10905">
                  <w:pPr>
                    <w:rPr>
                      <w:lang w:eastAsia="zh-CN"/>
                    </w:rPr>
                  </w:pPr>
                  <w:r w:rsidRPr="005F2432">
                    <w:rPr>
                      <w:rFonts w:hint="eastAsia"/>
                      <w:lang w:eastAsia="zh-CN"/>
                    </w:rPr>
                    <w:t>全球约有13.5万人感染甲感</w:t>
                  </w:r>
                </w:p>
              </w:tc>
              <w:tc>
                <w:tcPr>
                  <w:tcW w:w="2178" w:type="pct"/>
                </w:tcPr>
                <w:p w14:paraId="5A107FF0" w14:textId="77777777" w:rsidR="005266E4" w:rsidRPr="005F2432" w:rsidRDefault="005266E4" w:rsidP="00D10905">
                  <w:pPr>
                    <w:rPr>
                      <w:rFonts w:cstheme="minorHAnsi"/>
                      <w:sz w:val="20"/>
                      <w:szCs w:val="20"/>
                    </w:rPr>
                  </w:pPr>
                  <w:r w:rsidRPr="005F2432">
                    <w:rPr>
                      <w:rFonts w:cstheme="minorHAnsi"/>
                      <w:sz w:val="20"/>
                      <w:szCs w:val="20"/>
                    </w:rPr>
                    <w:t>135 thousand people has confirmed to have H1N1 inflection</w:t>
                  </w:r>
                </w:p>
              </w:tc>
            </w:tr>
            <w:tr w:rsidR="005266E4" w:rsidRPr="005F2432" w14:paraId="48EC3DFB" w14:textId="77777777" w:rsidTr="00D10905">
              <w:tc>
                <w:tcPr>
                  <w:tcW w:w="540" w:type="pct"/>
                  <w:vMerge/>
                  <w:vAlign w:val="center"/>
                </w:tcPr>
                <w:p w14:paraId="636F00B8" w14:textId="77777777" w:rsidR="005266E4" w:rsidRPr="005F2432" w:rsidRDefault="005266E4" w:rsidP="00D10905">
                  <w:pPr>
                    <w:jc w:val="center"/>
                    <w:rPr>
                      <w:sz w:val="20"/>
                      <w:szCs w:val="20"/>
                    </w:rPr>
                  </w:pPr>
                </w:p>
              </w:tc>
              <w:tc>
                <w:tcPr>
                  <w:tcW w:w="2282" w:type="pct"/>
                </w:tcPr>
                <w:p w14:paraId="347B730D" w14:textId="77777777" w:rsidR="005266E4" w:rsidRPr="005F2432" w:rsidRDefault="005266E4" w:rsidP="00D10905">
                  <w:r w:rsidRPr="005F2432">
                    <w:rPr>
                      <w:rFonts w:hint="eastAsia"/>
                    </w:rPr>
                    <w:t>非洲多国遭遇粮荒</w:t>
                  </w:r>
                </w:p>
              </w:tc>
              <w:tc>
                <w:tcPr>
                  <w:tcW w:w="2178" w:type="pct"/>
                </w:tcPr>
                <w:p w14:paraId="7EF99C40" w14:textId="77777777" w:rsidR="005266E4" w:rsidRPr="005F2432" w:rsidRDefault="005266E4" w:rsidP="00D10905">
                  <w:pPr>
                    <w:rPr>
                      <w:rFonts w:cstheme="minorHAnsi"/>
                      <w:sz w:val="20"/>
                      <w:szCs w:val="20"/>
                    </w:rPr>
                  </w:pPr>
                  <w:r w:rsidRPr="005F2432">
                    <w:rPr>
                      <w:rFonts w:cstheme="minorHAnsi"/>
                      <w:sz w:val="20"/>
                      <w:szCs w:val="20"/>
                    </w:rPr>
                    <w:t>Lack of food threatening many African countries</w:t>
                  </w:r>
                </w:p>
              </w:tc>
            </w:tr>
            <w:tr w:rsidR="005266E4" w:rsidRPr="005F2432" w14:paraId="639642DE" w14:textId="77777777" w:rsidTr="00D10905">
              <w:tc>
                <w:tcPr>
                  <w:tcW w:w="540" w:type="pct"/>
                  <w:vMerge/>
                  <w:vAlign w:val="center"/>
                </w:tcPr>
                <w:p w14:paraId="2A12B468" w14:textId="77777777" w:rsidR="005266E4" w:rsidRPr="005F2432" w:rsidRDefault="005266E4" w:rsidP="00D10905">
                  <w:pPr>
                    <w:jc w:val="center"/>
                    <w:rPr>
                      <w:sz w:val="20"/>
                      <w:szCs w:val="20"/>
                    </w:rPr>
                  </w:pPr>
                </w:p>
              </w:tc>
              <w:tc>
                <w:tcPr>
                  <w:tcW w:w="2282" w:type="pct"/>
                </w:tcPr>
                <w:p w14:paraId="2A9FB4AD" w14:textId="77777777" w:rsidR="005266E4" w:rsidRPr="005F2432" w:rsidRDefault="005266E4" w:rsidP="00D10905">
                  <w:pPr>
                    <w:rPr>
                      <w:lang w:eastAsia="zh-CN"/>
                    </w:rPr>
                  </w:pPr>
                  <w:r w:rsidRPr="005F2432">
                    <w:rPr>
                      <w:rFonts w:hint="eastAsia"/>
                      <w:lang w:eastAsia="zh-CN"/>
                    </w:rPr>
                    <w:t>秋冬季节性流感可能被甲感取代</w:t>
                  </w:r>
                </w:p>
              </w:tc>
              <w:tc>
                <w:tcPr>
                  <w:tcW w:w="2178" w:type="pct"/>
                </w:tcPr>
                <w:p w14:paraId="4BE321D8" w14:textId="77777777" w:rsidR="005266E4" w:rsidRPr="005F2432" w:rsidRDefault="005266E4" w:rsidP="00D10905">
                  <w:pPr>
                    <w:rPr>
                      <w:rFonts w:cstheme="minorHAnsi"/>
                      <w:sz w:val="20"/>
                      <w:szCs w:val="20"/>
                    </w:rPr>
                  </w:pPr>
                  <w:r w:rsidRPr="005F2432">
                    <w:rPr>
                      <w:rFonts w:cstheme="minorHAnsi"/>
                      <w:sz w:val="20"/>
                      <w:szCs w:val="20"/>
                    </w:rPr>
                    <w:t>August seasonal influenza is potentially replaced by H1N1</w:t>
                  </w:r>
                </w:p>
              </w:tc>
            </w:tr>
            <w:tr w:rsidR="005266E4" w:rsidRPr="005F2432" w14:paraId="4680E2FB" w14:textId="77777777" w:rsidTr="00D10905">
              <w:tc>
                <w:tcPr>
                  <w:tcW w:w="540" w:type="pct"/>
                  <w:vMerge/>
                  <w:vAlign w:val="center"/>
                </w:tcPr>
                <w:p w14:paraId="169031F7" w14:textId="77777777" w:rsidR="005266E4" w:rsidRPr="005F2432" w:rsidRDefault="005266E4" w:rsidP="00D10905">
                  <w:pPr>
                    <w:jc w:val="center"/>
                    <w:rPr>
                      <w:sz w:val="20"/>
                      <w:szCs w:val="20"/>
                    </w:rPr>
                  </w:pPr>
                </w:p>
              </w:tc>
              <w:tc>
                <w:tcPr>
                  <w:tcW w:w="2282" w:type="pct"/>
                </w:tcPr>
                <w:p w14:paraId="34D9991D" w14:textId="77777777" w:rsidR="005266E4" w:rsidRPr="005F2432" w:rsidRDefault="005266E4" w:rsidP="00D10905">
                  <w:pPr>
                    <w:rPr>
                      <w:lang w:eastAsia="zh-CN"/>
                    </w:rPr>
                  </w:pPr>
                  <w:r w:rsidRPr="005F2432">
                    <w:rPr>
                      <w:rFonts w:hint="eastAsia"/>
                      <w:lang w:eastAsia="zh-CN"/>
                    </w:rPr>
                    <w:t>北极熊颅骨缩小的警示</w:t>
                  </w:r>
                </w:p>
              </w:tc>
              <w:tc>
                <w:tcPr>
                  <w:tcW w:w="2178" w:type="pct"/>
                </w:tcPr>
                <w:p w14:paraId="1AD3B2D9" w14:textId="77777777" w:rsidR="005266E4" w:rsidRPr="005F2432" w:rsidRDefault="005266E4" w:rsidP="00D10905">
                  <w:pPr>
                    <w:rPr>
                      <w:rFonts w:cstheme="minorHAnsi"/>
                      <w:sz w:val="20"/>
                      <w:szCs w:val="20"/>
                    </w:rPr>
                  </w:pPr>
                  <w:r w:rsidRPr="005F2432">
                    <w:rPr>
                      <w:rFonts w:cstheme="minorHAnsi"/>
                      <w:sz w:val="20"/>
                      <w:szCs w:val="20"/>
                    </w:rPr>
                    <w:t>The warning of the shrinking of polar bear skull</w:t>
                  </w:r>
                </w:p>
              </w:tc>
            </w:tr>
            <w:tr w:rsidR="005266E4" w:rsidRPr="005F2432" w14:paraId="1FA26C84" w14:textId="77777777" w:rsidTr="00D10905">
              <w:tc>
                <w:tcPr>
                  <w:tcW w:w="540" w:type="pct"/>
                  <w:vMerge/>
                  <w:vAlign w:val="center"/>
                </w:tcPr>
                <w:p w14:paraId="5990A135" w14:textId="77777777" w:rsidR="005266E4" w:rsidRPr="005F2432" w:rsidRDefault="005266E4" w:rsidP="00D10905">
                  <w:pPr>
                    <w:jc w:val="center"/>
                    <w:rPr>
                      <w:sz w:val="20"/>
                      <w:szCs w:val="20"/>
                    </w:rPr>
                  </w:pPr>
                </w:p>
              </w:tc>
              <w:tc>
                <w:tcPr>
                  <w:tcW w:w="2282" w:type="pct"/>
                </w:tcPr>
                <w:p w14:paraId="1C8548EB" w14:textId="77777777" w:rsidR="005266E4" w:rsidRPr="005F2432" w:rsidRDefault="005266E4" w:rsidP="00D10905">
                  <w:r w:rsidRPr="005F2432">
                    <w:rPr>
                      <w:rFonts w:hint="eastAsia"/>
                    </w:rPr>
                    <w:t>“流泪”的冰川</w:t>
                  </w:r>
                </w:p>
              </w:tc>
              <w:tc>
                <w:tcPr>
                  <w:tcW w:w="2178" w:type="pct"/>
                </w:tcPr>
                <w:p w14:paraId="404B30F8" w14:textId="77777777" w:rsidR="005266E4" w:rsidRPr="005F2432" w:rsidRDefault="005266E4" w:rsidP="00D10905">
                  <w:pPr>
                    <w:rPr>
                      <w:rFonts w:cstheme="minorHAnsi"/>
                      <w:sz w:val="20"/>
                      <w:szCs w:val="20"/>
                    </w:rPr>
                  </w:pPr>
                  <w:r w:rsidRPr="005F2432">
                    <w:rPr>
                      <w:rFonts w:cstheme="minorHAnsi"/>
                      <w:sz w:val="20"/>
                      <w:szCs w:val="20"/>
                    </w:rPr>
                    <w:t>“Crying” glacier</w:t>
                  </w:r>
                </w:p>
              </w:tc>
            </w:tr>
            <w:tr w:rsidR="005266E4" w:rsidRPr="005F2432" w14:paraId="1DC6D44A" w14:textId="77777777" w:rsidTr="00D10905">
              <w:tc>
                <w:tcPr>
                  <w:tcW w:w="540" w:type="pct"/>
                  <w:vMerge w:val="restart"/>
                  <w:vAlign w:val="center"/>
                </w:tcPr>
                <w:p w14:paraId="3529D64D" w14:textId="77777777" w:rsidR="005266E4" w:rsidRPr="005F2432" w:rsidRDefault="005266E4" w:rsidP="00D10905">
                  <w:pPr>
                    <w:jc w:val="center"/>
                    <w:rPr>
                      <w:sz w:val="20"/>
                      <w:szCs w:val="20"/>
                    </w:rPr>
                  </w:pPr>
                  <w:r w:rsidRPr="005F2432">
                    <w:rPr>
                      <w:sz w:val="20"/>
                      <w:szCs w:val="20"/>
                    </w:rPr>
                    <w:t>2010</w:t>
                  </w:r>
                </w:p>
              </w:tc>
              <w:tc>
                <w:tcPr>
                  <w:tcW w:w="2282" w:type="pct"/>
                </w:tcPr>
                <w:p w14:paraId="210F135A" w14:textId="77777777" w:rsidR="005266E4" w:rsidRPr="005F2432" w:rsidRDefault="005266E4" w:rsidP="00D10905">
                  <w:pPr>
                    <w:rPr>
                      <w:lang w:eastAsia="zh-CN"/>
                    </w:rPr>
                  </w:pPr>
                  <w:r w:rsidRPr="005F2432">
                    <w:rPr>
                      <w:rFonts w:hint="eastAsia"/>
                      <w:lang w:eastAsia="zh-CN"/>
                    </w:rPr>
                    <w:t>生态平衡也需动态控制</w:t>
                  </w:r>
                </w:p>
              </w:tc>
              <w:tc>
                <w:tcPr>
                  <w:tcW w:w="2178" w:type="pct"/>
                </w:tcPr>
                <w:p w14:paraId="5A663331" w14:textId="77777777" w:rsidR="005266E4" w:rsidRPr="005F2432" w:rsidRDefault="005266E4" w:rsidP="00D10905">
                  <w:pPr>
                    <w:rPr>
                      <w:rFonts w:cstheme="minorHAnsi"/>
                      <w:sz w:val="20"/>
                      <w:szCs w:val="20"/>
                    </w:rPr>
                  </w:pPr>
                  <w:r w:rsidRPr="005F2432">
                    <w:rPr>
                      <w:rFonts w:cstheme="minorHAnsi"/>
                      <w:sz w:val="20"/>
                      <w:szCs w:val="20"/>
                    </w:rPr>
                    <w:t>Ecological balance also need dynamic control</w:t>
                  </w:r>
                </w:p>
              </w:tc>
            </w:tr>
            <w:tr w:rsidR="005266E4" w:rsidRPr="005F2432" w14:paraId="3837377D" w14:textId="77777777" w:rsidTr="00D10905">
              <w:tc>
                <w:tcPr>
                  <w:tcW w:w="540" w:type="pct"/>
                  <w:vMerge/>
                  <w:vAlign w:val="center"/>
                </w:tcPr>
                <w:p w14:paraId="6FCAED87" w14:textId="77777777" w:rsidR="005266E4" w:rsidRPr="005F2432" w:rsidRDefault="005266E4" w:rsidP="00D10905">
                  <w:pPr>
                    <w:jc w:val="center"/>
                    <w:rPr>
                      <w:sz w:val="20"/>
                      <w:szCs w:val="20"/>
                    </w:rPr>
                  </w:pPr>
                </w:p>
              </w:tc>
              <w:tc>
                <w:tcPr>
                  <w:tcW w:w="2282" w:type="pct"/>
                </w:tcPr>
                <w:p w14:paraId="57073B4B" w14:textId="77777777" w:rsidR="005266E4" w:rsidRPr="005F2432" w:rsidRDefault="005266E4" w:rsidP="00D10905">
                  <w:r w:rsidRPr="005F2432">
                    <w:rPr>
                      <w:rFonts w:hint="eastAsia"/>
                    </w:rPr>
                    <w:t>遥望赤道雪峰</w:t>
                  </w:r>
                </w:p>
              </w:tc>
              <w:tc>
                <w:tcPr>
                  <w:tcW w:w="2178" w:type="pct"/>
                </w:tcPr>
                <w:p w14:paraId="4B7A91C6" w14:textId="77777777" w:rsidR="005266E4" w:rsidRPr="005F2432" w:rsidRDefault="005266E4" w:rsidP="00D10905">
                  <w:pPr>
                    <w:rPr>
                      <w:rFonts w:cstheme="minorHAnsi"/>
                      <w:sz w:val="20"/>
                      <w:szCs w:val="20"/>
                    </w:rPr>
                  </w:pPr>
                  <w:r w:rsidRPr="005F2432">
                    <w:rPr>
                      <w:rFonts w:cstheme="minorHAnsi"/>
                      <w:sz w:val="20"/>
                      <w:szCs w:val="20"/>
                    </w:rPr>
                    <w:t>Look at the equator snowy peak</w:t>
                  </w:r>
                </w:p>
              </w:tc>
            </w:tr>
            <w:tr w:rsidR="005266E4" w:rsidRPr="005F2432" w14:paraId="0F8704C8" w14:textId="77777777" w:rsidTr="00D10905">
              <w:tc>
                <w:tcPr>
                  <w:tcW w:w="540" w:type="pct"/>
                  <w:vMerge/>
                  <w:vAlign w:val="center"/>
                </w:tcPr>
                <w:p w14:paraId="39589917" w14:textId="77777777" w:rsidR="005266E4" w:rsidRPr="005F2432" w:rsidRDefault="005266E4" w:rsidP="00D10905">
                  <w:pPr>
                    <w:jc w:val="center"/>
                    <w:rPr>
                      <w:sz w:val="20"/>
                      <w:szCs w:val="20"/>
                    </w:rPr>
                  </w:pPr>
                </w:p>
              </w:tc>
              <w:tc>
                <w:tcPr>
                  <w:tcW w:w="2282" w:type="pct"/>
                </w:tcPr>
                <w:p w14:paraId="16F5E9AA" w14:textId="77777777" w:rsidR="005266E4" w:rsidRPr="005F2432" w:rsidRDefault="005266E4" w:rsidP="00D10905">
                  <w:pPr>
                    <w:rPr>
                      <w:lang w:eastAsia="zh-CN"/>
                    </w:rPr>
                  </w:pPr>
                  <w:r w:rsidRPr="005F2432">
                    <w:rPr>
                      <w:rFonts w:hint="eastAsia"/>
                      <w:lang w:eastAsia="zh-CN"/>
                    </w:rPr>
                    <w:t>先中碳　再低碳（热点研究）</w:t>
                  </w:r>
                </w:p>
              </w:tc>
              <w:tc>
                <w:tcPr>
                  <w:tcW w:w="2178" w:type="pct"/>
                </w:tcPr>
                <w:p w14:paraId="7311DE38" w14:textId="77777777" w:rsidR="005266E4" w:rsidRPr="005F2432" w:rsidRDefault="005266E4" w:rsidP="00D10905">
                  <w:pPr>
                    <w:rPr>
                      <w:rFonts w:cstheme="minorHAnsi"/>
                      <w:sz w:val="20"/>
                      <w:szCs w:val="20"/>
                    </w:rPr>
                  </w:pPr>
                  <w:r w:rsidRPr="005F2432">
                    <w:rPr>
                      <w:rFonts w:cstheme="minorHAnsi"/>
                      <w:sz w:val="20"/>
                      <w:szCs w:val="20"/>
                    </w:rPr>
                    <w:t>First mid-carbon, then low carbon</w:t>
                  </w:r>
                </w:p>
              </w:tc>
            </w:tr>
            <w:tr w:rsidR="005266E4" w:rsidRPr="005F2432" w14:paraId="628A17FC" w14:textId="77777777" w:rsidTr="00D10905">
              <w:tc>
                <w:tcPr>
                  <w:tcW w:w="540" w:type="pct"/>
                  <w:vMerge/>
                  <w:vAlign w:val="center"/>
                </w:tcPr>
                <w:p w14:paraId="49CF18A4" w14:textId="77777777" w:rsidR="005266E4" w:rsidRPr="005F2432" w:rsidRDefault="005266E4" w:rsidP="00D10905">
                  <w:pPr>
                    <w:jc w:val="center"/>
                    <w:rPr>
                      <w:sz w:val="20"/>
                      <w:szCs w:val="20"/>
                    </w:rPr>
                  </w:pPr>
                </w:p>
              </w:tc>
              <w:tc>
                <w:tcPr>
                  <w:tcW w:w="2282" w:type="pct"/>
                </w:tcPr>
                <w:p w14:paraId="28F116F5" w14:textId="77777777" w:rsidR="005266E4" w:rsidRPr="005F2432" w:rsidRDefault="005266E4" w:rsidP="00D10905">
                  <w:pPr>
                    <w:rPr>
                      <w:lang w:eastAsia="zh-CN"/>
                    </w:rPr>
                  </w:pPr>
                  <w:r w:rsidRPr="005F2432">
                    <w:rPr>
                      <w:rFonts w:hint="eastAsia"/>
                      <w:lang w:eastAsia="zh-CN"/>
                    </w:rPr>
                    <w:t>北方高温将持续到月末</w:t>
                  </w:r>
                </w:p>
              </w:tc>
              <w:tc>
                <w:tcPr>
                  <w:tcW w:w="2178" w:type="pct"/>
                </w:tcPr>
                <w:p w14:paraId="440A8481" w14:textId="77777777" w:rsidR="005266E4" w:rsidRPr="005F2432" w:rsidRDefault="005266E4" w:rsidP="00D10905">
                  <w:pPr>
                    <w:rPr>
                      <w:rFonts w:cstheme="minorHAnsi"/>
                      <w:sz w:val="20"/>
                      <w:szCs w:val="20"/>
                    </w:rPr>
                  </w:pPr>
                  <w:r w:rsidRPr="005F2432">
                    <w:rPr>
                      <w:rFonts w:cstheme="minorHAnsi"/>
                      <w:sz w:val="20"/>
                      <w:szCs w:val="20"/>
                    </w:rPr>
                    <w:t xml:space="preserve">The high temperature in the North will keep until the end of month </w:t>
                  </w:r>
                </w:p>
              </w:tc>
            </w:tr>
            <w:tr w:rsidR="005266E4" w:rsidRPr="005F2432" w14:paraId="03B8C1F7" w14:textId="77777777" w:rsidTr="00D10905">
              <w:tc>
                <w:tcPr>
                  <w:tcW w:w="540" w:type="pct"/>
                  <w:vMerge/>
                  <w:vAlign w:val="center"/>
                </w:tcPr>
                <w:p w14:paraId="66C7178E" w14:textId="77777777" w:rsidR="005266E4" w:rsidRPr="005F2432" w:rsidRDefault="005266E4" w:rsidP="00D10905">
                  <w:pPr>
                    <w:jc w:val="center"/>
                    <w:rPr>
                      <w:sz w:val="20"/>
                      <w:szCs w:val="20"/>
                    </w:rPr>
                  </w:pPr>
                </w:p>
              </w:tc>
              <w:tc>
                <w:tcPr>
                  <w:tcW w:w="2282" w:type="pct"/>
                </w:tcPr>
                <w:p w14:paraId="7EDF89D5" w14:textId="77777777" w:rsidR="005266E4" w:rsidRPr="005F2432" w:rsidRDefault="005266E4" w:rsidP="00D10905">
                  <w:pPr>
                    <w:rPr>
                      <w:lang w:eastAsia="zh-CN"/>
                    </w:rPr>
                  </w:pPr>
                  <w:r w:rsidRPr="005F2432">
                    <w:rPr>
                      <w:rFonts w:hint="eastAsia"/>
                      <w:lang w:eastAsia="zh-CN"/>
                    </w:rPr>
                    <w:t>蒙古国开征空气污染费</w:t>
                  </w:r>
                </w:p>
              </w:tc>
              <w:tc>
                <w:tcPr>
                  <w:tcW w:w="2178" w:type="pct"/>
                </w:tcPr>
                <w:p w14:paraId="60B7BC1E" w14:textId="77777777" w:rsidR="005266E4" w:rsidRPr="005F2432" w:rsidRDefault="005266E4" w:rsidP="00D10905">
                  <w:pPr>
                    <w:rPr>
                      <w:rFonts w:cstheme="minorHAnsi"/>
                      <w:sz w:val="20"/>
                      <w:szCs w:val="20"/>
                    </w:rPr>
                  </w:pPr>
                  <w:r w:rsidRPr="005F2432">
                    <w:rPr>
                      <w:rFonts w:cstheme="minorHAnsi"/>
                      <w:sz w:val="20"/>
                      <w:szCs w:val="20"/>
                    </w:rPr>
                    <w:t>Mongolia start to impose air pollution fee</w:t>
                  </w:r>
                </w:p>
              </w:tc>
            </w:tr>
            <w:tr w:rsidR="005266E4" w:rsidRPr="005F2432" w14:paraId="3B82F1E8" w14:textId="77777777" w:rsidTr="00D10905">
              <w:tc>
                <w:tcPr>
                  <w:tcW w:w="540" w:type="pct"/>
                  <w:vMerge/>
                  <w:vAlign w:val="center"/>
                </w:tcPr>
                <w:p w14:paraId="61F5C5E5" w14:textId="77777777" w:rsidR="005266E4" w:rsidRPr="005F2432" w:rsidRDefault="005266E4" w:rsidP="00D10905">
                  <w:pPr>
                    <w:jc w:val="center"/>
                    <w:rPr>
                      <w:sz w:val="20"/>
                      <w:szCs w:val="20"/>
                    </w:rPr>
                  </w:pPr>
                </w:p>
              </w:tc>
              <w:tc>
                <w:tcPr>
                  <w:tcW w:w="2282" w:type="pct"/>
                </w:tcPr>
                <w:p w14:paraId="2CB5BFA1" w14:textId="77777777" w:rsidR="005266E4" w:rsidRPr="005F2432" w:rsidRDefault="005266E4" w:rsidP="00D10905">
                  <w:r w:rsidRPr="005F2432">
                    <w:rPr>
                      <w:rFonts w:hint="eastAsia"/>
                    </w:rPr>
                    <w:t>并非危言耸听</w:t>
                  </w:r>
                </w:p>
              </w:tc>
              <w:tc>
                <w:tcPr>
                  <w:tcW w:w="2178" w:type="pct"/>
                </w:tcPr>
                <w:p w14:paraId="53854A5F" w14:textId="77777777" w:rsidR="005266E4" w:rsidRPr="005F2432" w:rsidRDefault="005266E4" w:rsidP="00D10905">
                  <w:pPr>
                    <w:rPr>
                      <w:rFonts w:cstheme="minorHAnsi"/>
                      <w:sz w:val="20"/>
                      <w:szCs w:val="20"/>
                    </w:rPr>
                  </w:pPr>
                  <w:r w:rsidRPr="005F2432">
                    <w:rPr>
                      <w:rFonts w:cstheme="minorHAnsi"/>
                      <w:sz w:val="20"/>
                      <w:szCs w:val="20"/>
                    </w:rPr>
                    <w:t>Not alarmism</w:t>
                  </w:r>
                </w:p>
              </w:tc>
            </w:tr>
            <w:tr w:rsidR="005266E4" w:rsidRPr="005F2432" w14:paraId="5664EC71" w14:textId="77777777" w:rsidTr="00D10905">
              <w:tc>
                <w:tcPr>
                  <w:tcW w:w="540" w:type="pct"/>
                  <w:vMerge w:val="restart"/>
                  <w:vAlign w:val="center"/>
                </w:tcPr>
                <w:p w14:paraId="2987317E" w14:textId="77777777" w:rsidR="005266E4" w:rsidRPr="005F2432" w:rsidRDefault="005266E4" w:rsidP="00D10905">
                  <w:pPr>
                    <w:jc w:val="center"/>
                    <w:rPr>
                      <w:sz w:val="20"/>
                      <w:szCs w:val="20"/>
                    </w:rPr>
                  </w:pPr>
                  <w:r w:rsidRPr="005F2432">
                    <w:rPr>
                      <w:sz w:val="20"/>
                      <w:szCs w:val="20"/>
                    </w:rPr>
                    <w:t>2011</w:t>
                  </w:r>
                </w:p>
              </w:tc>
              <w:tc>
                <w:tcPr>
                  <w:tcW w:w="2282" w:type="pct"/>
                </w:tcPr>
                <w:p w14:paraId="42826AF1" w14:textId="77777777" w:rsidR="005266E4" w:rsidRPr="005F2432" w:rsidRDefault="005266E4" w:rsidP="00D10905">
                  <w:r w:rsidRPr="005F2432">
                    <w:rPr>
                      <w:rFonts w:hint="eastAsia"/>
                    </w:rPr>
                    <w:t>“减氮”也重要</w:t>
                  </w:r>
                </w:p>
              </w:tc>
              <w:tc>
                <w:tcPr>
                  <w:tcW w:w="2178" w:type="pct"/>
                </w:tcPr>
                <w:p w14:paraId="204D73EC" w14:textId="77777777" w:rsidR="005266E4" w:rsidRPr="005F2432" w:rsidRDefault="005266E4" w:rsidP="00D10905">
                  <w:pPr>
                    <w:rPr>
                      <w:rFonts w:cstheme="minorHAnsi"/>
                      <w:sz w:val="20"/>
                      <w:szCs w:val="20"/>
                    </w:rPr>
                  </w:pPr>
                  <w:r w:rsidRPr="005F2432">
                    <w:rPr>
                      <w:rFonts w:cstheme="minorHAnsi"/>
                      <w:sz w:val="20"/>
                      <w:szCs w:val="20"/>
                    </w:rPr>
                    <w:t>“reduce nitrogen” also important</w:t>
                  </w:r>
                </w:p>
              </w:tc>
            </w:tr>
            <w:tr w:rsidR="005266E4" w:rsidRPr="005F2432" w14:paraId="6B0C9248" w14:textId="77777777" w:rsidTr="00D10905">
              <w:tc>
                <w:tcPr>
                  <w:tcW w:w="540" w:type="pct"/>
                  <w:vMerge/>
                  <w:vAlign w:val="center"/>
                </w:tcPr>
                <w:p w14:paraId="78CF7E5E" w14:textId="77777777" w:rsidR="005266E4" w:rsidRPr="005F2432" w:rsidRDefault="005266E4" w:rsidP="00D10905">
                  <w:pPr>
                    <w:jc w:val="center"/>
                    <w:rPr>
                      <w:sz w:val="20"/>
                      <w:szCs w:val="20"/>
                    </w:rPr>
                  </w:pPr>
                </w:p>
              </w:tc>
              <w:tc>
                <w:tcPr>
                  <w:tcW w:w="2282" w:type="pct"/>
                </w:tcPr>
                <w:p w14:paraId="4B2FDBC0" w14:textId="77777777" w:rsidR="005266E4" w:rsidRPr="005F2432" w:rsidRDefault="005266E4" w:rsidP="00D10905">
                  <w:r w:rsidRPr="005F2432">
                    <w:rPr>
                      <w:rFonts w:hint="eastAsia"/>
                    </w:rPr>
                    <w:t>身陷洪水不离家</w:t>
                  </w:r>
                </w:p>
              </w:tc>
              <w:tc>
                <w:tcPr>
                  <w:tcW w:w="2178" w:type="pct"/>
                </w:tcPr>
                <w:p w14:paraId="060E3B7B" w14:textId="77777777" w:rsidR="005266E4" w:rsidRPr="005F2432" w:rsidRDefault="005266E4" w:rsidP="00D10905">
                  <w:pPr>
                    <w:rPr>
                      <w:rFonts w:cstheme="minorHAnsi"/>
                      <w:sz w:val="20"/>
                      <w:szCs w:val="20"/>
                    </w:rPr>
                  </w:pPr>
                  <w:r w:rsidRPr="005F2432">
                    <w:rPr>
                      <w:rFonts w:cstheme="minorHAnsi"/>
                      <w:sz w:val="20"/>
                      <w:szCs w:val="20"/>
                    </w:rPr>
                    <w:t>Staying in the flood not leaving home</w:t>
                  </w:r>
                </w:p>
              </w:tc>
            </w:tr>
            <w:tr w:rsidR="005266E4" w:rsidRPr="005F2432" w14:paraId="77515898" w14:textId="77777777" w:rsidTr="00D10905">
              <w:tc>
                <w:tcPr>
                  <w:tcW w:w="540" w:type="pct"/>
                  <w:vMerge w:val="restart"/>
                  <w:vAlign w:val="center"/>
                </w:tcPr>
                <w:p w14:paraId="5C54C1A0" w14:textId="77777777" w:rsidR="005266E4" w:rsidRPr="005F2432" w:rsidRDefault="005266E4" w:rsidP="00D10905">
                  <w:pPr>
                    <w:jc w:val="center"/>
                    <w:rPr>
                      <w:sz w:val="20"/>
                      <w:szCs w:val="20"/>
                    </w:rPr>
                  </w:pPr>
                  <w:r w:rsidRPr="005F2432">
                    <w:rPr>
                      <w:sz w:val="20"/>
                      <w:szCs w:val="20"/>
                    </w:rPr>
                    <w:t>2012</w:t>
                  </w:r>
                </w:p>
              </w:tc>
              <w:tc>
                <w:tcPr>
                  <w:tcW w:w="2282" w:type="pct"/>
                </w:tcPr>
                <w:p w14:paraId="3A94FF80" w14:textId="77777777" w:rsidR="005266E4" w:rsidRPr="005F2432" w:rsidRDefault="005266E4" w:rsidP="00D10905">
                  <w:pPr>
                    <w:rPr>
                      <w:lang w:eastAsia="zh-CN"/>
                    </w:rPr>
                  </w:pPr>
                  <w:r w:rsidRPr="005F2432">
                    <w:rPr>
                      <w:rFonts w:hint="eastAsia"/>
                      <w:lang w:eastAsia="zh-CN"/>
                    </w:rPr>
                    <w:t>分清雾与霾，防范别大意</w:t>
                  </w:r>
                </w:p>
              </w:tc>
              <w:tc>
                <w:tcPr>
                  <w:tcW w:w="2178" w:type="pct"/>
                </w:tcPr>
                <w:p w14:paraId="011AAC51" w14:textId="77777777" w:rsidR="005266E4" w:rsidRPr="005F2432" w:rsidRDefault="005266E4" w:rsidP="00D10905">
                  <w:pPr>
                    <w:rPr>
                      <w:rFonts w:cstheme="minorHAnsi"/>
                      <w:sz w:val="20"/>
                      <w:szCs w:val="20"/>
                    </w:rPr>
                  </w:pPr>
                  <w:r w:rsidRPr="005F2432">
                    <w:rPr>
                      <w:rFonts w:cstheme="minorHAnsi"/>
                      <w:sz w:val="20"/>
                      <w:szCs w:val="20"/>
                    </w:rPr>
                    <w:t>Be aware to the haze, distinguish frog and the haze</w:t>
                  </w:r>
                </w:p>
              </w:tc>
            </w:tr>
            <w:tr w:rsidR="005266E4" w:rsidRPr="005F2432" w14:paraId="088F917F" w14:textId="77777777" w:rsidTr="00D10905">
              <w:tc>
                <w:tcPr>
                  <w:tcW w:w="540" w:type="pct"/>
                  <w:vMerge/>
                </w:tcPr>
                <w:p w14:paraId="06C0AFC4" w14:textId="77777777" w:rsidR="005266E4" w:rsidRPr="005F2432" w:rsidRDefault="005266E4" w:rsidP="00D10905">
                  <w:pPr>
                    <w:rPr>
                      <w:sz w:val="20"/>
                      <w:szCs w:val="20"/>
                    </w:rPr>
                  </w:pPr>
                </w:p>
              </w:tc>
              <w:tc>
                <w:tcPr>
                  <w:tcW w:w="2282" w:type="pct"/>
                </w:tcPr>
                <w:p w14:paraId="2923AA7A" w14:textId="77777777" w:rsidR="005266E4" w:rsidRPr="005F2432" w:rsidRDefault="005266E4" w:rsidP="00D10905">
                  <w:pPr>
                    <w:rPr>
                      <w:lang w:eastAsia="zh-CN"/>
                    </w:rPr>
                  </w:pPr>
                  <w:r w:rsidRPr="005F2432">
                    <w:rPr>
                      <w:rFonts w:hint="eastAsia"/>
                      <w:lang w:eastAsia="zh-CN"/>
                    </w:rPr>
                    <w:t>极端气候事件导致的经济损失将增加</w:t>
                  </w:r>
                </w:p>
              </w:tc>
              <w:tc>
                <w:tcPr>
                  <w:tcW w:w="2178" w:type="pct"/>
                </w:tcPr>
                <w:p w14:paraId="584FCD9B" w14:textId="77777777" w:rsidR="005266E4" w:rsidRPr="005F2432" w:rsidRDefault="005266E4" w:rsidP="00D10905">
                  <w:pPr>
                    <w:rPr>
                      <w:rFonts w:cstheme="minorHAnsi"/>
                      <w:sz w:val="20"/>
                      <w:szCs w:val="20"/>
                    </w:rPr>
                  </w:pPr>
                  <w:r w:rsidRPr="005F2432">
                    <w:rPr>
                      <w:rFonts w:cstheme="minorHAnsi"/>
                      <w:sz w:val="20"/>
                      <w:szCs w:val="20"/>
                    </w:rPr>
                    <w:t xml:space="preserve">Financial lost caused by extreme climate event will increase </w:t>
                  </w:r>
                </w:p>
              </w:tc>
            </w:tr>
            <w:tr w:rsidR="005266E4" w:rsidRPr="005F2432" w14:paraId="2781A020" w14:textId="77777777" w:rsidTr="00D10905">
              <w:tc>
                <w:tcPr>
                  <w:tcW w:w="540" w:type="pct"/>
                  <w:vMerge/>
                </w:tcPr>
                <w:p w14:paraId="06CD74FB" w14:textId="77777777" w:rsidR="005266E4" w:rsidRPr="005F2432" w:rsidRDefault="005266E4" w:rsidP="00D10905">
                  <w:pPr>
                    <w:rPr>
                      <w:sz w:val="20"/>
                      <w:szCs w:val="20"/>
                    </w:rPr>
                  </w:pPr>
                </w:p>
              </w:tc>
              <w:tc>
                <w:tcPr>
                  <w:tcW w:w="2282" w:type="pct"/>
                </w:tcPr>
                <w:p w14:paraId="130D6B5F" w14:textId="77777777" w:rsidR="005266E4" w:rsidRPr="005F2432" w:rsidRDefault="005266E4" w:rsidP="00D10905">
                  <w:pPr>
                    <w:rPr>
                      <w:lang w:eastAsia="zh-CN"/>
                    </w:rPr>
                  </w:pPr>
                  <w:r w:rsidRPr="005F2432">
                    <w:rPr>
                      <w:rFonts w:hint="eastAsia"/>
                      <w:lang w:eastAsia="zh-CN"/>
                    </w:rPr>
                    <w:t>“火炉”城市越来越多</w:t>
                  </w:r>
                </w:p>
              </w:tc>
              <w:tc>
                <w:tcPr>
                  <w:tcW w:w="2178" w:type="pct"/>
                </w:tcPr>
                <w:p w14:paraId="04DCD91B" w14:textId="77777777" w:rsidR="005266E4" w:rsidRPr="005F2432" w:rsidRDefault="005266E4" w:rsidP="00D10905">
                  <w:pPr>
                    <w:rPr>
                      <w:rFonts w:cstheme="minorHAnsi"/>
                      <w:sz w:val="20"/>
                      <w:szCs w:val="20"/>
                    </w:rPr>
                  </w:pPr>
                  <w:r w:rsidRPr="005F2432">
                    <w:rPr>
                      <w:rFonts w:cstheme="minorHAnsi"/>
                      <w:sz w:val="20"/>
                      <w:szCs w:val="20"/>
                    </w:rPr>
                    <w:t>“hot” cities keep growing</w:t>
                  </w:r>
                </w:p>
              </w:tc>
            </w:tr>
            <w:tr w:rsidR="005266E4" w:rsidRPr="005F2432" w14:paraId="20ACA999" w14:textId="77777777" w:rsidTr="00D10905">
              <w:tc>
                <w:tcPr>
                  <w:tcW w:w="540" w:type="pct"/>
                  <w:vMerge w:val="restart"/>
                  <w:vAlign w:val="center"/>
                </w:tcPr>
                <w:p w14:paraId="32E8B1C2" w14:textId="77777777" w:rsidR="005266E4" w:rsidRPr="005F2432" w:rsidRDefault="005266E4" w:rsidP="00D10905">
                  <w:pPr>
                    <w:jc w:val="center"/>
                    <w:rPr>
                      <w:sz w:val="20"/>
                      <w:szCs w:val="20"/>
                    </w:rPr>
                  </w:pPr>
                  <w:r w:rsidRPr="005F2432">
                    <w:rPr>
                      <w:sz w:val="20"/>
                      <w:szCs w:val="20"/>
                    </w:rPr>
                    <w:t>2013</w:t>
                  </w:r>
                </w:p>
              </w:tc>
              <w:tc>
                <w:tcPr>
                  <w:tcW w:w="2282" w:type="pct"/>
                </w:tcPr>
                <w:p w14:paraId="23F839EB" w14:textId="77777777" w:rsidR="005266E4" w:rsidRPr="005F2432" w:rsidRDefault="005266E4" w:rsidP="00D10905">
                  <w:pPr>
                    <w:rPr>
                      <w:lang w:eastAsia="zh-CN"/>
                    </w:rPr>
                  </w:pPr>
                  <w:r w:rsidRPr="005F2432">
                    <w:rPr>
                      <w:rFonts w:hint="eastAsia"/>
                      <w:lang w:eastAsia="zh-CN"/>
                    </w:rPr>
                    <w:t>雾霾天，口罩怎么选？</w:t>
                  </w:r>
                </w:p>
              </w:tc>
              <w:tc>
                <w:tcPr>
                  <w:tcW w:w="2178" w:type="pct"/>
                </w:tcPr>
                <w:p w14:paraId="04D2A911" w14:textId="77777777" w:rsidR="005266E4" w:rsidRPr="005F2432" w:rsidRDefault="005266E4" w:rsidP="00D10905">
                  <w:pPr>
                    <w:rPr>
                      <w:rFonts w:cstheme="minorHAnsi"/>
                      <w:sz w:val="20"/>
                      <w:szCs w:val="20"/>
                    </w:rPr>
                  </w:pPr>
                  <w:r w:rsidRPr="005F2432">
                    <w:rPr>
                      <w:rFonts w:cstheme="minorHAnsi"/>
                      <w:sz w:val="20"/>
                      <w:szCs w:val="20"/>
                    </w:rPr>
                    <w:t>How to choose mask in haze day</w:t>
                  </w:r>
                </w:p>
              </w:tc>
            </w:tr>
            <w:tr w:rsidR="005266E4" w:rsidRPr="005F2432" w14:paraId="095D728B" w14:textId="77777777" w:rsidTr="00D10905">
              <w:tc>
                <w:tcPr>
                  <w:tcW w:w="540" w:type="pct"/>
                  <w:vMerge/>
                  <w:vAlign w:val="center"/>
                </w:tcPr>
                <w:p w14:paraId="1AF323CF" w14:textId="77777777" w:rsidR="005266E4" w:rsidRPr="005F2432" w:rsidRDefault="005266E4" w:rsidP="00D10905">
                  <w:pPr>
                    <w:jc w:val="center"/>
                    <w:rPr>
                      <w:sz w:val="20"/>
                      <w:szCs w:val="20"/>
                    </w:rPr>
                  </w:pPr>
                </w:p>
              </w:tc>
              <w:tc>
                <w:tcPr>
                  <w:tcW w:w="2282" w:type="pct"/>
                </w:tcPr>
                <w:p w14:paraId="7CB16BC6" w14:textId="77777777" w:rsidR="005266E4" w:rsidRPr="005F2432" w:rsidRDefault="005266E4" w:rsidP="00D10905">
                  <w:pPr>
                    <w:rPr>
                      <w:lang w:eastAsia="zh-CN"/>
                    </w:rPr>
                  </w:pPr>
                  <w:r w:rsidRPr="005F2432">
                    <w:rPr>
                      <w:rFonts w:hint="eastAsia"/>
                      <w:lang w:eastAsia="zh-CN"/>
                    </w:rPr>
                    <w:t>新型城镇化  重点在质量</w:t>
                  </w:r>
                </w:p>
              </w:tc>
              <w:tc>
                <w:tcPr>
                  <w:tcW w:w="2178" w:type="pct"/>
                </w:tcPr>
                <w:p w14:paraId="3D80983F" w14:textId="77777777" w:rsidR="005266E4" w:rsidRPr="005F2432" w:rsidRDefault="005266E4" w:rsidP="00D10905">
                  <w:pPr>
                    <w:rPr>
                      <w:rFonts w:cstheme="minorHAnsi"/>
                      <w:sz w:val="20"/>
                      <w:szCs w:val="20"/>
                    </w:rPr>
                  </w:pPr>
                  <w:r w:rsidRPr="005F2432">
                    <w:rPr>
                      <w:rFonts w:cstheme="minorHAnsi"/>
                      <w:sz w:val="20"/>
                      <w:szCs w:val="20"/>
                    </w:rPr>
                    <w:t>The key point of new urbanization is the quality</w:t>
                  </w:r>
                </w:p>
              </w:tc>
            </w:tr>
            <w:tr w:rsidR="005266E4" w:rsidRPr="005F2432" w14:paraId="71CF26D8" w14:textId="77777777" w:rsidTr="00D10905">
              <w:tc>
                <w:tcPr>
                  <w:tcW w:w="540" w:type="pct"/>
                  <w:vMerge/>
                  <w:vAlign w:val="center"/>
                </w:tcPr>
                <w:p w14:paraId="6100072D" w14:textId="77777777" w:rsidR="005266E4" w:rsidRPr="005F2432" w:rsidRDefault="005266E4" w:rsidP="00D10905">
                  <w:pPr>
                    <w:jc w:val="center"/>
                    <w:rPr>
                      <w:sz w:val="20"/>
                      <w:szCs w:val="20"/>
                    </w:rPr>
                  </w:pPr>
                </w:p>
              </w:tc>
              <w:tc>
                <w:tcPr>
                  <w:tcW w:w="2282" w:type="pct"/>
                </w:tcPr>
                <w:p w14:paraId="59202A87" w14:textId="77777777" w:rsidR="005266E4" w:rsidRPr="005F2432" w:rsidRDefault="005266E4" w:rsidP="00D10905">
                  <w:pPr>
                    <w:rPr>
                      <w:lang w:eastAsia="zh-CN"/>
                    </w:rPr>
                  </w:pPr>
                  <w:r w:rsidRPr="005F2432">
                    <w:rPr>
                      <w:rFonts w:hint="eastAsia"/>
                      <w:lang w:eastAsia="zh-CN"/>
                    </w:rPr>
                    <w:t>近年降水为何“北多南少</w:t>
                  </w:r>
                  <w:r w:rsidRPr="005F2432">
                    <w:rPr>
                      <w:lang w:eastAsia="zh-CN"/>
                    </w:rPr>
                    <w:t>”</w:t>
                  </w:r>
                </w:p>
              </w:tc>
              <w:tc>
                <w:tcPr>
                  <w:tcW w:w="2178" w:type="pct"/>
                </w:tcPr>
                <w:p w14:paraId="420C6D70" w14:textId="77777777" w:rsidR="005266E4" w:rsidRPr="005F2432" w:rsidRDefault="005266E4" w:rsidP="00D10905">
                  <w:pPr>
                    <w:rPr>
                      <w:rFonts w:cstheme="minorHAnsi"/>
                      <w:sz w:val="20"/>
                      <w:szCs w:val="20"/>
                    </w:rPr>
                  </w:pPr>
                  <w:r w:rsidRPr="005F2432">
                    <w:rPr>
                      <w:rFonts w:cstheme="minorHAnsi"/>
                      <w:sz w:val="20"/>
                      <w:szCs w:val="20"/>
                    </w:rPr>
                    <w:t>Why recent precipitation is “more in north less in south”</w:t>
                  </w:r>
                </w:p>
              </w:tc>
            </w:tr>
            <w:tr w:rsidR="005266E4" w:rsidRPr="005F2432" w14:paraId="7EFBDAD9" w14:textId="77777777" w:rsidTr="00D10905">
              <w:tc>
                <w:tcPr>
                  <w:tcW w:w="540" w:type="pct"/>
                  <w:vMerge/>
                  <w:vAlign w:val="center"/>
                </w:tcPr>
                <w:p w14:paraId="33121F69" w14:textId="77777777" w:rsidR="005266E4" w:rsidRPr="005F2432" w:rsidRDefault="005266E4" w:rsidP="00D10905">
                  <w:pPr>
                    <w:jc w:val="center"/>
                    <w:rPr>
                      <w:sz w:val="20"/>
                      <w:szCs w:val="20"/>
                    </w:rPr>
                  </w:pPr>
                </w:p>
              </w:tc>
              <w:tc>
                <w:tcPr>
                  <w:tcW w:w="2282" w:type="pct"/>
                </w:tcPr>
                <w:p w14:paraId="594BCB32" w14:textId="77777777" w:rsidR="005266E4" w:rsidRPr="005F2432" w:rsidRDefault="005266E4" w:rsidP="00D10905">
                  <w:pPr>
                    <w:rPr>
                      <w:lang w:eastAsia="zh-CN"/>
                    </w:rPr>
                  </w:pPr>
                  <w:r w:rsidRPr="005F2432">
                    <w:rPr>
                      <w:rFonts w:hint="eastAsia"/>
                      <w:lang w:eastAsia="zh-CN"/>
                    </w:rPr>
                    <w:t>澳大利亚 优先发展自行车道路网</w:t>
                  </w:r>
                </w:p>
              </w:tc>
              <w:tc>
                <w:tcPr>
                  <w:tcW w:w="2178" w:type="pct"/>
                </w:tcPr>
                <w:p w14:paraId="4BBF2504" w14:textId="77777777" w:rsidR="005266E4" w:rsidRPr="005F2432" w:rsidRDefault="005266E4" w:rsidP="00D10905">
                  <w:pPr>
                    <w:rPr>
                      <w:rFonts w:cstheme="minorHAnsi"/>
                      <w:sz w:val="20"/>
                      <w:szCs w:val="20"/>
                    </w:rPr>
                  </w:pPr>
                  <w:r w:rsidRPr="005F2432">
                    <w:rPr>
                      <w:rFonts w:cstheme="minorHAnsi"/>
                      <w:sz w:val="20"/>
                      <w:szCs w:val="20"/>
                    </w:rPr>
                    <w:t>Australia first develop the web of bicycles</w:t>
                  </w:r>
                </w:p>
              </w:tc>
            </w:tr>
            <w:tr w:rsidR="005266E4" w:rsidRPr="005F2432" w14:paraId="1889DC70" w14:textId="77777777" w:rsidTr="00D10905">
              <w:tc>
                <w:tcPr>
                  <w:tcW w:w="540" w:type="pct"/>
                  <w:vMerge/>
                  <w:vAlign w:val="center"/>
                </w:tcPr>
                <w:p w14:paraId="1F07B337" w14:textId="77777777" w:rsidR="005266E4" w:rsidRPr="005F2432" w:rsidRDefault="005266E4" w:rsidP="00D10905">
                  <w:pPr>
                    <w:jc w:val="center"/>
                    <w:rPr>
                      <w:sz w:val="20"/>
                      <w:szCs w:val="20"/>
                    </w:rPr>
                  </w:pPr>
                </w:p>
              </w:tc>
              <w:tc>
                <w:tcPr>
                  <w:tcW w:w="2282" w:type="pct"/>
                </w:tcPr>
                <w:p w14:paraId="05730C8A" w14:textId="77777777" w:rsidR="005266E4" w:rsidRPr="005F2432" w:rsidRDefault="005266E4" w:rsidP="00D10905">
                  <w:pPr>
                    <w:rPr>
                      <w:lang w:eastAsia="zh-CN"/>
                    </w:rPr>
                  </w:pPr>
                  <w:r w:rsidRPr="005F2432">
                    <w:rPr>
                      <w:rFonts w:hint="eastAsia"/>
                      <w:lang w:eastAsia="zh-CN"/>
                    </w:rPr>
                    <w:t>陕西“杀人蜂”为何肆虐</w:t>
                  </w:r>
                </w:p>
              </w:tc>
              <w:tc>
                <w:tcPr>
                  <w:tcW w:w="2178" w:type="pct"/>
                </w:tcPr>
                <w:p w14:paraId="29B4CF85" w14:textId="77777777" w:rsidR="005266E4" w:rsidRPr="005F2432" w:rsidRDefault="005266E4" w:rsidP="00D10905">
                  <w:pPr>
                    <w:rPr>
                      <w:rFonts w:cstheme="minorHAnsi"/>
                      <w:sz w:val="20"/>
                      <w:szCs w:val="20"/>
                    </w:rPr>
                  </w:pPr>
                  <w:r w:rsidRPr="005F2432">
                    <w:rPr>
                      <w:rFonts w:cstheme="minorHAnsi"/>
                      <w:sz w:val="20"/>
                      <w:szCs w:val="20"/>
                    </w:rPr>
                    <w:t xml:space="preserve">Why Shanxi killer bees prosperous </w:t>
                  </w:r>
                </w:p>
              </w:tc>
            </w:tr>
            <w:tr w:rsidR="005266E4" w:rsidRPr="005F2432" w14:paraId="487164F0" w14:textId="77777777" w:rsidTr="00D10905">
              <w:tc>
                <w:tcPr>
                  <w:tcW w:w="540" w:type="pct"/>
                  <w:vMerge/>
                  <w:vAlign w:val="center"/>
                </w:tcPr>
                <w:p w14:paraId="7BDA7439" w14:textId="77777777" w:rsidR="005266E4" w:rsidRPr="005F2432" w:rsidRDefault="005266E4" w:rsidP="00D10905">
                  <w:pPr>
                    <w:jc w:val="center"/>
                    <w:rPr>
                      <w:sz w:val="20"/>
                      <w:szCs w:val="20"/>
                    </w:rPr>
                  </w:pPr>
                </w:p>
              </w:tc>
              <w:tc>
                <w:tcPr>
                  <w:tcW w:w="2282" w:type="pct"/>
                </w:tcPr>
                <w:p w14:paraId="06A9B01D" w14:textId="77777777" w:rsidR="005266E4" w:rsidRPr="005F2432" w:rsidRDefault="005266E4" w:rsidP="00D10905">
                  <w:pPr>
                    <w:rPr>
                      <w:lang w:eastAsia="zh-CN"/>
                    </w:rPr>
                  </w:pPr>
                  <w:r w:rsidRPr="005F2432">
                    <w:rPr>
                      <w:rFonts w:hint="eastAsia"/>
                      <w:lang w:eastAsia="zh-CN"/>
                    </w:rPr>
                    <w:t>让“骑行”成为“流行”</w:t>
                  </w:r>
                </w:p>
              </w:tc>
              <w:tc>
                <w:tcPr>
                  <w:tcW w:w="2178" w:type="pct"/>
                </w:tcPr>
                <w:p w14:paraId="36D5F053" w14:textId="77777777" w:rsidR="005266E4" w:rsidRPr="005F2432" w:rsidRDefault="005266E4" w:rsidP="00D10905">
                  <w:pPr>
                    <w:rPr>
                      <w:rFonts w:cstheme="minorHAnsi"/>
                      <w:sz w:val="20"/>
                      <w:szCs w:val="20"/>
                    </w:rPr>
                  </w:pPr>
                  <w:r w:rsidRPr="005F2432">
                    <w:rPr>
                      <w:rFonts w:cstheme="minorHAnsi"/>
                      <w:sz w:val="20"/>
                      <w:szCs w:val="20"/>
                    </w:rPr>
                    <w:t>Make bicycling become fashion</w:t>
                  </w:r>
                </w:p>
              </w:tc>
            </w:tr>
            <w:tr w:rsidR="005266E4" w:rsidRPr="005F2432" w14:paraId="3541B274" w14:textId="77777777" w:rsidTr="00D10905">
              <w:tc>
                <w:tcPr>
                  <w:tcW w:w="540" w:type="pct"/>
                  <w:vMerge/>
                  <w:vAlign w:val="center"/>
                </w:tcPr>
                <w:p w14:paraId="413A1B49" w14:textId="77777777" w:rsidR="005266E4" w:rsidRPr="005F2432" w:rsidRDefault="005266E4" w:rsidP="00D10905">
                  <w:pPr>
                    <w:jc w:val="center"/>
                    <w:rPr>
                      <w:sz w:val="20"/>
                      <w:szCs w:val="20"/>
                    </w:rPr>
                  </w:pPr>
                </w:p>
              </w:tc>
              <w:tc>
                <w:tcPr>
                  <w:tcW w:w="2282" w:type="pct"/>
                </w:tcPr>
                <w:p w14:paraId="6D35A006" w14:textId="77777777" w:rsidR="005266E4" w:rsidRPr="005F2432" w:rsidRDefault="005266E4" w:rsidP="00D10905">
                  <w:pPr>
                    <w:rPr>
                      <w:lang w:eastAsia="zh-CN"/>
                    </w:rPr>
                  </w:pPr>
                  <w:r w:rsidRPr="005F2432">
                    <w:rPr>
                      <w:rFonts w:hint="eastAsia"/>
                      <w:lang w:eastAsia="zh-CN"/>
                    </w:rPr>
                    <w:t>澳大利亚热议环境治理困境</w:t>
                  </w:r>
                </w:p>
              </w:tc>
              <w:tc>
                <w:tcPr>
                  <w:tcW w:w="2178" w:type="pct"/>
                </w:tcPr>
                <w:p w14:paraId="3D490496" w14:textId="77777777" w:rsidR="005266E4" w:rsidRPr="005F2432" w:rsidRDefault="005266E4" w:rsidP="00D10905">
                  <w:pPr>
                    <w:rPr>
                      <w:rFonts w:cstheme="minorHAnsi"/>
                      <w:sz w:val="20"/>
                      <w:szCs w:val="20"/>
                    </w:rPr>
                  </w:pPr>
                  <w:r w:rsidRPr="005F2432">
                    <w:rPr>
                      <w:rFonts w:cstheme="minorHAnsi"/>
                      <w:sz w:val="20"/>
                      <w:szCs w:val="20"/>
                    </w:rPr>
                    <w:t xml:space="preserve">Australia heated debate the difficulties of environmental governance </w:t>
                  </w:r>
                </w:p>
              </w:tc>
            </w:tr>
            <w:tr w:rsidR="005266E4" w:rsidRPr="005F2432" w14:paraId="304D6759" w14:textId="77777777" w:rsidTr="00D10905">
              <w:tc>
                <w:tcPr>
                  <w:tcW w:w="540" w:type="pct"/>
                  <w:vMerge/>
                  <w:vAlign w:val="center"/>
                </w:tcPr>
                <w:p w14:paraId="3467DC51" w14:textId="77777777" w:rsidR="005266E4" w:rsidRPr="005F2432" w:rsidRDefault="005266E4" w:rsidP="00D10905">
                  <w:pPr>
                    <w:jc w:val="center"/>
                    <w:rPr>
                      <w:sz w:val="20"/>
                      <w:szCs w:val="20"/>
                    </w:rPr>
                  </w:pPr>
                </w:p>
              </w:tc>
              <w:tc>
                <w:tcPr>
                  <w:tcW w:w="2282" w:type="pct"/>
                </w:tcPr>
                <w:p w14:paraId="0F7BD08B" w14:textId="77777777" w:rsidR="005266E4" w:rsidRPr="005F2432" w:rsidRDefault="005266E4" w:rsidP="00D10905">
                  <w:pPr>
                    <w:rPr>
                      <w:lang w:eastAsia="zh-CN"/>
                    </w:rPr>
                  </w:pPr>
                  <w:r w:rsidRPr="005F2432">
                    <w:rPr>
                      <w:rFonts w:hint="eastAsia"/>
                      <w:lang w:eastAsia="zh-CN"/>
                    </w:rPr>
                    <w:t>东三省遭遇“霾汰”天</w:t>
                  </w:r>
                </w:p>
              </w:tc>
              <w:tc>
                <w:tcPr>
                  <w:tcW w:w="2178" w:type="pct"/>
                </w:tcPr>
                <w:p w14:paraId="1BFC120E" w14:textId="77777777" w:rsidR="005266E4" w:rsidRPr="005F2432" w:rsidRDefault="005266E4" w:rsidP="00D10905">
                  <w:pPr>
                    <w:rPr>
                      <w:rFonts w:cstheme="minorHAnsi"/>
                      <w:sz w:val="20"/>
                      <w:szCs w:val="20"/>
                    </w:rPr>
                  </w:pPr>
                  <w:r w:rsidRPr="005F2432">
                    <w:rPr>
                      <w:rFonts w:cstheme="minorHAnsi"/>
                      <w:sz w:val="20"/>
                      <w:szCs w:val="20"/>
                    </w:rPr>
                    <w:t>The three provinces in the northeast of China has dirty haze day</w:t>
                  </w:r>
                </w:p>
              </w:tc>
            </w:tr>
            <w:tr w:rsidR="005266E4" w:rsidRPr="005F2432" w14:paraId="14085CEB" w14:textId="77777777" w:rsidTr="00D10905">
              <w:tc>
                <w:tcPr>
                  <w:tcW w:w="540" w:type="pct"/>
                  <w:vMerge/>
                  <w:vAlign w:val="center"/>
                </w:tcPr>
                <w:p w14:paraId="24828704" w14:textId="77777777" w:rsidR="005266E4" w:rsidRPr="005F2432" w:rsidRDefault="005266E4" w:rsidP="00D10905">
                  <w:pPr>
                    <w:jc w:val="center"/>
                    <w:rPr>
                      <w:sz w:val="20"/>
                      <w:szCs w:val="20"/>
                    </w:rPr>
                  </w:pPr>
                </w:p>
              </w:tc>
              <w:tc>
                <w:tcPr>
                  <w:tcW w:w="2282" w:type="pct"/>
                </w:tcPr>
                <w:p w14:paraId="3E827B72" w14:textId="77777777" w:rsidR="005266E4" w:rsidRPr="005F2432" w:rsidRDefault="005266E4" w:rsidP="00D10905">
                  <w:pPr>
                    <w:rPr>
                      <w:lang w:eastAsia="zh-CN"/>
                    </w:rPr>
                  </w:pPr>
                  <w:r w:rsidRPr="005F2432">
                    <w:rPr>
                      <w:rFonts w:hint="eastAsia"/>
                      <w:lang w:eastAsia="zh-CN"/>
                    </w:rPr>
                    <w:t>雾霾对生殖能力影响不大</w:t>
                  </w:r>
                </w:p>
              </w:tc>
              <w:tc>
                <w:tcPr>
                  <w:tcW w:w="2178" w:type="pct"/>
                </w:tcPr>
                <w:p w14:paraId="2EC699D5" w14:textId="77777777" w:rsidR="005266E4" w:rsidRPr="005F2432" w:rsidRDefault="005266E4" w:rsidP="00D10905">
                  <w:pPr>
                    <w:rPr>
                      <w:rFonts w:cstheme="minorHAnsi"/>
                      <w:sz w:val="20"/>
                      <w:szCs w:val="20"/>
                    </w:rPr>
                  </w:pPr>
                  <w:r w:rsidRPr="005F2432">
                    <w:rPr>
                      <w:rFonts w:cstheme="minorHAnsi"/>
                      <w:sz w:val="20"/>
                      <w:szCs w:val="20"/>
                    </w:rPr>
                    <w:t>Haze day will not influence fertility</w:t>
                  </w:r>
                </w:p>
              </w:tc>
            </w:tr>
            <w:tr w:rsidR="005266E4" w:rsidRPr="005F2432" w14:paraId="6910C7B3" w14:textId="77777777" w:rsidTr="00D10905">
              <w:tc>
                <w:tcPr>
                  <w:tcW w:w="540" w:type="pct"/>
                  <w:vMerge/>
                  <w:vAlign w:val="center"/>
                </w:tcPr>
                <w:p w14:paraId="1FE1635D" w14:textId="77777777" w:rsidR="005266E4" w:rsidRPr="005F2432" w:rsidRDefault="005266E4" w:rsidP="00D10905">
                  <w:pPr>
                    <w:jc w:val="center"/>
                    <w:rPr>
                      <w:sz w:val="20"/>
                      <w:szCs w:val="20"/>
                    </w:rPr>
                  </w:pPr>
                </w:p>
              </w:tc>
              <w:tc>
                <w:tcPr>
                  <w:tcW w:w="2282" w:type="pct"/>
                </w:tcPr>
                <w:p w14:paraId="24AD9EE9" w14:textId="77777777" w:rsidR="005266E4" w:rsidRPr="005F2432" w:rsidRDefault="005266E4" w:rsidP="00D10905">
                  <w:pPr>
                    <w:rPr>
                      <w:lang w:eastAsia="zh-CN"/>
                    </w:rPr>
                  </w:pPr>
                  <w:r w:rsidRPr="005F2432">
                    <w:rPr>
                      <w:rFonts w:hint="eastAsia"/>
                      <w:lang w:eastAsia="zh-CN"/>
                    </w:rPr>
                    <w:t>雾霾来袭，咱们一起突围</w:t>
                  </w:r>
                </w:p>
              </w:tc>
              <w:tc>
                <w:tcPr>
                  <w:tcW w:w="2178" w:type="pct"/>
                </w:tcPr>
                <w:p w14:paraId="33B605FF" w14:textId="77777777" w:rsidR="005266E4" w:rsidRPr="005F2432" w:rsidRDefault="005266E4" w:rsidP="00D10905">
                  <w:pPr>
                    <w:rPr>
                      <w:rFonts w:cstheme="minorHAnsi"/>
                      <w:sz w:val="20"/>
                      <w:szCs w:val="20"/>
                    </w:rPr>
                  </w:pPr>
                  <w:r w:rsidRPr="005F2432">
                    <w:rPr>
                      <w:rFonts w:cstheme="minorHAnsi"/>
                      <w:sz w:val="20"/>
                      <w:szCs w:val="20"/>
                    </w:rPr>
                    <w:t>Haze surrounding, we rush out together</w:t>
                  </w:r>
                </w:p>
              </w:tc>
            </w:tr>
            <w:tr w:rsidR="005266E4" w:rsidRPr="005F2432" w14:paraId="25F3125E" w14:textId="77777777" w:rsidTr="00D10905">
              <w:tc>
                <w:tcPr>
                  <w:tcW w:w="540" w:type="pct"/>
                  <w:vMerge w:val="restart"/>
                  <w:vAlign w:val="center"/>
                </w:tcPr>
                <w:p w14:paraId="43CA037B" w14:textId="77777777" w:rsidR="005266E4" w:rsidRPr="005F2432" w:rsidRDefault="005266E4" w:rsidP="00D10905">
                  <w:pPr>
                    <w:jc w:val="center"/>
                    <w:rPr>
                      <w:sz w:val="20"/>
                      <w:szCs w:val="20"/>
                    </w:rPr>
                  </w:pPr>
                  <w:r w:rsidRPr="005F2432">
                    <w:rPr>
                      <w:sz w:val="20"/>
                      <w:szCs w:val="20"/>
                    </w:rPr>
                    <w:t>2014</w:t>
                  </w:r>
                </w:p>
              </w:tc>
              <w:tc>
                <w:tcPr>
                  <w:tcW w:w="2282" w:type="pct"/>
                </w:tcPr>
                <w:p w14:paraId="37F45D47" w14:textId="77777777" w:rsidR="005266E4" w:rsidRPr="005F2432" w:rsidRDefault="005266E4" w:rsidP="00D10905">
                  <w:pPr>
                    <w:rPr>
                      <w:lang w:eastAsia="zh-CN"/>
                    </w:rPr>
                  </w:pPr>
                  <w:r w:rsidRPr="005F2432">
                    <w:rPr>
                      <w:rFonts w:hint="eastAsia"/>
                      <w:lang w:eastAsia="zh-CN"/>
                    </w:rPr>
                    <w:t>中国代表团出席第六十七届世界卫生大会</w:t>
                  </w:r>
                </w:p>
              </w:tc>
              <w:tc>
                <w:tcPr>
                  <w:tcW w:w="2178" w:type="pct"/>
                </w:tcPr>
                <w:p w14:paraId="34AB2D3B" w14:textId="77777777" w:rsidR="005266E4" w:rsidRPr="005F2432" w:rsidRDefault="005266E4" w:rsidP="00D10905">
                  <w:pPr>
                    <w:rPr>
                      <w:rFonts w:cstheme="minorHAnsi"/>
                      <w:sz w:val="20"/>
                      <w:szCs w:val="20"/>
                    </w:rPr>
                  </w:pPr>
                  <w:r w:rsidRPr="005F2432">
                    <w:rPr>
                      <w:rFonts w:cstheme="minorHAnsi"/>
                      <w:sz w:val="20"/>
                      <w:szCs w:val="20"/>
                    </w:rPr>
                    <w:t>Chinese delegation attends the 67</w:t>
                  </w:r>
                  <w:r w:rsidRPr="005F2432">
                    <w:rPr>
                      <w:rFonts w:cstheme="minorHAnsi"/>
                      <w:sz w:val="20"/>
                      <w:szCs w:val="20"/>
                      <w:vertAlign w:val="superscript"/>
                    </w:rPr>
                    <w:t>th</w:t>
                  </w:r>
                  <w:r w:rsidRPr="005F2432">
                    <w:rPr>
                      <w:rFonts w:cstheme="minorHAnsi"/>
                      <w:sz w:val="20"/>
                      <w:szCs w:val="20"/>
                    </w:rPr>
                    <w:t xml:space="preserve"> Word Health Assembly</w:t>
                  </w:r>
                </w:p>
              </w:tc>
            </w:tr>
            <w:tr w:rsidR="005266E4" w:rsidRPr="005F2432" w14:paraId="2C7F9792" w14:textId="77777777" w:rsidTr="00D10905">
              <w:tc>
                <w:tcPr>
                  <w:tcW w:w="540" w:type="pct"/>
                  <w:vMerge/>
                </w:tcPr>
                <w:p w14:paraId="79146322" w14:textId="77777777" w:rsidR="005266E4" w:rsidRPr="005F2432" w:rsidRDefault="005266E4" w:rsidP="00D10905">
                  <w:pPr>
                    <w:rPr>
                      <w:sz w:val="20"/>
                      <w:szCs w:val="20"/>
                    </w:rPr>
                  </w:pPr>
                </w:p>
              </w:tc>
              <w:tc>
                <w:tcPr>
                  <w:tcW w:w="2282" w:type="pct"/>
                </w:tcPr>
                <w:p w14:paraId="1E2BF807" w14:textId="77777777" w:rsidR="005266E4" w:rsidRPr="005F2432" w:rsidRDefault="005266E4" w:rsidP="00D10905">
                  <w:r w:rsidRPr="005F2432">
                    <w:rPr>
                      <w:rFonts w:hint="eastAsia"/>
                    </w:rPr>
                    <w:t>美国要求电厂减排30%</w:t>
                  </w:r>
                </w:p>
              </w:tc>
              <w:tc>
                <w:tcPr>
                  <w:tcW w:w="2178" w:type="pct"/>
                </w:tcPr>
                <w:p w14:paraId="17D6F4F2" w14:textId="77777777" w:rsidR="005266E4" w:rsidRPr="005F2432" w:rsidRDefault="005266E4" w:rsidP="00D10905">
                  <w:pPr>
                    <w:rPr>
                      <w:rFonts w:cstheme="minorHAnsi"/>
                      <w:sz w:val="20"/>
                      <w:szCs w:val="20"/>
                    </w:rPr>
                  </w:pPr>
                  <w:r w:rsidRPr="005F2432">
                    <w:rPr>
                      <w:rFonts w:cstheme="minorHAnsi"/>
                      <w:sz w:val="20"/>
                      <w:szCs w:val="20"/>
                    </w:rPr>
                    <w:t>US government requires power plant to reduce emission 30%</w:t>
                  </w:r>
                </w:p>
              </w:tc>
            </w:tr>
            <w:tr w:rsidR="005266E4" w:rsidRPr="005F2432" w14:paraId="787C7F84" w14:textId="77777777" w:rsidTr="00D10905">
              <w:tc>
                <w:tcPr>
                  <w:tcW w:w="540" w:type="pct"/>
                  <w:vMerge/>
                </w:tcPr>
                <w:p w14:paraId="35E68399" w14:textId="77777777" w:rsidR="005266E4" w:rsidRPr="005F2432" w:rsidRDefault="005266E4" w:rsidP="00D10905">
                  <w:pPr>
                    <w:rPr>
                      <w:sz w:val="20"/>
                      <w:szCs w:val="20"/>
                    </w:rPr>
                  </w:pPr>
                </w:p>
              </w:tc>
              <w:tc>
                <w:tcPr>
                  <w:tcW w:w="2282" w:type="pct"/>
                </w:tcPr>
                <w:p w14:paraId="675349F7" w14:textId="77777777" w:rsidR="005266E4" w:rsidRPr="005F2432" w:rsidRDefault="005266E4" w:rsidP="00D10905">
                  <w:r w:rsidRPr="005F2432">
                    <w:rPr>
                      <w:rFonts w:hint="eastAsia"/>
                    </w:rPr>
                    <w:t>知识窗</w:t>
                  </w:r>
                </w:p>
              </w:tc>
              <w:tc>
                <w:tcPr>
                  <w:tcW w:w="2178" w:type="pct"/>
                </w:tcPr>
                <w:p w14:paraId="01496A37" w14:textId="77777777" w:rsidR="005266E4" w:rsidRPr="005F2432" w:rsidRDefault="005266E4" w:rsidP="00D10905">
                  <w:pPr>
                    <w:rPr>
                      <w:rFonts w:cstheme="minorHAnsi"/>
                      <w:sz w:val="20"/>
                      <w:szCs w:val="20"/>
                    </w:rPr>
                  </w:pPr>
                  <w:r w:rsidRPr="005F2432">
                    <w:rPr>
                      <w:rFonts w:cstheme="minorHAnsi"/>
                      <w:sz w:val="20"/>
                      <w:szCs w:val="20"/>
                    </w:rPr>
                    <w:t>Wisdom window</w:t>
                  </w:r>
                </w:p>
              </w:tc>
            </w:tr>
            <w:tr w:rsidR="005266E4" w:rsidRPr="005F2432" w14:paraId="214C33AE" w14:textId="77777777" w:rsidTr="00D10905">
              <w:tc>
                <w:tcPr>
                  <w:tcW w:w="540" w:type="pct"/>
                  <w:vMerge/>
                </w:tcPr>
                <w:p w14:paraId="5B34EC5B" w14:textId="77777777" w:rsidR="005266E4" w:rsidRPr="005F2432" w:rsidRDefault="005266E4" w:rsidP="00D10905">
                  <w:pPr>
                    <w:rPr>
                      <w:sz w:val="20"/>
                      <w:szCs w:val="20"/>
                    </w:rPr>
                  </w:pPr>
                </w:p>
              </w:tc>
              <w:tc>
                <w:tcPr>
                  <w:tcW w:w="2282" w:type="pct"/>
                </w:tcPr>
                <w:p w14:paraId="185C38C0" w14:textId="77777777" w:rsidR="005266E4" w:rsidRPr="005F2432" w:rsidRDefault="005266E4" w:rsidP="00D10905">
                  <w:pPr>
                    <w:rPr>
                      <w:lang w:eastAsia="zh-CN"/>
                    </w:rPr>
                  </w:pPr>
                  <w:r w:rsidRPr="005F2432">
                    <w:rPr>
                      <w:rFonts w:hint="eastAsia"/>
                      <w:lang w:eastAsia="zh-CN"/>
                    </w:rPr>
                    <w:t>气候变暖将严重挤压南亚经济</w:t>
                  </w:r>
                </w:p>
              </w:tc>
              <w:tc>
                <w:tcPr>
                  <w:tcW w:w="2178" w:type="pct"/>
                </w:tcPr>
                <w:p w14:paraId="24F9E17D" w14:textId="77777777" w:rsidR="005266E4" w:rsidRPr="005F2432" w:rsidRDefault="005266E4" w:rsidP="00D10905">
                  <w:pPr>
                    <w:rPr>
                      <w:rFonts w:cstheme="minorHAnsi"/>
                      <w:sz w:val="20"/>
                      <w:szCs w:val="20"/>
                    </w:rPr>
                  </w:pPr>
                  <w:r w:rsidRPr="005F2432">
                    <w:rPr>
                      <w:rFonts w:cstheme="minorHAnsi"/>
                      <w:sz w:val="20"/>
                      <w:szCs w:val="20"/>
                    </w:rPr>
                    <w:t>Climate change will seriously squeeze the Southeast Asia</w:t>
                  </w:r>
                </w:p>
              </w:tc>
            </w:tr>
            <w:tr w:rsidR="005266E4" w:rsidRPr="005F2432" w14:paraId="5C63F665" w14:textId="77777777" w:rsidTr="00D10905">
              <w:tc>
                <w:tcPr>
                  <w:tcW w:w="540" w:type="pct"/>
                  <w:vMerge/>
                </w:tcPr>
                <w:p w14:paraId="036767B1" w14:textId="77777777" w:rsidR="005266E4" w:rsidRPr="005F2432" w:rsidRDefault="005266E4" w:rsidP="00D10905">
                  <w:pPr>
                    <w:rPr>
                      <w:sz w:val="20"/>
                      <w:szCs w:val="20"/>
                    </w:rPr>
                  </w:pPr>
                </w:p>
              </w:tc>
              <w:tc>
                <w:tcPr>
                  <w:tcW w:w="2282" w:type="pct"/>
                </w:tcPr>
                <w:p w14:paraId="31019DBC" w14:textId="77777777" w:rsidR="005266E4" w:rsidRPr="005F2432" w:rsidRDefault="005266E4" w:rsidP="00D10905">
                  <w:r w:rsidRPr="005F2432">
                    <w:rPr>
                      <w:rFonts w:hint="eastAsia"/>
                    </w:rPr>
                    <w:t>冰川在哭泣</w:t>
                  </w:r>
                </w:p>
              </w:tc>
              <w:tc>
                <w:tcPr>
                  <w:tcW w:w="2178" w:type="pct"/>
                </w:tcPr>
                <w:p w14:paraId="260D0420" w14:textId="77777777" w:rsidR="005266E4" w:rsidRPr="005F2432" w:rsidRDefault="005266E4" w:rsidP="00D10905">
                  <w:pPr>
                    <w:rPr>
                      <w:rFonts w:cstheme="minorHAnsi"/>
                      <w:sz w:val="20"/>
                      <w:szCs w:val="20"/>
                    </w:rPr>
                  </w:pPr>
                  <w:r w:rsidRPr="005F2432">
                    <w:rPr>
                      <w:rFonts w:cstheme="minorHAnsi"/>
                      <w:sz w:val="20"/>
                      <w:szCs w:val="20"/>
                    </w:rPr>
                    <w:t>Glacier is crying</w:t>
                  </w:r>
                </w:p>
              </w:tc>
            </w:tr>
            <w:tr w:rsidR="005266E4" w:rsidRPr="005F2432" w14:paraId="48A25828" w14:textId="77777777" w:rsidTr="00D10905">
              <w:tc>
                <w:tcPr>
                  <w:tcW w:w="540" w:type="pct"/>
                  <w:vMerge/>
                </w:tcPr>
                <w:p w14:paraId="01F0786E" w14:textId="77777777" w:rsidR="005266E4" w:rsidRPr="005F2432" w:rsidRDefault="005266E4" w:rsidP="00D10905">
                  <w:pPr>
                    <w:rPr>
                      <w:sz w:val="20"/>
                      <w:szCs w:val="20"/>
                    </w:rPr>
                  </w:pPr>
                </w:p>
              </w:tc>
              <w:tc>
                <w:tcPr>
                  <w:tcW w:w="2282" w:type="pct"/>
                </w:tcPr>
                <w:p w14:paraId="0148D17B" w14:textId="77777777" w:rsidR="005266E4" w:rsidRPr="005F2432" w:rsidRDefault="005266E4" w:rsidP="00D10905">
                  <w:pPr>
                    <w:rPr>
                      <w:lang w:eastAsia="zh-CN"/>
                    </w:rPr>
                  </w:pPr>
                  <w:r w:rsidRPr="005F2432">
                    <w:rPr>
                      <w:rFonts w:hint="eastAsia"/>
                      <w:lang w:eastAsia="zh-CN"/>
                    </w:rPr>
                    <w:t>遏制全球变暖 行动刻不容缓</w:t>
                  </w:r>
                </w:p>
              </w:tc>
              <w:tc>
                <w:tcPr>
                  <w:tcW w:w="2178" w:type="pct"/>
                </w:tcPr>
                <w:p w14:paraId="61991408" w14:textId="77777777" w:rsidR="005266E4" w:rsidRPr="005F2432" w:rsidRDefault="005266E4" w:rsidP="00D10905">
                  <w:pPr>
                    <w:rPr>
                      <w:rFonts w:cstheme="minorHAnsi"/>
                      <w:sz w:val="20"/>
                      <w:szCs w:val="20"/>
                    </w:rPr>
                  </w:pPr>
                  <w:r w:rsidRPr="005F2432">
                    <w:rPr>
                      <w:rFonts w:cstheme="minorHAnsi"/>
                      <w:sz w:val="20"/>
                      <w:szCs w:val="20"/>
                    </w:rPr>
                    <w:t>Limit global warming, action needed</w:t>
                  </w:r>
                </w:p>
              </w:tc>
            </w:tr>
            <w:tr w:rsidR="005266E4" w:rsidRPr="005F2432" w14:paraId="494411A4" w14:textId="77777777" w:rsidTr="00D10905">
              <w:tc>
                <w:tcPr>
                  <w:tcW w:w="540" w:type="pct"/>
                  <w:vMerge/>
                </w:tcPr>
                <w:p w14:paraId="171CDACA" w14:textId="77777777" w:rsidR="005266E4" w:rsidRPr="005F2432" w:rsidRDefault="005266E4" w:rsidP="00D10905">
                  <w:pPr>
                    <w:rPr>
                      <w:sz w:val="20"/>
                      <w:szCs w:val="20"/>
                    </w:rPr>
                  </w:pPr>
                </w:p>
              </w:tc>
              <w:tc>
                <w:tcPr>
                  <w:tcW w:w="2282" w:type="pct"/>
                </w:tcPr>
                <w:p w14:paraId="49022C35" w14:textId="77777777" w:rsidR="005266E4" w:rsidRPr="005F2432" w:rsidRDefault="005266E4" w:rsidP="00D10905">
                  <w:pPr>
                    <w:rPr>
                      <w:lang w:eastAsia="zh-CN"/>
                    </w:rPr>
                  </w:pPr>
                  <w:r w:rsidRPr="005F2432">
                    <w:rPr>
                      <w:rFonts w:hint="eastAsia"/>
                      <w:lang w:eastAsia="zh-CN"/>
                    </w:rPr>
                    <w:t>气候灾变问题很遥远吗</w:t>
                  </w:r>
                </w:p>
              </w:tc>
              <w:tc>
                <w:tcPr>
                  <w:tcW w:w="2178" w:type="pct"/>
                </w:tcPr>
                <w:p w14:paraId="7366C943" w14:textId="77777777" w:rsidR="005266E4" w:rsidRPr="005F2432" w:rsidRDefault="005266E4" w:rsidP="00D10905">
                  <w:pPr>
                    <w:rPr>
                      <w:rFonts w:cstheme="minorHAnsi"/>
                      <w:sz w:val="20"/>
                      <w:szCs w:val="20"/>
                    </w:rPr>
                  </w:pPr>
                  <w:r w:rsidRPr="005F2432">
                    <w:rPr>
                      <w:rFonts w:cstheme="minorHAnsi"/>
                      <w:sz w:val="20"/>
                      <w:szCs w:val="20"/>
                    </w:rPr>
                    <w:t>Is climate disaster far away from us?</w:t>
                  </w:r>
                </w:p>
              </w:tc>
            </w:tr>
            <w:tr w:rsidR="005266E4" w:rsidRPr="005F2432" w14:paraId="4EE9CACA" w14:textId="77777777" w:rsidTr="00D10905">
              <w:tc>
                <w:tcPr>
                  <w:tcW w:w="540" w:type="pct"/>
                  <w:vMerge/>
                </w:tcPr>
                <w:p w14:paraId="5365959F" w14:textId="77777777" w:rsidR="005266E4" w:rsidRPr="005F2432" w:rsidRDefault="005266E4" w:rsidP="00D10905">
                  <w:pPr>
                    <w:rPr>
                      <w:sz w:val="20"/>
                      <w:szCs w:val="20"/>
                    </w:rPr>
                  </w:pPr>
                </w:p>
              </w:tc>
              <w:tc>
                <w:tcPr>
                  <w:tcW w:w="2282" w:type="pct"/>
                </w:tcPr>
                <w:p w14:paraId="7B29D4D1" w14:textId="77777777" w:rsidR="005266E4" w:rsidRPr="005F2432" w:rsidRDefault="005266E4" w:rsidP="00D10905">
                  <w:pPr>
                    <w:rPr>
                      <w:lang w:eastAsia="zh-CN"/>
                    </w:rPr>
                  </w:pPr>
                  <w:r w:rsidRPr="005F2432">
                    <w:rPr>
                      <w:rFonts w:hint="eastAsia"/>
                      <w:lang w:eastAsia="zh-CN"/>
                    </w:rPr>
                    <w:t>减霾需要“拆风机”？</w:t>
                  </w:r>
                </w:p>
              </w:tc>
              <w:tc>
                <w:tcPr>
                  <w:tcW w:w="2178" w:type="pct"/>
                </w:tcPr>
                <w:p w14:paraId="0ED650E3" w14:textId="77777777" w:rsidR="005266E4" w:rsidRPr="005F2432" w:rsidRDefault="005266E4" w:rsidP="00D10905">
                  <w:pPr>
                    <w:rPr>
                      <w:rFonts w:cstheme="minorHAnsi"/>
                      <w:sz w:val="20"/>
                      <w:szCs w:val="20"/>
                    </w:rPr>
                  </w:pPr>
                  <w:r w:rsidRPr="005F2432">
                    <w:rPr>
                      <w:rFonts w:cstheme="minorHAnsi"/>
                      <w:sz w:val="20"/>
                      <w:szCs w:val="20"/>
                    </w:rPr>
                    <w:t xml:space="preserve">Reduce haze need “wind reduction machine”? </w:t>
                  </w:r>
                </w:p>
              </w:tc>
            </w:tr>
            <w:tr w:rsidR="005266E4" w:rsidRPr="005F2432" w14:paraId="27255959" w14:textId="77777777" w:rsidTr="00D10905">
              <w:tc>
                <w:tcPr>
                  <w:tcW w:w="540" w:type="pct"/>
                  <w:vMerge w:val="restart"/>
                  <w:vAlign w:val="center"/>
                </w:tcPr>
                <w:p w14:paraId="7A15754E" w14:textId="77777777" w:rsidR="005266E4" w:rsidRPr="005F2432" w:rsidRDefault="005266E4" w:rsidP="00D10905">
                  <w:pPr>
                    <w:jc w:val="center"/>
                    <w:rPr>
                      <w:sz w:val="20"/>
                      <w:szCs w:val="20"/>
                    </w:rPr>
                  </w:pPr>
                  <w:r w:rsidRPr="005F2432">
                    <w:rPr>
                      <w:sz w:val="20"/>
                      <w:szCs w:val="20"/>
                    </w:rPr>
                    <w:t>2015</w:t>
                  </w:r>
                </w:p>
              </w:tc>
              <w:tc>
                <w:tcPr>
                  <w:tcW w:w="2282" w:type="pct"/>
                </w:tcPr>
                <w:p w14:paraId="24422DF2" w14:textId="77777777" w:rsidR="005266E4" w:rsidRPr="005F2432" w:rsidRDefault="005266E4" w:rsidP="00D10905">
                  <w:pPr>
                    <w:rPr>
                      <w:lang w:eastAsia="zh-CN"/>
                    </w:rPr>
                  </w:pPr>
                  <w:r w:rsidRPr="005F2432">
                    <w:rPr>
                      <w:rFonts w:hint="eastAsia"/>
                      <w:lang w:eastAsia="zh-CN"/>
                    </w:rPr>
                    <w:t>中国正成为全球发展领域的领导者</w:t>
                  </w:r>
                </w:p>
              </w:tc>
              <w:tc>
                <w:tcPr>
                  <w:tcW w:w="2178" w:type="pct"/>
                </w:tcPr>
                <w:p w14:paraId="19E95317" w14:textId="77777777" w:rsidR="005266E4" w:rsidRPr="005F2432" w:rsidRDefault="005266E4" w:rsidP="00D10905">
                  <w:pPr>
                    <w:rPr>
                      <w:rFonts w:cstheme="minorHAnsi"/>
                      <w:sz w:val="20"/>
                      <w:szCs w:val="20"/>
                    </w:rPr>
                  </w:pPr>
                  <w:r w:rsidRPr="005F2432">
                    <w:rPr>
                      <w:rFonts w:cstheme="minorHAnsi"/>
                      <w:sz w:val="20"/>
                      <w:szCs w:val="20"/>
                    </w:rPr>
                    <w:t>China is becoming the global development leader</w:t>
                  </w:r>
                </w:p>
              </w:tc>
            </w:tr>
            <w:tr w:rsidR="005266E4" w:rsidRPr="005F2432" w14:paraId="67BE3A36" w14:textId="77777777" w:rsidTr="00D10905">
              <w:tc>
                <w:tcPr>
                  <w:tcW w:w="540" w:type="pct"/>
                  <w:vMerge/>
                  <w:vAlign w:val="center"/>
                </w:tcPr>
                <w:p w14:paraId="5EE16374" w14:textId="77777777" w:rsidR="005266E4" w:rsidRPr="005F2432" w:rsidRDefault="005266E4" w:rsidP="00D10905">
                  <w:pPr>
                    <w:jc w:val="center"/>
                    <w:rPr>
                      <w:sz w:val="20"/>
                      <w:szCs w:val="20"/>
                    </w:rPr>
                  </w:pPr>
                </w:p>
              </w:tc>
              <w:tc>
                <w:tcPr>
                  <w:tcW w:w="2282" w:type="pct"/>
                </w:tcPr>
                <w:p w14:paraId="07B134DB" w14:textId="77777777" w:rsidR="005266E4" w:rsidRPr="005F2432" w:rsidRDefault="005266E4" w:rsidP="00D10905">
                  <w:pPr>
                    <w:rPr>
                      <w:lang w:eastAsia="zh-CN"/>
                    </w:rPr>
                  </w:pPr>
                  <w:r w:rsidRPr="005F2432">
                    <w:rPr>
                      <w:rFonts w:hint="eastAsia"/>
                      <w:lang w:eastAsia="zh-CN"/>
                    </w:rPr>
                    <w:t>“厄尔尼诺”所致干旱重创非洲多国</w:t>
                  </w:r>
                </w:p>
              </w:tc>
              <w:tc>
                <w:tcPr>
                  <w:tcW w:w="2178" w:type="pct"/>
                </w:tcPr>
                <w:p w14:paraId="344575A0" w14:textId="77777777" w:rsidR="005266E4" w:rsidRPr="005F2432" w:rsidRDefault="005266E4" w:rsidP="00D10905">
                  <w:pPr>
                    <w:rPr>
                      <w:rFonts w:cstheme="minorHAnsi"/>
                      <w:sz w:val="20"/>
                      <w:szCs w:val="20"/>
                    </w:rPr>
                  </w:pPr>
                  <w:r w:rsidRPr="005F2432">
                    <w:rPr>
                      <w:rFonts w:cstheme="minorHAnsi"/>
                      <w:sz w:val="20"/>
                      <w:szCs w:val="20"/>
                    </w:rPr>
                    <w:t>“el nino” causes dry land, and damage many countries in Africa</w:t>
                  </w:r>
                </w:p>
              </w:tc>
            </w:tr>
            <w:tr w:rsidR="005266E4" w:rsidRPr="005F2432" w14:paraId="6AFAB69E" w14:textId="77777777" w:rsidTr="00D10905">
              <w:tc>
                <w:tcPr>
                  <w:tcW w:w="540" w:type="pct"/>
                  <w:vMerge/>
                  <w:vAlign w:val="center"/>
                </w:tcPr>
                <w:p w14:paraId="07CC2793" w14:textId="77777777" w:rsidR="005266E4" w:rsidRPr="005F2432" w:rsidRDefault="005266E4" w:rsidP="00D10905">
                  <w:pPr>
                    <w:jc w:val="center"/>
                    <w:rPr>
                      <w:sz w:val="20"/>
                      <w:szCs w:val="20"/>
                    </w:rPr>
                  </w:pPr>
                </w:p>
              </w:tc>
              <w:tc>
                <w:tcPr>
                  <w:tcW w:w="2282" w:type="pct"/>
                </w:tcPr>
                <w:p w14:paraId="3E16F2D7" w14:textId="77777777" w:rsidR="005266E4" w:rsidRPr="005F2432" w:rsidRDefault="005266E4" w:rsidP="00D10905">
                  <w:pPr>
                    <w:rPr>
                      <w:lang w:eastAsia="zh-CN"/>
                    </w:rPr>
                  </w:pPr>
                  <w:r w:rsidRPr="005F2432">
                    <w:rPr>
                      <w:rFonts w:hint="eastAsia"/>
                      <w:lang w:eastAsia="zh-CN"/>
                    </w:rPr>
                    <w:t>气候变化可能威胁社会发展和全球健康成果</w:t>
                  </w:r>
                </w:p>
              </w:tc>
              <w:tc>
                <w:tcPr>
                  <w:tcW w:w="2178" w:type="pct"/>
                </w:tcPr>
                <w:p w14:paraId="116F040A" w14:textId="77777777" w:rsidR="005266E4" w:rsidRPr="005F2432" w:rsidRDefault="005266E4" w:rsidP="00D10905">
                  <w:pPr>
                    <w:rPr>
                      <w:rFonts w:cstheme="minorHAnsi"/>
                      <w:sz w:val="20"/>
                      <w:szCs w:val="20"/>
                    </w:rPr>
                  </w:pPr>
                  <w:r w:rsidRPr="005F2432">
                    <w:rPr>
                      <w:rFonts w:cstheme="minorHAnsi"/>
                      <w:sz w:val="20"/>
                      <w:szCs w:val="20"/>
                    </w:rPr>
                    <w:t>Climate change can endanger the social development and global health</w:t>
                  </w:r>
                </w:p>
              </w:tc>
            </w:tr>
            <w:tr w:rsidR="005266E4" w:rsidRPr="005F2432" w14:paraId="2C078FD5" w14:textId="77777777" w:rsidTr="00D10905">
              <w:tc>
                <w:tcPr>
                  <w:tcW w:w="540" w:type="pct"/>
                  <w:vMerge/>
                  <w:vAlign w:val="center"/>
                </w:tcPr>
                <w:p w14:paraId="2F3CB413" w14:textId="77777777" w:rsidR="005266E4" w:rsidRPr="005F2432" w:rsidRDefault="005266E4" w:rsidP="00D10905">
                  <w:pPr>
                    <w:jc w:val="center"/>
                    <w:rPr>
                      <w:sz w:val="20"/>
                      <w:szCs w:val="20"/>
                    </w:rPr>
                  </w:pPr>
                </w:p>
              </w:tc>
              <w:tc>
                <w:tcPr>
                  <w:tcW w:w="2282" w:type="pct"/>
                </w:tcPr>
                <w:p w14:paraId="46D50D4D" w14:textId="77777777" w:rsidR="005266E4" w:rsidRPr="005F2432" w:rsidRDefault="005266E4" w:rsidP="00D10905">
                  <w:pPr>
                    <w:rPr>
                      <w:lang w:eastAsia="zh-CN"/>
                    </w:rPr>
                  </w:pPr>
                  <w:r w:rsidRPr="005F2432">
                    <w:rPr>
                      <w:rFonts w:hint="eastAsia"/>
                      <w:lang w:eastAsia="zh-CN"/>
                    </w:rPr>
                    <w:t>减贫也要应对气候变化</w:t>
                  </w:r>
                </w:p>
              </w:tc>
              <w:tc>
                <w:tcPr>
                  <w:tcW w:w="2178" w:type="pct"/>
                </w:tcPr>
                <w:p w14:paraId="766C18FD" w14:textId="77777777" w:rsidR="005266E4" w:rsidRPr="005F2432" w:rsidRDefault="005266E4" w:rsidP="00D10905">
                  <w:pPr>
                    <w:rPr>
                      <w:rFonts w:cstheme="minorHAnsi"/>
                      <w:sz w:val="20"/>
                      <w:szCs w:val="20"/>
                    </w:rPr>
                  </w:pPr>
                  <w:r w:rsidRPr="005F2432">
                    <w:rPr>
                      <w:rFonts w:cstheme="minorHAnsi"/>
                      <w:sz w:val="20"/>
                      <w:szCs w:val="20"/>
                    </w:rPr>
                    <w:t>Poverty reduction also need to face climate change</w:t>
                  </w:r>
                </w:p>
              </w:tc>
            </w:tr>
            <w:tr w:rsidR="005266E4" w:rsidRPr="005F2432" w14:paraId="60E85D9D" w14:textId="77777777" w:rsidTr="00D10905">
              <w:tc>
                <w:tcPr>
                  <w:tcW w:w="540" w:type="pct"/>
                  <w:vMerge w:val="restart"/>
                  <w:vAlign w:val="center"/>
                </w:tcPr>
                <w:p w14:paraId="3925A3D7" w14:textId="77777777" w:rsidR="005266E4" w:rsidRPr="005F2432" w:rsidRDefault="005266E4" w:rsidP="00D10905">
                  <w:pPr>
                    <w:jc w:val="center"/>
                    <w:rPr>
                      <w:sz w:val="20"/>
                      <w:szCs w:val="20"/>
                    </w:rPr>
                  </w:pPr>
                  <w:r w:rsidRPr="005F2432">
                    <w:rPr>
                      <w:sz w:val="20"/>
                      <w:szCs w:val="20"/>
                    </w:rPr>
                    <w:t>2016</w:t>
                  </w:r>
                </w:p>
              </w:tc>
              <w:tc>
                <w:tcPr>
                  <w:tcW w:w="2282" w:type="pct"/>
                </w:tcPr>
                <w:p w14:paraId="740B3130" w14:textId="77777777" w:rsidR="005266E4" w:rsidRPr="005F2432" w:rsidRDefault="005266E4" w:rsidP="00D10905">
                  <w:r w:rsidRPr="005F2432">
                    <w:rPr>
                      <w:rFonts w:hint="eastAsia"/>
                    </w:rPr>
                    <w:t>广西长寿之乡为何多</w:t>
                  </w:r>
                </w:p>
              </w:tc>
              <w:tc>
                <w:tcPr>
                  <w:tcW w:w="2178" w:type="pct"/>
                </w:tcPr>
                <w:p w14:paraId="6C6B0694" w14:textId="77777777" w:rsidR="005266E4" w:rsidRPr="005F2432" w:rsidRDefault="005266E4" w:rsidP="00D10905">
                  <w:pPr>
                    <w:rPr>
                      <w:rFonts w:cstheme="minorHAnsi"/>
                      <w:sz w:val="20"/>
                      <w:szCs w:val="20"/>
                    </w:rPr>
                  </w:pPr>
                  <w:r w:rsidRPr="005F2432">
                    <w:rPr>
                      <w:rFonts w:cstheme="minorHAnsi"/>
                      <w:sz w:val="20"/>
                      <w:szCs w:val="20"/>
                    </w:rPr>
                    <w:t>The reason why there are many longevity villages in Guangxi</w:t>
                  </w:r>
                </w:p>
              </w:tc>
            </w:tr>
            <w:tr w:rsidR="005266E4" w:rsidRPr="005F2432" w14:paraId="0B26FE7E" w14:textId="77777777" w:rsidTr="00D10905">
              <w:tc>
                <w:tcPr>
                  <w:tcW w:w="540" w:type="pct"/>
                  <w:vMerge/>
                  <w:vAlign w:val="center"/>
                </w:tcPr>
                <w:p w14:paraId="4D5C47FF" w14:textId="77777777" w:rsidR="005266E4" w:rsidRPr="005F2432" w:rsidRDefault="005266E4" w:rsidP="00D10905">
                  <w:pPr>
                    <w:jc w:val="center"/>
                    <w:rPr>
                      <w:sz w:val="20"/>
                      <w:szCs w:val="20"/>
                    </w:rPr>
                  </w:pPr>
                </w:p>
              </w:tc>
              <w:tc>
                <w:tcPr>
                  <w:tcW w:w="2282" w:type="pct"/>
                </w:tcPr>
                <w:p w14:paraId="6842D40E" w14:textId="77777777" w:rsidR="005266E4" w:rsidRPr="005F2432" w:rsidRDefault="005266E4" w:rsidP="00D10905">
                  <w:pPr>
                    <w:rPr>
                      <w:lang w:eastAsia="zh-CN"/>
                    </w:rPr>
                  </w:pPr>
                  <w:r w:rsidRPr="005F2432">
                    <w:rPr>
                      <w:rFonts w:hint="eastAsia"/>
                      <w:lang w:eastAsia="zh-CN"/>
                    </w:rPr>
                    <w:t>城市绿化不能只顾“好看”</w:t>
                  </w:r>
                </w:p>
              </w:tc>
              <w:tc>
                <w:tcPr>
                  <w:tcW w:w="2178" w:type="pct"/>
                </w:tcPr>
                <w:p w14:paraId="66CE15CB" w14:textId="77777777" w:rsidR="005266E4" w:rsidRPr="005F2432" w:rsidRDefault="005266E4" w:rsidP="00D10905">
                  <w:pPr>
                    <w:rPr>
                      <w:rFonts w:cstheme="minorHAnsi"/>
                      <w:sz w:val="20"/>
                      <w:szCs w:val="20"/>
                    </w:rPr>
                  </w:pPr>
                  <w:r w:rsidRPr="005F2432">
                    <w:rPr>
                      <w:rFonts w:cstheme="minorHAnsi"/>
                      <w:sz w:val="20"/>
                      <w:szCs w:val="20"/>
                    </w:rPr>
                    <w:t>City Afforestation of city cannot only concentrate on “good looking”</w:t>
                  </w:r>
                </w:p>
              </w:tc>
            </w:tr>
            <w:tr w:rsidR="005266E4" w:rsidRPr="005F2432" w14:paraId="520947DE" w14:textId="77777777" w:rsidTr="00D10905">
              <w:tc>
                <w:tcPr>
                  <w:tcW w:w="540" w:type="pct"/>
                  <w:vMerge/>
                  <w:vAlign w:val="center"/>
                </w:tcPr>
                <w:p w14:paraId="71FDD0E8" w14:textId="77777777" w:rsidR="005266E4" w:rsidRPr="005F2432" w:rsidRDefault="005266E4" w:rsidP="00D10905">
                  <w:pPr>
                    <w:jc w:val="center"/>
                    <w:rPr>
                      <w:sz w:val="20"/>
                      <w:szCs w:val="20"/>
                    </w:rPr>
                  </w:pPr>
                </w:p>
              </w:tc>
              <w:tc>
                <w:tcPr>
                  <w:tcW w:w="2282" w:type="pct"/>
                </w:tcPr>
                <w:p w14:paraId="314449C5" w14:textId="77777777" w:rsidR="005266E4" w:rsidRPr="005F2432" w:rsidRDefault="005266E4" w:rsidP="00D10905">
                  <w:pPr>
                    <w:rPr>
                      <w:lang w:eastAsia="zh-CN"/>
                    </w:rPr>
                  </w:pPr>
                  <w:r w:rsidRPr="005F2432">
                    <w:rPr>
                      <w:rFonts w:hint="eastAsia"/>
                      <w:lang w:eastAsia="zh-CN"/>
                    </w:rPr>
                    <w:t>绿水青山就是金山银山</w:t>
                  </w:r>
                </w:p>
              </w:tc>
              <w:tc>
                <w:tcPr>
                  <w:tcW w:w="2178" w:type="pct"/>
                </w:tcPr>
                <w:p w14:paraId="23CEDD37" w14:textId="77777777" w:rsidR="005266E4" w:rsidRPr="005F2432" w:rsidRDefault="005266E4" w:rsidP="00D10905">
                  <w:pPr>
                    <w:rPr>
                      <w:rFonts w:cstheme="minorHAnsi"/>
                      <w:sz w:val="20"/>
                      <w:szCs w:val="20"/>
                    </w:rPr>
                  </w:pPr>
                  <w:r w:rsidRPr="005F2432">
                    <w:rPr>
                      <w:rFonts w:cstheme="minorHAnsi"/>
                      <w:sz w:val="20"/>
                      <w:szCs w:val="20"/>
                    </w:rPr>
                    <w:t>The greens and clear water is the wealth</w:t>
                  </w:r>
                </w:p>
              </w:tc>
            </w:tr>
            <w:tr w:rsidR="005266E4" w:rsidRPr="005F2432" w14:paraId="73F8B244" w14:textId="77777777" w:rsidTr="00D10905">
              <w:tc>
                <w:tcPr>
                  <w:tcW w:w="540" w:type="pct"/>
                  <w:vMerge/>
                  <w:vAlign w:val="center"/>
                </w:tcPr>
                <w:p w14:paraId="4916F507" w14:textId="77777777" w:rsidR="005266E4" w:rsidRPr="005F2432" w:rsidRDefault="005266E4" w:rsidP="00D10905">
                  <w:pPr>
                    <w:jc w:val="center"/>
                    <w:rPr>
                      <w:sz w:val="20"/>
                      <w:szCs w:val="20"/>
                    </w:rPr>
                  </w:pPr>
                </w:p>
              </w:tc>
              <w:tc>
                <w:tcPr>
                  <w:tcW w:w="2282" w:type="pct"/>
                </w:tcPr>
                <w:p w14:paraId="10C2DE2B" w14:textId="77777777" w:rsidR="005266E4" w:rsidRPr="005F2432" w:rsidRDefault="005266E4" w:rsidP="00D10905">
                  <w:pPr>
                    <w:rPr>
                      <w:lang w:eastAsia="zh-CN"/>
                    </w:rPr>
                  </w:pPr>
                  <w:r w:rsidRPr="005F2432">
                    <w:rPr>
                      <w:rFonts w:hint="eastAsia"/>
                      <w:lang w:eastAsia="zh-CN"/>
                    </w:rPr>
                    <w:t>携手迈向清洁和可持续的未来</w:t>
                  </w:r>
                </w:p>
              </w:tc>
              <w:tc>
                <w:tcPr>
                  <w:tcW w:w="2178" w:type="pct"/>
                </w:tcPr>
                <w:p w14:paraId="1ED1DC2F" w14:textId="77777777" w:rsidR="005266E4" w:rsidRPr="005F2432" w:rsidRDefault="005266E4" w:rsidP="00D10905">
                  <w:pPr>
                    <w:rPr>
                      <w:rFonts w:cstheme="minorHAnsi"/>
                      <w:sz w:val="20"/>
                      <w:szCs w:val="20"/>
                    </w:rPr>
                  </w:pPr>
                  <w:r w:rsidRPr="005F2432">
                    <w:rPr>
                      <w:rFonts w:cstheme="minorHAnsi"/>
                      <w:sz w:val="20"/>
                      <w:szCs w:val="20"/>
                    </w:rPr>
                    <w:t>Step to clean and sustainable future together</w:t>
                  </w:r>
                </w:p>
              </w:tc>
            </w:tr>
            <w:tr w:rsidR="005266E4" w:rsidRPr="005F2432" w14:paraId="441357B5" w14:textId="77777777" w:rsidTr="00D10905">
              <w:tc>
                <w:tcPr>
                  <w:tcW w:w="540" w:type="pct"/>
                  <w:vMerge/>
                  <w:vAlign w:val="center"/>
                </w:tcPr>
                <w:p w14:paraId="26DBC793" w14:textId="77777777" w:rsidR="005266E4" w:rsidRPr="005F2432" w:rsidRDefault="005266E4" w:rsidP="00D10905">
                  <w:pPr>
                    <w:jc w:val="center"/>
                    <w:rPr>
                      <w:sz w:val="20"/>
                      <w:szCs w:val="20"/>
                    </w:rPr>
                  </w:pPr>
                </w:p>
              </w:tc>
              <w:tc>
                <w:tcPr>
                  <w:tcW w:w="2282" w:type="pct"/>
                </w:tcPr>
                <w:p w14:paraId="58842965" w14:textId="77777777" w:rsidR="005266E4" w:rsidRPr="005F2432" w:rsidRDefault="005266E4" w:rsidP="00D10905">
                  <w:pPr>
                    <w:rPr>
                      <w:lang w:eastAsia="zh-CN"/>
                    </w:rPr>
                  </w:pPr>
                  <w:r w:rsidRPr="005F2432">
                    <w:rPr>
                      <w:rFonts w:hint="eastAsia"/>
                      <w:lang w:eastAsia="zh-CN"/>
                    </w:rPr>
                    <w:t>非洲空气污染呈加重态势</w:t>
                  </w:r>
                </w:p>
              </w:tc>
              <w:tc>
                <w:tcPr>
                  <w:tcW w:w="2178" w:type="pct"/>
                </w:tcPr>
                <w:p w14:paraId="6134DD1C" w14:textId="77777777" w:rsidR="005266E4" w:rsidRPr="005F2432" w:rsidRDefault="005266E4" w:rsidP="00D10905">
                  <w:pPr>
                    <w:rPr>
                      <w:rFonts w:cstheme="minorHAnsi"/>
                      <w:sz w:val="20"/>
                      <w:szCs w:val="20"/>
                    </w:rPr>
                  </w:pPr>
                  <w:r w:rsidRPr="005F2432">
                    <w:rPr>
                      <w:rFonts w:cstheme="minorHAnsi"/>
                      <w:sz w:val="20"/>
                      <w:szCs w:val="20"/>
                    </w:rPr>
                    <w:t>Air pollution in Africa shows a rising trend</w:t>
                  </w:r>
                </w:p>
              </w:tc>
            </w:tr>
            <w:tr w:rsidR="005266E4" w:rsidRPr="005F2432" w14:paraId="53CF346E" w14:textId="77777777" w:rsidTr="00D10905">
              <w:tc>
                <w:tcPr>
                  <w:tcW w:w="540" w:type="pct"/>
                  <w:vMerge/>
                  <w:vAlign w:val="center"/>
                </w:tcPr>
                <w:p w14:paraId="3518A11B" w14:textId="77777777" w:rsidR="005266E4" w:rsidRPr="005F2432" w:rsidRDefault="005266E4" w:rsidP="00D10905">
                  <w:pPr>
                    <w:jc w:val="center"/>
                    <w:rPr>
                      <w:sz w:val="20"/>
                      <w:szCs w:val="20"/>
                    </w:rPr>
                  </w:pPr>
                </w:p>
              </w:tc>
              <w:tc>
                <w:tcPr>
                  <w:tcW w:w="2282" w:type="pct"/>
                </w:tcPr>
                <w:p w14:paraId="0CE9674C" w14:textId="77777777" w:rsidR="005266E4" w:rsidRPr="005F2432" w:rsidRDefault="005266E4" w:rsidP="00D10905">
                  <w:pPr>
                    <w:rPr>
                      <w:lang w:eastAsia="zh-CN"/>
                    </w:rPr>
                  </w:pPr>
                  <w:r w:rsidRPr="005F2432">
                    <w:rPr>
                      <w:rFonts w:hint="eastAsia"/>
                      <w:lang w:eastAsia="zh-CN"/>
                    </w:rPr>
                    <w:t>大数据的“孤岛困境”</w:t>
                  </w:r>
                </w:p>
              </w:tc>
              <w:tc>
                <w:tcPr>
                  <w:tcW w:w="2178" w:type="pct"/>
                </w:tcPr>
                <w:p w14:paraId="712C83F5" w14:textId="77777777" w:rsidR="005266E4" w:rsidRPr="005F2432" w:rsidRDefault="005266E4" w:rsidP="00D10905">
                  <w:pPr>
                    <w:rPr>
                      <w:rFonts w:cstheme="minorHAnsi"/>
                      <w:sz w:val="20"/>
                      <w:szCs w:val="20"/>
                    </w:rPr>
                  </w:pPr>
                  <w:r w:rsidRPr="005F2432">
                    <w:rPr>
                      <w:rFonts w:cstheme="minorHAnsi"/>
                      <w:sz w:val="20"/>
                      <w:szCs w:val="20"/>
                    </w:rPr>
                    <w:t>Big data’s “island difficulty”</w:t>
                  </w:r>
                </w:p>
              </w:tc>
            </w:tr>
            <w:tr w:rsidR="005266E4" w:rsidRPr="005F2432" w14:paraId="6955643C" w14:textId="77777777" w:rsidTr="00D10905">
              <w:tc>
                <w:tcPr>
                  <w:tcW w:w="540" w:type="pct"/>
                  <w:vMerge/>
                  <w:vAlign w:val="center"/>
                </w:tcPr>
                <w:p w14:paraId="4F1B457D" w14:textId="77777777" w:rsidR="005266E4" w:rsidRPr="005F2432" w:rsidRDefault="005266E4" w:rsidP="00D10905">
                  <w:pPr>
                    <w:jc w:val="center"/>
                    <w:rPr>
                      <w:sz w:val="20"/>
                      <w:szCs w:val="20"/>
                    </w:rPr>
                  </w:pPr>
                </w:p>
              </w:tc>
              <w:tc>
                <w:tcPr>
                  <w:tcW w:w="2282" w:type="pct"/>
                </w:tcPr>
                <w:p w14:paraId="6445AAF8" w14:textId="77777777" w:rsidR="005266E4" w:rsidRPr="005F2432" w:rsidRDefault="005266E4" w:rsidP="00D10905">
                  <w:pPr>
                    <w:rPr>
                      <w:lang w:eastAsia="zh-CN"/>
                    </w:rPr>
                  </w:pPr>
                  <w:r w:rsidRPr="005F2432">
                    <w:rPr>
                      <w:rFonts w:hint="eastAsia"/>
                      <w:lang w:eastAsia="zh-CN"/>
                    </w:rPr>
                    <w:t>“气质”达标  任重道远</w:t>
                  </w:r>
                </w:p>
              </w:tc>
              <w:tc>
                <w:tcPr>
                  <w:tcW w:w="2178" w:type="pct"/>
                </w:tcPr>
                <w:p w14:paraId="5FBCCEC6" w14:textId="77777777" w:rsidR="005266E4" w:rsidRPr="005F2432" w:rsidRDefault="005266E4" w:rsidP="00D10905">
                  <w:pPr>
                    <w:rPr>
                      <w:rFonts w:cstheme="minorHAnsi"/>
                      <w:sz w:val="20"/>
                      <w:szCs w:val="20"/>
                    </w:rPr>
                  </w:pPr>
                  <w:r w:rsidRPr="005F2432">
                    <w:rPr>
                      <w:rFonts w:cstheme="minorHAnsi"/>
                      <w:sz w:val="20"/>
                      <w:szCs w:val="20"/>
                    </w:rPr>
                    <w:t>air quality improvement still need effort</w:t>
                  </w:r>
                </w:p>
              </w:tc>
            </w:tr>
            <w:tr w:rsidR="005266E4" w:rsidRPr="005F2432" w14:paraId="370F8E3A" w14:textId="77777777" w:rsidTr="00D10905">
              <w:tc>
                <w:tcPr>
                  <w:tcW w:w="540" w:type="pct"/>
                  <w:vMerge/>
                  <w:vAlign w:val="center"/>
                </w:tcPr>
                <w:p w14:paraId="0BF337A1" w14:textId="77777777" w:rsidR="005266E4" w:rsidRPr="005F2432" w:rsidRDefault="005266E4" w:rsidP="00D10905">
                  <w:pPr>
                    <w:jc w:val="center"/>
                    <w:rPr>
                      <w:sz w:val="20"/>
                      <w:szCs w:val="20"/>
                    </w:rPr>
                  </w:pPr>
                </w:p>
              </w:tc>
              <w:tc>
                <w:tcPr>
                  <w:tcW w:w="2282" w:type="pct"/>
                </w:tcPr>
                <w:p w14:paraId="0CA9C933" w14:textId="77777777" w:rsidR="005266E4" w:rsidRPr="005F2432" w:rsidRDefault="005266E4" w:rsidP="00D10905">
                  <w:pPr>
                    <w:rPr>
                      <w:lang w:eastAsia="zh-CN"/>
                    </w:rPr>
                  </w:pPr>
                  <w:r w:rsidRPr="005F2432">
                    <w:rPr>
                      <w:rFonts w:hint="eastAsia"/>
                      <w:lang w:eastAsia="zh-CN"/>
                    </w:rPr>
                    <w:t>用绿色建筑还城市蓝天</w:t>
                  </w:r>
                </w:p>
              </w:tc>
              <w:tc>
                <w:tcPr>
                  <w:tcW w:w="2178" w:type="pct"/>
                </w:tcPr>
                <w:p w14:paraId="6898555C" w14:textId="77777777" w:rsidR="005266E4" w:rsidRPr="005F2432" w:rsidRDefault="005266E4" w:rsidP="00D10905">
                  <w:pPr>
                    <w:rPr>
                      <w:rFonts w:cstheme="minorHAnsi"/>
                      <w:sz w:val="20"/>
                      <w:szCs w:val="20"/>
                    </w:rPr>
                  </w:pPr>
                  <w:r w:rsidRPr="005F2432">
                    <w:rPr>
                      <w:rFonts w:cstheme="minorHAnsi"/>
                      <w:sz w:val="20"/>
                      <w:szCs w:val="20"/>
                    </w:rPr>
                    <w:t>Return to city blue sky by green buildings</w:t>
                  </w:r>
                </w:p>
              </w:tc>
            </w:tr>
            <w:tr w:rsidR="005266E4" w:rsidRPr="005F2432" w14:paraId="35ABE237" w14:textId="77777777" w:rsidTr="00D10905">
              <w:tc>
                <w:tcPr>
                  <w:tcW w:w="540" w:type="pct"/>
                  <w:vMerge w:val="restart"/>
                  <w:vAlign w:val="center"/>
                </w:tcPr>
                <w:p w14:paraId="6AD01ECF" w14:textId="77777777" w:rsidR="005266E4" w:rsidRPr="005F2432" w:rsidRDefault="005266E4" w:rsidP="00D10905">
                  <w:pPr>
                    <w:jc w:val="center"/>
                    <w:rPr>
                      <w:sz w:val="20"/>
                      <w:szCs w:val="20"/>
                    </w:rPr>
                  </w:pPr>
                  <w:r w:rsidRPr="005F2432">
                    <w:rPr>
                      <w:sz w:val="20"/>
                      <w:szCs w:val="20"/>
                    </w:rPr>
                    <w:t>2017</w:t>
                  </w:r>
                </w:p>
              </w:tc>
              <w:tc>
                <w:tcPr>
                  <w:tcW w:w="2282" w:type="pct"/>
                </w:tcPr>
                <w:p w14:paraId="4D3ADFF0" w14:textId="77777777" w:rsidR="005266E4" w:rsidRPr="005F2432" w:rsidRDefault="005266E4" w:rsidP="00D10905">
                  <w:r w:rsidRPr="005F2432">
                    <w:rPr>
                      <w:rFonts w:hint="eastAsia"/>
                    </w:rPr>
                    <w:t>管住贪婪的嘴巴</w:t>
                  </w:r>
                </w:p>
              </w:tc>
              <w:tc>
                <w:tcPr>
                  <w:tcW w:w="2178" w:type="pct"/>
                </w:tcPr>
                <w:p w14:paraId="66ADD406" w14:textId="77777777" w:rsidR="005266E4" w:rsidRPr="005F2432" w:rsidRDefault="005266E4" w:rsidP="00D10905">
                  <w:pPr>
                    <w:rPr>
                      <w:rFonts w:cstheme="minorHAnsi"/>
                      <w:sz w:val="20"/>
                      <w:szCs w:val="20"/>
                    </w:rPr>
                  </w:pPr>
                  <w:r w:rsidRPr="005F2432">
                    <w:rPr>
                      <w:rFonts w:cstheme="minorHAnsi"/>
                      <w:sz w:val="20"/>
                      <w:szCs w:val="20"/>
                    </w:rPr>
                    <w:t>Keep greedy mouth close</w:t>
                  </w:r>
                </w:p>
              </w:tc>
            </w:tr>
            <w:tr w:rsidR="005266E4" w:rsidRPr="005F2432" w14:paraId="77C0637B" w14:textId="77777777" w:rsidTr="00D10905">
              <w:tc>
                <w:tcPr>
                  <w:tcW w:w="540" w:type="pct"/>
                  <w:vMerge/>
                </w:tcPr>
                <w:p w14:paraId="1E12315F" w14:textId="77777777" w:rsidR="005266E4" w:rsidRPr="005F2432" w:rsidRDefault="005266E4" w:rsidP="00D10905">
                  <w:pPr>
                    <w:rPr>
                      <w:sz w:val="20"/>
                      <w:szCs w:val="20"/>
                    </w:rPr>
                  </w:pPr>
                </w:p>
              </w:tc>
              <w:tc>
                <w:tcPr>
                  <w:tcW w:w="2282" w:type="pct"/>
                </w:tcPr>
                <w:p w14:paraId="3AFCD7BD" w14:textId="77777777" w:rsidR="005266E4" w:rsidRPr="005F2432" w:rsidRDefault="005266E4" w:rsidP="00D10905">
                  <w:pPr>
                    <w:rPr>
                      <w:lang w:eastAsia="zh-CN"/>
                    </w:rPr>
                  </w:pPr>
                  <w:r w:rsidRPr="005F2432">
                    <w:rPr>
                      <w:rFonts w:hint="eastAsia"/>
                      <w:lang w:eastAsia="zh-CN"/>
                    </w:rPr>
                    <w:t>中国环境治理经验值得借鉴</w:t>
                  </w:r>
                </w:p>
              </w:tc>
              <w:tc>
                <w:tcPr>
                  <w:tcW w:w="2178" w:type="pct"/>
                </w:tcPr>
                <w:p w14:paraId="10ED396A" w14:textId="77777777" w:rsidR="005266E4" w:rsidRPr="005F2432" w:rsidRDefault="005266E4" w:rsidP="00D10905">
                  <w:pPr>
                    <w:rPr>
                      <w:rFonts w:cstheme="minorHAnsi"/>
                      <w:sz w:val="20"/>
                      <w:szCs w:val="20"/>
                    </w:rPr>
                  </w:pPr>
                  <w:r w:rsidRPr="005F2432">
                    <w:rPr>
                      <w:rFonts w:cstheme="minorHAnsi"/>
                      <w:sz w:val="20"/>
                      <w:szCs w:val="20"/>
                    </w:rPr>
                    <w:t>The experience of environmental governance of China is a good example</w:t>
                  </w:r>
                </w:p>
              </w:tc>
            </w:tr>
            <w:tr w:rsidR="005266E4" w:rsidRPr="005F2432" w14:paraId="25B66DFD" w14:textId="77777777" w:rsidTr="00D10905">
              <w:tc>
                <w:tcPr>
                  <w:tcW w:w="540" w:type="pct"/>
                  <w:vMerge/>
                </w:tcPr>
                <w:p w14:paraId="2AB56CEE" w14:textId="77777777" w:rsidR="005266E4" w:rsidRPr="005F2432" w:rsidRDefault="005266E4" w:rsidP="00D10905">
                  <w:pPr>
                    <w:rPr>
                      <w:sz w:val="20"/>
                      <w:szCs w:val="20"/>
                    </w:rPr>
                  </w:pPr>
                </w:p>
              </w:tc>
              <w:tc>
                <w:tcPr>
                  <w:tcW w:w="2282" w:type="pct"/>
                </w:tcPr>
                <w:p w14:paraId="0D20BB0F" w14:textId="77777777" w:rsidR="005266E4" w:rsidRPr="005F2432" w:rsidRDefault="005266E4" w:rsidP="00D10905">
                  <w:r w:rsidRPr="005F2432">
                    <w:rPr>
                      <w:rFonts w:hint="eastAsia"/>
                    </w:rPr>
                    <w:t>将绿色转型进行到底</w:t>
                  </w:r>
                </w:p>
              </w:tc>
              <w:tc>
                <w:tcPr>
                  <w:tcW w:w="2178" w:type="pct"/>
                </w:tcPr>
                <w:p w14:paraId="3BB4E4B3" w14:textId="77777777" w:rsidR="005266E4" w:rsidRPr="005F2432" w:rsidRDefault="005266E4" w:rsidP="00D10905">
                  <w:pPr>
                    <w:rPr>
                      <w:rFonts w:cstheme="minorHAnsi"/>
                      <w:sz w:val="20"/>
                      <w:szCs w:val="20"/>
                    </w:rPr>
                  </w:pPr>
                  <w:r w:rsidRPr="005F2432">
                    <w:rPr>
                      <w:rFonts w:cstheme="minorHAnsi"/>
                      <w:sz w:val="20"/>
                      <w:szCs w:val="20"/>
                    </w:rPr>
                    <w:t>Carry out the Green Transition to the end</w:t>
                  </w:r>
                </w:p>
              </w:tc>
            </w:tr>
            <w:tr w:rsidR="005266E4" w:rsidRPr="005F2432" w14:paraId="2C98D4F4" w14:textId="77777777" w:rsidTr="00D10905">
              <w:tc>
                <w:tcPr>
                  <w:tcW w:w="540" w:type="pct"/>
                  <w:vMerge/>
                </w:tcPr>
                <w:p w14:paraId="62A636E9" w14:textId="77777777" w:rsidR="005266E4" w:rsidRPr="005F2432" w:rsidRDefault="005266E4" w:rsidP="00D10905">
                  <w:pPr>
                    <w:rPr>
                      <w:sz w:val="20"/>
                      <w:szCs w:val="20"/>
                    </w:rPr>
                  </w:pPr>
                </w:p>
              </w:tc>
              <w:tc>
                <w:tcPr>
                  <w:tcW w:w="2282" w:type="pct"/>
                </w:tcPr>
                <w:p w14:paraId="1D9564BC" w14:textId="77777777" w:rsidR="005266E4" w:rsidRPr="005F2432" w:rsidRDefault="005266E4" w:rsidP="00D10905">
                  <w:pPr>
                    <w:rPr>
                      <w:lang w:eastAsia="zh-CN"/>
                    </w:rPr>
                  </w:pPr>
                  <w:r w:rsidRPr="005F2432">
                    <w:rPr>
                      <w:rFonts w:hint="eastAsia"/>
                      <w:lang w:eastAsia="zh-CN"/>
                    </w:rPr>
                    <w:t>“没有海洋健康，就没有人类繁荣”</w:t>
                  </w:r>
                </w:p>
              </w:tc>
              <w:tc>
                <w:tcPr>
                  <w:tcW w:w="2178" w:type="pct"/>
                </w:tcPr>
                <w:p w14:paraId="07463CD8" w14:textId="77777777" w:rsidR="005266E4" w:rsidRPr="005F2432" w:rsidRDefault="005266E4" w:rsidP="00D10905">
                  <w:pPr>
                    <w:rPr>
                      <w:rFonts w:cstheme="minorHAnsi"/>
                      <w:sz w:val="20"/>
                      <w:szCs w:val="20"/>
                    </w:rPr>
                  </w:pPr>
                  <w:r w:rsidRPr="005F2432">
                    <w:rPr>
                      <w:rFonts w:cstheme="minorHAnsi"/>
                      <w:sz w:val="20"/>
                      <w:szCs w:val="20"/>
                    </w:rPr>
                    <w:t>“No healthy ocean, no human prosperity”</w:t>
                  </w:r>
                </w:p>
              </w:tc>
            </w:tr>
            <w:tr w:rsidR="005266E4" w:rsidRPr="005F2432" w14:paraId="564BCADC" w14:textId="77777777" w:rsidTr="00D10905">
              <w:tc>
                <w:tcPr>
                  <w:tcW w:w="540" w:type="pct"/>
                  <w:vMerge/>
                </w:tcPr>
                <w:p w14:paraId="7E2E6E1A" w14:textId="77777777" w:rsidR="005266E4" w:rsidRPr="005F2432" w:rsidRDefault="005266E4" w:rsidP="00D10905">
                  <w:pPr>
                    <w:rPr>
                      <w:sz w:val="20"/>
                      <w:szCs w:val="20"/>
                    </w:rPr>
                  </w:pPr>
                </w:p>
              </w:tc>
              <w:tc>
                <w:tcPr>
                  <w:tcW w:w="2282" w:type="pct"/>
                </w:tcPr>
                <w:p w14:paraId="5642D700" w14:textId="77777777" w:rsidR="005266E4" w:rsidRPr="005F2432" w:rsidRDefault="005266E4" w:rsidP="00D10905">
                  <w:pPr>
                    <w:rPr>
                      <w:lang w:eastAsia="zh-CN"/>
                    </w:rPr>
                  </w:pPr>
                  <w:r w:rsidRPr="005F2432">
                    <w:rPr>
                      <w:rFonts w:hint="eastAsia"/>
                      <w:lang w:eastAsia="zh-CN"/>
                    </w:rPr>
                    <w:t>英国寻求向电动汽车时代转型</w:t>
                  </w:r>
                </w:p>
              </w:tc>
              <w:tc>
                <w:tcPr>
                  <w:tcW w:w="2178" w:type="pct"/>
                </w:tcPr>
                <w:p w14:paraId="5D3F0911" w14:textId="77777777" w:rsidR="005266E4" w:rsidRPr="005F2432" w:rsidRDefault="005266E4" w:rsidP="00D10905">
                  <w:pPr>
                    <w:rPr>
                      <w:rFonts w:cstheme="minorHAnsi"/>
                      <w:sz w:val="20"/>
                      <w:szCs w:val="20"/>
                    </w:rPr>
                  </w:pPr>
                  <w:r w:rsidRPr="005F2432">
                    <w:rPr>
                      <w:rFonts w:cstheme="minorHAnsi"/>
                      <w:sz w:val="20"/>
                      <w:szCs w:val="20"/>
                    </w:rPr>
                    <w:t xml:space="preserve">England is looking for the transition to electricity car </w:t>
                  </w:r>
                </w:p>
              </w:tc>
            </w:tr>
            <w:tr w:rsidR="005266E4" w:rsidRPr="005F2432" w14:paraId="496F14C9" w14:textId="77777777" w:rsidTr="00D10905">
              <w:tc>
                <w:tcPr>
                  <w:tcW w:w="540" w:type="pct"/>
                  <w:vMerge/>
                </w:tcPr>
                <w:p w14:paraId="34B2332A" w14:textId="77777777" w:rsidR="005266E4" w:rsidRPr="005F2432" w:rsidRDefault="005266E4" w:rsidP="00D10905">
                  <w:pPr>
                    <w:rPr>
                      <w:sz w:val="20"/>
                      <w:szCs w:val="20"/>
                    </w:rPr>
                  </w:pPr>
                </w:p>
              </w:tc>
              <w:tc>
                <w:tcPr>
                  <w:tcW w:w="2282" w:type="pct"/>
                </w:tcPr>
                <w:p w14:paraId="3361928C" w14:textId="77777777" w:rsidR="005266E4" w:rsidRPr="005F2432" w:rsidRDefault="005266E4" w:rsidP="00D10905">
                  <w:r w:rsidRPr="005F2432">
                    <w:rPr>
                      <w:rFonts w:hint="eastAsia"/>
                    </w:rPr>
                    <w:t>今夏为啥这么热</w:t>
                  </w:r>
                </w:p>
              </w:tc>
              <w:tc>
                <w:tcPr>
                  <w:tcW w:w="2178" w:type="pct"/>
                </w:tcPr>
                <w:p w14:paraId="413FD8DB" w14:textId="77777777" w:rsidR="005266E4" w:rsidRPr="005F2432" w:rsidRDefault="005266E4" w:rsidP="00D10905">
                  <w:pPr>
                    <w:rPr>
                      <w:rFonts w:cstheme="minorHAnsi"/>
                      <w:sz w:val="20"/>
                      <w:szCs w:val="20"/>
                    </w:rPr>
                  </w:pPr>
                  <w:r w:rsidRPr="005F2432">
                    <w:rPr>
                      <w:rFonts w:cstheme="minorHAnsi"/>
                      <w:sz w:val="20"/>
                      <w:szCs w:val="20"/>
                    </w:rPr>
                    <w:t>Why this summer is so hot?</w:t>
                  </w:r>
                </w:p>
              </w:tc>
            </w:tr>
            <w:tr w:rsidR="005266E4" w:rsidRPr="005F2432" w14:paraId="6E8A3217" w14:textId="77777777" w:rsidTr="00D10905">
              <w:tc>
                <w:tcPr>
                  <w:tcW w:w="540" w:type="pct"/>
                  <w:vMerge/>
                </w:tcPr>
                <w:p w14:paraId="457D4AF2" w14:textId="77777777" w:rsidR="005266E4" w:rsidRPr="005F2432" w:rsidRDefault="005266E4" w:rsidP="00D10905">
                  <w:pPr>
                    <w:rPr>
                      <w:sz w:val="20"/>
                      <w:szCs w:val="20"/>
                    </w:rPr>
                  </w:pPr>
                </w:p>
              </w:tc>
              <w:tc>
                <w:tcPr>
                  <w:tcW w:w="2282" w:type="pct"/>
                </w:tcPr>
                <w:p w14:paraId="72B0FD47" w14:textId="77777777" w:rsidR="005266E4" w:rsidRPr="005F2432" w:rsidRDefault="005266E4" w:rsidP="00D10905">
                  <w:pPr>
                    <w:rPr>
                      <w:lang w:eastAsia="zh-CN"/>
                    </w:rPr>
                  </w:pPr>
                  <w:r w:rsidRPr="005F2432">
                    <w:rPr>
                      <w:rFonts w:hint="eastAsia"/>
                      <w:lang w:eastAsia="zh-CN"/>
                    </w:rPr>
                    <w:t>让清洁美丽世界为文明添彩</w:t>
                  </w:r>
                </w:p>
              </w:tc>
              <w:tc>
                <w:tcPr>
                  <w:tcW w:w="2178" w:type="pct"/>
                </w:tcPr>
                <w:p w14:paraId="0AF1850E" w14:textId="77777777" w:rsidR="005266E4" w:rsidRPr="005F2432" w:rsidRDefault="005266E4" w:rsidP="00D10905">
                  <w:pPr>
                    <w:rPr>
                      <w:rFonts w:cstheme="minorHAnsi"/>
                      <w:sz w:val="20"/>
                      <w:szCs w:val="20"/>
                    </w:rPr>
                  </w:pPr>
                  <w:r w:rsidRPr="005F2432">
                    <w:rPr>
                      <w:rFonts w:cstheme="minorHAnsi"/>
                      <w:sz w:val="20"/>
                      <w:szCs w:val="20"/>
                    </w:rPr>
                    <w:t>Make the beauty of clean world a pearl on the civilization</w:t>
                  </w:r>
                </w:p>
              </w:tc>
            </w:tr>
            <w:tr w:rsidR="005266E4" w:rsidRPr="005F2432" w14:paraId="0321E485" w14:textId="77777777" w:rsidTr="00D10905">
              <w:tc>
                <w:tcPr>
                  <w:tcW w:w="540" w:type="pct"/>
                  <w:vMerge/>
                </w:tcPr>
                <w:p w14:paraId="46B08B8D" w14:textId="77777777" w:rsidR="005266E4" w:rsidRPr="005F2432" w:rsidRDefault="005266E4" w:rsidP="00D10905">
                  <w:pPr>
                    <w:rPr>
                      <w:sz w:val="20"/>
                      <w:szCs w:val="20"/>
                    </w:rPr>
                  </w:pPr>
                </w:p>
              </w:tc>
              <w:tc>
                <w:tcPr>
                  <w:tcW w:w="2282" w:type="pct"/>
                </w:tcPr>
                <w:p w14:paraId="7DE668F9" w14:textId="77777777" w:rsidR="005266E4" w:rsidRPr="005F2432" w:rsidRDefault="005266E4" w:rsidP="00D10905">
                  <w:pPr>
                    <w:rPr>
                      <w:lang w:eastAsia="zh-CN"/>
                    </w:rPr>
                  </w:pPr>
                  <w:r w:rsidRPr="005F2432">
                    <w:rPr>
                      <w:rFonts w:hint="eastAsia"/>
                      <w:lang w:eastAsia="zh-CN"/>
                    </w:rPr>
                    <w:t>山火肆虐，加州进入紧急状态</w:t>
                  </w:r>
                </w:p>
              </w:tc>
              <w:tc>
                <w:tcPr>
                  <w:tcW w:w="2178" w:type="pct"/>
                </w:tcPr>
                <w:p w14:paraId="0B5626F9" w14:textId="77777777" w:rsidR="005266E4" w:rsidRPr="005F2432" w:rsidRDefault="005266E4" w:rsidP="00D10905">
                  <w:pPr>
                    <w:rPr>
                      <w:rFonts w:cstheme="minorHAnsi"/>
                      <w:sz w:val="20"/>
                      <w:szCs w:val="20"/>
                    </w:rPr>
                  </w:pPr>
                  <w:r w:rsidRPr="005F2432">
                    <w:rPr>
                      <w:rFonts w:cstheme="minorHAnsi"/>
                      <w:sz w:val="20"/>
                      <w:szCs w:val="20"/>
                    </w:rPr>
                    <w:t>California is in emergency as wildfires rage</w:t>
                  </w:r>
                </w:p>
              </w:tc>
            </w:tr>
            <w:tr w:rsidR="005266E4" w:rsidRPr="005F2432" w14:paraId="570AF7A0" w14:textId="77777777" w:rsidTr="00D10905">
              <w:tc>
                <w:tcPr>
                  <w:tcW w:w="540" w:type="pct"/>
                  <w:vMerge w:val="restart"/>
                  <w:vAlign w:val="center"/>
                </w:tcPr>
                <w:p w14:paraId="46486F6C" w14:textId="77777777" w:rsidR="005266E4" w:rsidRPr="005F2432" w:rsidRDefault="005266E4" w:rsidP="00D10905">
                  <w:pPr>
                    <w:jc w:val="center"/>
                    <w:rPr>
                      <w:sz w:val="20"/>
                      <w:szCs w:val="20"/>
                    </w:rPr>
                  </w:pPr>
                  <w:r w:rsidRPr="005F2432">
                    <w:rPr>
                      <w:sz w:val="20"/>
                      <w:szCs w:val="20"/>
                    </w:rPr>
                    <w:t>2018</w:t>
                  </w:r>
                </w:p>
              </w:tc>
              <w:tc>
                <w:tcPr>
                  <w:tcW w:w="2282" w:type="pct"/>
                </w:tcPr>
                <w:p w14:paraId="63E76969" w14:textId="77777777" w:rsidR="005266E4" w:rsidRPr="005F2432" w:rsidRDefault="005266E4" w:rsidP="00D10905">
                  <w:pPr>
                    <w:rPr>
                      <w:lang w:eastAsia="zh-CN"/>
                    </w:rPr>
                  </w:pPr>
                  <w:r w:rsidRPr="005F2432">
                    <w:rPr>
                      <w:rFonts w:hint="eastAsia"/>
                      <w:lang w:eastAsia="zh-CN"/>
                    </w:rPr>
                    <w:t>气候变化影响人类健康</w:t>
                  </w:r>
                </w:p>
              </w:tc>
              <w:tc>
                <w:tcPr>
                  <w:tcW w:w="2178" w:type="pct"/>
                </w:tcPr>
                <w:p w14:paraId="3FC3D68F" w14:textId="77777777" w:rsidR="005266E4" w:rsidRPr="005F2432" w:rsidRDefault="005266E4" w:rsidP="00D10905">
                  <w:pPr>
                    <w:rPr>
                      <w:rFonts w:cstheme="minorHAnsi"/>
                      <w:sz w:val="20"/>
                      <w:szCs w:val="20"/>
                    </w:rPr>
                  </w:pPr>
                  <w:r w:rsidRPr="005F2432">
                    <w:rPr>
                      <w:rFonts w:cstheme="minorHAnsi"/>
                      <w:sz w:val="20"/>
                      <w:szCs w:val="20"/>
                    </w:rPr>
                    <w:t>Climate change affect human health</w:t>
                  </w:r>
                </w:p>
              </w:tc>
            </w:tr>
            <w:tr w:rsidR="005266E4" w:rsidRPr="005F2432" w14:paraId="49294DDF" w14:textId="77777777" w:rsidTr="00D10905">
              <w:tc>
                <w:tcPr>
                  <w:tcW w:w="540" w:type="pct"/>
                  <w:vMerge/>
                  <w:vAlign w:val="center"/>
                </w:tcPr>
                <w:p w14:paraId="5ACAA07F" w14:textId="77777777" w:rsidR="005266E4" w:rsidRPr="005F2432" w:rsidRDefault="005266E4" w:rsidP="00D10905">
                  <w:pPr>
                    <w:jc w:val="center"/>
                  </w:pPr>
                </w:p>
              </w:tc>
              <w:tc>
                <w:tcPr>
                  <w:tcW w:w="2282" w:type="pct"/>
                </w:tcPr>
                <w:p w14:paraId="2A7C0D24" w14:textId="77777777" w:rsidR="005266E4" w:rsidRPr="005F2432" w:rsidRDefault="005266E4" w:rsidP="00D10905">
                  <w:pPr>
                    <w:rPr>
                      <w:lang w:eastAsia="zh-CN"/>
                    </w:rPr>
                  </w:pPr>
                  <w:r w:rsidRPr="005F2432">
                    <w:rPr>
                      <w:rFonts w:hint="eastAsia"/>
                      <w:lang w:eastAsia="zh-CN"/>
                    </w:rPr>
                    <w:t>极端天气持续肆虐欧洲</w:t>
                  </w:r>
                </w:p>
              </w:tc>
              <w:tc>
                <w:tcPr>
                  <w:tcW w:w="2178" w:type="pct"/>
                </w:tcPr>
                <w:p w14:paraId="7410F238" w14:textId="77777777" w:rsidR="005266E4" w:rsidRPr="005F2432" w:rsidRDefault="005266E4" w:rsidP="00D10905">
                  <w:pPr>
                    <w:rPr>
                      <w:rFonts w:cstheme="minorHAnsi"/>
                      <w:sz w:val="20"/>
                      <w:szCs w:val="20"/>
                    </w:rPr>
                  </w:pPr>
                  <w:r w:rsidRPr="005F2432">
                    <w:rPr>
                      <w:rFonts w:cstheme="minorHAnsi"/>
                      <w:sz w:val="20"/>
                      <w:szCs w:val="20"/>
                    </w:rPr>
                    <w:t>Extreme weather overwhelm Europe</w:t>
                  </w:r>
                </w:p>
              </w:tc>
            </w:tr>
            <w:tr w:rsidR="005266E4" w:rsidRPr="005F2432" w14:paraId="7C18D113" w14:textId="77777777" w:rsidTr="00D10905">
              <w:tc>
                <w:tcPr>
                  <w:tcW w:w="540" w:type="pct"/>
                  <w:vMerge/>
                  <w:vAlign w:val="center"/>
                </w:tcPr>
                <w:p w14:paraId="509D43D8" w14:textId="77777777" w:rsidR="005266E4" w:rsidRPr="005F2432" w:rsidRDefault="005266E4" w:rsidP="00D10905">
                  <w:pPr>
                    <w:jc w:val="center"/>
                  </w:pPr>
                </w:p>
              </w:tc>
              <w:tc>
                <w:tcPr>
                  <w:tcW w:w="2282" w:type="pct"/>
                </w:tcPr>
                <w:p w14:paraId="3C409B86" w14:textId="77777777" w:rsidR="005266E4" w:rsidRPr="005F2432" w:rsidRDefault="005266E4" w:rsidP="00D10905">
                  <w:pPr>
                    <w:rPr>
                      <w:lang w:eastAsia="zh-CN"/>
                    </w:rPr>
                  </w:pPr>
                  <w:r w:rsidRPr="005F2432">
                    <w:rPr>
                      <w:rFonts w:hint="eastAsia"/>
                      <w:lang w:eastAsia="zh-CN"/>
                    </w:rPr>
                    <w:t>地球南北，何以冰火两重天</w:t>
                  </w:r>
                </w:p>
              </w:tc>
              <w:tc>
                <w:tcPr>
                  <w:tcW w:w="2178" w:type="pct"/>
                </w:tcPr>
                <w:p w14:paraId="159B264B" w14:textId="77777777" w:rsidR="005266E4" w:rsidRPr="005F2432" w:rsidRDefault="005266E4" w:rsidP="00D10905">
                  <w:pPr>
                    <w:rPr>
                      <w:rFonts w:cstheme="minorHAnsi"/>
                      <w:sz w:val="20"/>
                      <w:szCs w:val="20"/>
                    </w:rPr>
                  </w:pPr>
                  <w:r w:rsidRPr="005F2432">
                    <w:rPr>
                      <w:rFonts w:cstheme="minorHAnsi"/>
                      <w:sz w:val="20"/>
                      <w:szCs w:val="20"/>
                    </w:rPr>
                    <w:t>Why the north and south of Earth are cold and warm?</w:t>
                  </w:r>
                </w:p>
              </w:tc>
            </w:tr>
            <w:tr w:rsidR="005266E4" w:rsidRPr="005F2432" w14:paraId="3718FA2E" w14:textId="77777777" w:rsidTr="00D10905">
              <w:tc>
                <w:tcPr>
                  <w:tcW w:w="540" w:type="pct"/>
                  <w:vMerge/>
                  <w:vAlign w:val="center"/>
                </w:tcPr>
                <w:p w14:paraId="5F19D131" w14:textId="77777777" w:rsidR="005266E4" w:rsidRPr="005F2432" w:rsidRDefault="005266E4" w:rsidP="00D10905">
                  <w:pPr>
                    <w:jc w:val="center"/>
                  </w:pPr>
                </w:p>
              </w:tc>
              <w:tc>
                <w:tcPr>
                  <w:tcW w:w="2282" w:type="pct"/>
                </w:tcPr>
                <w:p w14:paraId="7C7B3869" w14:textId="77777777" w:rsidR="005266E4" w:rsidRPr="005F2432" w:rsidRDefault="005266E4" w:rsidP="00D10905">
                  <w:pPr>
                    <w:rPr>
                      <w:lang w:eastAsia="zh-CN"/>
                    </w:rPr>
                  </w:pPr>
                  <w:r w:rsidRPr="005F2432">
                    <w:rPr>
                      <w:rFonts w:hint="eastAsia"/>
                      <w:lang w:eastAsia="zh-CN"/>
                    </w:rPr>
                    <w:t>非洲萨赫勒地区粮食危机加剧</w:t>
                  </w:r>
                </w:p>
              </w:tc>
              <w:tc>
                <w:tcPr>
                  <w:tcW w:w="2178" w:type="pct"/>
                </w:tcPr>
                <w:p w14:paraId="1E301EC4" w14:textId="77777777" w:rsidR="005266E4" w:rsidRPr="005F2432" w:rsidRDefault="005266E4" w:rsidP="00D10905">
                  <w:pPr>
                    <w:rPr>
                      <w:rFonts w:cstheme="minorHAnsi"/>
                      <w:sz w:val="20"/>
                      <w:szCs w:val="20"/>
                    </w:rPr>
                  </w:pPr>
                  <w:r w:rsidRPr="005F2432">
                    <w:rPr>
                      <w:rFonts w:cstheme="minorHAnsi"/>
                      <w:sz w:val="20"/>
                      <w:szCs w:val="20"/>
                    </w:rPr>
                    <w:t>The food crisis in the Sahel region of Africa exacerbate</w:t>
                  </w:r>
                </w:p>
              </w:tc>
            </w:tr>
            <w:tr w:rsidR="005266E4" w:rsidRPr="005F2432" w14:paraId="69162A21" w14:textId="77777777" w:rsidTr="00D10905">
              <w:tc>
                <w:tcPr>
                  <w:tcW w:w="540" w:type="pct"/>
                  <w:vMerge/>
                  <w:vAlign w:val="center"/>
                </w:tcPr>
                <w:p w14:paraId="54427A4C" w14:textId="77777777" w:rsidR="005266E4" w:rsidRPr="005F2432" w:rsidRDefault="005266E4" w:rsidP="00D10905">
                  <w:pPr>
                    <w:jc w:val="center"/>
                  </w:pPr>
                </w:p>
              </w:tc>
              <w:tc>
                <w:tcPr>
                  <w:tcW w:w="2282" w:type="pct"/>
                </w:tcPr>
                <w:p w14:paraId="155A894F" w14:textId="77777777" w:rsidR="005266E4" w:rsidRPr="005F2432" w:rsidRDefault="005266E4" w:rsidP="00D10905">
                  <w:pPr>
                    <w:rPr>
                      <w:lang w:eastAsia="zh-CN"/>
                    </w:rPr>
                  </w:pPr>
                  <w:r w:rsidRPr="005F2432">
                    <w:rPr>
                      <w:rFonts w:hint="eastAsia"/>
                      <w:lang w:eastAsia="zh-CN"/>
                    </w:rPr>
                    <w:t>世界气象组织：近期全球持续极端天气与气候变化相关</w:t>
                  </w:r>
                </w:p>
              </w:tc>
              <w:tc>
                <w:tcPr>
                  <w:tcW w:w="2178" w:type="pct"/>
                </w:tcPr>
                <w:p w14:paraId="4D524B0E" w14:textId="77777777" w:rsidR="005266E4" w:rsidRPr="005F2432" w:rsidRDefault="005266E4" w:rsidP="00D10905">
                  <w:pPr>
                    <w:rPr>
                      <w:rFonts w:cstheme="minorHAnsi"/>
                      <w:sz w:val="20"/>
                      <w:szCs w:val="20"/>
                    </w:rPr>
                  </w:pPr>
                  <w:r w:rsidRPr="005F2432">
                    <w:rPr>
                      <w:rFonts w:cstheme="minorHAnsi"/>
                      <w:sz w:val="20"/>
                      <w:szCs w:val="20"/>
                    </w:rPr>
                    <w:t>World Meteorological Organization: Recent persistent global extreme weather is associated with climate change</w:t>
                  </w:r>
                </w:p>
              </w:tc>
            </w:tr>
            <w:tr w:rsidR="005266E4" w:rsidRPr="005F2432" w14:paraId="1451EDD0" w14:textId="77777777" w:rsidTr="00D10905">
              <w:tc>
                <w:tcPr>
                  <w:tcW w:w="540" w:type="pct"/>
                  <w:vMerge/>
                  <w:vAlign w:val="center"/>
                </w:tcPr>
                <w:p w14:paraId="125B3039" w14:textId="77777777" w:rsidR="005266E4" w:rsidRPr="005F2432" w:rsidRDefault="005266E4" w:rsidP="00D10905">
                  <w:pPr>
                    <w:jc w:val="center"/>
                  </w:pPr>
                </w:p>
              </w:tc>
              <w:tc>
                <w:tcPr>
                  <w:tcW w:w="2282" w:type="pct"/>
                </w:tcPr>
                <w:p w14:paraId="4F55B454" w14:textId="77777777" w:rsidR="005266E4" w:rsidRPr="005F2432" w:rsidRDefault="005266E4" w:rsidP="00D10905">
                  <w:pPr>
                    <w:rPr>
                      <w:lang w:eastAsia="zh-CN"/>
                    </w:rPr>
                  </w:pPr>
                  <w:r w:rsidRPr="005F2432">
                    <w:rPr>
                      <w:rFonts w:hint="eastAsia"/>
                      <w:lang w:eastAsia="zh-CN"/>
                    </w:rPr>
                    <w:t>干旱和高温加剧北半球野火灾情</w:t>
                  </w:r>
                </w:p>
              </w:tc>
              <w:tc>
                <w:tcPr>
                  <w:tcW w:w="2178" w:type="pct"/>
                </w:tcPr>
                <w:p w14:paraId="25F3C825" w14:textId="77777777" w:rsidR="005266E4" w:rsidRPr="005F2432" w:rsidRDefault="005266E4" w:rsidP="00D10905">
                  <w:pPr>
                    <w:rPr>
                      <w:rFonts w:cstheme="minorHAnsi"/>
                      <w:sz w:val="20"/>
                      <w:szCs w:val="20"/>
                    </w:rPr>
                  </w:pPr>
                  <w:r w:rsidRPr="005F2432">
                    <w:rPr>
                      <w:rFonts w:cstheme="minorHAnsi"/>
                      <w:sz w:val="20"/>
                      <w:szCs w:val="20"/>
                    </w:rPr>
                    <w:t>Drought and high temperatures exacerbate wildfires in the Northern Hemisphere</w:t>
                  </w:r>
                </w:p>
              </w:tc>
            </w:tr>
            <w:tr w:rsidR="005266E4" w:rsidRPr="005F2432" w14:paraId="67C7C780" w14:textId="77777777" w:rsidTr="00D10905">
              <w:tc>
                <w:tcPr>
                  <w:tcW w:w="540" w:type="pct"/>
                  <w:vMerge/>
                  <w:vAlign w:val="center"/>
                </w:tcPr>
                <w:p w14:paraId="261D0B26" w14:textId="77777777" w:rsidR="005266E4" w:rsidRPr="005F2432" w:rsidRDefault="005266E4" w:rsidP="00D10905">
                  <w:pPr>
                    <w:jc w:val="center"/>
                  </w:pPr>
                </w:p>
              </w:tc>
              <w:tc>
                <w:tcPr>
                  <w:tcW w:w="2282" w:type="pct"/>
                </w:tcPr>
                <w:p w14:paraId="43416854" w14:textId="77777777" w:rsidR="005266E4" w:rsidRPr="005F2432" w:rsidRDefault="005266E4" w:rsidP="00D10905">
                  <w:pPr>
                    <w:rPr>
                      <w:lang w:eastAsia="zh-CN"/>
                    </w:rPr>
                  </w:pPr>
                  <w:r w:rsidRPr="005F2432">
                    <w:rPr>
                      <w:rFonts w:hint="eastAsia"/>
                      <w:lang w:eastAsia="zh-CN"/>
                    </w:rPr>
                    <w:t>极端高温“烤”验北半球</w:t>
                  </w:r>
                </w:p>
              </w:tc>
              <w:tc>
                <w:tcPr>
                  <w:tcW w:w="2178" w:type="pct"/>
                </w:tcPr>
                <w:p w14:paraId="3F4C28D8" w14:textId="77777777" w:rsidR="005266E4" w:rsidRPr="005F2432" w:rsidRDefault="005266E4" w:rsidP="00D10905">
                  <w:pPr>
                    <w:rPr>
                      <w:rFonts w:cstheme="minorHAnsi"/>
                      <w:sz w:val="20"/>
                      <w:szCs w:val="20"/>
                    </w:rPr>
                  </w:pPr>
                  <w:r w:rsidRPr="005F2432">
                    <w:rPr>
                      <w:rFonts w:cstheme="minorHAnsi"/>
                      <w:sz w:val="20"/>
                      <w:szCs w:val="20"/>
                    </w:rPr>
                    <w:t>Extreme high temperature is burning the Northern Hemisphere</w:t>
                  </w:r>
                </w:p>
              </w:tc>
            </w:tr>
            <w:tr w:rsidR="005266E4" w:rsidRPr="005F2432" w14:paraId="4E7BBB7D" w14:textId="77777777" w:rsidTr="00D10905">
              <w:tc>
                <w:tcPr>
                  <w:tcW w:w="540" w:type="pct"/>
                  <w:vMerge/>
                  <w:vAlign w:val="center"/>
                </w:tcPr>
                <w:p w14:paraId="763D5BF4" w14:textId="77777777" w:rsidR="005266E4" w:rsidRPr="005F2432" w:rsidRDefault="005266E4" w:rsidP="00D10905">
                  <w:pPr>
                    <w:jc w:val="center"/>
                  </w:pPr>
                </w:p>
              </w:tc>
              <w:tc>
                <w:tcPr>
                  <w:tcW w:w="2282" w:type="pct"/>
                </w:tcPr>
                <w:p w14:paraId="2AFD9368" w14:textId="77777777" w:rsidR="005266E4" w:rsidRPr="005F2432" w:rsidRDefault="005266E4" w:rsidP="00D10905">
                  <w:pPr>
                    <w:rPr>
                      <w:lang w:eastAsia="zh-CN"/>
                    </w:rPr>
                  </w:pPr>
                  <w:r w:rsidRPr="005F2432">
                    <w:rPr>
                      <w:rFonts w:hint="eastAsia"/>
                      <w:lang w:eastAsia="zh-CN"/>
                    </w:rPr>
                    <w:t>欧洲多国遭西尼罗河病毒侵袭</w:t>
                  </w:r>
                </w:p>
              </w:tc>
              <w:tc>
                <w:tcPr>
                  <w:tcW w:w="2178" w:type="pct"/>
                </w:tcPr>
                <w:p w14:paraId="5D0CC8AF" w14:textId="77777777" w:rsidR="005266E4" w:rsidRPr="005F2432" w:rsidRDefault="005266E4" w:rsidP="00D10905">
                  <w:pPr>
                    <w:rPr>
                      <w:rFonts w:cstheme="minorHAnsi"/>
                      <w:sz w:val="20"/>
                      <w:szCs w:val="20"/>
                    </w:rPr>
                  </w:pPr>
                  <w:r w:rsidRPr="005F2432">
                    <w:rPr>
                      <w:rFonts w:cstheme="minorHAnsi"/>
                      <w:sz w:val="20"/>
                      <w:szCs w:val="20"/>
                    </w:rPr>
                    <w:t>West Nile virus infects many countries in Europe</w:t>
                  </w:r>
                </w:p>
              </w:tc>
            </w:tr>
            <w:tr w:rsidR="005266E4" w:rsidRPr="005F2432" w14:paraId="14A68D5A" w14:textId="77777777" w:rsidTr="00D10905">
              <w:tc>
                <w:tcPr>
                  <w:tcW w:w="540" w:type="pct"/>
                  <w:vMerge/>
                  <w:vAlign w:val="center"/>
                </w:tcPr>
                <w:p w14:paraId="7BD4830C" w14:textId="77777777" w:rsidR="005266E4" w:rsidRPr="005F2432" w:rsidRDefault="005266E4" w:rsidP="00D10905">
                  <w:pPr>
                    <w:jc w:val="center"/>
                  </w:pPr>
                </w:p>
              </w:tc>
              <w:tc>
                <w:tcPr>
                  <w:tcW w:w="2282" w:type="pct"/>
                </w:tcPr>
                <w:p w14:paraId="22B45EFE" w14:textId="77777777" w:rsidR="005266E4" w:rsidRPr="005F2432" w:rsidRDefault="005266E4" w:rsidP="00D10905">
                  <w:pPr>
                    <w:rPr>
                      <w:lang w:eastAsia="zh-CN"/>
                    </w:rPr>
                  </w:pPr>
                  <w:r w:rsidRPr="005F2432">
                    <w:rPr>
                      <w:rFonts w:hint="eastAsia"/>
                      <w:lang w:eastAsia="zh-CN"/>
                    </w:rPr>
                    <w:t>警惕地球“发热多汗”</w:t>
                  </w:r>
                </w:p>
              </w:tc>
              <w:tc>
                <w:tcPr>
                  <w:tcW w:w="2178" w:type="pct"/>
                </w:tcPr>
                <w:p w14:paraId="7CAD0505" w14:textId="77777777" w:rsidR="005266E4" w:rsidRPr="005F2432" w:rsidRDefault="005266E4" w:rsidP="00D10905">
                  <w:pPr>
                    <w:rPr>
                      <w:rFonts w:cstheme="minorHAnsi"/>
                      <w:sz w:val="20"/>
                      <w:szCs w:val="20"/>
                    </w:rPr>
                  </w:pPr>
                  <w:r w:rsidRPr="005F2432">
                    <w:rPr>
                      <w:rFonts w:cstheme="minorHAnsi"/>
                      <w:sz w:val="20"/>
                      <w:szCs w:val="20"/>
                    </w:rPr>
                    <w:t xml:space="preserve">Keep alert on Earth’s fever and sweating   </w:t>
                  </w:r>
                </w:p>
              </w:tc>
            </w:tr>
            <w:tr w:rsidR="005266E4" w:rsidRPr="005F2432" w14:paraId="5D991E1A" w14:textId="77777777" w:rsidTr="00D10905">
              <w:tc>
                <w:tcPr>
                  <w:tcW w:w="540" w:type="pct"/>
                  <w:vMerge/>
                  <w:vAlign w:val="center"/>
                </w:tcPr>
                <w:p w14:paraId="548964F9" w14:textId="77777777" w:rsidR="005266E4" w:rsidRPr="005F2432" w:rsidRDefault="005266E4" w:rsidP="00D10905">
                  <w:pPr>
                    <w:jc w:val="center"/>
                  </w:pPr>
                </w:p>
              </w:tc>
              <w:tc>
                <w:tcPr>
                  <w:tcW w:w="2282" w:type="pct"/>
                </w:tcPr>
                <w:p w14:paraId="35F395E6" w14:textId="77777777" w:rsidR="005266E4" w:rsidRPr="005F2432" w:rsidRDefault="005266E4" w:rsidP="00D10905">
                  <w:pPr>
                    <w:rPr>
                      <w:lang w:eastAsia="zh-CN"/>
                    </w:rPr>
                  </w:pPr>
                  <w:r w:rsidRPr="005F2432">
                    <w:rPr>
                      <w:rFonts w:hint="eastAsia"/>
                      <w:lang w:eastAsia="zh-CN"/>
                    </w:rPr>
                    <w:t>全球粮食安全形势不容乐观</w:t>
                  </w:r>
                </w:p>
              </w:tc>
              <w:tc>
                <w:tcPr>
                  <w:tcW w:w="2178" w:type="pct"/>
                </w:tcPr>
                <w:p w14:paraId="5CCA728B" w14:textId="77777777" w:rsidR="005266E4" w:rsidRPr="005F2432" w:rsidRDefault="005266E4" w:rsidP="00D10905">
                  <w:pPr>
                    <w:rPr>
                      <w:rFonts w:cstheme="minorHAnsi"/>
                      <w:sz w:val="20"/>
                      <w:szCs w:val="20"/>
                    </w:rPr>
                  </w:pPr>
                  <w:r w:rsidRPr="005F2432">
                    <w:rPr>
                      <w:rFonts w:cstheme="minorHAnsi"/>
                      <w:sz w:val="20"/>
                      <w:szCs w:val="20"/>
                    </w:rPr>
                    <w:t>Global food security situation is sobering</w:t>
                  </w:r>
                </w:p>
              </w:tc>
            </w:tr>
          </w:tbl>
          <w:p w14:paraId="5624C2F4" w14:textId="77777777" w:rsidR="005266E4" w:rsidRPr="005F2432" w:rsidRDefault="005266E4" w:rsidP="00D10905">
            <w:pPr>
              <w:rPr>
                <w:sz w:val="28"/>
                <w:szCs w:val="28"/>
                <w:lang w:val="en-US" w:eastAsia="zh-CN"/>
              </w:rPr>
            </w:pPr>
          </w:p>
          <w:p w14:paraId="5B57FFFA" w14:textId="77777777" w:rsidR="005266E4" w:rsidRPr="005F2432" w:rsidRDefault="005266E4" w:rsidP="00D10905">
            <w:pPr>
              <w:rPr>
                <w:sz w:val="28"/>
                <w:szCs w:val="28"/>
                <w:lang w:val="en-US" w:eastAsia="zh-CN"/>
              </w:rPr>
            </w:pPr>
          </w:p>
          <w:p w14:paraId="5A0404E4" w14:textId="77777777" w:rsidR="005266E4" w:rsidRPr="005F2432" w:rsidRDefault="005266E4" w:rsidP="00D10905">
            <w:pPr>
              <w:rPr>
                <w:lang w:eastAsia="zh-CN"/>
              </w:rPr>
            </w:pPr>
          </w:p>
          <w:p w14:paraId="673C8E52" w14:textId="77777777" w:rsidR="005266E4" w:rsidRPr="005F2432" w:rsidRDefault="005266E4" w:rsidP="00D10905"/>
        </w:tc>
      </w:tr>
    </w:tbl>
    <w:p w14:paraId="65781489" w14:textId="77777777" w:rsidR="005266E4" w:rsidRPr="005F2432" w:rsidRDefault="005266E4" w:rsidP="005266E4">
      <w:pPr>
        <w:rPr>
          <w:b/>
        </w:rPr>
      </w:pPr>
    </w:p>
    <w:p w14:paraId="4AB8B98A" w14:textId="77777777" w:rsidR="005266E4" w:rsidRPr="005F2432" w:rsidRDefault="005266E4" w:rsidP="005266E4">
      <w:pPr>
        <w:rPr>
          <w:b/>
        </w:rPr>
      </w:pPr>
    </w:p>
    <w:tbl>
      <w:tblPr>
        <w:tblStyle w:val="TableGrid"/>
        <w:tblW w:w="9067" w:type="dxa"/>
        <w:tblLayout w:type="fixed"/>
        <w:tblLook w:val="04A0" w:firstRow="1" w:lastRow="0" w:firstColumn="1" w:lastColumn="0" w:noHBand="0" w:noVBand="1"/>
      </w:tblPr>
      <w:tblGrid>
        <w:gridCol w:w="1980"/>
        <w:gridCol w:w="7087"/>
      </w:tblGrid>
      <w:tr w:rsidR="005266E4" w:rsidRPr="005F2432" w14:paraId="4A09AD95" w14:textId="77777777" w:rsidTr="00D10905">
        <w:tc>
          <w:tcPr>
            <w:tcW w:w="1980" w:type="dxa"/>
          </w:tcPr>
          <w:p w14:paraId="2BB2C0F2" w14:textId="77777777" w:rsidR="005266E4" w:rsidRPr="005F2432" w:rsidRDefault="005266E4" w:rsidP="00D10905">
            <w:pPr>
              <w:spacing w:line="276" w:lineRule="auto"/>
              <w:rPr>
                <w:rFonts w:cstheme="minorHAnsi"/>
                <w:b/>
              </w:rPr>
            </w:pPr>
            <w:bookmarkStart w:id="399" w:name="_Hlk11191032"/>
            <w:r w:rsidRPr="005F2432">
              <w:rPr>
                <w:rFonts w:cstheme="minorHAnsi"/>
                <w:b/>
              </w:rPr>
              <w:t>Working Group</w:t>
            </w:r>
          </w:p>
        </w:tc>
        <w:tc>
          <w:tcPr>
            <w:tcW w:w="7087" w:type="dxa"/>
          </w:tcPr>
          <w:p w14:paraId="03A0C747" w14:textId="77777777" w:rsidR="005266E4" w:rsidRPr="005F2432" w:rsidRDefault="005266E4" w:rsidP="00D10905">
            <w:pPr>
              <w:spacing w:line="276" w:lineRule="auto"/>
              <w:rPr>
                <w:rFonts w:cstheme="minorHAnsi"/>
              </w:rPr>
            </w:pPr>
            <w:r w:rsidRPr="005F2432">
              <w:rPr>
                <w:rFonts w:cstheme="minorHAnsi"/>
                <w:color w:val="1A1A1A"/>
                <w:lang w:val="fr-FR"/>
              </w:rPr>
              <w:t xml:space="preserve">5: </w:t>
            </w:r>
            <w:r w:rsidRPr="005F2432">
              <w:rPr>
                <w:rFonts w:cstheme="minorHAnsi"/>
              </w:rPr>
              <w:t>Public and Political Engagement</w:t>
            </w:r>
          </w:p>
        </w:tc>
      </w:tr>
      <w:tr w:rsidR="005266E4" w:rsidRPr="005F2432" w14:paraId="3C059D91" w14:textId="77777777" w:rsidTr="00D10905">
        <w:trPr>
          <w:trHeight w:val="284"/>
        </w:trPr>
        <w:tc>
          <w:tcPr>
            <w:tcW w:w="1980" w:type="dxa"/>
          </w:tcPr>
          <w:p w14:paraId="70550F35" w14:textId="77777777" w:rsidR="005266E4" w:rsidRPr="005F2432" w:rsidRDefault="005266E4" w:rsidP="00D10905">
            <w:pPr>
              <w:spacing w:line="276" w:lineRule="auto"/>
              <w:rPr>
                <w:rFonts w:cstheme="minorHAnsi"/>
                <w:b/>
              </w:rPr>
            </w:pPr>
            <w:r w:rsidRPr="005F2432">
              <w:rPr>
                <w:rFonts w:cstheme="minorHAnsi"/>
                <w:b/>
              </w:rPr>
              <w:t>Indicator</w:t>
            </w:r>
          </w:p>
        </w:tc>
        <w:tc>
          <w:tcPr>
            <w:tcW w:w="7087" w:type="dxa"/>
          </w:tcPr>
          <w:p w14:paraId="0A355B8B" w14:textId="77777777" w:rsidR="005266E4" w:rsidRPr="005F2432" w:rsidRDefault="005266E4" w:rsidP="00D10905">
            <w:pPr>
              <w:widowControl w:val="0"/>
              <w:adjustRightInd w:val="0"/>
              <w:spacing w:line="276" w:lineRule="auto"/>
              <w:rPr>
                <w:rFonts w:cstheme="minorHAnsi"/>
                <w:color w:val="1A1A1A"/>
              </w:rPr>
            </w:pPr>
            <w:r w:rsidRPr="005F2432">
              <w:rPr>
                <w:rFonts w:cstheme="minorHAnsi"/>
                <w:color w:val="1A1A1A"/>
              </w:rPr>
              <w:t>5.1:  M</w:t>
            </w:r>
            <w:r w:rsidRPr="005F2432">
              <w:rPr>
                <w:rFonts w:cstheme="minorHAnsi"/>
              </w:rPr>
              <w:t xml:space="preserve">edia engagement in health and climate change </w:t>
            </w:r>
          </w:p>
        </w:tc>
      </w:tr>
      <w:tr w:rsidR="005266E4" w:rsidRPr="005F2432" w14:paraId="1DB2484F" w14:textId="77777777" w:rsidTr="00D10905">
        <w:trPr>
          <w:trHeight w:val="284"/>
        </w:trPr>
        <w:tc>
          <w:tcPr>
            <w:tcW w:w="1980" w:type="dxa"/>
          </w:tcPr>
          <w:p w14:paraId="3E7A94C0" w14:textId="77777777" w:rsidR="005266E4" w:rsidRPr="005F2432" w:rsidRDefault="005266E4" w:rsidP="00D10905">
            <w:pPr>
              <w:spacing w:line="276" w:lineRule="auto"/>
              <w:rPr>
                <w:rFonts w:cstheme="minorHAnsi"/>
                <w:b/>
              </w:rPr>
            </w:pPr>
            <w:r w:rsidRPr="005F2432">
              <w:rPr>
                <w:rFonts w:cstheme="minorHAnsi"/>
                <w:b/>
              </w:rPr>
              <w:t>Sub-Indicator</w:t>
            </w:r>
          </w:p>
        </w:tc>
        <w:tc>
          <w:tcPr>
            <w:tcW w:w="7087" w:type="dxa"/>
          </w:tcPr>
          <w:p w14:paraId="7FA951C1" w14:textId="77777777" w:rsidR="005266E4" w:rsidRPr="005F2432" w:rsidRDefault="005266E4" w:rsidP="00D10905">
            <w:pPr>
              <w:widowControl w:val="0"/>
              <w:adjustRightInd w:val="0"/>
              <w:spacing w:line="276" w:lineRule="auto"/>
              <w:rPr>
                <w:rFonts w:cstheme="minorHAnsi"/>
                <w:color w:val="1A1A1A"/>
              </w:rPr>
            </w:pPr>
            <w:r w:rsidRPr="005F2432">
              <w:rPr>
                <w:rFonts w:cstheme="minorHAnsi"/>
                <w:color w:val="1A1A1A"/>
              </w:rPr>
              <w:t xml:space="preserve">5.1.3: Content of coverage in US and Indian newspapers </w:t>
            </w:r>
          </w:p>
        </w:tc>
      </w:tr>
      <w:tr w:rsidR="005266E4" w:rsidRPr="005F2432" w14:paraId="373E46E8" w14:textId="77777777" w:rsidTr="00D10905">
        <w:tc>
          <w:tcPr>
            <w:tcW w:w="1980" w:type="dxa"/>
          </w:tcPr>
          <w:p w14:paraId="5B8CC774" w14:textId="77777777" w:rsidR="005266E4" w:rsidRPr="005F2432" w:rsidRDefault="005266E4" w:rsidP="00D10905">
            <w:pPr>
              <w:spacing w:line="276" w:lineRule="auto"/>
              <w:rPr>
                <w:rFonts w:cstheme="minorHAnsi"/>
                <w:b/>
              </w:rPr>
            </w:pPr>
            <w:r w:rsidRPr="005F2432">
              <w:rPr>
                <w:rFonts w:cstheme="minorHAnsi"/>
                <w:b/>
              </w:rPr>
              <w:t>Methods</w:t>
            </w:r>
          </w:p>
        </w:tc>
        <w:tc>
          <w:tcPr>
            <w:tcW w:w="7087" w:type="dxa"/>
          </w:tcPr>
          <w:p w14:paraId="42CC954B"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This new indicator extends the capacity to track media engagement by focusing on the </w:t>
            </w:r>
            <w:r w:rsidRPr="005F2432">
              <w:rPr>
                <w:rFonts w:eastAsia="Calibri" w:cstheme="minorHAnsi"/>
                <w:i/>
                <w:color w:val="000000"/>
              </w:rPr>
              <w:t>content</w:t>
            </w:r>
            <w:r w:rsidRPr="005F2432">
              <w:rPr>
                <w:rFonts w:eastAsia="Calibri" w:cstheme="minorHAnsi"/>
                <w:color w:val="000000"/>
              </w:rPr>
              <w:t xml:space="preserve"> of media coverage of health and climate change, enabling further understanding about what is being reported, as well as the levels of coverage. </w:t>
            </w:r>
          </w:p>
          <w:p w14:paraId="3D882428" w14:textId="77777777" w:rsidR="005266E4" w:rsidRPr="005F2432" w:rsidRDefault="005266E4" w:rsidP="00D10905">
            <w:pPr>
              <w:spacing w:line="256" w:lineRule="auto"/>
              <w:rPr>
                <w:rFonts w:eastAsia="Calibri" w:cstheme="minorHAnsi"/>
                <w:color w:val="000000"/>
              </w:rPr>
            </w:pPr>
          </w:p>
          <w:p w14:paraId="2ADFD811" w14:textId="77777777" w:rsidR="005266E4" w:rsidRPr="005F2432" w:rsidRDefault="005266E4" w:rsidP="00D10905">
            <w:pPr>
              <w:spacing w:line="256" w:lineRule="auto"/>
              <w:rPr>
                <w:rFonts w:eastAsia="Calibri" w:cstheme="minorHAnsi"/>
                <w:b/>
                <w:bCs/>
                <w:iCs/>
                <w:color w:val="000000"/>
              </w:rPr>
            </w:pPr>
            <w:r w:rsidRPr="005F2432">
              <w:rPr>
                <w:rFonts w:eastAsia="Calibri" w:cstheme="minorHAnsi"/>
                <w:b/>
                <w:bCs/>
                <w:iCs/>
                <w:color w:val="000000"/>
              </w:rPr>
              <w:t xml:space="preserve">Media sources and timeframe </w:t>
            </w:r>
          </w:p>
          <w:p w14:paraId="6870CD3B"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This indicator focuses on the elite media in two countries, representing very different contexts. Two newspapers from India and two from the US were selected; </w:t>
            </w:r>
            <w:r w:rsidRPr="005F2432">
              <w:rPr>
                <w:rFonts w:eastAsia="Calibri" w:cstheme="minorHAnsi"/>
                <w:i/>
                <w:color w:val="000000"/>
              </w:rPr>
              <w:t>Hindustan Times</w:t>
            </w:r>
            <w:r w:rsidRPr="005F2432">
              <w:rPr>
                <w:rFonts w:eastAsia="Calibri" w:cstheme="minorHAnsi"/>
                <w:color w:val="000000"/>
              </w:rPr>
              <w:t xml:space="preserve"> (HT), </w:t>
            </w:r>
            <w:r w:rsidRPr="005F2432">
              <w:rPr>
                <w:rFonts w:eastAsia="Calibri" w:cstheme="minorHAnsi"/>
                <w:i/>
                <w:color w:val="000000"/>
              </w:rPr>
              <w:t xml:space="preserve">Times of India </w:t>
            </w:r>
            <w:r w:rsidRPr="005F2432">
              <w:rPr>
                <w:rFonts w:eastAsia="Calibri" w:cstheme="minorHAnsi"/>
                <w:color w:val="000000"/>
              </w:rPr>
              <w:t xml:space="preserve">(TOI), </w:t>
            </w:r>
            <w:r w:rsidRPr="005F2432">
              <w:rPr>
                <w:rFonts w:eastAsia="Calibri" w:cstheme="minorHAnsi"/>
                <w:i/>
                <w:color w:val="000000"/>
              </w:rPr>
              <w:t>Washington Post</w:t>
            </w:r>
            <w:r w:rsidRPr="005F2432">
              <w:t xml:space="preserve"> (WP), and </w:t>
            </w:r>
            <w:r w:rsidRPr="005F2432">
              <w:rPr>
                <w:i/>
              </w:rPr>
              <w:t>New York Times</w:t>
            </w:r>
            <w:r w:rsidRPr="005F2432">
              <w:t xml:space="preserve"> (NYT). </w:t>
            </w:r>
          </w:p>
          <w:p w14:paraId="4A7E2E18" w14:textId="77777777" w:rsidR="005266E4" w:rsidRPr="005F2432" w:rsidRDefault="005266E4" w:rsidP="00D10905">
            <w:pPr>
              <w:spacing w:line="256" w:lineRule="auto"/>
              <w:rPr>
                <w:rFonts w:eastAsia="Calibri" w:cstheme="minorHAnsi"/>
                <w:color w:val="000000"/>
              </w:rPr>
            </w:pPr>
          </w:p>
          <w:p w14:paraId="65BB2A81"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The focus of analysis was narrowed for articles to two time periods during 2018.  First, the time period July to September (inclusive) for both the Indian and US sources was considered. This time period was used as it covers a period of extreme weather events in both regions; wildfires in the US and monsoon flooding in India.  This enabled consideration of media reporting in light of these events, and the ways in which links may be made through them to climate change and health.  Second, reporting during November to December 2018 was considered. This time period covers the lead up to and hosting of the COPs.  In addition, this covers the time period during which findings from the Lancet Countdown report itself have been reported in the media.</w:t>
            </w:r>
          </w:p>
          <w:p w14:paraId="585A8442" w14:textId="77777777" w:rsidR="005266E4" w:rsidRPr="005F2432" w:rsidRDefault="005266E4" w:rsidP="00D10905">
            <w:pPr>
              <w:spacing w:line="256" w:lineRule="auto"/>
            </w:pPr>
          </w:p>
          <w:p w14:paraId="2390B94F" w14:textId="77777777" w:rsidR="005266E4" w:rsidRPr="005F2432" w:rsidRDefault="005266E4" w:rsidP="00D10905">
            <w:pPr>
              <w:spacing w:line="256" w:lineRule="auto"/>
              <w:rPr>
                <w:b/>
                <w:bCs/>
                <w:iCs/>
              </w:rPr>
            </w:pPr>
            <w:r w:rsidRPr="005F2432">
              <w:rPr>
                <w:b/>
                <w:bCs/>
                <w:iCs/>
              </w:rPr>
              <w:t>Search terms</w:t>
            </w:r>
          </w:p>
          <w:p w14:paraId="0221E3AB"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Media articles were obtained in conjunction with Indicator 5.1.1 (trends in media coverage). Search terms developed by this team of researchers, designed to return articles at the intersection of health and climate change were used. For identification of articles in the Indian media (HT and TOI), the</w:t>
            </w:r>
            <w:r w:rsidRPr="005F2432">
              <w:rPr>
                <w:rFonts w:eastAsia="Calibri" w:cstheme="minorHAnsi"/>
                <w:i/>
                <w:color w:val="000000"/>
              </w:rPr>
              <w:t xml:space="preserve"> </w:t>
            </w:r>
            <w:r w:rsidRPr="005F2432">
              <w:rPr>
                <w:rFonts w:eastAsia="Calibri" w:cstheme="minorHAnsi"/>
                <w:color w:val="000000"/>
              </w:rPr>
              <w:t>Factiva database was used. For identification of articles in the US media (WP and NYT), the Nexis database was used.</w:t>
            </w:r>
          </w:p>
          <w:p w14:paraId="6927D409" w14:textId="77777777" w:rsidR="005266E4" w:rsidRPr="005F2432" w:rsidRDefault="005266E4" w:rsidP="00D10905">
            <w:pPr>
              <w:spacing w:line="256" w:lineRule="auto"/>
            </w:pPr>
          </w:p>
          <w:p w14:paraId="37FE50F6" w14:textId="2095BE24" w:rsidR="005266E4" w:rsidRPr="005F2432" w:rsidRDefault="005266E4" w:rsidP="00D10905">
            <w:pPr>
              <w:spacing w:after="120"/>
              <w:jc w:val="both"/>
            </w:pPr>
            <w:r w:rsidRPr="005F2432">
              <w:t xml:space="preserve">Articles in which appeared a minimum of one key search term from both (a) health, and (b) climate change were identified </w:t>
            </w:r>
            <w:r w:rsidRPr="005F2432">
              <w:fldChar w:fldCharType="begin"/>
            </w:r>
            <w:r w:rsidRPr="005F2432">
              <w:instrText xml:space="preserve"> REF _Ref10994052 \h </w:instrText>
            </w:r>
            <w:r w:rsidR="005F2432">
              <w:instrText xml:space="preserve"> \* MERGEFORMAT </w:instrText>
            </w:r>
            <w:r w:rsidRPr="005F2432">
              <w:fldChar w:fldCharType="separate"/>
            </w:r>
            <w:r w:rsidR="008E4C54">
              <w:rPr>
                <w:b/>
                <w:bCs/>
                <w:lang w:val="en-US"/>
              </w:rPr>
              <w:t>Error! Reference source not found.</w:t>
            </w:r>
            <w:r w:rsidRPr="005F2432">
              <w:fldChar w:fldCharType="end"/>
            </w:r>
            <w:r w:rsidRPr="005F2432">
              <w:t>.</w:t>
            </w:r>
          </w:p>
          <w:p w14:paraId="3274C93B" w14:textId="658541FE" w:rsidR="005266E4" w:rsidRPr="005F2432" w:rsidRDefault="005266E4" w:rsidP="00D1090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25</w:t>
            </w:r>
            <w:r w:rsidRPr="005F2432">
              <w:rPr>
                <w:noProof/>
              </w:rPr>
              <w:fldChar w:fldCharType="end"/>
            </w:r>
            <w:r w:rsidRPr="005F2432">
              <w:t>: Search terms for Health and Climate Change</w:t>
            </w:r>
          </w:p>
          <w:tbl>
            <w:tblPr>
              <w:tblStyle w:val="PlainTable11"/>
              <w:tblW w:w="7020" w:type="dxa"/>
              <w:tblLayout w:type="fixed"/>
              <w:tblLook w:val="04A0" w:firstRow="1" w:lastRow="0" w:firstColumn="1" w:lastColumn="0" w:noHBand="0" w:noVBand="1"/>
            </w:tblPr>
            <w:tblGrid>
              <w:gridCol w:w="3510"/>
              <w:gridCol w:w="3510"/>
            </w:tblGrid>
            <w:tr w:rsidR="005266E4" w:rsidRPr="005F2432" w14:paraId="13D1FD1D" w14:textId="77777777" w:rsidTr="00D10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558AA6F" w14:textId="77777777" w:rsidR="005266E4" w:rsidRPr="005F2432" w:rsidRDefault="005266E4" w:rsidP="00D10905">
                  <w:pPr>
                    <w:spacing w:after="120"/>
                    <w:jc w:val="center"/>
                  </w:pPr>
                  <w:r w:rsidRPr="005F2432">
                    <w:t>Health terms</w:t>
                  </w:r>
                </w:p>
              </w:tc>
              <w:tc>
                <w:tcPr>
                  <w:tcW w:w="0" w:type="dxa"/>
                </w:tcPr>
                <w:p w14:paraId="758F4188" w14:textId="77777777" w:rsidR="005266E4" w:rsidRPr="005F2432" w:rsidRDefault="005266E4" w:rsidP="00D10905">
                  <w:pPr>
                    <w:spacing w:after="120"/>
                    <w:jc w:val="center"/>
                    <w:cnfStyle w:val="100000000000" w:firstRow="1" w:lastRow="0" w:firstColumn="0" w:lastColumn="0" w:oddVBand="0" w:evenVBand="0" w:oddHBand="0" w:evenHBand="0" w:firstRowFirstColumn="0" w:firstRowLastColumn="0" w:lastRowFirstColumn="0" w:lastRowLastColumn="0"/>
                  </w:pPr>
                  <w:r w:rsidRPr="005F2432">
                    <w:t>Climate change terms</w:t>
                  </w:r>
                </w:p>
              </w:tc>
            </w:tr>
            <w:tr w:rsidR="005266E4" w:rsidRPr="005F2432" w14:paraId="2ACDC7B0" w14:textId="77777777" w:rsidTr="00D10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9E7FB00" w14:textId="77777777" w:rsidR="005266E4" w:rsidRPr="005F2432" w:rsidRDefault="005266E4" w:rsidP="005266E4">
                  <w:pPr>
                    <w:pStyle w:val="ListParagraph"/>
                    <w:numPr>
                      <w:ilvl w:val="0"/>
                      <w:numId w:val="35"/>
                    </w:numPr>
                    <w:spacing w:after="120"/>
                    <w:jc w:val="both"/>
                    <w:rPr>
                      <w:b w:val="0"/>
                    </w:rPr>
                  </w:pPr>
                  <w:r w:rsidRPr="005F2432">
                    <w:rPr>
                      <w:b w:val="0"/>
                    </w:rPr>
                    <w:t>malaria</w:t>
                  </w:r>
                </w:p>
                <w:p w14:paraId="53953B6A" w14:textId="77777777" w:rsidR="005266E4" w:rsidRPr="005F2432" w:rsidRDefault="005266E4" w:rsidP="005266E4">
                  <w:pPr>
                    <w:pStyle w:val="ListParagraph"/>
                    <w:numPr>
                      <w:ilvl w:val="0"/>
                      <w:numId w:val="35"/>
                    </w:numPr>
                    <w:spacing w:after="120"/>
                    <w:jc w:val="both"/>
                    <w:rPr>
                      <w:b w:val="0"/>
                    </w:rPr>
                  </w:pPr>
                  <w:r w:rsidRPr="005F2432">
                    <w:rPr>
                      <w:b w:val="0"/>
                    </w:rPr>
                    <w:t>diarrhoea</w:t>
                  </w:r>
                </w:p>
                <w:p w14:paraId="1F153AA2" w14:textId="77777777" w:rsidR="005266E4" w:rsidRPr="005F2432" w:rsidRDefault="005266E4" w:rsidP="005266E4">
                  <w:pPr>
                    <w:pStyle w:val="ListParagraph"/>
                    <w:numPr>
                      <w:ilvl w:val="0"/>
                      <w:numId w:val="35"/>
                    </w:numPr>
                    <w:spacing w:after="120"/>
                    <w:jc w:val="both"/>
                    <w:rPr>
                      <w:b w:val="0"/>
                    </w:rPr>
                  </w:pPr>
                  <w:r w:rsidRPr="005F2432">
                    <w:rPr>
                      <w:b w:val="0"/>
                    </w:rPr>
                    <w:t>infection</w:t>
                  </w:r>
                </w:p>
                <w:p w14:paraId="0C772CA0" w14:textId="77777777" w:rsidR="005266E4" w:rsidRPr="005F2432" w:rsidRDefault="005266E4" w:rsidP="005266E4">
                  <w:pPr>
                    <w:pStyle w:val="ListParagraph"/>
                    <w:numPr>
                      <w:ilvl w:val="0"/>
                      <w:numId w:val="35"/>
                    </w:numPr>
                    <w:spacing w:after="120"/>
                    <w:jc w:val="both"/>
                    <w:rPr>
                      <w:b w:val="0"/>
                    </w:rPr>
                  </w:pPr>
                  <w:r w:rsidRPr="005F2432">
                    <w:rPr>
                      <w:b w:val="0"/>
                    </w:rPr>
                    <w:t>disease</w:t>
                  </w:r>
                </w:p>
                <w:p w14:paraId="52F7AC72" w14:textId="77777777" w:rsidR="005266E4" w:rsidRPr="005F2432" w:rsidRDefault="005266E4" w:rsidP="005266E4">
                  <w:pPr>
                    <w:pStyle w:val="ListParagraph"/>
                    <w:numPr>
                      <w:ilvl w:val="0"/>
                      <w:numId w:val="35"/>
                    </w:numPr>
                    <w:spacing w:after="120"/>
                    <w:jc w:val="both"/>
                    <w:rPr>
                      <w:b w:val="0"/>
                    </w:rPr>
                  </w:pPr>
                  <w:r w:rsidRPr="005F2432">
                    <w:rPr>
                      <w:b w:val="0"/>
                    </w:rPr>
                    <w:t>sars</w:t>
                  </w:r>
                </w:p>
                <w:p w14:paraId="029F85B5" w14:textId="77777777" w:rsidR="005266E4" w:rsidRPr="005F2432" w:rsidRDefault="005266E4" w:rsidP="005266E4">
                  <w:pPr>
                    <w:pStyle w:val="ListParagraph"/>
                    <w:numPr>
                      <w:ilvl w:val="0"/>
                      <w:numId w:val="35"/>
                    </w:numPr>
                    <w:spacing w:after="120"/>
                    <w:jc w:val="both"/>
                    <w:rPr>
                      <w:b w:val="0"/>
                    </w:rPr>
                  </w:pPr>
                  <w:r w:rsidRPr="005F2432">
                    <w:rPr>
                      <w:b w:val="0"/>
                    </w:rPr>
                    <w:t>measles</w:t>
                  </w:r>
                </w:p>
                <w:p w14:paraId="3CD920A2" w14:textId="77777777" w:rsidR="005266E4" w:rsidRPr="005F2432" w:rsidRDefault="005266E4" w:rsidP="005266E4">
                  <w:pPr>
                    <w:pStyle w:val="ListParagraph"/>
                    <w:numPr>
                      <w:ilvl w:val="0"/>
                      <w:numId w:val="35"/>
                    </w:numPr>
                    <w:spacing w:after="120"/>
                    <w:jc w:val="both"/>
                    <w:rPr>
                      <w:b w:val="0"/>
                    </w:rPr>
                  </w:pPr>
                  <w:r w:rsidRPr="005F2432">
                    <w:rPr>
                      <w:b w:val="0"/>
                    </w:rPr>
                    <w:t>pneumonia</w:t>
                  </w:r>
                </w:p>
                <w:p w14:paraId="70C5C350" w14:textId="77777777" w:rsidR="005266E4" w:rsidRPr="005F2432" w:rsidRDefault="005266E4" w:rsidP="005266E4">
                  <w:pPr>
                    <w:pStyle w:val="ListParagraph"/>
                    <w:numPr>
                      <w:ilvl w:val="0"/>
                      <w:numId w:val="35"/>
                    </w:numPr>
                    <w:spacing w:after="120"/>
                    <w:jc w:val="both"/>
                    <w:rPr>
                      <w:b w:val="0"/>
                    </w:rPr>
                  </w:pPr>
                  <w:r w:rsidRPr="005F2432">
                    <w:rPr>
                      <w:b w:val="0"/>
                    </w:rPr>
                    <w:t>epidemic</w:t>
                  </w:r>
                </w:p>
                <w:p w14:paraId="6DE2CA72" w14:textId="77777777" w:rsidR="005266E4" w:rsidRPr="005F2432" w:rsidRDefault="005266E4" w:rsidP="005266E4">
                  <w:pPr>
                    <w:pStyle w:val="ListParagraph"/>
                    <w:numPr>
                      <w:ilvl w:val="0"/>
                      <w:numId w:val="35"/>
                    </w:numPr>
                    <w:spacing w:after="120"/>
                    <w:jc w:val="both"/>
                    <w:rPr>
                      <w:b w:val="0"/>
                    </w:rPr>
                  </w:pPr>
                  <w:r w:rsidRPr="005F2432">
                    <w:rPr>
                      <w:b w:val="0"/>
                    </w:rPr>
                    <w:t>pandemic</w:t>
                  </w:r>
                </w:p>
                <w:p w14:paraId="307D7751" w14:textId="77777777" w:rsidR="005266E4" w:rsidRPr="005F2432" w:rsidRDefault="005266E4" w:rsidP="005266E4">
                  <w:pPr>
                    <w:pStyle w:val="ListParagraph"/>
                    <w:numPr>
                      <w:ilvl w:val="0"/>
                      <w:numId w:val="35"/>
                    </w:numPr>
                    <w:spacing w:after="120"/>
                    <w:jc w:val="both"/>
                    <w:rPr>
                      <w:b w:val="0"/>
                    </w:rPr>
                  </w:pPr>
                  <w:r w:rsidRPr="005F2432">
                    <w:rPr>
                      <w:b w:val="0"/>
                    </w:rPr>
                    <w:t>public health</w:t>
                  </w:r>
                </w:p>
                <w:p w14:paraId="58573AA9" w14:textId="77777777" w:rsidR="005266E4" w:rsidRPr="005F2432" w:rsidRDefault="005266E4" w:rsidP="005266E4">
                  <w:pPr>
                    <w:pStyle w:val="ListParagraph"/>
                    <w:numPr>
                      <w:ilvl w:val="0"/>
                      <w:numId w:val="35"/>
                    </w:numPr>
                    <w:spacing w:after="120"/>
                    <w:jc w:val="both"/>
                    <w:rPr>
                      <w:b w:val="0"/>
                    </w:rPr>
                  </w:pPr>
                  <w:r w:rsidRPr="005F2432">
                    <w:rPr>
                      <w:b w:val="0"/>
                    </w:rPr>
                    <w:t>health care</w:t>
                  </w:r>
                </w:p>
                <w:p w14:paraId="2572563D" w14:textId="77777777" w:rsidR="005266E4" w:rsidRPr="005F2432" w:rsidRDefault="005266E4" w:rsidP="005266E4">
                  <w:pPr>
                    <w:pStyle w:val="ListParagraph"/>
                    <w:numPr>
                      <w:ilvl w:val="0"/>
                      <w:numId w:val="35"/>
                    </w:numPr>
                    <w:spacing w:after="120"/>
                    <w:jc w:val="both"/>
                    <w:rPr>
                      <w:b w:val="0"/>
                    </w:rPr>
                  </w:pPr>
                  <w:r w:rsidRPr="005F2432">
                    <w:rPr>
                      <w:b w:val="0"/>
                    </w:rPr>
                    <w:t>epidemiology</w:t>
                  </w:r>
                </w:p>
                <w:p w14:paraId="2E632AC4" w14:textId="77777777" w:rsidR="005266E4" w:rsidRPr="005F2432" w:rsidRDefault="005266E4" w:rsidP="005266E4">
                  <w:pPr>
                    <w:pStyle w:val="ListParagraph"/>
                    <w:numPr>
                      <w:ilvl w:val="0"/>
                      <w:numId w:val="35"/>
                    </w:numPr>
                    <w:spacing w:after="120"/>
                    <w:jc w:val="both"/>
                    <w:rPr>
                      <w:b w:val="0"/>
                    </w:rPr>
                  </w:pPr>
                  <w:r w:rsidRPr="005F2432">
                    <w:rPr>
                      <w:b w:val="0"/>
                    </w:rPr>
                    <w:t>healthcare</w:t>
                  </w:r>
                </w:p>
                <w:p w14:paraId="2D6C7B6B" w14:textId="77777777" w:rsidR="005266E4" w:rsidRPr="005F2432" w:rsidRDefault="005266E4" w:rsidP="005266E4">
                  <w:pPr>
                    <w:pStyle w:val="ListParagraph"/>
                    <w:numPr>
                      <w:ilvl w:val="0"/>
                      <w:numId w:val="35"/>
                    </w:numPr>
                    <w:spacing w:after="120"/>
                    <w:jc w:val="both"/>
                    <w:rPr>
                      <w:b w:val="0"/>
                    </w:rPr>
                  </w:pPr>
                  <w:r w:rsidRPr="005F2432">
                    <w:rPr>
                      <w:b w:val="0"/>
                    </w:rPr>
                    <w:t>health</w:t>
                  </w:r>
                </w:p>
                <w:p w14:paraId="35C78606" w14:textId="77777777" w:rsidR="005266E4" w:rsidRPr="005F2432" w:rsidRDefault="005266E4" w:rsidP="005266E4">
                  <w:pPr>
                    <w:pStyle w:val="ListParagraph"/>
                    <w:numPr>
                      <w:ilvl w:val="0"/>
                      <w:numId w:val="35"/>
                    </w:numPr>
                    <w:spacing w:after="120"/>
                    <w:jc w:val="both"/>
                    <w:rPr>
                      <w:b w:val="0"/>
                    </w:rPr>
                  </w:pPr>
                  <w:r w:rsidRPr="005F2432">
                    <w:rPr>
                      <w:b w:val="0"/>
                    </w:rPr>
                    <w:t>mortality</w:t>
                  </w:r>
                </w:p>
                <w:p w14:paraId="426D58F7" w14:textId="77777777" w:rsidR="005266E4" w:rsidRPr="005F2432" w:rsidRDefault="005266E4" w:rsidP="005266E4">
                  <w:pPr>
                    <w:pStyle w:val="ListParagraph"/>
                    <w:numPr>
                      <w:ilvl w:val="0"/>
                      <w:numId w:val="35"/>
                    </w:numPr>
                    <w:spacing w:after="120"/>
                    <w:jc w:val="both"/>
                    <w:rPr>
                      <w:b w:val="0"/>
                    </w:rPr>
                  </w:pPr>
                  <w:r w:rsidRPr="005F2432">
                    <w:rPr>
                      <w:b w:val="0"/>
                    </w:rPr>
                    <w:t>morbidity</w:t>
                  </w:r>
                </w:p>
                <w:p w14:paraId="77FACBD3" w14:textId="77777777" w:rsidR="005266E4" w:rsidRPr="005F2432" w:rsidRDefault="005266E4" w:rsidP="005266E4">
                  <w:pPr>
                    <w:pStyle w:val="ListParagraph"/>
                    <w:numPr>
                      <w:ilvl w:val="0"/>
                      <w:numId w:val="35"/>
                    </w:numPr>
                    <w:spacing w:after="120"/>
                    <w:jc w:val="both"/>
                    <w:rPr>
                      <w:b w:val="0"/>
                    </w:rPr>
                  </w:pPr>
                  <w:r w:rsidRPr="005F2432">
                    <w:rPr>
                      <w:b w:val="0"/>
                    </w:rPr>
                    <w:t xml:space="preserve">nutrition </w:t>
                  </w:r>
                </w:p>
                <w:p w14:paraId="6B6A6485" w14:textId="77777777" w:rsidR="005266E4" w:rsidRPr="005F2432" w:rsidRDefault="005266E4" w:rsidP="005266E4">
                  <w:pPr>
                    <w:pStyle w:val="ListParagraph"/>
                    <w:numPr>
                      <w:ilvl w:val="0"/>
                      <w:numId w:val="35"/>
                    </w:numPr>
                    <w:spacing w:after="120"/>
                    <w:jc w:val="both"/>
                    <w:rPr>
                      <w:b w:val="0"/>
                    </w:rPr>
                  </w:pPr>
                  <w:r w:rsidRPr="005F2432">
                    <w:rPr>
                      <w:b w:val="0"/>
                    </w:rPr>
                    <w:t>illness</w:t>
                  </w:r>
                </w:p>
                <w:p w14:paraId="6B9F40B8" w14:textId="77777777" w:rsidR="005266E4" w:rsidRPr="005F2432" w:rsidRDefault="005266E4" w:rsidP="005266E4">
                  <w:pPr>
                    <w:pStyle w:val="ListParagraph"/>
                    <w:numPr>
                      <w:ilvl w:val="0"/>
                      <w:numId w:val="35"/>
                    </w:numPr>
                    <w:spacing w:after="120"/>
                    <w:jc w:val="both"/>
                    <w:rPr>
                      <w:b w:val="0"/>
                    </w:rPr>
                  </w:pPr>
                  <w:r w:rsidRPr="005F2432">
                    <w:rPr>
                      <w:b w:val="0"/>
                    </w:rPr>
                    <w:t>infectious</w:t>
                  </w:r>
                </w:p>
                <w:p w14:paraId="5782BD2A" w14:textId="77777777" w:rsidR="005266E4" w:rsidRPr="005F2432" w:rsidRDefault="005266E4" w:rsidP="005266E4">
                  <w:pPr>
                    <w:pStyle w:val="ListParagraph"/>
                    <w:numPr>
                      <w:ilvl w:val="0"/>
                      <w:numId w:val="35"/>
                    </w:numPr>
                    <w:spacing w:after="120"/>
                    <w:jc w:val="both"/>
                    <w:rPr>
                      <w:b w:val="0"/>
                    </w:rPr>
                  </w:pPr>
                  <w:r w:rsidRPr="005F2432">
                    <w:rPr>
                      <w:b w:val="0"/>
                    </w:rPr>
                    <w:t>ncd</w:t>
                  </w:r>
                </w:p>
                <w:p w14:paraId="4D9FEADE"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0B023519"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6EBBA984" w14:textId="77777777" w:rsidR="005266E4" w:rsidRPr="005F2432" w:rsidRDefault="005266E4" w:rsidP="005266E4">
                  <w:pPr>
                    <w:pStyle w:val="ListParagraph"/>
                    <w:numPr>
                      <w:ilvl w:val="0"/>
                      <w:numId w:val="35"/>
                    </w:numPr>
                    <w:spacing w:after="120"/>
                    <w:jc w:val="both"/>
                    <w:rPr>
                      <w:b w:val="0"/>
                    </w:rPr>
                  </w:pPr>
                  <w:r w:rsidRPr="005F2432">
                    <w:rPr>
                      <w:b w:val="0"/>
                    </w:rPr>
                    <w:t>communicable disease</w:t>
                  </w:r>
                </w:p>
                <w:p w14:paraId="306317F4" w14:textId="77777777" w:rsidR="005266E4" w:rsidRPr="005F2432" w:rsidRDefault="005266E4" w:rsidP="005266E4">
                  <w:pPr>
                    <w:pStyle w:val="ListParagraph"/>
                    <w:numPr>
                      <w:ilvl w:val="0"/>
                      <w:numId w:val="35"/>
                    </w:numPr>
                    <w:spacing w:after="120"/>
                    <w:jc w:val="both"/>
                    <w:rPr>
                      <w:b w:val="0"/>
                    </w:rPr>
                  </w:pPr>
                  <w:r w:rsidRPr="005F2432">
                    <w:rPr>
                      <w:b w:val="0"/>
                    </w:rPr>
                    <w:t>air pollution</w:t>
                  </w:r>
                </w:p>
                <w:p w14:paraId="649AADCD" w14:textId="77777777" w:rsidR="005266E4" w:rsidRPr="005F2432" w:rsidRDefault="005266E4" w:rsidP="005266E4">
                  <w:pPr>
                    <w:pStyle w:val="ListParagraph"/>
                    <w:numPr>
                      <w:ilvl w:val="0"/>
                      <w:numId w:val="35"/>
                    </w:numPr>
                    <w:spacing w:after="120"/>
                    <w:jc w:val="both"/>
                    <w:rPr>
                      <w:b w:val="0"/>
                    </w:rPr>
                  </w:pPr>
                  <w:r w:rsidRPr="005F2432">
                    <w:rPr>
                      <w:b w:val="0"/>
                    </w:rPr>
                    <w:t>nutrition</w:t>
                  </w:r>
                </w:p>
                <w:p w14:paraId="1D0A7A3A" w14:textId="77777777" w:rsidR="005266E4" w:rsidRPr="005F2432" w:rsidRDefault="005266E4" w:rsidP="005266E4">
                  <w:pPr>
                    <w:pStyle w:val="ListParagraph"/>
                    <w:numPr>
                      <w:ilvl w:val="0"/>
                      <w:numId w:val="35"/>
                    </w:numPr>
                    <w:spacing w:after="120"/>
                    <w:jc w:val="both"/>
                    <w:rPr>
                      <w:b w:val="0"/>
                    </w:rPr>
                  </w:pPr>
                  <w:r w:rsidRPr="005F2432">
                    <w:rPr>
                      <w:b w:val="0"/>
                    </w:rPr>
                    <w:t>malnutrition</w:t>
                  </w:r>
                </w:p>
                <w:p w14:paraId="35FFB400" w14:textId="77777777" w:rsidR="005266E4" w:rsidRPr="005F2432" w:rsidRDefault="005266E4" w:rsidP="005266E4">
                  <w:pPr>
                    <w:pStyle w:val="ListParagraph"/>
                    <w:numPr>
                      <w:ilvl w:val="0"/>
                      <w:numId w:val="35"/>
                    </w:numPr>
                    <w:spacing w:after="120"/>
                    <w:jc w:val="both"/>
                    <w:rPr>
                      <w:b w:val="0"/>
                    </w:rPr>
                  </w:pPr>
                  <w:r w:rsidRPr="005F2432">
                    <w:rPr>
                      <w:b w:val="0"/>
                    </w:rPr>
                    <w:t>mental disorder</w:t>
                  </w:r>
                </w:p>
                <w:p w14:paraId="2DA92EEE" w14:textId="77777777" w:rsidR="005266E4" w:rsidRPr="005F2432" w:rsidRDefault="005266E4" w:rsidP="005266E4">
                  <w:pPr>
                    <w:pStyle w:val="ListParagraph"/>
                    <w:numPr>
                      <w:ilvl w:val="0"/>
                      <w:numId w:val="35"/>
                    </w:numPr>
                    <w:spacing w:after="120"/>
                    <w:jc w:val="both"/>
                    <w:rPr>
                      <w:b w:val="0"/>
                    </w:rPr>
                  </w:pPr>
                  <w:r w:rsidRPr="005F2432">
                    <w:rPr>
                      <w:b w:val="0"/>
                    </w:rPr>
                    <w:t>stunting</w:t>
                  </w:r>
                </w:p>
              </w:tc>
              <w:tc>
                <w:tcPr>
                  <w:tcW w:w="0" w:type="dxa"/>
                </w:tcPr>
                <w:p w14:paraId="4E7A2C8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change</w:t>
                  </w:r>
                </w:p>
                <w:p w14:paraId="400A8571"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 xml:space="preserve">global warming </w:t>
                  </w:r>
                </w:p>
                <w:p w14:paraId="6EAE1072"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 house</w:t>
                  </w:r>
                </w:p>
                <w:p w14:paraId="26B9E1CC"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extreme weather</w:t>
                  </w:r>
                </w:p>
                <w:p w14:paraId="441816AA"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global environmental change</w:t>
                  </w:r>
                </w:p>
                <w:p w14:paraId="6B2A6381"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variability</w:t>
                  </w:r>
                </w:p>
                <w:p w14:paraId="54382D58"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greenhouse</w:t>
                  </w:r>
                </w:p>
                <w:p w14:paraId="0A306EF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low carbon</w:t>
                  </w:r>
                </w:p>
                <w:p w14:paraId="7F1D1BEB"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ghge</w:t>
                  </w:r>
                </w:p>
                <w:p w14:paraId="1AC4F6B1"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renewable energy</w:t>
                  </w:r>
                </w:p>
                <w:p w14:paraId="1138A292"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carbon emission</w:t>
                  </w:r>
                </w:p>
                <w:p w14:paraId="44C16C58"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co2 emission</w:t>
                  </w:r>
                </w:p>
                <w:p w14:paraId="4B663360"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pollutant</w:t>
                  </w:r>
                </w:p>
              </w:tc>
            </w:tr>
          </w:tbl>
          <w:p w14:paraId="33726E4D" w14:textId="77777777" w:rsidR="005266E4" w:rsidRPr="005F2432" w:rsidRDefault="005266E4" w:rsidP="00D10905">
            <w:pPr>
              <w:spacing w:after="120"/>
              <w:jc w:val="both"/>
            </w:pPr>
          </w:p>
          <w:p w14:paraId="47FE3EC3" w14:textId="77777777" w:rsidR="005266E4" w:rsidRPr="005F2432" w:rsidRDefault="005266E4" w:rsidP="00D10905">
            <w:pPr>
              <w:spacing w:line="256" w:lineRule="auto"/>
              <w:rPr>
                <w:rFonts w:eastAsia="Calibri" w:cstheme="minorHAnsi"/>
                <w:color w:val="000000"/>
              </w:rPr>
            </w:pPr>
          </w:p>
          <w:p w14:paraId="7FBAA0EB" w14:textId="77777777" w:rsidR="005266E4" w:rsidRPr="005F2432" w:rsidRDefault="005266E4" w:rsidP="00D10905">
            <w:pPr>
              <w:spacing w:line="256" w:lineRule="auto"/>
              <w:rPr>
                <w:rFonts w:eastAsia="Calibri" w:cstheme="minorHAnsi"/>
                <w:b/>
                <w:bCs/>
                <w:iCs/>
                <w:color w:val="000000"/>
              </w:rPr>
            </w:pPr>
            <w:r w:rsidRPr="005F2432">
              <w:rPr>
                <w:rFonts w:eastAsia="Calibri" w:cstheme="minorHAnsi"/>
                <w:b/>
                <w:bCs/>
                <w:iCs/>
                <w:color w:val="000000"/>
              </w:rPr>
              <w:t>Pre-screening of articles</w:t>
            </w:r>
          </w:p>
          <w:p w14:paraId="35BC4EA8" w14:textId="77777777" w:rsidR="005266E4" w:rsidRPr="005F2432" w:rsidRDefault="005266E4" w:rsidP="00D10905">
            <w:pPr>
              <w:spacing w:line="256" w:lineRule="auto"/>
              <w:rPr>
                <w:rFonts w:eastAsia="Calibri" w:cstheme="minorHAnsi"/>
                <w:color w:val="000000"/>
              </w:rPr>
            </w:pPr>
          </w:p>
          <w:p w14:paraId="14226378"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The articles across the five months and four media sources were pre-screened in order to ensure that only those making meaningful connections between health and climate change were retained for further analysis.</w:t>
            </w:r>
          </w:p>
          <w:p w14:paraId="064E9D4F" w14:textId="77777777" w:rsidR="005266E4" w:rsidRPr="005F2432" w:rsidRDefault="005266E4" w:rsidP="00D10905">
            <w:pPr>
              <w:spacing w:line="256" w:lineRule="auto"/>
              <w:rPr>
                <w:rFonts w:eastAsia="Calibri" w:cstheme="minorHAnsi"/>
                <w:color w:val="000000"/>
              </w:rPr>
            </w:pPr>
          </w:p>
          <w:p w14:paraId="10F58158" w14:textId="77777777" w:rsidR="005266E4" w:rsidRPr="005F2432" w:rsidRDefault="005266E4" w:rsidP="00D10905">
            <w:r w:rsidRPr="005F2432">
              <w:t>The procedure used to select articles was as follows:</w:t>
            </w:r>
          </w:p>
          <w:p w14:paraId="356FD5CD" w14:textId="77777777" w:rsidR="005266E4" w:rsidRPr="005F2432" w:rsidRDefault="005266E4" w:rsidP="00D10905"/>
          <w:p w14:paraId="1E69E23B" w14:textId="77777777" w:rsidR="005266E4" w:rsidRPr="005F2432" w:rsidRDefault="005266E4" w:rsidP="005266E4">
            <w:pPr>
              <w:pStyle w:val="ListParagraph"/>
              <w:numPr>
                <w:ilvl w:val="0"/>
                <w:numId w:val="38"/>
              </w:numPr>
            </w:pPr>
            <w:r w:rsidRPr="005F2432">
              <w:t>An article must make a meaningful connection between health and climate change. This can be made explicitly, or implied through the narrative used, but health topics and climate change aspects must be clearly linked to be included.</w:t>
            </w:r>
          </w:p>
          <w:p w14:paraId="5F18B338" w14:textId="77777777" w:rsidR="005266E4" w:rsidRPr="005F2432" w:rsidRDefault="005266E4" w:rsidP="005266E4">
            <w:pPr>
              <w:pStyle w:val="ListParagraph"/>
              <w:numPr>
                <w:ilvl w:val="0"/>
                <w:numId w:val="38"/>
              </w:numPr>
            </w:pPr>
            <w:r w:rsidRPr="005F2432">
              <w:t>Articles were retained when any reference is made to health and climate change that meets criterion (a). This may include long articles where only passing reference is made to the link, as well as articles where the focus is more substantial.</w:t>
            </w:r>
          </w:p>
          <w:p w14:paraId="51A0579D" w14:textId="77777777" w:rsidR="005266E4" w:rsidRPr="005F2432" w:rsidRDefault="005266E4" w:rsidP="005266E4">
            <w:pPr>
              <w:pStyle w:val="ListParagraph"/>
              <w:numPr>
                <w:ilvl w:val="0"/>
                <w:numId w:val="38"/>
              </w:numPr>
            </w:pPr>
            <w:r w:rsidRPr="005F2432">
              <w:t>Where reference to air pollution is made, it was not deemed to meet the criterion (a) unless an explicit or implicit link was made to health. For example, an article that covers the need for coal-fired plants to close in order to meet climate change targets and reduce air pollution, was not retained unless a link was also made to the health impacts of either air pollution or climate change. It was not enough simply to reference air pollution in the context of climate change for this to be deemed reference to ‘health’. Some articles coded (c) have been included as borderline cases.</w:t>
            </w:r>
          </w:p>
          <w:p w14:paraId="0F4E0DEF" w14:textId="77777777" w:rsidR="005266E4" w:rsidRPr="005F2432" w:rsidRDefault="005266E4" w:rsidP="00D10905"/>
          <w:p w14:paraId="407952E1" w14:textId="77777777" w:rsidR="005266E4" w:rsidRPr="005F2432" w:rsidRDefault="005266E4" w:rsidP="00D10905">
            <w:r w:rsidRPr="005F2432">
              <w:t>In order to carry out pre-screening in a systematic manner, the following approach was adopted:</w:t>
            </w:r>
          </w:p>
          <w:p w14:paraId="096D5F67" w14:textId="77777777" w:rsidR="005266E4" w:rsidRPr="005F2432" w:rsidRDefault="005266E4" w:rsidP="00D10905"/>
          <w:p w14:paraId="43F1A7D8" w14:textId="77777777" w:rsidR="005266E4" w:rsidRPr="005F2432" w:rsidRDefault="005266E4" w:rsidP="005266E4">
            <w:pPr>
              <w:pStyle w:val="ListParagraph"/>
              <w:numPr>
                <w:ilvl w:val="0"/>
                <w:numId w:val="39"/>
              </w:numPr>
            </w:pPr>
            <w:r w:rsidRPr="005F2432">
              <w:t>Coder 1 (Paul Haggar) read all articles within the target months, that were returned by the search string. Where an article was deemed to be a definite false positive (no meaningful link between health and climate change), this was noted. Where an article was questionable/borderline, this was separately noted, with brief comment provided as to why this was the case.</w:t>
            </w:r>
          </w:p>
          <w:p w14:paraId="28C0D081" w14:textId="77777777" w:rsidR="005266E4" w:rsidRPr="005F2432" w:rsidRDefault="005266E4" w:rsidP="005266E4">
            <w:pPr>
              <w:pStyle w:val="ListParagraph"/>
              <w:numPr>
                <w:ilvl w:val="0"/>
                <w:numId w:val="39"/>
              </w:numPr>
            </w:pPr>
            <w:r w:rsidRPr="005F2432">
              <w:t>Coder 2 (Stuart Capstick) subsequently reviewed the article content of all false positive articles coded as such by Coder 1, to ensure no articles had been incorrectly coded. Coder 2 also read through all questionable/borderline articles coded by Coder 1, to give a second opinion as to whether these should be included.</w:t>
            </w:r>
          </w:p>
          <w:p w14:paraId="080B9FD6" w14:textId="77777777" w:rsidR="005266E4" w:rsidRPr="005F2432" w:rsidRDefault="005266E4" w:rsidP="005266E4">
            <w:pPr>
              <w:pStyle w:val="ListParagraph"/>
              <w:numPr>
                <w:ilvl w:val="0"/>
                <w:numId w:val="39"/>
              </w:numPr>
            </w:pPr>
            <w:r w:rsidRPr="005F2432">
              <w:t xml:space="preserve">Duplicate articles were identified and excluded by both coders, in order to avoid double-counting of media reporting. </w:t>
            </w:r>
          </w:p>
          <w:p w14:paraId="40FF8658" w14:textId="77777777" w:rsidR="005266E4" w:rsidRPr="005F2432" w:rsidRDefault="005266E4" w:rsidP="00D10905"/>
          <w:p w14:paraId="25D1C140" w14:textId="77777777" w:rsidR="005266E4" w:rsidRPr="005F2432" w:rsidRDefault="005266E4" w:rsidP="00D10905">
            <w:r w:rsidRPr="005F2432">
              <w:t xml:space="preserve">Having pre-screened the articles, a dataset of 248 articles was retained across the four media sources. </w:t>
            </w:r>
          </w:p>
          <w:p w14:paraId="7AEF8193" w14:textId="77777777" w:rsidR="005266E4" w:rsidRPr="005F2432" w:rsidRDefault="005266E4" w:rsidP="00D10905">
            <w:pPr>
              <w:rPr>
                <w:rFonts w:eastAsia="Calibri" w:cstheme="minorHAnsi"/>
                <w:color w:val="000000"/>
              </w:rPr>
            </w:pPr>
          </w:p>
          <w:p w14:paraId="514ACFA0" w14:textId="77777777" w:rsidR="005266E4" w:rsidRPr="005F2432" w:rsidRDefault="005266E4" w:rsidP="00D10905">
            <w:pPr>
              <w:spacing w:line="256" w:lineRule="auto"/>
              <w:rPr>
                <w:rFonts w:eastAsia="Calibri" w:cstheme="minorHAnsi"/>
                <w:b/>
                <w:bCs/>
                <w:iCs/>
                <w:color w:val="000000"/>
              </w:rPr>
            </w:pPr>
            <w:r w:rsidRPr="005F2432">
              <w:rPr>
                <w:rFonts w:eastAsia="Calibri" w:cstheme="minorHAnsi"/>
                <w:b/>
                <w:bCs/>
                <w:iCs/>
                <w:color w:val="000000"/>
              </w:rPr>
              <w:t>Development of coding framework</w:t>
            </w:r>
          </w:p>
          <w:p w14:paraId="3E0C0444" w14:textId="7514A8F6" w:rsidR="005266E4" w:rsidRPr="005F2432" w:rsidRDefault="005266E4" w:rsidP="00D10905">
            <w:pPr>
              <w:spacing w:line="256" w:lineRule="auto"/>
              <w:rPr>
                <w:rFonts w:eastAsia="Calibri" w:cstheme="minorHAnsi"/>
                <w:color w:val="000000"/>
              </w:rPr>
            </w:pPr>
            <w:r w:rsidRPr="005F2432">
              <w:rPr>
                <w:rFonts w:eastAsia="Calibri" w:cstheme="minorHAnsi"/>
                <w:color w:val="000000"/>
              </w:rPr>
              <w:t>In order to identify recurrent and discrete themes within media reporting, a version of ‘template analysis’</w:t>
            </w:r>
            <w:r w:rsidRPr="005F2432">
              <w:rPr>
                <w:rFonts w:eastAsia="Calibri" w:cstheme="minorHAnsi"/>
                <w:color w:val="000000"/>
              </w:rPr>
              <w:fldChar w:fldCharType="begin"/>
            </w:r>
            <w:r w:rsidR="0011445B" w:rsidRPr="005F2432">
              <w:rPr>
                <w:rFonts w:eastAsia="Calibri" w:cstheme="minorHAnsi"/>
                <w:color w:val="000000"/>
              </w:rPr>
              <w:instrText xml:space="preserve"> ADDIN EN.CITE &lt;EndNote&gt;&lt;Cite&gt;&lt;Author&gt;Brooks&lt;/Author&gt;&lt;Year&gt;2015&lt;/Year&gt;&lt;RecNum&gt;30&lt;/RecNum&gt;&lt;DisplayText&gt;&lt;style face="superscript"&gt;145&lt;/style&gt;&lt;/DisplayText&gt;&lt;record&gt;&lt;rec-number&gt;30&lt;/rec-number&gt;&lt;foreign-keys&gt;&lt;key app="EN" db-id="e2zepwa56vz2ryev2aoxraf420vzvwft0pzz" timestamp="0"&gt;30&lt;/key&gt;&lt;/foreign-keys&gt;&lt;ref-type name="Journal Article"&gt;17&lt;/ref-type&gt;&lt;contributors&gt;&lt;authors&gt;&lt;author&gt;Brooks, Joanna&lt;/author&gt;&lt;author&gt;McCluskey, Serena&lt;/author&gt;&lt;author&gt;Turley, Emma&lt;/author&gt;&lt;author&gt;King, Nigel&lt;/author&gt;&lt;/authors&gt;&lt;/contributors&gt;&lt;titles&gt;&lt;title&gt;The Utility of Template Analysis in Qualitative Psychology Research&lt;/title&gt;&lt;secondary-title&gt;Qualitative Research in Psychology&lt;/secondary-title&gt;&lt;/titles&gt;&lt;pages&gt;202-222&lt;/pages&gt;&lt;volume&gt;12&lt;/volume&gt;&lt;number&gt;2&lt;/number&gt;&lt;dates&gt;&lt;year&gt;2015&lt;/year&gt;&lt;pub-dates&gt;&lt;date&gt;2015/04/03&lt;/date&gt;&lt;/pub-dates&gt;&lt;/dates&gt;&lt;publisher&gt;Routledge&lt;/publisher&gt;&lt;isbn&gt;1478-0887&lt;/isbn&gt;&lt;urls&gt;&lt;related-urls&gt;&lt;url&gt;https://doi.org/10.1080/14780887.2014.955224&lt;/url&gt;&lt;url&gt;https://www.ncbi.nlm.nih.gov/pmc/articles/PMC4960514/pdf/uqrp-12-202.pdf&lt;/url&gt;&lt;/related-urls&gt;&lt;/urls&gt;&lt;electronic-resource-num&gt;10.1080/14780887.2014.955224&lt;/electronic-resource-num&gt;&lt;/record&gt;&lt;/Cite&gt;&lt;/EndNote&gt;</w:instrText>
            </w:r>
            <w:r w:rsidRPr="005F2432">
              <w:rPr>
                <w:rFonts w:eastAsia="Calibri" w:cstheme="minorHAnsi"/>
                <w:color w:val="000000"/>
              </w:rPr>
              <w:fldChar w:fldCharType="separate"/>
            </w:r>
            <w:r w:rsidR="0011445B" w:rsidRPr="005F2432">
              <w:rPr>
                <w:rFonts w:eastAsia="Calibri" w:cstheme="minorHAnsi"/>
                <w:noProof/>
                <w:color w:val="000000"/>
                <w:vertAlign w:val="superscript"/>
              </w:rPr>
              <w:t>145</w:t>
            </w:r>
            <w:r w:rsidRPr="005F2432">
              <w:rPr>
                <w:rFonts w:eastAsia="Calibri" w:cstheme="minorHAnsi"/>
                <w:color w:val="000000"/>
              </w:rPr>
              <w:fldChar w:fldCharType="end"/>
            </w:r>
            <w:r w:rsidRPr="005F2432">
              <w:rPr>
                <w:rFonts w:eastAsia="Calibri" w:cstheme="minorHAnsi"/>
                <w:color w:val="000000"/>
              </w:rPr>
              <w:t xml:space="preserve"> was used,which allows for both deductive coding (</w:t>
            </w:r>
            <w:r w:rsidRPr="005F2432">
              <w:rPr>
                <w:rFonts w:eastAsia="Calibri" w:cstheme="minorHAnsi"/>
                <w:i/>
                <w:color w:val="000000"/>
              </w:rPr>
              <w:t>a priori</w:t>
            </w:r>
            <w:r w:rsidRPr="005F2432">
              <w:rPr>
                <w:rFonts w:eastAsia="Calibri" w:cstheme="minorHAnsi"/>
                <w:color w:val="000000"/>
              </w:rPr>
              <w:t xml:space="preserve"> themes of interest to be specified in advance) and inductive coding (themes are incorporated based on prevalent or recurrent topics detected in the data).  </w:t>
            </w:r>
          </w:p>
          <w:p w14:paraId="6E0C880E" w14:textId="77777777" w:rsidR="005266E4" w:rsidRPr="005F2432" w:rsidRDefault="005266E4" w:rsidP="00D10905">
            <w:pPr>
              <w:spacing w:line="256" w:lineRule="auto"/>
              <w:rPr>
                <w:rFonts w:eastAsia="Calibri" w:cstheme="minorHAnsi"/>
                <w:color w:val="000000"/>
              </w:rPr>
            </w:pPr>
          </w:p>
          <w:p w14:paraId="71CC7BBE"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So as to align the thematic coding to the wider Lancet Countdown report, </w:t>
            </w:r>
            <w:r w:rsidRPr="005F2432">
              <w:rPr>
                <w:rFonts w:eastAsia="Calibri" w:cstheme="minorHAnsi"/>
                <w:i/>
                <w:color w:val="000000"/>
              </w:rPr>
              <w:t>a priori</w:t>
            </w:r>
            <w:r w:rsidRPr="005F2432">
              <w:rPr>
                <w:rFonts w:eastAsia="Calibri" w:cstheme="minorHAnsi"/>
                <w:color w:val="000000"/>
              </w:rPr>
              <w:t xml:space="preserve"> codes were derived from pre-existing indicators. Themes from Working Group 1 and Working Group 2 were particularly drawn upon. An iterative process was used to refine the coding framework, whereby samples of articles were test-coded, with the suitability of thematic categories repeatedly revisited until both coders were satisfied that these provided a fair representation of the themes evident across the media articles. </w:t>
            </w:r>
          </w:p>
          <w:p w14:paraId="4CB40F33" w14:textId="77777777" w:rsidR="005266E4" w:rsidRPr="005F2432" w:rsidRDefault="005266E4" w:rsidP="00D10905">
            <w:pPr>
              <w:spacing w:line="256" w:lineRule="auto"/>
              <w:rPr>
                <w:rFonts w:eastAsia="Calibri" w:cstheme="minorHAnsi"/>
                <w:color w:val="000000"/>
              </w:rPr>
            </w:pPr>
          </w:p>
          <w:p w14:paraId="32B7F603"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Both coders independently coded all articles, allowing for multiple codes to be assigned where appropriate (for example, where an article referred both to health impacts and co-benefits). Instances where discrepancies arose were reconciled through agreement between the two coders.</w:t>
            </w:r>
          </w:p>
          <w:p w14:paraId="5665ACCD" w14:textId="77777777" w:rsidR="005266E4" w:rsidRPr="005F2432" w:rsidRDefault="005266E4" w:rsidP="00D10905">
            <w:pPr>
              <w:spacing w:line="256" w:lineRule="auto"/>
              <w:rPr>
                <w:rFonts w:eastAsia="Calibri" w:cstheme="minorHAnsi"/>
                <w:color w:val="000000"/>
              </w:rPr>
            </w:pPr>
          </w:p>
          <w:p w14:paraId="15A31AE7" w14:textId="77777777" w:rsidR="005266E4" w:rsidRPr="005F2432" w:rsidRDefault="005266E4" w:rsidP="00D10905">
            <w:pPr>
              <w:tabs>
                <w:tab w:val="left" w:pos="5851"/>
              </w:tabs>
            </w:pPr>
            <w:r w:rsidRPr="005F2432">
              <w:t>The final framework incorporated the following codes/themes:</w:t>
            </w:r>
          </w:p>
          <w:p w14:paraId="2D4BCF02" w14:textId="77777777" w:rsidR="005266E4" w:rsidRPr="005F2432" w:rsidRDefault="005266E4" w:rsidP="00D10905">
            <w:pPr>
              <w:tabs>
                <w:tab w:val="left" w:pos="5851"/>
              </w:tabs>
            </w:pPr>
          </w:p>
          <w:p w14:paraId="50515751" w14:textId="77777777" w:rsidR="005266E4" w:rsidRPr="005F2432" w:rsidRDefault="005266E4" w:rsidP="005266E4">
            <w:pPr>
              <w:pStyle w:val="ListParagraph"/>
              <w:numPr>
                <w:ilvl w:val="0"/>
                <w:numId w:val="40"/>
              </w:numPr>
              <w:tabs>
                <w:tab w:val="left" w:pos="5851"/>
              </w:tabs>
              <w:rPr>
                <w:rFonts w:cstheme="minorHAnsi"/>
                <w:color w:val="000000"/>
                <w:shd w:val="clear" w:color="auto" w:fill="FFFFFF"/>
              </w:rPr>
            </w:pPr>
            <w:r w:rsidRPr="005F2432">
              <w:rPr>
                <w:rFonts w:cstheme="minorHAnsi"/>
                <w:color w:val="000000"/>
                <w:shd w:val="clear" w:color="auto" w:fill="FFFFFF"/>
              </w:rPr>
              <w:t>Health impacts of climate change; specifically:</w:t>
            </w:r>
          </w:p>
          <w:p w14:paraId="5B8FA53A"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Generic/ non-specific health impacts</w:t>
            </w:r>
          </w:p>
          <w:p w14:paraId="30C28401"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Heatwaves and temperature increase</w:t>
            </w:r>
          </w:p>
          <w:p w14:paraId="314EDD5A"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Precipitation extremes</w:t>
            </w:r>
          </w:p>
          <w:p w14:paraId="398E8802"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Wildfires</w:t>
            </w:r>
          </w:p>
          <w:p w14:paraId="2C04850D"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Disease</w:t>
            </w:r>
          </w:p>
          <w:p w14:paraId="447112C6"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Food security/ malnutrition</w:t>
            </w:r>
          </w:p>
          <w:p w14:paraId="40EA019C"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Population displacement</w:t>
            </w:r>
          </w:p>
          <w:p w14:paraId="6C4C82AE"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Mental health</w:t>
            </w:r>
          </w:p>
          <w:p w14:paraId="4E3E3237" w14:textId="77777777" w:rsidR="005266E4" w:rsidRPr="005F2432" w:rsidRDefault="005266E4" w:rsidP="005266E4">
            <w:pPr>
              <w:pStyle w:val="ListParagraph"/>
              <w:numPr>
                <w:ilvl w:val="0"/>
                <w:numId w:val="40"/>
              </w:numPr>
              <w:tabs>
                <w:tab w:val="left" w:pos="5851"/>
              </w:tabs>
              <w:ind w:left="1027"/>
              <w:rPr>
                <w:rFonts w:cstheme="minorHAnsi"/>
                <w:color w:val="000000"/>
                <w:shd w:val="clear" w:color="auto" w:fill="FFFFFF"/>
              </w:rPr>
            </w:pPr>
            <w:r w:rsidRPr="005F2432">
              <w:rPr>
                <w:rFonts w:cstheme="minorHAnsi"/>
                <w:color w:val="000000"/>
                <w:shd w:val="clear" w:color="auto" w:fill="FFFFFF"/>
              </w:rPr>
              <w:t>Other impacts</w:t>
            </w:r>
          </w:p>
          <w:p w14:paraId="43193C20" w14:textId="77777777" w:rsidR="005266E4" w:rsidRPr="005F2432" w:rsidRDefault="005266E4" w:rsidP="005266E4">
            <w:pPr>
              <w:pStyle w:val="ListParagraph"/>
              <w:numPr>
                <w:ilvl w:val="0"/>
                <w:numId w:val="40"/>
              </w:numPr>
              <w:tabs>
                <w:tab w:val="left" w:pos="5851"/>
              </w:tabs>
              <w:ind w:left="743"/>
              <w:rPr>
                <w:rFonts w:cstheme="minorHAnsi"/>
                <w:color w:val="000000"/>
                <w:shd w:val="clear" w:color="auto" w:fill="FFFFFF"/>
              </w:rPr>
            </w:pPr>
            <w:r w:rsidRPr="005F2432">
              <w:rPr>
                <w:rFonts w:cstheme="minorHAnsi"/>
                <w:color w:val="000000"/>
                <w:shd w:val="clear" w:color="auto" w:fill="FFFFFF"/>
              </w:rPr>
              <w:t>Co-benefits and co-hazards; specifically:</w:t>
            </w:r>
          </w:p>
          <w:p w14:paraId="3A2470CA"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Generic/ non-specific co-benefits</w:t>
            </w:r>
          </w:p>
          <w:p w14:paraId="2307D511"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Air pollution (transport)</w:t>
            </w:r>
          </w:p>
          <w:p w14:paraId="7E85C54A"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Air pollution (energy)</w:t>
            </w:r>
          </w:p>
          <w:p w14:paraId="6CEE9919"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Air pollution (non-specific or generic)</w:t>
            </w:r>
          </w:p>
          <w:p w14:paraId="18743F9B"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Food/ diet</w:t>
            </w:r>
          </w:p>
          <w:p w14:paraId="3EB8E9F6"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Other co-benefits and co-hazards</w:t>
            </w:r>
          </w:p>
          <w:p w14:paraId="56F4553D" w14:textId="77777777" w:rsidR="005266E4" w:rsidRPr="005F2432" w:rsidRDefault="005266E4" w:rsidP="005266E4">
            <w:pPr>
              <w:pStyle w:val="ListParagraph"/>
              <w:numPr>
                <w:ilvl w:val="0"/>
                <w:numId w:val="40"/>
              </w:numPr>
              <w:tabs>
                <w:tab w:val="left" w:pos="5851"/>
              </w:tabs>
              <w:ind w:left="743" w:hanging="425"/>
              <w:rPr>
                <w:rFonts w:cstheme="minorHAnsi"/>
                <w:color w:val="000000"/>
                <w:shd w:val="clear" w:color="auto" w:fill="FFFFFF"/>
              </w:rPr>
            </w:pPr>
            <w:r w:rsidRPr="005F2432">
              <w:rPr>
                <w:rFonts w:cstheme="minorHAnsi"/>
                <w:color w:val="000000"/>
                <w:shd w:val="clear" w:color="auto" w:fill="FFFFFF"/>
              </w:rPr>
              <w:t>Adaptation; specifically:</w:t>
            </w:r>
          </w:p>
          <w:p w14:paraId="7676DAF3"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Generic adaptation</w:t>
            </w:r>
          </w:p>
          <w:p w14:paraId="48BA9BA8"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Longer-term planning</w:t>
            </w:r>
          </w:p>
          <w:p w14:paraId="39F24DC7"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Emergency responses</w:t>
            </w:r>
          </w:p>
          <w:p w14:paraId="1F9EABA7" w14:textId="77777777" w:rsidR="005266E4" w:rsidRPr="005F2432" w:rsidRDefault="005266E4" w:rsidP="005266E4">
            <w:pPr>
              <w:pStyle w:val="ListParagraph"/>
              <w:numPr>
                <w:ilvl w:val="0"/>
                <w:numId w:val="40"/>
              </w:numPr>
              <w:tabs>
                <w:tab w:val="left" w:pos="5851"/>
              </w:tabs>
              <w:ind w:left="885" w:hanging="283"/>
              <w:rPr>
                <w:rFonts w:cstheme="minorHAnsi"/>
                <w:color w:val="000000"/>
                <w:shd w:val="clear" w:color="auto" w:fill="FFFFFF"/>
              </w:rPr>
            </w:pPr>
            <w:r w:rsidRPr="005F2432">
              <w:rPr>
                <w:rFonts w:cstheme="minorHAnsi"/>
                <w:color w:val="000000"/>
                <w:shd w:val="clear" w:color="auto" w:fill="FFFFFF"/>
              </w:rPr>
              <w:t>Other adaptation</w:t>
            </w:r>
          </w:p>
          <w:p w14:paraId="252BEFC6" w14:textId="77777777" w:rsidR="005266E4" w:rsidRPr="005F2432" w:rsidRDefault="005266E4" w:rsidP="005266E4">
            <w:pPr>
              <w:pStyle w:val="ListParagraph"/>
              <w:numPr>
                <w:ilvl w:val="0"/>
                <w:numId w:val="40"/>
              </w:numPr>
              <w:tabs>
                <w:tab w:val="left" w:pos="5851"/>
              </w:tabs>
              <w:ind w:left="602" w:hanging="284"/>
              <w:rPr>
                <w:rFonts w:cstheme="minorHAnsi"/>
                <w:color w:val="000000"/>
                <w:shd w:val="clear" w:color="auto" w:fill="FFFFFF"/>
              </w:rPr>
            </w:pPr>
            <w:r w:rsidRPr="005F2432">
              <w:rPr>
                <w:rFonts w:cstheme="minorHAnsi"/>
                <w:color w:val="000000"/>
                <w:shd w:val="clear" w:color="auto" w:fill="FFFFFF"/>
              </w:rPr>
              <w:t xml:space="preserve">Miscellaneous </w:t>
            </w:r>
          </w:p>
          <w:p w14:paraId="219A4B0F" w14:textId="77777777" w:rsidR="005266E4" w:rsidRPr="005F2432" w:rsidRDefault="005266E4" w:rsidP="00D10905">
            <w:pPr>
              <w:pStyle w:val="ListParagraph"/>
              <w:tabs>
                <w:tab w:val="left" w:pos="5851"/>
              </w:tabs>
              <w:ind w:left="602"/>
              <w:rPr>
                <w:rFonts w:cstheme="minorHAnsi"/>
                <w:color w:val="000000"/>
                <w:shd w:val="clear" w:color="auto" w:fill="FFFFFF"/>
              </w:rPr>
            </w:pPr>
          </w:p>
        </w:tc>
      </w:tr>
      <w:tr w:rsidR="005266E4" w:rsidRPr="005F2432" w14:paraId="5F341614" w14:textId="77777777" w:rsidTr="00D10905">
        <w:tc>
          <w:tcPr>
            <w:tcW w:w="1980" w:type="dxa"/>
          </w:tcPr>
          <w:p w14:paraId="6B32FE8E" w14:textId="77777777" w:rsidR="005266E4" w:rsidRPr="005F2432" w:rsidRDefault="005266E4" w:rsidP="00D10905">
            <w:pPr>
              <w:spacing w:line="276" w:lineRule="auto"/>
              <w:rPr>
                <w:rFonts w:cstheme="minorHAnsi"/>
                <w:b/>
              </w:rPr>
            </w:pPr>
            <w:r w:rsidRPr="005F2432">
              <w:rPr>
                <w:b/>
              </w:rPr>
              <w:t>Data</w:t>
            </w:r>
          </w:p>
        </w:tc>
        <w:tc>
          <w:tcPr>
            <w:tcW w:w="7087" w:type="dxa"/>
          </w:tcPr>
          <w:p w14:paraId="1E5C8A58"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Newspaper articles in </w:t>
            </w:r>
            <w:r w:rsidRPr="005F2432">
              <w:rPr>
                <w:rFonts w:eastAsia="Calibri" w:cstheme="minorHAnsi"/>
                <w:i/>
                <w:color w:val="000000"/>
              </w:rPr>
              <w:t>Hindustan Times</w:t>
            </w:r>
            <w:r w:rsidRPr="005F2432">
              <w:rPr>
                <w:rFonts w:eastAsia="Calibri" w:cstheme="minorHAnsi"/>
                <w:color w:val="000000"/>
              </w:rPr>
              <w:t xml:space="preserve">, </w:t>
            </w:r>
            <w:r w:rsidRPr="005F2432">
              <w:rPr>
                <w:rFonts w:eastAsia="Calibri" w:cstheme="minorHAnsi"/>
                <w:i/>
                <w:color w:val="000000"/>
              </w:rPr>
              <w:t>Times of India</w:t>
            </w:r>
            <w:r w:rsidRPr="005F2432">
              <w:rPr>
                <w:rFonts w:eastAsia="Calibri" w:cstheme="minorHAnsi"/>
                <w:color w:val="000000"/>
              </w:rPr>
              <w:t xml:space="preserve">, </w:t>
            </w:r>
            <w:r w:rsidRPr="005F2432">
              <w:rPr>
                <w:rFonts w:eastAsia="Calibri" w:cstheme="minorHAnsi"/>
                <w:i/>
                <w:color w:val="000000"/>
              </w:rPr>
              <w:t>New York Times</w:t>
            </w:r>
            <w:r w:rsidRPr="005F2432">
              <w:rPr>
                <w:rFonts w:eastAsia="Calibri" w:cstheme="minorHAnsi"/>
                <w:color w:val="000000"/>
              </w:rPr>
              <w:t xml:space="preserve">, </w:t>
            </w:r>
            <w:r w:rsidRPr="005F2432">
              <w:rPr>
                <w:rFonts w:eastAsia="Calibri" w:cstheme="minorHAnsi"/>
                <w:i/>
                <w:color w:val="000000"/>
              </w:rPr>
              <w:t>Washington Post</w:t>
            </w:r>
            <w:r w:rsidRPr="005F2432">
              <w:rPr>
                <w:rFonts w:eastAsia="Calibri" w:cstheme="minorHAnsi"/>
                <w:color w:val="000000"/>
              </w:rPr>
              <w:t>.  Articles analysed during time period July to September, and November to December.  The data used is the full text of media articles. This cannot be made publicly available due to copyright restrictions, however the full search strings applied and databases used are detailed above.</w:t>
            </w:r>
          </w:p>
        </w:tc>
      </w:tr>
      <w:tr w:rsidR="005266E4" w:rsidRPr="005F2432" w14:paraId="501B9A0E" w14:textId="77777777" w:rsidTr="00D10905">
        <w:tc>
          <w:tcPr>
            <w:tcW w:w="1980" w:type="dxa"/>
          </w:tcPr>
          <w:p w14:paraId="6C3FDB60" w14:textId="77777777" w:rsidR="005266E4" w:rsidRPr="005F2432" w:rsidRDefault="005266E4" w:rsidP="00D10905">
            <w:pPr>
              <w:spacing w:line="276" w:lineRule="auto"/>
              <w:rPr>
                <w:rFonts w:cstheme="minorHAnsi"/>
                <w:b/>
              </w:rPr>
            </w:pPr>
            <w:r w:rsidRPr="005F2432">
              <w:rPr>
                <w:b/>
              </w:rPr>
              <w:t>Caveats</w:t>
            </w:r>
          </w:p>
        </w:tc>
        <w:tc>
          <w:tcPr>
            <w:tcW w:w="7087" w:type="dxa"/>
          </w:tcPr>
          <w:p w14:paraId="68CFD11B"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The content analysis is able to provide a broad picture of how health and climate change are being reported in the target news sources and time points.   The selected newspapers cannot be taken to be representative of reporting across the two countries (US and India) or the WHO regions in which they are located, given that different media sources are known to have widely diverging positions on climate change.  </w:t>
            </w:r>
          </w:p>
          <w:p w14:paraId="0795F3EB" w14:textId="77777777" w:rsidR="005266E4" w:rsidRPr="005F2432" w:rsidRDefault="005266E4" w:rsidP="00D10905">
            <w:pPr>
              <w:spacing w:line="256" w:lineRule="auto"/>
              <w:rPr>
                <w:rFonts w:eastAsia="Calibri" w:cstheme="minorHAnsi"/>
                <w:color w:val="000000"/>
              </w:rPr>
            </w:pPr>
          </w:p>
          <w:p w14:paraId="1EBB428F"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The coding framework used is intended to identify themes in reporting at the intersection of health and climate change; it is not intended to provide insights into the more general ways in which climate change and/or health is reported in news media.</w:t>
            </w:r>
          </w:p>
          <w:p w14:paraId="10F526AB" w14:textId="77777777" w:rsidR="005266E4" w:rsidRPr="005F2432" w:rsidRDefault="005266E4" w:rsidP="00D10905">
            <w:pPr>
              <w:spacing w:line="256" w:lineRule="auto"/>
              <w:rPr>
                <w:rFonts w:eastAsia="Calibri" w:cstheme="minorHAnsi"/>
              </w:rPr>
            </w:pPr>
          </w:p>
          <w:p w14:paraId="27D922DF" w14:textId="77777777" w:rsidR="005266E4" w:rsidRPr="005F2432" w:rsidRDefault="005266E4" w:rsidP="00D10905">
            <w:pPr>
              <w:spacing w:line="256" w:lineRule="auto"/>
              <w:rPr>
                <w:rFonts w:eastAsia="Calibri" w:cstheme="minorHAnsi"/>
                <w:color w:val="000000"/>
              </w:rPr>
            </w:pPr>
            <w:r w:rsidRPr="005F2432">
              <w:rPr>
                <w:rFonts w:ascii="Calibri" w:hAnsi="Calibri" w:cs="Calibri"/>
              </w:rPr>
              <w:t xml:space="preserve">Because the content analysis used search terms provided by </w:t>
            </w:r>
            <w:r w:rsidRPr="005F2432">
              <w:t>the global media tracker developed by the MeCCO team for its analysis of trends in newspaper coverage</w:t>
            </w:r>
            <w:r w:rsidRPr="005F2432">
              <w:rPr>
                <w:rFonts w:ascii="Calibri" w:hAnsi="Calibri" w:cs="Calibri"/>
              </w:rPr>
              <w:t xml:space="preserve">, the articles returned are necessarily those in which there was found to be a conjunction of a pre-selected health term and climate change term.  The exact search terms used are likely to have influenced the types of articles obtained. For example, the bank of returned articles available to the content analysis was already set up in such a way that an air pollution and climate change co-occurrence was present in many places. </w:t>
            </w:r>
          </w:p>
        </w:tc>
      </w:tr>
      <w:tr w:rsidR="005266E4" w:rsidRPr="005F2432" w14:paraId="4D6B98E1" w14:textId="77777777" w:rsidTr="00D10905">
        <w:tc>
          <w:tcPr>
            <w:tcW w:w="1980" w:type="dxa"/>
          </w:tcPr>
          <w:p w14:paraId="4DF1EB25" w14:textId="77777777" w:rsidR="005266E4" w:rsidRPr="005F2432" w:rsidRDefault="005266E4" w:rsidP="00D10905">
            <w:pPr>
              <w:spacing w:line="276" w:lineRule="auto"/>
              <w:rPr>
                <w:b/>
              </w:rPr>
            </w:pPr>
            <w:r w:rsidRPr="005F2432">
              <w:rPr>
                <w:b/>
              </w:rPr>
              <w:t>Future Form of Indicator</w:t>
            </w:r>
          </w:p>
        </w:tc>
        <w:tc>
          <w:tcPr>
            <w:tcW w:w="7087" w:type="dxa"/>
          </w:tcPr>
          <w:p w14:paraId="54D6BF09" w14:textId="77777777" w:rsidR="005266E4" w:rsidRPr="005F2432" w:rsidRDefault="005266E4" w:rsidP="00D10905">
            <w:pPr>
              <w:spacing w:line="256" w:lineRule="auto"/>
              <w:rPr>
                <w:rFonts w:eastAsia="Calibri" w:cstheme="minorHAnsi"/>
                <w:color w:val="000000"/>
              </w:rPr>
            </w:pPr>
            <w:r w:rsidRPr="005F2432">
              <w:rPr>
                <w:rFonts w:eastAsia="Calibri" w:cstheme="minorHAnsi"/>
                <w:color w:val="000000"/>
              </w:rPr>
              <w:t>Analyses of the content of coverage will form part of the Working Group’s future programme of work.  The analysis for the 2019 Lancet Countdown report will therefore enable the indicator to be refined (e.g. its thematic structure) and extended (e.g. to other countries and newspapers) for future Lancet Countdown reports.</w:t>
            </w:r>
          </w:p>
        </w:tc>
      </w:tr>
      <w:tr w:rsidR="005266E4" w:rsidRPr="005F2432" w14:paraId="6BBE5BEE" w14:textId="77777777" w:rsidTr="00D10905">
        <w:tc>
          <w:tcPr>
            <w:tcW w:w="1980" w:type="dxa"/>
          </w:tcPr>
          <w:p w14:paraId="33D4DD0F" w14:textId="77777777" w:rsidR="005266E4" w:rsidRPr="005F2432" w:rsidRDefault="005266E4" w:rsidP="00D10905">
            <w:pPr>
              <w:spacing w:line="276" w:lineRule="auto"/>
              <w:rPr>
                <w:b/>
              </w:rPr>
            </w:pPr>
            <w:r w:rsidRPr="005F2432">
              <w:rPr>
                <w:b/>
              </w:rPr>
              <w:t>Additional Information</w:t>
            </w:r>
          </w:p>
        </w:tc>
        <w:tc>
          <w:tcPr>
            <w:tcW w:w="7087" w:type="dxa"/>
          </w:tcPr>
          <w:p w14:paraId="083162D1" w14:textId="77777777" w:rsidR="005266E4" w:rsidRPr="005F2432" w:rsidRDefault="005266E4" w:rsidP="00D10905">
            <w:pPr>
              <w:rPr>
                <w:rFonts w:cstheme="minorHAnsi"/>
                <w:b/>
                <w:bCs/>
                <w:iCs/>
                <w:color w:val="1A1A1A"/>
              </w:rPr>
            </w:pPr>
            <w:r w:rsidRPr="005F2432">
              <w:rPr>
                <w:rFonts w:cstheme="minorHAnsi"/>
                <w:b/>
                <w:bCs/>
                <w:iCs/>
                <w:color w:val="1A1A1A"/>
              </w:rPr>
              <w:t>Illustrative Extracts from the Data</w:t>
            </w:r>
          </w:p>
          <w:p w14:paraId="69A8A1A6" w14:textId="77777777" w:rsidR="005266E4" w:rsidRPr="005F2432" w:rsidRDefault="005266E4" w:rsidP="00D10905">
            <w:pPr>
              <w:rPr>
                <w:rFonts w:cstheme="minorHAnsi"/>
                <w:color w:val="1A1A1A"/>
              </w:rPr>
            </w:pPr>
            <w:r w:rsidRPr="005F2432">
              <w:rPr>
                <w:rFonts w:cstheme="minorHAnsi"/>
                <w:color w:val="1A1A1A"/>
              </w:rPr>
              <w:t>The following extracts from articles give an impression of the themes identified through analysis; they are sub-headed by theme.</w:t>
            </w:r>
          </w:p>
          <w:p w14:paraId="054E4037" w14:textId="77777777" w:rsidR="005266E4" w:rsidRPr="005F2432" w:rsidRDefault="005266E4" w:rsidP="00D10905">
            <w:pPr>
              <w:rPr>
                <w:rFonts w:cstheme="minorHAnsi"/>
                <w:color w:val="1A1A1A"/>
              </w:rPr>
            </w:pPr>
          </w:p>
          <w:p w14:paraId="26022877" w14:textId="77777777" w:rsidR="005266E4" w:rsidRPr="005F2432" w:rsidRDefault="005266E4" w:rsidP="00D10905">
            <w:pPr>
              <w:jc w:val="center"/>
              <w:rPr>
                <w:rFonts w:cstheme="minorHAnsi"/>
                <w:b/>
                <w:color w:val="1A1A1A"/>
              </w:rPr>
            </w:pPr>
            <w:r w:rsidRPr="005F2432">
              <w:rPr>
                <w:rFonts w:cstheme="minorHAnsi"/>
                <w:b/>
                <w:color w:val="1A1A1A"/>
              </w:rPr>
              <w:t>Health impacts of climate change</w:t>
            </w:r>
          </w:p>
          <w:p w14:paraId="3BD736B2" w14:textId="77777777" w:rsidR="005266E4" w:rsidRPr="005F2432" w:rsidRDefault="005266E4" w:rsidP="00D10905">
            <w:pPr>
              <w:jc w:val="center"/>
              <w:rPr>
                <w:rFonts w:cstheme="minorHAnsi"/>
                <w:i/>
                <w:color w:val="1A1A1A"/>
              </w:rPr>
            </w:pPr>
          </w:p>
          <w:p w14:paraId="4A5A1FDB" w14:textId="77777777" w:rsidR="005266E4" w:rsidRPr="005F2432" w:rsidRDefault="005266E4" w:rsidP="00D10905">
            <w:pPr>
              <w:rPr>
                <w:rFonts w:cstheme="minorHAnsi"/>
                <w:color w:val="1A1A1A"/>
              </w:rPr>
            </w:pPr>
            <w:r w:rsidRPr="005F2432">
              <w:rPr>
                <w:rFonts w:cstheme="minorHAnsi"/>
                <w:i/>
                <w:color w:val="1A1A1A"/>
              </w:rPr>
              <w:t xml:space="preserve">“A major scientific report … presents the starkest warnings to date of the consequences of climate change for the United States…   More people will die as heat waves become more common, … and a hotter climate will also lead to more outbreaks of disease… Other parts of the country… will endure worsening droughts… Those droughts can lead to fires… as the most destructive wildfire in state history killed dozens of people… Climate change is taking the United States into uncharted territory, the report concludes. </w:t>
            </w:r>
            <w:r w:rsidRPr="005F2432">
              <w:rPr>
                <w:rFonts w:cstheme="minorHAnsi"/>
                <w:color w:val="1A1A1A"/>
              </w:rPr>
              <w:t>[The New York Times, 24 November 2018; “US Climate Study Has Grim Warning of Economic Risks”, Coral Davenport and Kendra Pierre-Louis]</w:t>
            </w:r>
          </w:p>
          <w:p w14:paraId="7E85028D" w14:textId="77777777" w:rsidR="005266E4" w:rsidRPr="005F2432" w:rsidRDefault="005266E4" w:rsidP="00D10905">
            <w:pPr>
              <w:rPr>
                <w:rFonts w:cstheme="minorHAnsi"/>
                <w:color w:val="1A1A1A"/>
              </w:rPr>
            </w:pPr>
          </w:p>
          <w:p w14:paraId="4FBFCDF0" w14:textId="77777777" w:rsidR="005266E4" w:rsidRPr="005F2432" w:rsidRDefault="005266E4" w:rsidP="00D10905">
            <w:pPr>
              <w:rPr>
                <w:rFonts w:cstheme="minorHAnsi"/>
                <w:i/>
                <w:color w:val="1A1A1A"/>
              </w:rPr>
            </w:pPr>
            <w:r w:rsidRPr="005F2432">
              <w:rPr>
                <w:rFonts w:cstheme="minorHAnsi"/>
                <w:i/>
                <w:color w:val="1A1A1A"/>
              </w:rPr>
              <w:t xml:space="preserve">“As large wildfires become more common – spurred by dryness linked to climate change – health risks will almost surely rise … a person's short-term exposure to wildfire can spur a lifetime of asthma, allergy and constricted breathing” </w:t>
            </w:r>
          </w:p>
          <w:p w14:paraId="0C4C4DA0" w14:textId="77777777" w:rsidR="005266E4" w:rsidRPr="005F2432" w:rsidRDefault="005266E4" w:rsidP="00D10905">
            <w:pPr>
              <w:rPr>
                <w:rFonts w:cstheme="minorHAnsi"/>
                <w:color w:val="1A1A1A"/>
              </w:rPr>
            </w:pPr>
            <w:r w:rsidRPr="005F2432">
              <w:rPr>
                <w:rFonts w:cstheme="minorHAnsi"/>
                <w:color w:val="1A1A1A"/>
              </w:rPr>
              <w:t>[The New York Times, 17 November 2018; “New Casualty As Fires Rage: California's Air”, Julie Turkewitz and Matt Richtel]</w:t>
            </w:r>
          </w:p>
          <w:p w14:paraId="664ABA01" w14:textId="77777777" w:rsidR="005266E4" w:rsidRPr="005F2432" w:rsidRDefault="005266E4" w:rsidP="00D10905">
            <w:pPr>
              <w:rPr>
                <w:rFonts w:cstheme="minorHAnsi"/>
                <w:color w:val="1A1A1A"/>
              </w:rPr>
            </w:pPr>
          </w:p>
          <w:p w14:paraId="5BCEB21F" w14:textId="77777777" w:rsidR="005266E4" w:rsidRPr="005F2432" w:rsidRDefault="005266E4" w:rsidP="00D10905">
            <w:pPr>
              <w:rPr>
                <w:rFonts w:cstheme="minorHAnsi"/>
                <w:i/>
                <w:color w:val="1A1A1A"/>
              </w:rPr>
            </w:pPr>
            <w:r w:rsidRPr="005F2432">
              <w:rPr>
                <w:rFonts w:cstheme="minorHAnsi"/>
                <w:color w:val="1A1A1A"/>
              </w:rPr>
              <w:t xml:space="preserve">Title: </w:t>
            </w:r>
            <w:r w:rsidRPr="005F2432">
              <w:rPr>
                <w:rFonts w:cstheme="minorHAnsi"/>
                <w:i/>
                <w:color w:val="1A1A1A"/>
              </w:rPr>
              <w:t xml:space="preserve">“[F]or decades, global hunger was on the decline. Now it's getting worse again - and climate change is to blame”. </w:t>
            </w:r>
          </w:p>
          <w:p w14:paraId="23942F79" w14:textId="77777777" w:rsidR="005266E4" w:rsidRPr="005F2432" w:rsidRDefault="005266E4" w:rsidP="00D10905">
            <w:pPr>
              <w:rPr>
                <w:rFonts w:cstheme="minorHAnsi"/>
                <w:color w:val="1A1A1A"/>
              </w:rPr>
            </w:pPr>
            <w:r w:rsidRPr="005F2432">
              <w:rPr>
                <w:rFonts w:cstheme="minorHAnsi"/>
                <w:color w:val="1A1A1A"/>
              </w:rPr>
              <w:t>[The Washington Post, 11 September 2018, title of article, Rick Noack]</w:t>
            </w:r>
          </w:p>
          <w:p w14:paraId="06EDF121" w14:textId="77777777" w:rsidR="005266E4" w:rsidRPr="005F2432" w:rsidRDefault="005266E4" w:rsidP="00D10905">
            <w:pPr>
              <w:rPr>
                <w:rFonts w:cstheme="minorHAnsi"/>
                <w:color w:val="1A1A1A"/>
              </w:rPr>
            </w:pPr>
          </w:p>
          <w:p w14:paraId="71482CFE" w14:textId="77777777" w:rsidR="005266E4" w:rsidRPr="005F2432" w:rsidRDefault="005266E4" w:rsidP="00D10905">
            <w:pPr>
              <w:rPr>
                <w:rFonts w:cstheme="minorHAnsi"/>
                <w:i/>
                <w:iCs/>
                <w:color w:val="1A1A1A"/>
              </w:rPr>
            </w:pPr>
            <w:r w:rsidRPr="005F2432">
              <w:rPr>
                <w:rFonts w:cstheme="minorHAnsi"/>
                <w:color w:val="1A1A1A"/>
              </w:rPr>
              <w:t xml:space="preserve"> </w:t>
            </w:r>
            <w:r w:rsidRPr="005F2432">
              <w:rPr>
                <w:rFonts w:cstheme="minorHAnsi"/>
                <w:i/>
                <w:iCs/>
                <w:color w:val="1A1A1A"/>
              </w:rPr>
              <w:t xml:space="preserve">“A new invasive tick species capable of transmitting several severe diseases is spreading in the United States, posing an emerging threat to human health… Warming temperatures and climate change make the environment more hospitable to ticks or mosquitoes that spread pathogens…” </w:t>
            </w:r>
          </w:p>
          <w:p w14:paraId="78F2FA57" w14:textId="77777777" w:rsidR="005266E4" w:rsidRPr="005F2432" w:rsidRDefault="005266E4" w:rsidP="00D10905">
            <w:pPr>
              <w:rPr>
                <w:rFonts w:cstheme="minorHAnsi"/>
                <w:color w:val="1A1A1A"/>
              </w:rPr>
            </w:pPr>
            <w:r w:rsidRPr="005F2432">
              <w:rPr>
                <w:rFonts w:cstheme="minorHAnsi"/>
                <w:color w:val="1A1A1A"/>
              </w:rPr>
              <w:t>[The Washington Post, 29 November 2018, “New tick species capable of transmitting deadly disease is spreading in the US”, Lena H. Sun]</w:t>
            </w:r>
          </w:p>
          <w:p w14:paraId="1C7AD55E" w14:textId="77777777" w:rsidR="005266E4" w:rsidRPr="005F2432" w:rsidRDefault="005266E4" w:rsidP="00D10905">
            <w:pPr>
              <w:rPr>
                <w:rFonts w:cstheme="minorHAnsi"/>
                <w:color w:val="1A1A1A"/>
              </w:rPr>
            </w:pPr>
          </w:p>
          <w:p w14:paraId="2F583112" w14:textId="77777777" w:rsidR="005266E4" w:rsidRPr="005F2432" w:rsidRDefault="005266E4" w:rsidP="00D10905">
            <w:pPr>
              <w:rPr>
                <w:rFonts w:cstheme="minorHAnsi"/>
                <w:i/>
                <w:color w:val="1A1A1A"/>
              </w:rPr>
            </w:pPr>
            <w:r w:rsidRPr="005F2432">
              <w:rPr>
                <w:rFonts w:cstheme="minorHAnsi"/>
                <w:i/>
                <w:color w:val="1A1A1A"/>
              </w:rPr>
              <w:t xml:space="preserve"> “[C]limate change [is] making mosquitoes bolder and the germs they transmit stronger, leading to a spurt in mosquito-borne diseases, particularly Chikungunya” </w:t>
            </w:r>
          </w:p>
          <w:p w14:paraId="655F42AC" w14:textId="77777777" w:rsidR="005266E4" w:rsidRPr="005F2432" w:rsidRDefault="005266E4" w:rsidP="00D10905">
            <w:pPr>
              <w:rPr>
                <w:rFonts w:cstheme="minorHAnsi"/>
                <w:color w:val="1A1A1A"/>
              </w:rPr>
            </w:pPr>
            <w:r w:rsidRPr="005F2432">
              <w:rPr>
                <w:rFonts w:cstheme="minorHAnsi"/>
                <w:color w:val="1A1A1A"/>
              </w:rPr>
              <w:t>[The Times of India, 9 August 2018; “Global warming, climate change adding sting to mosquito bites, spurt in vector-borne diseases”, Syed Akbar]</w:t>
            </w:r>
          </w:p>
          <w:p w14:paraId="128DB719" w14:textId="77777777" w:rsidR="005266E4" w:rsidRPr="005F2432" w:rsidRDefault="005266E4" w:rsidP="00D10905">
            <w:pPr>
              <w:rPr>
                <w:rFonts w:cstheme="minorHAnsi"/>
                <w:color w:val="1A1A1A"/>
              </w:rPr>
            </w:pPr>
          </w:p>
          <w:p w14:paraId="61B60229" w14:textId="77777777" w:rsidR="005266E4" w:rsidRPr="005F2432" w:rsidRDefault="005266E4" w:rsidP="00D10905">
            <w:pPr>
              <w:rPr>
                <w:rFonts w:cstheme="minorHAnsi"/>
                <w:i/>
                <w:color w:val="1A1A1A"/>
              </w:rPr>
            </w:pPr>
            <w:r w:rsidRPr="005F2432">
              <w:rPr>
                <w:rFonts w:cstheme="minorHAnsi"/>
                <w:i/>
                <w:color w:val="1A1A1A"/>
              </w:rPr>
              <w:t xml:space="preserve">“… It’s become commonplace to hear about the steady exodus from India’s big cities due to unhealthy levels of pollution…  British environmentalist Norman Myers said millions of people had already begun being displaced by “shoreline erosion, coastal flooding and severe drought” and calculated as many as 250 million people would be forced to move by the middle of the 21st century…” </w:t>
            </w:r>
          </w:p>
          <w:p w14:paraId="1E7DD50F" w14:textId="77777777" w:rsidR="005266E4" w:rsidRPr="005F2432" w:rsidRDefault="005266E4" w:rsidP="00D10905">
            <w:pPr>
              <w:rPr>
                <w:rFonts w:cstheme="minorHAnsi"/>
                <w:color w:val="1A1A1A"/>
              </w:rPr>
            </w:pPr>
            <w:r w:rsidRPr="005F2432">
              <w:rPr>
                <w:rFonts w:cstheme="minorHAnsi"/>
                <w:color w:val="1A1A1A"/>
              </w:rPr>
              <w:t>[The Times of India, 24 August 2018; “The Climate Change Exodus”, Vivek Menezes]</w:t>
            </w:r>
          </w:p>
          <w:p w14:paraId="5C636515" w14:textId="77777777" w:rsidR="005266E4" w:rsidRPr="005F2432" w:rsidRDefault="005266E4" w:rsidP="00D10905">
            <w:pPr>
              <w:rPr>
                <w:rFonts w:cstheme="minorHAnsi"/>
                <w:color w:val="1A1A1A"/>
              </w:rPr>
            </w:pPr>
          </w:p>
          <w:p w14:paraId="6C29BF27" w14:textId="77777777" w:rsidR="005266E4" w:rsidRPr="005F2432" w:rsidRDefault="005266E4" w:rsidP="00D10905">
            <w:pPr>
              <w:rPr>
                <w:rFonts w:cstheme="minorHAnsi"/>
                <w:color w:val="1A1A1A"/>
              </w:rPr>
            </w:pPr>
            <w:r w:rsidRPr="005F2432">
              <w:rPr>
                <w:rFonts w:cstheme="minorHAnsi"/>
                <w:i/>
                <w:color w:val="1A1A1A"/>
              </w:rPr>
              <w:t>“With temperature soaring over 42 degrees Celsius, the 2014 Australian Open offered one of the most sweltering experiences ever …Global warming is real as is the ordeal professional sportspersons go through day in and day out… In extreme cases, heatstroke occurs when the body can no longer cool itself and starts to overheat. If left untreated, organ failure and brain damage can also take place.”</w:t>
            </w:r>
            <w:r w:rsidRPr="005F2432">
              <w:rPr>
                <w:rFonts w:cstheme="minorHAnsi"/>
                <w:color w:val="1A1A1A"/>
              </w:rPr>
              <w:t xml:space="preserve"> </w:t>
            </w:r>
          </w:p>
          <w:p w14:paraId="189723EC" w14:textId="77777777" w:rsidR="005266E4" w:rsidRPr="005F2432" w:rsidRDefault="005266E4" w:rsidP="00D10905">
            <w:pPr>
              <w:rPr>
                <w:rFonts w:cstheme="minorHAnsi"/>
                <w:color w:val="1A1A1A"/>
              </w:rPr>
            </w:pPr>
            <w:r w:rsidRPr="005F2432">
              <w:rPr>
                <w:rFonts w:cstheme="minorHAnsi"/>
                <w:color w:val="1A1A1A"/>
              </w:rPr>
              <w:t>[Hindustan Times, 18 September 2018; “Hot, hotter and hottest: An uncomfortable truth”, Abhishek Paul]</w:t>
            </w:r>
          </w:p>
          <w:p w14:paraId="7949C5CF" w14:textId="77777777" w:rsidR="005266E4" w:rsidRPr="005F2432" w:rsidRDefault="005266E4" w:rsidP="00D10905">
            <w:pPr>
              <w:rPr>
                <w:rFonts w:cstheme="minorHAnsi"/>
                <w:color w:val="1A1A1A"/>
              </w:rPr>
            </w:pPr>
          </w:p>
          <w:p w14:paraId="1E36956E" w14:textId="77777777" w:rsidR="005266E4" w:rsidRPr="005F2432" w:rsidRDefault="005266E4" w:rsidP="00D10905">
            <w:pPr>
              <w:rPr>
                <w:rFonts w:cstheme="minorHAnsi"/>
                <w:color w:val="1A1A1A"/>
              </w:rPr>
            </w:pPr>
            <w:r w:rsidRPr="005F2432">
              <w:rPr>
                <w:rFonts w:cstheme="minorHAnsi"/>
                <w:color w:val="1A1A1A"/>
              </w:rPr>
              <w:t>“</w:t>
            </w:r>
            <w:r w:rsidRPr="005F2432">
              <w:rPr>
                <w:rFonts w:cstheme="minorHAnsi"/>
                <w:i/>
                <w:color w:val="1A1A1A"/>
              </w:rPr>
              <w:t>A less recognised, but inextricably linked, challenge [to health] is climate change. The physiological impacts of rising temperatures causing heat stress, heat exhaustion and stroke are particularly harmful…  dehydration can also occur during heatwaves… climatic conditions affect disease trends for dengue and malaria, …increasing the burden on the health sector. Drought situations … can have deleterious consequences on the nutritional status of affected populations... The mental health impacts of climate change including stress in post-climatic events and increased suicides by farmers in post-drought situations have also been documented in several regions</w:t>
            </w:r>
            <w:r w:rsidRPr="005F2432">
              <w:rPr>
                <w:rFonts w:cstheme="minorHAnsi"/>
                <w:color w:val="1A1A1A"/>
              </w:rPr>
              <w:t>.” [Hindustan Times, 28 December 2018; “Urgent solutions needed to mitigate the impact of climate change on health”, Poornima Prabhakaran]</w:t>
            </w:r>
          </w:p>
          <w:p w14:paraId="2F0F60EC" w14:textId="77777777" w:rsidR="005266E4" w:rsidRPr="005F2432" w:rsidRDefault="005266E4" w:rsidP="00D10905">
            <w:pPr>
              <w:rPr>
                <w:rFonts w:cstheme="minorHAnsi"/>
                <w:i/>
                <w:color w:val="1A1A1A"/>
              </w:rPr>
            </w:pPr>
          </w:p>
          <w:p w14:paraId="7C060DE8" w14:textId="77777777" w:rsidR="005266E4" w:rsidRPr="005F2432" w:rsidRDefault="005266E4" w:rsidP="00D10905">
            <w:pPr>
              <w:jc w:val="center"/>
              <w:rPr>
                <w:rFonts w:cstheme="minorHAnsi"/>
                <w:b/>
                <w:color w:val="1A1A1A"/>
              </w:rPr>
            </w:pPr>
            <w:r w:rsidRPr="005F2432">
              <w:rPr>
                <w:rFonts w:cstheme="minorHAnsi"/>
                <w:b/>
                <w:color w:val="1A1A1A"/>
              </w:rPr>
              <w:t xml:space="preserve">Co-benefits and co-hazards </w:t>
            </w:r>
          </w:p>
          <w:p w14:paraId="0F5064C3" w14:textId="77777777" w:rsidR="005266E4" w:rsidRPr="005F2432" w:rsidRDefault="005266E4" w:rsidP="00D10905">
            <w:pPr>
              <w:jc w:val="center"/>
              <w:rPr>
                <w:rFonts w:cstheme="minorHAnsi"/>
                <w:i/>
                <w:color w:val="1A1A1A"/>
              </w:rPr>
            </w:pPr>
          </w:p>
          <w:p w14:paraId="1A363A79" w14:textId="77777777" w:rsidR="005266E4" w:rsidRPr="005F2432" w:rsidRDefault="005266E4" w:rsidP="00D10905">
            <w:pPr>
              <w:rPr>
                <w:rFonts w:cstheme="minorHAnsi"/>
                <w:i/>
                <w:color w:val="1A1A1A"/>
              </w:rPr>
            </w:pPr>
            <w:r w:rsidRPr="005F2432">
              <w:rPr>
                <w:rFonts w:cstheme="minorHAnsi"/>
                <w:i/>
                <w:color w:val="1A1A1A"/>
              </w:rPr>
              <w:t xml:space="preserve">“[C]lean power, clean cars, clean manufacturing and efficient buildings… can lower our health care costs, cut heating bills for the poor, drive 21st-century innovation, foster decent jobs, [and] mitigate climate change”.  </w:t>
            </w:r>
          </w:p>
          <w:p w14:paraId="2D6DFF30" w14:textId="77777777" w:rsidR="005266E4" w:rsidRPr="005F2432" w:rsidRDefault="005266E4" w:rsidP="00D10905">
            <w:pPr>
              <w:rPr>
                <w:rFonts w:cstheme="minorHAnsi"/>
                <w:color w:val="1A1A1A"/>
              </w:rPr>
            </w:pPr>
            <w:r w:rsidRPr="005F2432">
              <w:rPr>
                <w:rFonts w:cstheme="minorHAnsi"/>
                <w:color w:val="1A1A1A"/>
              </w:rPr>
              <w:t>[The New York Times, 15 August 2018; “If Mother Nature Gets a Vote in 2020”, Thomas L. Friedman]</w:t>
            </w:r>
          </w:p>
          <w:p w14:paraId="6FE395FF" w14:textId="77777777" w:rsidR="005266E4" w:rsidRPr="005F2432" w:rsidRDefault="005266E4" w:rsidP="00D10905">
            <w:pPr>
              <w:rPr>
                <w:rFonts w:cstheme="minorHAnsi"/>
                <w:color w:val="1A1A1A"/>
              </w:rPr>
            </w:pPr>
          </w:p>
          <w:p w14:paraId="08FE555F" w14:textId="77777777" w:rsidR="005266E4" w:rsidRPr="005F2432" w:rsidRDefault="005266E4" w:rsidP="00D10905">
            <w:pPr>
              <w:rPr>
                <w:rFonts w:cstheme="minorHAnsi"/>
                <w:color w:val="1A1A1A"/>
              </w:rPr>
            </w:pPr>
            <w:r w:rsidRPr="005F2432">
              <w:rPr>
                <w:rFonts w:cstheme="minorHAnsi"/>
                <w:color w:val="1A1A1A"/>
              </w:rPr>
              <w:t>“</w:t>
            </w:r>
            <w:r w:rsidRPr="005F2432">
              <w:rPr>
                <w:rFonts w:cstheme="minorHAnsi"/>
                <w:i/>
                <w:color w:val="1A1A1A"/>
              </w:rPr>
              <w:t>Air pollution is shaving months -- and in some cases more than a year -- off your life expectancy, depending on where you live… Worldwide, outdoor air pollution reduces the average life expectancy at birth by one year. …The sources of PM 2.5 pollution and greenhouse gas emissions are often ''tightly linked,''… meaning that moving to cleaner sources of energy can also deliver quick dividends for public health."</w:t>
            </w:r>
            <w:r w:rsidRPr="005F2432">
              <w:rPr>
                <w:rFonts w:cstheme="minorHAnsi"/>
                <w:color w:val="1A1A1A"/>
              </w:rPr>
              <w:t xml:space="preserve"> </w:t>
            </w:r>
          </w:p>
          <w:p w14:paraId="201DC932" w14:textId="77777777" w:rsidR="005266E4" w:rsidRPr="005F2432" w:rsidRDefault="005266E4" w:rsidP="00D10905">
            <w:pPr>
              <w:rPr>
                <w:rFonts w:cstheme="minorHAnsi"/>
                <w:color w:val="1A1A1A"/>
              </w:rPr>
            </w:pPr>
            <w:r w:rsidRPr="005F2432">
              <w:rPr>
                <w:rFonts w:cstheme="minorHAnsi"/>
                <w:color w:val="1A1A1A"/>
              </w:rPr>
              <w:t>[The New York Times, 23 August 2018; “In the Air Everywhere You Go, And Taking Weeks Off Your Life”, Somini Sengupta]</w:t>
            </w:r>
          </w:p>
          <w:p w14:paraId="31BC5908" w14:textId="77777777" w:rsidR="005266E4" w:rsidRPr="005F2432" w:rsidRDefault="005266E4" w:rsidP="00D10905">
            <w:pPr>
              <w:rPr>
                <w:rFonts w:cstheme="minorHAnsi"/>
                <w:color w:val="1A1A1A"/>
              </w:rPr>
            </w:pPr>
          </w:p>
          <w:p w14:paraId="21B067E4" w14:textId="77777777" w:rsidR="005266E4" w:rsidRPr="005F2432" w:rsidRDefault="005266E4" w:rsidP="00D10905">
            <w:pPr>
              <w:rPr>
                <w:rFonts w:cstheme="minorHAnsi"/>
                <w:i/>
                <w:color w:val="1A1A1A"/>
              </w:rPr>
            </w:pPr>
            <w:r w:rsidRPr="005F2432">
              <w:rPr>
                <w:rFonts w:cstheme="minorHAnsi"/>
                <w:i/>
                <w:color w:val="1A1A1A"/>
              </w:rPr>
              <w:t xml:space="preserve">“The Environmental Protection Agency revealed… a sorry new climate-change plan, seemingly designed to weaken as much as legally possible the federal government's response to the greatest long-term threat the world faces…the administration's plan would result in up to 1,400 American deaths every year by 2030... In addition to planet-warming greenhouse gases, coal plants spew fine particulate matter that enters people's lungs and bloodstreams, contributing to heart and breathing problems, from asthma and bronchitis to premature death. … The country, and the world, are losing precious time, even as extreme weather, wildfires and other major disasters offer Americans a taste of what is in store.”  </w:t>
            </w:r>
          </w:p>
          <w:p w14:paraId="078E6375" w14:textId="77777777" w:rsidR="005266E4" w:rsidRPr="005F2432" w:rsidRDefault="005266E4" w:rsidP="00D10905">
            <w:pPr>
              <w:rPr>
                <w:rFonts w:cstheme="minorHAnsi"/>
                <w:color w:val="1A1A1A"/>
              </w:rPr>
            </w:pPr>
            <w:r w:rsidRPr="005F2432">
              <w:rPr>
                <w:rFonts w:cstheme="minorHAnsi"/>
                <w:color w:val="1A1A1A"/>
              </w:rPr>
              <w:t>[The Washington Post, 25 August 2018, “A dirty plan that would kill Americans”, Editorial Board]</w:t>
            </w:r>
          </w:p>
          <w:p w14:paraId="7C8A39DF" w14:textId="77777777" w:rsidR="005266E4" w:rsidRPr="005F2432" w:rsidRDefault="005266E4" w:rsidP="00D10905">
            <w:pPr>
              <w:rPr>
                <w:rFonts w:cstheme="minorHAnsi"/>
                <w:i/>
                <w:color w:val="1A1A1A"/>
              </w:rPr>
            </w:pPr>
          </w:p>
          <w:p w14:paraId="5DDB0CF5" w14:textId="77777777" w:rsidR="005266E4" w:rsidRPr="005F2432" w:rsidRDefault="005266E4" w:rsidP="00D10905">
            <w:pPr>
              <w:rPr>
                <w:rFonts w:cstheme="minorHAnsi"/>
                <w:i/>
                <w:color w:val="1A1A1A"/>
              </w:rPr>
            </w:pPr>
            <w:r w:rsidRPr="005F2432">
              <w:rPr>
                <w:rFonts w:cstheme="minorHAnsi"/>
                <w:i/>
                <w:color w:val="1A1A1A"/>
              </w:rPr>
              <w:t xml:space="preserve"> “For a short time on Thursday night, a small but fiercely determined group of marchers took over a busy D.C. street to demand better safety for pedestrians and bicyclists… The District has reported 31 traffic deaths so far this year, up from 29 in all 2017…. Yet lives could be spared … even if it means taking the space from curbside parking.  [An activist] said, "This is a public health crisis. This is a climate change crisis."” </w:t>
            </w:r>
          </w:p>
          <w:p w14:paraId="378CF10A" w14:textId="77777777" w:rsidR="005266E4" w:rsidRPr="005F2432" w:rsidRDefault="005266E4" w:rsidP="00D10905">
            <w:pPr>
              <w:rPr>
                <w:rFonts w:cstheme="minorHAnsi"/>
                <w:color w:val="1A1A1A"/>
              </w:rPr>
            </w:pPr>
            <w:r w:rsidRPr="005F2432">
              <w:rPr>
                <w:rFonts w:cstheme="minorHAnsi"/>
                <w:color w:val="1A1A1A"/>
              </w:rPr>
              <w:t>[The Washington Post, 16 November 2018, “Marchers commemorate pedestrians killed in D.C. and demand stricter safety measures”, Fredrick Kunkle]</w:t>
            </w:r>
          </w:p>
          <w:p w14:paraId="3507E4E6" w14:textId="77777777" w:rsidR="005266E4" w:rsidRPr="005F2432" w:rsidRDefault="005266E4" w:rsidP="00D10905">
            <w:pPr>
              <w:rPr>
                <w:rFonts w:cstheme="minorHAnsi"/>
                <w:i/>
                <w:color w:val="1A1A1A"/>
              </w:rPr>
            </w:pPr>
          </w:p>
          <w:p w14:paraId="0AE52459" w14:textId="77777777" w:rsidR="005266E4" w:rsidRPr="005F2432" w:rsidRDefault="005266E4" w:rsidP="00D10905">
            <w:pPr>
              <w:rPr>
                <w:rFonts w:cstheme="minorHAnsi"/>
                <w:i/>
                <w:color w:val="1A1A1A"/>
              </w:rPr>
            </w:pPr>
            <w:r w:rsidRPr="005F2432">
              <w:rPr>
                <w:rFonts w:cstheme="minorHAnsi"/>
                <w:i/>
                <w:color w:val="1A1A1A"/>
              </w:rPr>
              <w:t xml:space="preserve"> “[P]ractising breastfeeding protects the environment by reducing carbon footprint caused due to milk formula sales and additionally provides short and long-term health benefits to children”. </w:t>
            </w:r>
          </w:p>
          <w:p w14:paraId="13B0272D" w14:textId="77777777" w:rsidR="005266E4" w:rsidRPr="005F2432" w:rsidRDefault="005266E4" w:rsidP="00D10905">
            <w:pPr>
              <w:rPr>
                <w:rFonts w:cstheme="minorHAnsi"/>
                <w:color w:val="1A1A1A"/>
              </w:rPr>
            </w:pPr>
            <w:r w:rsidRPr="005F2432">
              <w:rPr>
                <w:rFonts w:cstheme="minorHAnsi"/>
                <w:color w:val="1A1A1A"/>
              </w:rPr>
              <w:t>[The Times of India, 15 December 2018; “Rising use of infant formula harming environment: Study”, Rupali Mukherjee]</w:t>
            </w:r>
          </w:p>
          <w:p w14:paraId="67DBAFB4" w14:textId="77777777" w:rsidR="005266E4" w:rsidRPr="005F2432" w:rsidRDefault="005266E4" w:rsidP="00D10905">
            <w:pPr>
              <w:rPr>
                <w:rFonts w:cstheme="minorHAnsi"/>
                <w:i/>
                <w:color w:val="1A1A1A"/>
              </w:rPr>
            </w:pPr>
          </w:p>
          <w:p w14:paraId="71F07BBB" w14:textId="77777777" w:rsidR="005266E4" w:rsidRPr="005F2432" w:rsidRDefault="005266E4" w:rsidP="00D10905">
            <w:pPr>
              <w:rPr>
                <w:rFonts w:cstheme="minorHAnsi"/>
                <w:i/>
                <w:color w:val="1A1A1A"/>
              </w:rPr>
            </w:pPr>
            <w:r w:rsidRPr="005F2432">
              <w:rPr>
                <w:rFonts w:cstheme="minorHAnsi"/>
                <w:i/>
                <w:color w:val="1A1A1A"/>
              </w:rPr>
              <w:t xml:space="preserve">“… plant-based meat and dairy products are on the rise in the west… some researchers and startups claimed it tastes similar to meat, is healthier as it avoids use of antibiotics and would reduce carbon footprint…” </w:t>
            </w:r>
          </w:p>
          <w:p w14:paraId="31C7B1FD" w14:textId="77777777" w:rsidR="005266E4" w:rsidRPr="005F2432" w:rsidRDefault="005266E4" w:rsidP="00D10905">
            <w:pPr>
              <w:rPr>
                <w:rFonts w:cstheme="minorHAnsi"/>
                <w:color w:val="1A1A1A"/>
              </w:rPr>
            </w:pPr>
            <w:r w:rsidRPr="005F2432">
              <w:rPr>
                <w:rFonts w:cstheme="minorHAnsi"/>
                <w:color w:val="1A1A1A"/>
              </w:rPr>
              <w:t>[The Times of India, 26 August 2018; “Experts debate pros and cons of plant meat”, U Sudhakar Reddy]</w:t>
            </w:r>
          </w:p>
          <w:p w14:paraId="550416E4" w14:textId="77777777" w:rsidR="005266E4" w:rsidRPr="005F2432" w:rsidRDefault="005266E4" w:rsidP="00D10905">
            <w:pPr>
              <w:rPr>
                <w:rFonts w:cstheme="minorHAnsi"/>
                <w:color w:val="1A1A1A"/>
              </w:rPr>
            </w:pPr>
          </w:p>
          <w:p w14:paraId="18EF1CD2" w14:textId="77777777" w:rsidR="005266E4" w:rsidRPr="005F2432" w:rsidRDefault="005266E4" w:rsidP="00D10905">
            <w:pPr>
              <w:rPr>
                <w:rFonts w:cstheme="minorHAnsi"/>
                <w:color w:val="1A1A1A"/>
              </w:rPr>
            </w:pPr>
            <w:r w:rsidRPr="005F2432">
              <w:rPr>
                <w:rFonts w:cstheme="minorHAnsi"/>
                <w:color w:val="1A1A1A"/>
              </w:rPr>
              <w:t>“…</w:t>
            </w:r>
            <w:r w:rsidRPr="005F2432">
              <w:rPr>
                <w:rFonts w:cstheme="minorHAnsi"/>
                <w:i/>
                <w:color w:val="1A1A1A"/>
              </w:rPr>
              <w:t>To protect our future, new infrastructure must be low-carbon, sustainable and resilient… In 2030, this kind of climate action could also prevent over 700,000 premature deaths from air pollution annually. … If cities are built in more compact, connected and coordinated ways, they can improve residents' access to jobs, services and amenities while increasing carbon efficiency.”</w:t>
            </w:r>
            <w:r w:rsidRPr="005F2432">
              <w:rPr>
                <w:rFonts w:cstheme="minorHAnsi"/>
                <w:color w:val="1A1A1A"/>
              </w:rPr>
              <w:t xml:space="preserve"> </w:t>
            </w:r>
          </w:p>
          <w:p w14:paraId="28315EA9" w14:textId="77777777" w:rsidR="005266E4" w:rsidRPr="005F2432" w:rsidRDefault="005266E4" w:rsidP="00D10905">
            <w:pPr>
              <w:rPr>
                <w:rFonts w:cstheme="minorHAnsi"/>
                <w:color w:val="1A1A1A"/>
              </w:rPr>
            </w:pPr>
            <w:r w:rsidRPr="005F2432">
              <w:rPr>
                <w:rFonts w:cstheme="minorHAnsi"/>
                <w:color w:val="1A1A1A"/>
              </w:rPr>
              <w:t>[Hindustan Times, 5 December 2018; “To protect our future, new infrastructure must be low-carbon, sustainable”, Nanina Lal Kidwai]</w:t>
            </w:r>
          </w:p>
          <w:p w14:paraId="09093FFB" w14:textId="77777777" w:rsidR="005266E4" w:rsidRPr="005F2432" w:rsidRDefault="005266E4" w:rsidP="00D10905">
            <w:pPr>
              <w:rPr>
                <w:rFonts w:cstheme="minorHAnsi"/>
                <w:color w:val="1A1A1A"/>
              </w:rPr>
            </w:pPr>
          </w:p>
          <w:p w14:paraId="42E837B5" w14:textId="77777777" w:rsidR="005266E4" w:rsidRPr="005F2432" w:rsidRDefault="005266E4" w:rsidP="00D10905">
            <w:pPr>
              <w:rPr>
                <w:rFonts w:cstheme="minorHAnsi"/>
                <w:color w:val="1A1A1A"/>
              </w:rPr>
            </w:pPr>
            <w:r w:rsidRPr="005F2432">
              <w:rPr>
                <w:rFonts w:cstheme="minorHAnsi"/>
                <w:color w:val="1A1A1A"/>
              </w:rPr>
              <w:t>“</w:t>
            </w:r>
            <w:r w:rsidRPr="005F2432">
              <w:rPr>
                <w:rFonts w:cstheme="minorHAnsi"/>
                <w:i/>
                <w:color w:val="1A1A1A"/>
              </w:rPr>
              <w:t>It is estimated that household air pollution (HAP) related to cooking causes 1.3 million premature deaths in India … Owing to these problems and to realise India's voluntary commitment as part of the 2015 Paris climate agreement, the government introduced… aims at provisioning cleaner liquefied petroleum gas cylinders to poor households. So far, over 50 million households have benefitted from the scheme</w:t>
            </w:r>
            <w:r w:rsidRPr="005F2432">
              <w:rPr>
                <w:rFonts w:cstheme="minorHAnsi"/>
                <w:color w:val="1A1A1A"/>
              </w:rPr>
              <w:t xml:space="preserve">.” </w:t>
            </w:r>
          </w:p>
          <w:p w14:paraId="61ADE515" w14:textId="77777777" w:rsidR="005266E4" w:rsidRPr="005F2432" w:rsidRDefault="005266E4" w:rsidP="00D10905">
            <w:pPr>
              <w:rPr>
                <w:rFonts w:cstheme="minorHAnsi"/>
                <w:color w:val="1A1A1A"/>
              </w:rPr>
            </w:pPr>
            <w:r w:rsidRPr="005F2432">
              <w:rPr>
                <w:rFonts w:cstheme="minorHAnsi"/>
                <w:color w:val="1A1A1A"/>
              </w:rPr>
              <w:t>[Hindustan Times, 7 December 2018; “We need better reporting of household air pollution”, Martand Shardul]</w:t>
            </w:r>
          </w:p>
          <w:p w14:paraId="673A37A9" w14:textId="77777777" w:rsidR="005266E4" w:rsidRPr="005F2432" w:rsidRDefault="005266E4" w:rsidP="00D10905">
            <w:pPr>
              <w:rPr>
                <w:rFonts w:cstheme="minorHAnsi"/>
                <w:i/>
                <w:color w:val="1A1A1A"/>
              </w:rPr>
            </w:pPr>
          </w:p>
          <w:p w14:paraId="3F7630DA" w14:textId="77777777" w:rsidR="005266E4" w:rsidRPr="005F2432" w:rsidRDefault="005266E4" w:rsidP="00D10905">
            <w:pPr>
              <w:jc w:val="center"/>
              <w:rPr>
                <w:rFonts w:cstheme="minorHAnsi"/>
                <w:b/>
                <w:color w:val="1A1A1A"/>
              </w:rPr>
            </w:pPr>
            <w:r w:rsidRPr="005F2432">
              <w:rPr>
                <w:rFonts w:cstheme="minorHAnsi"/>
                <w:b/>
                <w:color w:val="1A1A1A"/>
              </w:rPr>
              <w:t>Adaptation</w:t>
            </w:r>
          </w:p>
          <w:p w14:paraId="343CE899" w14:textId="77777777" w:rsidR="005266E4" w:rsidRPr="005F2432" w:rsidRDefault="005266E4" w:rsidP="00D10905">
            <w:pPr>
              <w:jc w:val="center"/>
              <w:rPr>
                <w:rFonts w:cstheme="minorHAnsi"/>
                <w:i/>
                <w:color w:val="1A1A1A"/>
              </w:rPr>
            </w:pPr>
          </w:p>
          <w:p w14:paraId="1FB40169" w14:textId="77777777" w:rsidR="005266E4" w:rsidRPr="005F2432" w:rsidRDefault="005266E4" w:rsidP="00D10905">
            <w:pPr>
              <w:rPr>
                <w:rFonts w:cstheme="minorHAnsi"/>
                <w:color w:val="1A1A1A"/>
              </w:rPr>
            </w:pPr>
            <w:r w:rsidRPr="005F2432">
              <w:rPr>
                <w:rFonts w:cstheme="minorHAnsi"/>
                <w:i/>
                <w:color w:val="1A1A1A"/>
              </w:rPr>
              <w:t xml:space="preserve"> “…Extreme heat, already the deadliest natural disaster in an average year, will become even deadlier… A growing body of research finds … the broad benefits of cooling down cities. … Fortunately, some South Asian cities… are recognising the importance of cool and green roofs to combat high urban temperatures and are implementing programmes to encourage their use… </w:t>
            </w:r>
            <w:r w:rsidRPr="005F2432">
              <w:rPr>
                <w:rFonts w:cstheme="minorHAnsi"/>
                <w:color w:val="1A1A1A"/>
              </w:rPr>
              <w:t>[Hindustan Times, 18 September 2018; “India can, and must, tackle the problem of hot cities”, Kurt Shickman]</w:t>
            </w:r>
          </w:p>
          <w:p w14:paraId="57A6EC17" w14:textId="77777777" w:rsidR="005266E4" w:rsidRPr="005F2432" w:rsidRDefault="005266E4" w:rsidP="00D10905">
            <w:pPr>
              <w:rPr>
                <w:rFonts w:cstheme="minorHAnsi"/>
                <w:i/>
                <w:color w:val="1A1A1A"/>
              </w:rPr>
            </w:pPr>
          </w:p>
          <w:p w14:paraId="39BC0B1E" w14:textId="77777777" w:rsidR="005266E4" w:rsidRPr="005F2432" w:rsidRDefault="005266E4" w:rsidP="00D10905">
            <w:pPr>
              <w:rPr>
                <w:rFonts w:cstheme="minorHAnsi"/>
                <w:i/>
                <w:color w:val="1A1A1A"/>
              </w:rPr>
            </w:pPr>
            <w:r w:rsidRPr="005F2432">
              <w:rPr>
                <w:rFonts w:cstheme="minorHAnsi"/>
                <w:i/>
                <w:color w:val="1A1A1A"/>
              </w:rPr>
              <w:t xml:space="preserve"> “Climate change is hitting home. India saw an increase of 40 million in the number of people exposed to heatwaves from 2012 to 2016 … Ahmedabad Municipal Corporation (AMC) has adopted a heat action plan which necessitates measures such as building heat shelters, ensuring availability of water and removing neonatal ICU from the top floor of hospitals. It has helped bring down the impact of heatwave of vulnerable population.” </w:t>
            </w:r>
          </w:p>
          <w:p w14:paraId="7E0352CA" w14:textId="77777777" w:rsidR="005266E4" w:rsidRPr="005F2432" w:rsidRDefault="005266E4" w:rsidP="00D10905">
            <w:pPr>
              <w:rPr>
                <w:rFonts w:cstheme="minorHAnsi"/>
                <w:color w:val="1A1A1A"/>
              </w:rPr>
            </w:pPr>
            <w:r w:rsidRPr="005F2432">
              <w:rPr>
                <w:rFonts w:cstheme="minorHAnsi"/>
                <w:color w:val="1A1A1A"/>
              </w:rPr>
              <w:t>[The Times of India, 29 November 2018; “40 million more Indians hit by heatwaves in 5 years: Report”, no by-line]</w:t>
            </w:r>
          </w:p>
          <w:p w14:paraId="608C07DE" w14:textId="77777777" w:rsidR="005266E4" w:rsidRPr="005F2432" w:rsidRDefault="005266E4" w:rsidP="00D10905">
            <w:pPr>
              <w:rPr>
                <w:rFonts w:cstheme="minorHAnsi"/>
                <w:i/>
                <w:color w:val="1A1A1A"/>
              </w:rPr>
            </w:pPr>
          </w:p>
          <w:p w14:paraId="7716AC7B" w14:textId="77777777" w:rsidR="005266E4" w:rsidRPr="005F2432" w:rsidRDefault="005266E4" w:rsidP="00D10905">
            <w:pPr>
              <w:rPr>
                <w:rFonts w:cstheme="minorHAnsi"/>
                <w:i/>
                <w:color w:val="1A1A1A"/>
              </w:rPr>
            </w:pPr>
            <w:r w:rsidRPr="005F2432">
              <w:rPr>
                <w:rFonts w:cstheme="minorHAnsi"/>
                <w:i/>
                <w:color w:val="1A1A1A"/>
              </w:rPr>
              <w:t xml:space="preserve">“[A]daptation… may offer value for a community whether or not the climate changes. For instance, a city might invest in green spaces to reduce flooding - resulting in more parks, lower urban temperatures, and other human health benefits”. </w:t>
            </w:r>
          </w:p>
          <w:p w14:paraId="3BE3ECE9" w14:textId="77777777" w:rsidR="005266E4" w:rsidRPr="005F2432" w:rsidRDefault="005266E4" w:rsidP="00D10905">
            <w:pPr>
              <w:rPr>
                <w:rFonts w:cstheme="minorHAnsi"/>
                <w:b/>
                <w:i/>
                <w:color w:val="1A1A1A"/>
              </w:rPr>
            </w:pPr>
            <w:r w:rsidRPr="005F2432">
              <w:rPr>
                <w:rFonts w:cstheme="minorHAnsi"/>
                <w:i/>
                <w:color w:val="1A1A1A"/>
              </w:rPr>
              <w:t xml:space="preserve"> </w:t>
            </w:r>
            <w:r w:rsidRPr="005F2432">
              <w:rPr>
                <w:rFonts w:cstheme="minorHAnsi"/>
                <w:color w:val="1A1A1A"/>
              </w:rPr>
              <w:t>[The Washington Post, 16 November 2018, “How did climate change initiatives do in the midterms? Some lost - but some won”, Megan Mullin]</w:t>
            </w:r>
          </w:p>
          <w:p w14:paraId="320474CC" w14:textId="77777777" w:rsidR="005266E4" w:rsidRPr="005F2432" w:rsidRDefault="005266E4" w:rsidP="00D10905">
            <w:pPr>
              <w:spacing w:line="256" w:lineRule="auto"/>
              <w:rPr>
                <w:rFonts w:eastAsia="Calibri" w:cstheme="minorHAnsi"/>
                <w:color w:val="000000"/>
              </w:rPr>
            </w:pPr>
          </w:p>
          <w:p w14:paraId="70017AE4" w14:textId="77777777" w:rsidR="005266E4" w:rsidRPr="005F2432" w:rsidRDefault="005266E4" w:rsidP="00D10905">
            <w:pPr>
              <w:spacing w:line="256" w:lineRule="auto"/>
              <w:rPr>
                <w:rFonts w:eastAsia="Calibri" w:cstheme="minorHAnsi"/>
                <w:b/>
                <w:bCs/>
                <w:iCs/>
                <w:color w:val="000000"/>
              </w:rPr>
            </w:pPr>
            <w:r w:rsidRPr="005F2432">
              <w:rPr>
                <w:rFonts w:eastAsia="Calibri" w:cstheme="minorHAnsi"/>
                <w:b/>
                <w:bCs/>
                <w:iCs/>
                <w:color w:val="000000"/>
              </w:rPr>
              <w:t>Graphical Information</w:t>
            </w:r>
          </w:p>
          <w:p w14:paraId="03D4734B" w14:textId="7D7846DD" w:rsidR="005266E4" w:rsidRPr="005F2432" w:rsidRDefault="005266E4" w:rsidP="00D10905">
            <w:pPr>
              <w:spacing w:line="256" w:lineRule="auto"/>
              <w:rPr>
                <w:rFonts w:eastAsia="Calibri" w:cstheme="minorHAnsi"/>
                <w:color w:val="000000"/>
              </w:rPr>
            </w:pPr>
            <w:r w:rsidRPr="005F2432">
              <w:rPr>
                <w:rFonts w:eastAsia="Calibri" w:cstheme="minorHAnsi"/>
                <w:color w:val="000000"/>
              </w:rPr>
              <w:t xml:space="preserve">Basic quantitative information about instances of codes/themes is presented graphically in the following figures.  </w:t>
            </w:r>
            <w:r w:rsidRPr="005F2432">
              <w:rPr>
                <w:rFonts w:eastAsia="Calibri" w:cstheme="minorHAnsi"/>
                <w:color w:val="000000"/>
              </w:rPr>
              <w:fldChar w:fldCharType="begin"/>
            </w:r>
            <w:r w:rsidRPr="005F2432">
              <w:rPr>
                <w:rFonts w:eastAsia="Calibri" w:cstheme="minorHAnsi"/>
                <w:color w:val="000000"/>
              </w:rPr>
              <w:instrText xml:space="preserve"> REF _Ref10995877 \h </w:instrText>
            </w:r>
            <w:r w:rsidR="005F2432">
              <w:rPr>
                <w:rFonts w:eastAsia="Calibri" w:cstheme="minorHAnsi"/>
                <w:color w:val="000000"/>
              </w:rPr>
              <w:instrText xml:space="preserve"> \* MERGEFORMAT </w:instrText>
            </w:r>
            <w:r w:rsidRPr="005F2432">
              <w:rPr>
                <w:rFonts w:eastAsia="Calibri" w:cstheme="minorHAnsi"/>
                <w:color w:val="000000"/>
              </w:rPr>
            </w:r>
            <w:r w:rsidRPr="005F2432">
              <w:rPr>
                <w:rFonts w:eastAsia="Calibri" w:cstheme="minorHAnsi"/>
                <w:color w:val="000000"/>
              </w:rPr>
              <w:fldChar w:fldCharType="separate"/>
            </w:r>
            <w:r w:rsidR="008E4C54">
              <w:rPr>
                <w:rFonts w:eastAsia="Calibri" w:cstheme="minorHAnsi"/>
                <w:b/>
                <w:bCs/>
                <w:color w:val="000000"/>
                <w:lang w:val="en-US"/>
              </w:rPr>
              <w:t>Error! Reference source not found.</w:t>
            </w:r>
            <w:r w:rsidRPr="005F2432">
              <w:rPr>
                <w:rFonts w:eastAsia="Calibri" w:cstheme="minorHAnsi"/>
                <w:color w:val="000000"/>
              </w:rPr>
              <w:fldChar w:fldCharType="end"/>
            </w:r>
            <w:r w:rsidRPr="005F2432">
              <w:rPr>
                <w:rFonts w:eastAsia="Calibri" w:cstheme="minorHAnsi"/>
                <w:color w:val="000000"/>
              </w:rPr>
              <w:t>provides a breakdown of the proportions of newspaper articles in which principal themes were identified.</w:t>
            </w:r>
          </w:p>
          <w:p w14:paraId="0857BE78" w14:textId="77777777" w:rsidR="005266E4" w:rsidRPr="005F2432" w:rsidRDefault="005266E4" w:rsidP="00D10905">
            <w:pPr>
              <w:spacing w:line="256" w:lineRule="auto"/>
              <w:rPr>
                <w:rFonts w:eastAsia="Calibri" w:cstheme="minorHAnsi"/>
                <w:color w:val="000000"/>
              </w:rPr>
            </w:pPr>
          </w:p>
          <w:p w14:paraId="2932BA3E" w14:textId="77777777" w:rsidR="005266E4" w:rsidRPr="005F2432" w:rsidRDefault="005266E4" w:rsidP="00D10905">
            <w:pPr>
              <w:keepNext/>
              <w:spacing w:line="256" w:lineRule="auto"/>
            </w:pPr>
            <w:r w:rsidRPr="005F2432">
              <w:rPr>
                <w:noProof/>
                <w:lang w:eastAsia="en-GB"/>
              </w:rPr>
              <w:drawing>
                <wp:inline distT="0" distB="0" distL="0" distR="0" wp14:anchorId="2ADDDF8C" wp14:editId="1CD5BADA">
                  <wp:extent cx="4363085" cy="2080260"/>
                  <wp:effectExtent l="0" t="0" r="0" b="0"/>
                  <wp:docPr id="309" name="Chart 309">
                    <a:extLst xmlns:a="http://schemas.openxmlformats.org/drawingml/2006/main">
                      <a:ext uri="{FF2B5EF4-FFF2-40B4-BE49-F238E27FC236}">
                        <a16:creationId xmlns:a16="http://schemas.microsoft.com/office/drawing/2014/main" id="{90D65610-2F92-4DCF-A848-4D90AA0A5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1A1F9C4A" w14:textId="54EB406F" w:rsidR="005266E4" w:rsidRPr="005F2432" w:rsidRDefault="005266E4" w:rsidP="00D10905">
            <w:pPr>
              <w:pStyle w:val="Caption"/>
              <w:rPr>
                <w:rFonts w:eastAsia="Calibri" w:cstheme="minorHAnsi"/>
                <w:color w:val="000000"/>
              </w:rPr>
            </w:pPr>
            <w:r w:rsidRPr="005F2432">
              <w:t xml:space="preserve">Figure </w:t>
            </w:r>
            <w:r w:rsidRPr="005F2432">
              <w:fldChar w:fldCharType="begin"/>
            </w:r>
            <w:r w:rsidRPr="005F2432">
              <w:instrText xml:space="preserve"> SEQ Figure \* ARABIC </w:instrText>
            </w:r>
            <w:r w:rsidRPr="005F2432">
              <w:fldChar w:fldCharType="separate"/>
            </w:r>
            <w:ins w:id="400" w:author="Author">
              <w:r w:rsidR="00B11AAE">
                <w:rPr>
                  <w:noProof/>
                </w:rPr>
                <w:t>46</w:t>
              </w:r>
            </w:ins>
            <w:del w:id="401" w:author="Author">
              <w:r w:rsidR="008E4C54" w:rsidDel="00B11AAE">
                <w:rPr>
                  <w:noProof/>
                </w:rPr>
                <w:delText>39</w:delText>
              </w:r>
            </w:del>
            <w:r w:rsidRPr="005F2432">
              <w:rPr>
                <w:noProof/>
              </w:rPr>
              <w:fldChar w:fldCharType="end"/>
            </w:r>
            <w:r w:rsidRPr="005F2432">
              <w:t>: Proportion of newspaper articles where themes were identified. HT = Hindustan Times, TOI = Times of India, NYT = New York Times, WP = Washington Post.</w:t>
            </w:r>
          </w:p>
          <w:p w14:paraId="49BB8C76" w14:textId="77777777" w:rsidR="005266E4" w:rsidRPr="005F2432" w:rsidRDefault="005266E4" w:rsidP="00D10905">
            <w:pPr>
              <w:spacing w:line="256" w:lineRule="auto"/>
              <w:rPr>
                <w:rFonts w:eastAsia="Calibri" w:cstheme="minorHAnsi"/>
                <w:color w:val="000000"/>
              </w:rPr>
            </w:pPr>
          </w:p>
          <w:p w14:paraId="3B0872F1" w14:textId="78E2F2EB" w:rsidR="005266E4" w:rsidRPr="005F2432" w:rsidRDefault="005266E4" w:rsidP="00D10905">
            <w:pPr>
              <w:spacing w:line="256" w:lineRule="auto"/>
              <w:rPr>
                <w:rFonts w:eastAsia="Calibri" w:cstheme="minorHAnsi"/>
                <w:color w:val="000000"/>
              </w:rPr>
            </w:pPr>
            <w:r w:rsidRPr="005F2432">
              <w:rPr>
                <w:rFonts w:eastAsia="Calibri" w:cstheme="minorHAnsi"/>
                <w:color w:val="000000"/>
              </w:rPr>
              <w:fldChar w:fldCharType="begin"/>
            </w:r>
            <w:r w:rsidRPr="005F2432">
              <w:rPr>
                <w:rFonts w:eastAsia="Calibri" w:cstheme="minorHAnsi"/>
                <w:color w:val="000000"/>
              </w:rPr>
              <w:instrText xml:space="preserve"> REF _Ref10995861 \h </w:instrText>
            </w:r>
            <w:r w:rsidR="005F2432">
              <w:rPr>
                <w:rFonts w:eastAsia="Calibri" w:cstheme="minorHAnsi"/>
                <w:color w:val="000000"/>
              </w:rPr>
              <w:instrText xml:space="preserve"> \* MERGEFORMAT </w:instrText>
            </w:r>
            <w:r w:rsidRPr="005F2432">
              <w:rPr>
                <w:rFonts w:eastAsia="Calibri" w:cstheme="minorHAnsi"/>
                <w:color w:val="000000"/>
              </w:rPr>
            </w:r>
            <w:r w:rsidRPr="005F2432">
              <w:rPr>
                <w:rFonts w:eastAsia="Calibri" w:cstheme="minorHAnsi"/>
                <w:color w:val="000000"/>
              </w:rPr>
              <w:fldChar w:fldCharType="separate"/>
            </w:r>
            <w:r w:rsidR="008E4C54">
              <w:rPr>
                <w:rFonts w:eastAsia="Calibri" w:cstheme="minorHAnsi"/>
                <w:b/>
                <w:bCs/>
                <w:color w:val="000000"/>
                <w:lang w:val="en-US"/>
              </w:rPr>
              <w:t>Error! Reference source not found.</w:t>
            </w:r>
            <w:r w:rsidRPr="005F2432">
              <w:rPr>
                <w:rFonts w:eastAsia="Calibri" w:cstheme="minorHAnsi"/>
                <w:color w:val="000000"/>
              </w:rPr>
              <w:fldChar w:fldCharType="end"/>
            </w:r>
            <w:r w:rsidRPr="005F2432">
              <w:rPr>
                <w:rFonts w:eastAsia="Calibri" w:cstheme="minorHAnsi"/>
                <w:color w:val="000000"/>
              </w:rPr>
              <w:t xml:space="preserve"> provides a similar breakdown of the proportions of articles in newspapers from each country in which principal themes were identified.</w:t>
            </w:r>
          </w:p>
          <w:p w14:paraId="4E2E6CDA" w14:textId="77777777" w:rsidR="005266E4" w:rsidRPr="005F2432" w:rsidRDefault="005266E4" w:rsidP="00D10905">
            <w:pPr>
              <w:spacing w:line="256" w:lineRule="auto"/>
              <w:rPr>
                <w:rFonts w:eastAsia="Calibri" w:cstheme="minorHAnsi"/>
                <w:color w:val="000000"/>
              </w:rPr>
            </w:pPr>
          </w:p>
          <w:p w14:paraId="6612D736" w14:textId="77777777" w:rsidR="005266E4" w:rsidRPr="005F2432" w:rsidRDefault="005266E4" w:rsidP="00D10905">
            <w:pPr>
              <w:keepNext/>
              <w:spacing w:line="256" w:lineRule="auto"/>
            </w:pPr>
            <w:r w:rsidRPr="005F2432">
              <w:rPr>
                <w:noProof/>
                <w:lang w:eastAsia="en-GB"/>
              </w:rPr>
              <w:drawing>
                <wp:inline distT="0" distB="0" distL="0" distR="0" wp14:anchorId="4E6E117D" wp14:editId="6FA1CF82">
                  <wp:extent cx="4363085" cy="2080260"/>
                  <wp:effectExtent l="0" t="0" r="0" b="0"/>
                  <wp:docPr id="310" name="Chart 310">
                    <a:extLst xmlns:a="http://schemas.openxmlformats.org/drawingml/2006/main">
                      <a:ext uri="{FF2B5EF4-FFF2-40B4-BE49-F238E27FC236}">
                        <a16:creationId xmlns:a16="http://schemas.microsoft.com/office/drawing/2014/main" id="{83288F9D-8F70-4206-8312-C1ECBF4E0C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7BD721A8" w14:textId="7E4B268B" w:rsidR="005266E4" w:rsidRPr="005F2432" w:rsidRDefault="005266E4" w:rsidP="00D10905">
            <w:pPr>
              <w:pStyle w:val="Caption"/>
              <w:rPr>
                <w:rFonts w:eastAsia="Calibri" w:cstheme="minorHAnsi"/>
                <w:color w:val="000000"/>
              </w:rPr>
            </w:pPr>
            <w:r w:rsidRPr="005F2432">
              <w:t xml:space="preserve">Figure </w:t>
            </w:r>
            <w:r w:rsidRPr="005F2432">
              <w:fldChar w:fldCharType="begin"/>
            </w:r>
            <w:r w:rsidRPr="005F2432">
              <w:instrText xml:space="preserve"> SEQ Figure \* ARABIC </w:instrText>
            </w:r>
            <w:r w:rsidRPr="005F2432">
              <w:fldChar w:fldCharType="separate"/>
            </w:r>
            <w:ins w:id="402" w:author="Author">
              <w:r w:rsidR="00B11AAE">
                <w:rPr>
                  <w:noProof/>
                </w:rPr>
                <w:t>47</w:t>
              </w:r>
            </w:ins>
            <w:del w:id="403" w:author="Author">
              <w:r w:rsidR="008E4C54" w:rsidDel="00B11AAE">
                <w:rPr>
                  <w:noProof/>
                </w:rPr>
                <w:delText>40</w:delText>
              </w:r>
            </w:del>
            <w:r w:rsidRPr="005F2432">
              <w:rPr>
                <w:noProof/>
              </w:rPr>
              <w:fldChar w:fldCharType="end"/>
            </w:r>
            <w:r w:rsidRPr="005F2432">
              <w:t>: Proportion of newspaper articles where themes were identified, by country. HT = Hindustan Times, TOI = Times of India, NYT = New York Times, WP = Washington Post.</w:t>
            </w:r>
          </w:p>
          <w:p w14:paraId="07333195" w14:textId="77777777" w:rsidR="005266E4" w:rsidRPr="005F2432" w:rsidRDefault="005266E4" w:rsidP="00D10905">
            <w:pPr>
              <w:spacing w:line="256" w:lineRule="auto"/>
              <w:rPr>
                <w:rFonts w:eastAsia="Calibri" w:cstheme="minorHAnsi"/>
                <w:color w:val="000000"/>
              </w:rPr>
            </w:pPr>
          </w:p>
          <w:p w14:paraId="5201C4DE" w14:textId="77777777" w:rsidR="005266E4" w:rsidRPr="005F2432" w:rsidRDefault="005266E4" w:rsidP="00D10905">
            <w:pPr>
              <w:spacing w:line="256" w:lineRule="auto"/>
              <w:rPr>
                <w:rFonts w:eastAsia="Calibri" w:cstheme="minorHAnsi"/>
                <w:color w:val="000000"/>
              </w:rPr>
            </w:pPr>
          </w:p>
          <w:p w14:paraId="28EA6B24" w14:textId="541319FC" w:rsidR="005266E4" w:rsidRPr="005F2432" w:rsidRDefault="005266E4" w:rsidP="00D10905">
            <w:pPr>
              <w:spacing w:line="256" w:lineRule="auto"/>
              <w:rPr>
                <w:rFonts w:eastAsia="Calibri" w:cstheme="minorHAnsi"/>
                <w:color w:val="000000"/>
              </w:rPr>
            </w:pPr>
            <w:r w:rsidRPr="005F2432">
              <w:rPr>
                <w:rFonts w:eastAsia="Calibri" w:cstheme="minorHAnsi"/>
                <w:color w:val="000000"/>
              </w:rPr>
              <w:fldChar w:fldCharType="begin"/>
            </w:r>
            <w:r w:rsidRPr="005F2432">
              <w:rPr>
                <w:rFonts w:eastAsia="Calibri" w:cstheme="minorHAnsi"/>
                <w:color w:val="000000"/>
              </w:rPr>
              <w:instrText xml:space="preserve"> REF _Ref10995953 \h </w:instrText>
            </w:r>
            <w:r w:rsidR="005F2432">
              <w:rPr>
                <w:rFonts w:eastAsia="Calibri" w:cstheme="minorHAnsi"/>
                <w:color w:val="000000"/>
              </w:rPr>
              <w:instrText xml:space="preserve"> \* MERGEFORMAT </w:instrText>
            </w:r>
            <w:r w:rsidRPr="005F2432">
              <w:rPr>
                <w:rFonts w:eastAsia="Calibri" w:cstheme="minorHAnsi"/>
                <w:color w:val="000000"/>
              </w:rPr>
            </w:r>
            <w:r w:rsidRPr="005F2432">
              <w:rPr>
                <w:rFonts w:eastAsia="Calibri" w:cstheme="minorHAnsi"/>
                <w:color w:val="000000"/>
              </w:rPr>
              <w:fldChar w:fldCharType="separate"/>
            </w:r>
            <w:r w:rsidR="008E4C54">
              <w:rPr>
                <w:rFonts w:eastAsia="Calibri" w:cstheme="minorHAnsi"/>
                <w:b/>
                <w:bCs/>
                <w:color w:val="000000"/>
                <w:lang w:val="en-US"/>
              </w:rPr>
              <w:t>Error! Reference source not found.</w:t>
            </w:r>
            <w:r w:rsidRPr="005F2432">
              <w:rPr>
                <w:rFonts w:eastAsia="Calibri" w:cstheme="minorHAnsi"/>
                <w:color w:val="000000"/>
              </w:rPr>
              <w:fldChar w:fldCharType="end"/>
            </w:r>
            <w:r w:rsidRPr="005F2432">
              <w:rPr>
                <w:rFonts w:eastAsia="Calibri" w:cstheme="minorHAnsi"/>
                <w:color w:val="000000"/>
              </w:rPr>
              <w:t>shows the proportion of codes identified within the first theme according to the sub-theme identified.</w:t>
            </w:r>
          </w:p>
          <w:p w14:paraId="441D0C89" w14:textId="77777777" w:rsidR="005266E4" w:rsidRPr="005F2432" w:rsidRDefault="005266E4" w:rsidP="00D10905">
            <w:pPr>
              <w:keepNext/>
              <w:spacing w:line="256" w:lineRule="auto"/>
            </w:pPr>
            <w:r w:rsidRPr="005F2432">
              <w:rPr>
                <w:noProof/>
                <w:lang w:eastAsia="en-GB"/>
              </w:rPr>
              <w:drawing>
                <wp:inline distT="0" distB="0" distL="0" distR="0" wp14:anchorId="2DA2AC08" wp14:editId="54AE87D8">
                  <wp:extent cx="4363085" cy="2898140"/>
                  <wp:effectExtent l="0" t="0" r="18415" b="16510"/>
                  <wp:docPr id="311" name="Chart 311">
                    <a:extLst xmlns:a="http://schemas.openxmlformats.org/drawingml/2006/main">
                      <a:ext uri="{FF2B5EF4-FFF2-40B4-BE49-F238E27FC236}">
                        <a16:creationId xmlns:a16="http://schemas.microsoft.com/office/drawing/2014/main" id="{D4DFD3CB-B07B-4784-B510-ADE9EDCFD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2976B00C" w14:textId="15B35494" w:rsidR="005266E4" w:rsidRPr="005F2432" w:rsidRDefault="005266E4" w:rsidP="00D10905">
            <w:pPr>
              <w:pStyle w:val="Caption"/>
              <w:rPr>
                <w:rFonts w:eastAsia="Calibri" w:cstheme="minorHAnsi"/>
                <w:color w:val="000000"/>
              </w:rPr>
            </w:pPr>
            <w:r w:rsidRPr="005F2432">
              <w:t xml:space="preserve">Figure </w:t>
            </w:r>
            <w:r w:rsidRPr="005F2432">
              <w:fldChar w:fldCharType="begin"/>
            </w:r>
            <w:r w:rsidRPr="005F2432">
              <w:instrText xml:space="preserve"> SEQ Figure \* ARABIC </w:instrText>
            </w:r>
            <w:r w:rsidRPr="005F2432">
              <w:fldChar w:fldCharType="separate"/>
            </w:r>
            <w:ins w:id="404" w:author="Author">
              <w:r w:rsidR="00B11AAE">
                <w:rPr>
                  <w:noProof/>
                </w:rPr>
                <w:t>48</w:t>
              </w:r>
            </w:ins>
            <w:del w:id="405" w:author="Author">
              <w:r w:rsidR="008E4C54" w:rsidDel="00B11AAE">
                <w:rPr>
                  <w:noProof/>
                </w:rPr>
                <w:delText>41</w:delText>
              </w:r>
            </w:del>
            <w:r w:rsidRPr="005F2432">
              <w:rPr>
                <w:noProof/>
              </w:rPr>
              <w:fldChar w:fldCharType="end"/>
            </w:r>
            <w:r w:rsidRPr="005F2432">
              <w:t>: Proportion of sub-themes of ‘Impacts’ in newspaper articles. HT = Hindustan Times, TOI = Times of India, NYT = New York Times, WP = Washington Post.</w:t>
            </w:r>
          </w:p>
          <w:p w14:paraId="494C92C0" w14:textId="77777777" w:rsidR="005266E4" w:rsidRPr="005F2432" w:rsidRDefault="005266E4" w:rsidP="00D10905">
            <w:pPr>
              <w:spacing w:line="256" w:lineRule="auto"/>
              <w:rPr>
                <w:rFonts w:eastAsia="Calibri" w:cstheme="minorHAnsi"/>
                <w:color w:val="000000"/>
              </w:rPr>
            </w:pPr>
          </w:p>
          <w:p w14:paraId="19A6BA27" w14:textId="77777777" w:rsidR="005266E4" w:rsidRPr="005F2432" w:rsidRDefault="005266E4" w:rsidP="00D10905">
            <w:pPr>
              <w:spacing w:line="256" w:lineRule="auto"/>
              <w:rPr>
                <w:rFonts w:eastAsia="Calibri" w:cstheme="minorHAnsi"/>
                <w:color w:val="000000"/>
              </w:rPr>
            </w:pPr>
          </w:p>
          <w:p w14:paraId="2C401AF3" w14:textId="7DC69E63" w:rsidR="005266E4" w:rsidRPr="005F2432" w:rsidRDefault="005266E4" w:rsidP="00D10905">
            <w:pPr>
              <w:spacing w:line="256" w:lineRule="auto"/>
              <w:rPr>
                <w:rFonts w:eastAsia="Calibri" w:cstheme="minorHAnsi"/>
                <w:color w:val="000000"/>
              </w:rPr>
            </w:pPr>
            <w:r w:rsidRPr="005F2432">
              <w:rPr>
                <w:rFonts w:eastAsia="Calibri" w:cstheme="minorHAnsi"/>
                <w:color w:val="000000"/>
              </w:rPr>
              <w:fldChar w:fldCharType="begin"/>
            </w:r>
            <w:r w:rsidRPr="005F2432">
              <w:rPr>
                <w:rFonts w:eastAsia="Calibri" w:cstheme="minorHAnsi"/>
                <w:color w:val="000000"/>
              </w:rPr>
              <w:instrText xml:space="preserve"> REF _Ref10996014 \h </w:instrText>
            </w:r>
            <w:r w:rsidR="005F2432">
              <w:rPr>
                <w:rFonts w:eastAsia="Calibri" w:cstheme="minorHAnsi"/>
                <w:color w:val="000000"/>
              </w:rPr>
              <w:instrText xml:space="preserve"> \* MERGEFORMAT </w:instrText>
            </w:r>
            <w:r w:rsidRPr="005F2432">
              <w:rPr>
                <w:rFonts w:eastAsia="Calibri" w:cstheme="minorHAnsi"/>
                <w:color w:val="000000"/>
              </w:rPr>
            </w:r>
            <w:r w:rsidRPr="005F2432">
              <w:rPr>
                <w:rFonts w:eastAsia="Calibri" w:cstheme="minorHAnsi"/>
                <w:color w:val="000000"/>
              </w:rPr>
              <w:fldChar w:fldCharType="separate"/>
            </w:r>
            <w:r w:rsidR="008E4C54">
              <w:rPr>
                <w:rFonts w:eastAsia="Calibri" w:cstheme="minorHAnsi"/>
                <w:b/>
                <w:bCs/>
                <w:color w:val="000000"/>
                <w:lang w:val="en-US"/>
              </w:rPr>
              <w:t>Error! Reference source not found.</w:t>
            </w:r>
            <w:r w:rsidRPr="005F2432">
              <w:rPr>
                <w:rFonts w:eastAsia="Calibri" w:cstheme="minorHAnsi"/>
                <w:color w:val="000000"/>
              </w:rPr>
              <w:fldChar w:fldCharType="end"/>
            </w:r>
            <w:r w:rsidRPr="005F2432">
              <w:rPr>
                <w:rFonts w:eastAsia="Calibri" w:cstheme="minorHAnsi"/>
                <w:color w:val="000000"/>
              </w:rPr>
              <w:t xml:space="preserve"> shows the proportion of codes identified within the second theme according to the sub-theme identified.</w:t>
            </w:r>
          </w:p>
          <w:p w14:paraId="32569945" w14:textId="77777777" w:rsidR="005266E4" w:rsidRPr="005F2432" w:rsidRDefault="005266E4" w:rsidP="00D10905">
            <w:pPr>
              <w:spacing w:line="256" w:lineRule="auto"/>
              <w:rPr>
                <w:rFonts w:eastAsia="Calibri" w:cstheme="minorHAnsi"/>
                <w:color w:val="000000"/>
              </w:rPr>
            </w:pPr>
          </w:p>
          <w:p w14:paraId="3F42C05C" w14:textId="77777777" w:rsidR="005266E4" w:rsidRPr="005F2432" w:rsidRDefault="005266E4" w:rsidP="00D10905">
            <w:pPr>
              <w:keepNext/>
              <w:spacing w:line="256" w:lineRule="auto"/>
            </w:pPr>
            <w:r w:rsidRPr="005F2432">
              <w:rPr>
                <w:noProof/>
                <w:lang w:eastAsia="en-GB"/>
              </w:rPr>
              <w:drawing>
                <wp:inline distT="0" distB="0" distL="0" distR="0" wp14:anchorId="469E5A9C" wp14:editId="4406F727">
                  <wp:extent cx="4363085" cy="2887980"/>
                  <wp:effectExtent l="0" t="0" r="18415" b="7620"/>
                  <wp:docPr id="312" name="Chart 312">
                    <a:extLst xmlns:a="http://schemas.openxmlformats.org/drawingml/2006/main">
                      <a:ext uri="{FF2B5EF4-FFF2-40B4-BE49-F238E27FC236}">
                        <a16:creationId xmlns:a16="http://schemas.microsoft.com/office/drawing/2014/main" id="{C91C2419-D57D-4A24-A0EC-000D74871E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7EDA7085" w14:textId="521936EE" w:rsidR="005266E4" w:rsidRPr="005F2432" w:rsidRDefault="005266E4" w:rsidP="00D10905">
            <w:pPr>
              <w:pStyle w:val="Caption"/>
              <w:rPr>
                <w:rFonts w:eastAsia="Calibri" w:cstheme="minorHAnsi"/>
                <w:color w:val="000000"/>
              </w:rPr>
            </w:pPr>
            <w:r w:rsidRPr="005F2432">
              <w:t xml:space="preserve">Figure </w:t>
            </w:r>
            <w:r w:rsidRPr="005F2432">
              <w:fldChar w:fldCharType="begin"/>
            </w:r>
            <w:r w:rsidRPr="005F2432">
              <w:instrText xml:space="preserve"> SEQ Figure \* ARABIC </w:instrText>
            </w:r>
            <w:r w:rsidRPr="005F2432">
              <w:fldChar w:fldCharType="separate"/>
            </w:r>
            <w:ins w:id="406" w:author="Author">
              <w:r w:rsidR="00B11AAE">
                <w:rPr>
                  <w:noProof/>
                </w:rPr>
                <w:t>49</w:t>
              </w:r>
            </w:ins>
            <w:del w:id="407" w:author="Author">
              <w:r w:rsidR="008E4C54" w:rsidDel="00B11AAE">
                <w:rPr>
                  <w:noProof/>
                </w:rPr>
                <w:delText>42</w:delText>
              </w:r>
            </w:del>
            <w:r w:rsidRPr="005F2432">
              <w:rPr>
                <w:noProof/>
              </w:rPr>
              <w:fldChar w:fldCharType="end"/>
            </w:r>
            <w:r w:rsidRPr="005F2432">
              <w:t>: Proportion of sub-themes of ‘Cobenefits/cohazards’ in newspaper articles.HT = Hindustan Times, TOI = Times of India, NYT = New York Times, WP = Washington Post.</w:t>
            </w:r>
          </w:p>
          <w:p w14:paraId="1D1B9C20" w14:textId="77777777" w:rsidR="005266E4" w:rsidRPr="005F2432" w:rsidRDefault="005266E4" w:rsidP="00D10905">
            <w:pPr>
              <w:spacing w:line="256" w:lineRule="auto"/>
              <w:rPr>
                <w:rFonts w:eastAsia="Calibri" w:cstheme="minorHAnsi"/>
                <w:color w:val="000000"/>
              </w:rPr>
            </w:pPr>
          </w:p>
          <w:p w14:paraId="47412A34" w14:textId="77777777" w:rsidR="005266E4" w:rsidRPr="005F2432" w:rsidRDefault="005266E4" w:rsidP="00D10905">
            <w:pPr>
              <w:spacing w:line="256" w:lineRule="auto"/>
              <w:rPr>
                <w:rFonts w:eastAsia="Calibri" w:cstheme="minorHAnsi"/>
                <w:color w:val="000000"/>
              </w:rPr>
            </w:pPr>
          </w:p>
          <w:p w14:paraId="29FCD7AC" w14:textId="15C596B1" w:rsidR="005266E4" w:rsidRPr="005F2432" w:rsidRDefault="005266E4" w:rsidP="00D10905">
            <w:pPr>
              <w:spacing w:line="256" w:lineRule="auto"/>
              <w:rPr>
                <w:rFonts w:eastAsia="Calibri" w:cstheme="minorHAnsi"/>
                <w:color w:val="000000"/>
              </w:rPr>
            </w:pPr>
            <w:r w:rsidRPr="005F2432">
              <w:rPr>
                <w:rFonts w:eastAsia="Calibri" w:cstheme="minorHAnsi"/>
                <w:color w:val="000000"/>
              </w:rPr>
              <w:fldChar w:fldCharType="begin"/>
            </w:r>
            <w:r w:rsidRPr="005F2432">
              <w:rPr>
                <w:rFonts w:eastAsia="Calibri" w:cstheme="minorHAnsi"/>
                <w:color w:val="000000"/>
              </w:rPr>
              <w:instrText xml:space="preserve"> REF _Ref10996085 \h </w:instrText>
            </w:r>
            <w:r w:rsidR="005F2432">
              <w:rPr>
                <w:rFonts w:eastAsia="Calibri" w:cstheme="minorHAnsi"/>
                <w:color w:val="000000"/>
              </w:rPr>
              <w:instrText xml:space="preserve"> \* MERGEFORMAT </w:instrText>
            </w:r>
            <w:r w:rsidRPr="005F2432">
              <w:rPr>
                <w:rFonts w:eastAsia="Calibri" w:cstheme="minorHAnsi"/>
                <w:color w:val="000000"/>
              </w:rPr>
            </w:r>
            <w:r w:rsidRPr="005F2432">
              <w:rPr>
                <w:rFonts w:eastAsia="Calibri" w:cstheme="minorHAnsi"/>
                <w:color w:val="000000"/>
              </w:rPr>
              <w:fldChar w:fldCharType="separate"/>
            </w:r>
            <w:r w:rsidR="008E4C54">
              <w:rPr>
                <w:rFonts w:eastAsia="Calibri" w:cstheme="minorHAnsi"/>
                <w:b/>
                <w:bCs/>
                <w:color w:val="000000"/>
                <w:lang w:val="en-US"/>
              </w:rPr>
              <w:t>Error! Reference source not found.</w:t>
            </w:r>
            <w:r w:rsidRPr="005F2432">
              <w:rPr>
                <w:rFonts w:eastAsia="Calibri" w:cstheme="minorHAnsi"/>
                <w:color w:val="000000"/>
              </w:rPr>
              <w:fldChar w:fldCharType="end"/>
            </w:r>
            <w:r w:rsidRPr="005F2432">
              <w:rPr>
                <w:rFonts w:eastAsia="Calibri" w:cstheme="minorHAnsi"/>
                <w:color w:val="000000"/>
              </w:rPr>
              <w:t>shows the proportion of codes identified within the third theme according to the sub-theme identified.</w:t>
            </w:r>
          </w:p>
          <w:p w14:paraId="63EA9F99" w14:textId="77777777" w:rsidR="005266E4" w:rsidRPr="005F2432" w:rsidRDefault="005266E4" w:rsidP="00D10905">
            <w:pPr>
              <w:spacing w:line="256" w:lineRule="auto"/>
              <w:rPr>
                <w:rFonts w:eastAsia="Calibri" w:cstheme="minorHAnsi"/>
                <w:color w:val="000000"/>
              </w:rPr>
            </w:pPr>
          </w:p>
          <w:p w14:paraId="3AF9A0AD" w14:textId="77777777" w:rsidR="005266E4" w:rsidRPr="005F2432" w:rsidRDefault="005266E4" w:rsidP="00D10905">
            <w:pPr>
              <w:keepNext/>
              <w:spacing w:line="256" w:lineRule="auto"/>
            </w:pPr>
            <w:r w:rsidRPr="005F2432">
              <w:rPr>
                <w:noProof/>
                <w:lang w:eastAsia="en-GB"/>
              </w:rPr>
              <w:drawing>
                <wp:inline distT="0" distB="0" distL="0" distR="0" wp14:anchorId="5A445CE5" wp14:editId="0BACB335">
                  <wp:extent cx="4363085" cy="2898140"/>
                  <wp:effectExtent l="0" t="0" r="0" b="0"/>
                  <wp:docPr id="313" name="Chart 313">
                    <a:extLst xmlns:a="http://schemas.openxmlformats.org/drawingml/2006/main">
                      <a:ext uri="{FF2B5EF4-FFF2-40B4-BE49-F238E27FC236}">
                        <a16:creationId xmlns:a16="http://schemas.microsoft.com/office/drawing/2014/main" id="{5FAA510B-0155-4043-AE42-F404576A4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1595DC80" w14:textId="4A1E372B" w:rsidR="005266E4" w:rsidRPr="005F2432" w:rsidRDefault="005266E4" w:rsidP="00D10905">
            <w:pPr>
              <w:pStyle w:val="Caption"/>
              <w:rPr>
                <w:rFonts w:eastAsia="Calibri" w:cstheme="minorHAnsi"/>
                <w:color w:val="000000"/>
              </w:rPr>
            </w:pPr>
            <w:r w:rsidRPr="005F2432">
              <w:t xml:space="preserve">Figure </w:t>
            </w:r>
            <w:r w:rsidRPr="005F2432">
              <w:fldChar w:fldCharType="begin"/>
            </w:r>
            <w:r w:rsidRPr="005F2432">
              <w:instrText xml:space="preserve"> SEQ Figure \* ARABIC </w:instrText>
            </w:r>
            <w:r w:rsidRPr="005F2432">
              <w:fldChar w:fldCharType="separate"/>
            </w:r>
            <w:ins w:id="408" w:author="Author">
              <w:r w:rsidR="00B11AAE">
                <w:rPr>
                  <w:noProof/>
                </w:rPr>
                <w:t>50</w:t>
              </w:r>
            </w:ins>
            <w:del w:id="409" w:author="Author">
              <w:r w:rsidR="008E4C54" w:rsidDel="00B11AAE">
                <w:rPr>
                  <w:noProof/>
                </w:rPr>
                <w:delText>43</w:delText>
              </w:r>
            </w:del>
            <w:r w:rsidRPr="005F2432">
              <w:rPr>
                <w:noProof/>
              </w:rPr>
              <w:fldChar w:fldCharType="end"/>
            </w:r>
            <w:r w:rsidRPr="005F2432">
              <w:t>: Proportion of sub-themes of ‘Adaptation’ in newspaper articles.HT = Hindustan Times, TOI = Times of India, NYT = New York Times, WP = Washington Post.</w:t>
            </w:r>
          </w:p>
          <w:p w14:paraId="3138D133" w14:textId="77777777" w:rsidR="005266E4" w:rsidRPr="005F2432" w:rsidRDefault="005266E4" w:rsidP="00D10905">
            <w:pPr>
              <w:spacing w:line="256" w:lineRule="auto"/>
              <w:rPr>
                <w:rFonts w:eastAsia="Calibri" w:cstheme="minorHAnsi"/>
                <w:color w:val="000000"/>
              </w:rPr>
            </w:pPr>
          </w:p>
        </w:tc>
      </w:tr>
      <w:bookmarkEnd w:id="399"/>
    </w:tbl>
    <w:p w14:paraId="00D9A177" w14:textId="77777777" w:rsidR="005266E4" w:rsidRPr="005F2432" w:rsidRDefault="005266E4" w:rsidP="005266E4"/>
    <w:p w14:paraId="38140A34" w14:textId="77777777" w:rsidR="005266E4" w:rsidRPr="005F2432" w:rsidRDefault="005266E4" w:rsidP="005266E4"/>
    <w:p w14:paraId="73D83AAA" w14:textId="77777777" w:rsidR="005266E4" w:rsidRPr="005F2432" w:rsidRDefault="005266E4" w:rsidP="005266E4"/>
    <w:tbl>
      <w:tblPr>
        <w:tblStyle w:val="TableGrid"/>
        <w:tblW w:w="9016" w:type="dxa"/>
        <w:tblLayout w:type="fixed"/>
        <w:tblLook w:val="04A0" w:firstRow="1" w:lastRow="0" w:firstColumn="1" w:lastColumn="0" w:noHBand="0" w:noVBand="1"/>
      </w:tblPr>
      <w:tblGrid>
        <w:gridCol w:w="1374"/>
        <w:gridCol w:w="7642"/>
      </w:tblGrid>
      <w:tr w:rsidR="005266E4" w:rsidRPr="005F2432" w14:paraId="75E64D9E" w14:textId="77777777" w:rsidTr="00D10905">
        <w:tc>
          <w:tcPr>
            <w:tcW w:w="1374" w:type="dxa"/>
          </w:tcPr>
          <w:p w14:paraId="494F85E4" w14:textId="77777777" w:rsidR="005266E4" w:rsidRPr="005F2432" w:rsidRDefault="005266E4" w:rsidP="00D10905">
            <w:pPr>
              <w:spacing w:line="276" w:lineRule="auto"/>
              <w:rPr>
                <w:rFonts w:cstheme="minorHAnsi"/>
                <w:b/>
              </w:rPr>
            </w:pPr>
            <w:r w:rsidRPr="005F2432">
              <w:rPr>
                <w:rFonts w:cstheme="minorHAnsi"/>
                <w:b/>
              </w:rPr>
              <w:t>Working Group</w:t>
            </w:r>
          </w:p>
        </w:tc>
        <w:tc>
          <w:tcPr>
            <w:tcW w:w="7642" w:type="dxa"/>
          </w:tcPr>
          <w:p w14:paraId="0AD058AB" w14:textId="77777777" w:rsidR="005266E4" w:rsidRPr="005F2432" w:rsidRDefault="005266E4" w:rsidP="00D10905">
            <w:pPr>
              <w:spacing w:line="276" w:lineRule="auto"/>
              <w:rPr>
                <w:rFonts w:cstheme="minorHAnsi"/>
              </w:rPr>
            </w:pPr>
            <w:r w:rsidRPr="005F2432">
              <w:rPr>
                <w:rFonts w:cstheme="minorHAnsi"/>
                <w:color w:val="1A1A1A"/>
                <w:lang w:val="fr-FR"/>
              </w:rPr>
              <w:t xml:space="preserve">5: </w:t>
            </w:r>
            <w:r w:rsidRPr="005F2432">
              <w:rPr>
                <w:rFonts w:cstheme="minorHAnsi"/>
              </w:rPr>
              <w:t>Public and Political Engagement</w:t>
            </w:r>
          </w:p>
        </w:tc>
      </w:tr>
      <w:tr w:rsidR="005266E4" w:rsidRPr="005F2432" w14:paraId="62E692EF" w14:textId="77777777" w:rsidTr="00D10905">
        <w:trPr>
          <w:trHeight w:val="284"/>
        </w:trPr>
        <w:tc>
          <w:tcPr>
            <w:tcW w:w="1374" w:type="dxa"/>
          </w:tcPr>
          <w:p w14:paraId="1F3C9AC4" w14:textId="77777777" w:rsidR="005266E4" w:rsidRPr="005F2432" w:rsidRDefault="005266E4" w:rsidP="00D10905">
            <w:pPr>
              <w:spacing w:line="276" w:lineRule="auto"/>
              <w:rPr>
                <w:rFonts w:cstheme="minorHAnsi"/>
                <w:b/>
              </w:rPr>
            </w:pPr>
            <w:r w:rsidRPr="005F2432">
              <w:rPr>
                <w:rFonts w:cstheme="minorHAnsi"/>
                <w:b/>
              </w:rPr>
              <w:t>Indicator</w:t>
            </w:r>
          </w:p>
        </w:tc>
        <w:tc>
          <w:tcPr>
            <w:tcW w:w="7642" w:type="dxa"/>
          </w:tcPr>
          <w:p w14:paraId="730A081F" w14:textId="77777777" w:rsidR="005266E4" w:rsidRPr="005F2432" w:rsidRDefault="005266E4" w:rsidP="00D10905">
            <w:pPr>
              <w:widowControl w:val="0"/>
              <w:adjustRightInd w:val="0"/>
              <w:spacing w:line="276" w:lineRule="auto"/>
              <w:rPr>
                <w:rFonts w:cstheme="minorHAnsi"/>
                <w:color w:val="1A1A1A"/>
              </w:rPr>
            </w:pPr>
            <w:r w:rsidRPr="005F2432">
              <w:rPr>
                <w:rFonts w:cstheme="minorHAnsi"/>
                <w:color w:val="1A1A1A"/>
              </w:rPr>
              <w:t xml:space="preserve">5.2: Individual </w:t>
            </w:r>
            <w:r w:rsidRPr="005F2432">
              <w:rPr>
                <w:rFonts w:cstheme="minorHAnsi"/>
              </w:rPr>
              <w:t xml:space="preserve">engagement in health and climate change </w:t>
            </w:r>
          </w:p>
        </w:tc>
      </w:tr>
      <w:tr w:rsidR="005266E4" w:rsidRPr="005F2432" w14:paraId="272E1C14" w14:textId="77777777" w:rsidTr="00D10905">
        <w:tc>
          <w:tcPr>
            <w:tcW w:w="1374" w:type="dxa"/>
          </w:tcPr>
          <w:p w14:paraId="429FB676" w14:textId="77777777" w:rsidR="005266E4" w:rsidRPr="005F2432" w:rsidRDefault="005266E4" w:rsidP="00D10905">
            <w:pPr>
              <w:spacing w:line="276" w:lineRule="auto"/>
              <w:rPr>
                <w:rFonts w:cstheme="minorHAnsi"/>
                <w:b/>
              </w:rPr>
            </w:pPr>
            <w:r w:rsidRPr="005F2432">
              <w:rPr>
                <w:rFonts w:cstheme="minorHAnsi"/>
                <w:b/>
              </w:rPr>
              <w:t>Methods</w:t>
            </w:r>
          </w:p>
        </w:tc>
        <w:tc>
          <w:tcPr>
            <w:tcW w:w="7642" w:type="dxa"/>
          </w:tcPr>
          <w:p w14:paraId="0427AC54" w14:textId="00A8A15B" w:rsidR="005266E4" w:rsidRPr="005F2432" w:rsidRDefault="005266E4" w:rsidP="00D10905">
            <w:pPr>
              <w:rPr>
                <w:rFonts w:cstheme="minorHAnsi"/>
              </w:rPr>
            </w:pPr>
            <w:r w:rsidRPr="005F2432">
              <w:rPr>
                <w:rFonts w:eastAsia="Calibri" w:cstheme="minorHAnsi"/>
                <w:color w:val="000000"/>
              </w:rPr>
              <w:t xml:space="preserve">This new indicator provides an individual-level indicator of public engagement.  It tracks </w:t>
            </w:r>
            <w:r w:rsidRPr="005F2432">
              <w:rPr>
                <w:rFonts w:cstheme="minorHAnsi"/>
              </w:rPr>
              <w:t>engagement with climate change and health through people’s usage of the online encyclopaedia, Wikipedia.</w:t>
            </w:r>
            <w:r w:rsidRPr="005F2432">
              <w:rPr>
                <w:rFonts w:eastAsia="Calibri" w:cstheme="minorHAnsi"/>
                <w:color w:val="000000"/>
              </w:rPr>
              <w:t xml:space="preserve">  </w:t>
            </w:r>
            <w:r w:rsidRPr="005F2432">
              <w:rPr>
                <w:rFonts w:cstheme="minorHAnsi"/>
              </w:rPr>
              <w:t>Over the years, Wikipedia has grown to be a major and trusted source of information that has outpaced traditional encyclopaedias in terms of reach, coverage, and comprehensiveness.</w:t>
            </w:r>
            <w:r w:rsidRPr="005F2432">
              <w:rPr>
                <w:rFonts w:cstheme="minorHAnsi"/>
              </w:rPr>
              <w:fldChar w:fldCharType="begin"/>
            </w:r>
            <w:r w:rsidR="0011445B" w:rsidRPr="005F2432">
              <w:rPr>
                <w:rFonts w:cstheme="minorHAnsi"/>
              </w:rPr>
              <w:instrText xml:space="preserve"> ADDIN EN.CITE &lt;EndNote&gt;&lt;Cite&gt;&lt;Author&gt;Giles&lt;/Author&gt;&lt;Year&gt;2005&lt;/Year&gt;&lt;RecNum&gt;12&lt;/RecNum&gt;&lt;DisplayText&gt;&lt;style face="superscript"&gt;146&lt;/style&gt;&lt;/DisplayText&gt;&lt;record&gt;&lt;rec-number&gt;12&lt;/rec-number&gt;&lt;foreign-keys&gt;&lt;key app="EN" db-id="e2zepwa56vz2ryev2aoxraf420vzvwft0pzz" timestamp="0"&gt;12&lt;/key&gt;&lt;/foreign-keys&gt;&lt;ref-type name="Generic"&gt;13&lt;/ref-type&gt;&lt;contributors&gt;&lt;authors&gt;&lt;author&gt;Giles, Jim&lt;/author&gt;&lt;/authors&gt;&lt;/contributors&gt;&lt;titles&gt;&lt;title&gt;Internet encyclopaedias go head to head&lt;/title&gt;&lt;/titles&gt;&lt;dates&gt;&lt;year&gt;2005&lt;/year&gt;&lt;/dates&gt;&lt;publisher&gt;Nature Publishing Group&lt;/publisher&gt;&lt;isbn&gt;1476-4687&lt;/isbn&gt;&lt;urls&gt;&lt;/urls&gt;&lt;/record&gt;&lt;/Cite&gt;&lt;/EndNote&gt;</w:instrText>
            </w:r>
            <w:r w:rsidRPr="005F2432">
              <w:rPr>
                <w:rFonts w:cstheme="minorHAnsi"/>
              </w:rPr>
              <w:fldChar w:fldCharType="separate"/>
            </w:r>
            <w:r w:rsidR="0011445B" w:rsidRPr="005F2432">
              <w:rPr>
                <w:rFonts w:cstheme="minorHAnsi"/>
                <w:noProof/>
                <w:vertAlign w:val="superscript"/>
              </w:rPr>
              <w:t>146</w:t>
            </w:r>
            <w:r w:rsidRPr="005F2432">
              <w:rPr>
                <w:rFonts w:cstheme="minorHAnsi"/>
              </w:rPr>
              <w:fldChar w:fldCharType="end"/>
            </w:r>
            <w:r w:rsidRPr="005F2432">
              <w:rPr>
                <w:rFonts w:cstheme="minorHAnsi"/>
              </w:rPr>
              <w:t xml:space="preserve"> It is regularly listed among the ten most-visited websites worldwide.</w:t>
            </w:r>
            <w:r w:rsidRPr="005F2432">
              <w:rPr>
                <w:rFonts w:cstheme="minorHAnsi"/>
              </w:rPr>
              <w:fldChar w:fldCharType="begin"/>
            </w:r>
            <w:r w:rsidR="0011445B" w:rsidRPr="005F2432">
              <w:rPr>
                <w:rFonts w:cstheme="minorHAnsi"/>
              </w:rPr>
              <w:instrText xml:space="preserve"> ADDIN EN.CITE &lt;EndNote&gt;&lt;Cite&gt;&lt;Author&gt;Alexa&lt;/Author&gt;&lt;Year&gt;2018&lt;/Year&gt;&lt;RecNum&gt;13&lt;/RecNum&gt;&lt;DisplayText&gt;&lt;style face="superscript"&gt;147&lt;/style&gt;&lt;/DisplayText&gt;&lt;record&gt;&lt;rec-number&gt;13&lt;/rec-number&gt;&lt;foreign-keys&gt;&lt;key app="EN" db-id="e2zepwa56vz2ryev2aoxraf420vzvwft0pzz" timestamp="0"&gt;13&lt;/key&gt;&lt;/foreign-keys&gt;&lt;ref-type name="Web Page"&gt;12&lt;/ref-type&gt;&lt;contributors&gt;&lt;authors&gt;&lt;author&gt;Alexa,&lt;/author&gt;&lt;/authors&gt;&lt;/contributors&gt;&lt;titles&gt;&lt;title&gt;The top 500 sites on the Web&lt;/title&gt;&lt;/titles&gt;&lt;dates&gt;&lt;year&gt;2018&lt;/year&gt;&lt;/dates&gt;&lt;urls&gt;&lt;related-urls&gt;&lt;url&gt;https://www.alexa.com/topsites&lt;/url&gt;&lt;/related-urls&gt;&lt;/urls&gt;&lt;/record&gt;&lt;/Cite&gt;&lt;/EndNote&gt;</w:instrText>
            </w:r>
            <w:r w:rsidRPr="005F2432">
              <w:rPr>
                <w:rFonts w:cstheme="minorHAnsi"/>
              </w:rPr>
              <w:fldChar w:fldCharType="separate"/>
            </w:r>
            <w:r w:rsidR="0011445B" w:rsidRPr="005F2432">
              <w:rPr>
                <w:rFonts w:cstheme="minorHAnsi"/>
                <w:noProof/>
                <w:vertAlign w:val="superscript"/>
              </w:rPr>
              <w:t>147</w:t>
            </w:r>
            <w:r w:rsidRPr="005F2432">
              <w:rPr>
                <w:rFonts w:cstheme="minorHAnsi"/>
              </w:rPr>
              <w:fldChar w:fldCharType="end"/>
            </w:r>
            <w:r w:rsidRPr="005F2432">
              <w:rPr>
                <w:rFonts w:cstheme="minorHAnsi"/>
              </w:rPr>
              <w:t xml:space="preserve"> The English edition covers more than five million articles and over 130,000 active editors. People around the world use it to engage in topics they are interested in. Fortunately, the traffic that goes to Wikipedia – and even that which goes to individual articles of the encyclopaedia – can be analysed over time because the Wikimedia foundation makes these statistics available to everyone for free. This makes it a global indicator of what people pay attention to on a daily basis. </w:t>
            </w:r>
          </w:p>
          <w:p w14:paraId="010AD5BB" w14:textId="77777777" w:rsidR="005266E4" w:rsidRPr="005F2432" w:rsidRDefault="005266E4" w:rsidP="00D10905">
            <w:pPr>
              <w:spacing w:line="256" w:lineRule="auto"/>
              <w:rPr>
                <w:rFonts w:cstheme="minorHAnsi"/>
              </w:rPr>
            </w:pPr>
          </w:p>
          <w:p w14:paraId="17B617CA" w14:textId="77777777" w:rsidR="005266E4" w:rsidRPr="005F2432" w:rsidRDefault="005266E4" w:rsidP="00D10905">
            <w:pPr>
              <w:rPr>
                <w:rFonts w:cstheme="minorHAnsi"/>
                <w:b/>
                <w:bCs/>
                <w:iCs/>
              </w:rPr>
            </w:pPr>
            <w:r w:rsidRPr="005F2432">
              <w:rPr>
                <w:rFonts w:cstheme="minorHAnsi"/>
                <w:b/>
                <w:bCs/>
                <w:iCs/>
              </w:rPr>
              <w:t xml:space="preserve">The indicator </w:t>
            </w:r>
          </w:p>
          <w:p w14:paraId="3FBB6458" w14:textId="77777777" w:rsidR="005266E4" w:rsidRPr="005F2432" w:rsidRDefault="005266E4" w:rsidP="00D10905">
            <w:pPr>
              <w:rPr>
                <w:rFonts w:eastAsia="Fira Sans" w:cstheme="minorHAnsi"/>
              </w:rPr>
            </w:pPr>
            <w:r w:rsidRPr="005F2432">
              <w:rPr>
                <w:rFonts w:cstheme="minorHAnsi"/>
              </w:rPr>
              <w:t>To investigate to what extent people do not only pay attention to climate change and human health in isolation, but also to the connection between both, we</w:t>
            </w:r>
            <w:r w:rsidRPr="005F2432">
              <w:rPr>
                <w:rFonts w:eastAsia="Fira Sans" w:cstheme="minorHAnsi"/>
              </w:rPr>
              <w:t xml:space="preserve"> draw on </w:t>
            </w:r>
            <w:r w:rsidRPr="005F2432">
              <w:rPr>
                <w:rFonts w:eastAsia="Fira Sans" w:cstheme="minorHAnsi"/>
                <w:i/>
              </w:rPr>
              <w:t>clickstream</w:t>
            </w:r>
            <w:r w:rsidRPr="005F2432">
              <w:rPr>
                <w:rFonts w:eastAsia="Fira Sans" w:cstheme="minorHAnsi"/>
              </w:rPr>
              <w:t xml:space="preserve"> </w:t>
            </w:r>
            <w:r w:rsidRPr="005F2432">
              <w:rPr>
                <w:rFonts w:eastAsia="Fira Sans" w:cstheme="minorHAnsi"/>
                <w:i/>
              </w:rPr>
              <w:t>statistics</w:t>
            </w:r>
            <w:r w:rsidRPr="005F2432">
              <w:rPr>
                <w:rFonts w:eastAsia="Fira Sans" w:cstheme="minorHAnsi"/>
              </w:rPr>
              <w:t xml:space="preserve"> from the English Wikipedia.</w:t>
            </w:r>
          </w:p>
          <w:p w14:paraId="13055FA6" w14:textId="77777777" w:rsidR="005266E4" w:rsidRPr="005F2432" w:rsidRDefault="005266E4" w:rsidP="00D10905">
            <w:pPr>
              <w:rPr>
                <w:rFonts w:cstheme="minorHAnsi"/>
                <w:i/>
              </w:rPr>
            </w:pPr>
          </w:p>
          <w:p w14:paraId="50330CAA" w14:textId="3136167E" w:rsidR="005266E4" w:rsidRPr="005F2432" w:rsidRDefault="005266E4" w:rsidP="00D10905">
            <w:pPr>
              <w:spacing w:after="120"/>
              <w:rPr>
                <w:rFonts w:eastAsia="Fira Sans" w:cstheme="minorHAnsi"/>
              </w:rPr>
            </w:pPr>
            <w:r w:rsidRPr="005F2432">
              <w:rPr>
                <w:rFonts w:eastAsia="Fira Sans" w:cstheme="minorHAnsi"/>
                <w:i/>
              </w:rPr>
              <w:t>Clickstream</w:t>
            </w:r>
            <w:r w:rsidRPr="005F2432">
              <w:rPr>
                <w:rFonts w:eastAsia="Fira Sans" w:cstheme="minorHAnsi"/>
              </w:rPr>
              <w:t xml:space="preserve"> refers to a dataset provided by the Wikimedia foundation.</w:t>
            </w:r>
            <w:r w:rsidRPr="005F2432">
              <w:rPr>
                <w:rFonts w:eastAsia="Fira Sans" w:cstheme="minorHAnsi"/>
              </w:rPr>
              <w:fldChar w:fldCharType="begin"/>
            </w:r>
            <w:r w:rsidR="0011445B" w:rsidRPr="005F2432">
              <w:rPr>
                <w:rFonts w:eastAsia="Fira Sans" w:cstheme="minorHAnsi"/>
              </w:rPr>
              <w:instrText xml:space="preserve"> ADDIN EN.CITE &lt;EndNote&gt;&lt;Cite ExcludeYear="1"&gt;&lt;Author&gt;Wikimedia&lt;/Author&gt;&lt;RecNum&gt;35&lt;/RecNum&gt;&lt;DisplayText&gt;&lt;style face="superscript"&gt;148&lt;/style&gt;&lt;/DisplayText&gt;&lt;record&gt;&lt;rec-number&gt;35&lt;/rec-number&gt;&lt;foreign-keys&gt;&lt;key app="EN" db-id="e2zepwa56vz2ryev2aoxraf420vzvwft0pzz" timestamp="0"&gt;35&lt;/key&gt;&lt;/foreign-keys&gt;&lt;ref-type name="Web Page"&gt;12&lt;/ref-type&gt;&lt;contributors&gt;&lt;authors&gt;&lt;author&gt;Wikimedia,&lt;/author&gt;&lt;/authors&gt;&lt;/contributors&gt;&lt;titles&gt;&lt;title&gt;Research: Wikipedia clickstream&lt;/title&gt;&lt;/titles&gt;&lt;dates&gt;&lt;/dates&gt;&lt;urls&gt;&lt;related-urls&gt;&lt;url&gt;https://meta.wikimedia.org/wiki/Research:Wikipedia_clickstream&lt;/url&gt;&lt;/related-urls&gt;&lt;/urls&gt;&lt;/record&gt;&lt;/Cite&gt;&lt;/EndNote&gt;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148</w:t>
            </w:r>
            <w:r w:rsidRPr="005F2432">
              <w:rPr>
                <w:rFonts w:eastAsia="Fira Sans" w:cstheme="minorHAnsi"/>
              </w:rPr>
              <w:fldChar w:fldCharType="end"/>
            </w:r>
            <w:r w:rsidRPr="005F2432">
              <w:rPr>
                <w:rFonts w:eastAsia="Fira Sans" w:cstheme="minorHAnsi"/>
              </w:rPr>
              <w:t xml:space="preserve"> It reports “streams of clicks”, or in other words, how people get to a Wikipedia article, and what links they click on. This is reported on a monthly basis and in pairs of resources, the first being where the visit came from, the second which page was visited. For instance, in the data for 2018, people who visited the page on </w:t>
            </w:r>
            <w:r w:rsidRPr="005F2432">
              <w:rPr>
                <w:rFonts w:eastAsia="Fira Sans" w:cstheme="minorHAnsi"/>
                <w:i/>
              </w:rPr>
              <w:t>Global warming</w:t>
            </w:r>
            <w:r w:rsidRPr="005F2432">
              <w:rPr>
                <w:rFonts w:eastAsia="Fira Sans" w:cstheme="minorHAnsi"/>
              </w:rPr>
              <w:t xml:space="preserve"> followed the link to the article on </w:t>
            </w:r>
            <w:r w:rsidRPr="005F2432">
              <w:rPr>
                <w:rFonts w:eastAsia="Fira Sans" w:cstheme="minorHAnsi"/>
                <w:i/>
              </w:rPr>
              <w:t>Climate change</w:t>
            </w:r>
            <w:r w:rsidRPr="005F2432">
              <w:rPr>
                <w:rFonts w:eastAsia="Fira Sans" w:cstheme="minorHAnsi"/>
              </w:rPr>
              <w:t xml:space="preserve"> 17,791 times. This gives an indicator of monthly-level global attention towards one issue (if both articles are representative of the same issue) or two issues (if articles come from different domains, such as climate change and health). By looking at climate change – health articles pairs, an indicator of attention towards climate change consequences for human health over time is generated.</w:t>
            </w:r>
          </w:p>
          <w:p w14:paraId="5179B9C9" w14:textId="77777777" w:rsidR="005266E4" w:rsidRPr="005F2432" w:rsidRDefault="005266E4" w:rsidP="00D10905">
            <w:pPr>
              <w:rPr>
                <w:rFonts w:eastAsia="Fira Sans" w:cstheme="minorHAnsi"/>
                <w:b/>
                <w:bCs/>
                <w:iCs/>
              </w:rPr>
            </w:pPr>
            <w:r w:rsidRPr="005F2432">
              <w:rPr>
                <w:rFonts w:eastAsia="Fira Sans" w:cstheme="minorHAnsi"/>
                <w:b/>
                <w:bCs/>
                <w:iCs/>
              </w:rPr>
              <w:t>Measurement strategy</w:t>
            </w:r>
          </w:p>
          <w:p w14:paraId="45D940AA" w14:textId="22EEB503" w:rsidR="005266E4" w:rsidRPr="005F2432" w:rsidRDefault="005266E4" w:rsidP="00D10905">
            <w:pPr>
              <w:rPr>
                <w:rFonts w:eastAsia="Fira Sans" w:cstheme="minorHAnsi"/>
              </w:rPr>
            </w:pPr>
            <w:r w:rsidRPr="005F2432">
              <w:rPr>
                <w:rFonts w:eastAsia="Fira Sans" w:cstheme="minorHAnsi"/>
              </w:rPr>
              <w:t>The approach to using clickstream data as an indicator of public engagement in climate change and health is based on the following premises: (1) The Wikipedia platform is a globally used source for information on a multitude of topics;</w:t>
            </w:r>
            <w:r w:rsidRPr="005F2432">
              <w:rPr>
                <w:rFonts w:eastAsia="Fira Sans" w:cstheme="minorHAnsi"/>
              </w:rPr>
              <w:fldChar w:fldCharType="begin"/>
            </w:r>
            <w:r w:rsidR="0011445B" w:rsidRPr="005F2432">
              <w:rPr>
                <w:rFonts w:eastAsia="Fira Sans" w:cstheme="minorHAnsi"/>
              </w:rPr>
              <w:instrText xml:space="preserve"> ADDIN EN.CITE &lt;EndNote&gt;&lt;Cite&gt;&lt;Author&gt;Zachte&lt;/Author&gt;&lt;Year&gt;2018&lt;/Year&gt;&lt;RecNum&gt;344&lt;/RecNum&gt;&lt;DisplayText&gt;&lt;style face="superscript"&gt;149&lt;/style&gt;&lt;/DisplayText&gt;&lt;record&gt;&lt;rec-number&gt;344&lt;/rec-number&gt;&lt;foreign-keys&gt;&lt;key app="EN" db-id="e2zepwa56vz2ryev2aoxraf420vzvwft0pzz" timestamp="1560100850"&gt;344&lt;/key&gt;&lt;/foreign-keys&gt;&lt;ref-type name="Web Page"&gt;12&lt;/ref-type&gt;&lt;contributors&gt;&lt;authors&gt;&lt;author&gt;Zachte, E.&lt;/author&gt;&lt;/authors&gt;&lt;/contributors&gt;&lt;titles&gt;&lt;title&gt;Wikimedia Traffic Analysis Report - Wikipedia Page Views Per Country - Overview: Monthly requests or daily averages, for period: 1 Sep 2018 - 30 Sep 2018&lt;/title&gt;&lt;/titles&gt;&lt;dates&gt;&lt;year&gt;2018&lt;/year&gt;&lt;/dates&gt;&lt;urls&gt;&lt;related-urls&gt;&lt;url&gt;https://stats.wikimedia.org/wikimedia/squids/SquidReportPageViewsPerCountryOverview.htm&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149</w:t>
            </w:r>
            <w:r w:rsidRPr="005F2432">
              <w:rPr>
                <w:rFonts w:eastAsia="Fira Sans" w:cstheme="minorHAnsi"/>
              </w:rPr>
              <w:fldChar w:fldCharType="end"/>
            </w:r>
            <w:r w:rsidRPr="005F2432">
              <w:rPr>
                <w:rFonts w:eastAsia="Fira Sans" w:cstheme="minorHAnsi"/>
              </w:rPr>
              <w:t xml:space="preserve"> (2) Citizens use the platform to inform themselves about topics they are interested in; (3) By tracking engagement with Wikipedia, articles that are related to climate change as wells as with articles on health, it is possible to identify public engagement with the relationship between both topics.</w:t>
            </w:r>
          </w:p>
          <w:p w14:paraId="3A92A222" w14:textId="77777777" w:rsidR="005266E4" w:rsidRPr="005F2432" w:rsidRDefault="005266E4" w:rsidP="00D10905">
            <w:pPr>
              <w:spacing w:after="120"/>
              <w:rPr>
                <w:rFonts w:eastAsia="Fira Sans" w:cstheme="minorHAnsi"/>
              </w:rPr>
            </w:pPr>
          </w:p>
          <w:p w14:paraId="2662CD2B" w14:textId="77777777" w:rsidR="005266E4" w:rsidRPr="005F2432" w:rsidRDefault="005266E4" w:rsidP="00D10905">
            <w:pPr>
              <w:spacing w:after="120"/>
              <w:rPr>
                <w:rFonts w:eastAsia="Fira Sans" w:cstheme="minorHAnsi"/>
              </w:rPr>
            </w:pPr>
            <w:r w:rsidRPr="005F2432">
              <w:rPr>
                <w:rFonts w:eastAsia="Fira Sans" w:cstheme="minorHAnsi"/>
              </w:rPr>
              <w:t>The following behavioural patterns are relevant for the validity of the measure as a proxy for public engagement with climate change and health:</w:t>
            </w:r>
          </w:p>
          <w:p w14:paraId="3765A3CB" w14:textId="2824748B" w:rsidR="005266E4" w:rsidRPr="005F2432" w:rsidRDefault="005266E4" w:rsidP="005266E4">
            <w:pPr>
              <w:numPr>
                <w:ilvl w:val="0"/>
                <w:numId w:val="42"/>
              </w:numPr>
              <w:spacing w:after="120"/>
              <w:rPr>
                <w:rFonts w:eastAsia="Fira Sans" w:cstheme="minorHAnsi"/>
              </w:rPr>
            </w:pPr>
            <w:r w:rsidRPr="005F2432">
              <w:rPr>
                <w:rFonts w:eastAsia="Fira Sans" w:cstheme="minorHAnsi"/>
              </w:rPr>
              <w:t xml:space="preserve">A person is generally interested in the nexus between climate change and public health and informs her/himself about the topic online by, e.g., reading the Wikipedia article on </w:t>
            </w:r>
            <w:r w:rsidRPr="005F2432">
              <w:rPr>
                <w:rFonts w:eastAsia="Fira Sans" w:cstheme="minorHAnsi"/>
                <w:i/>
              </w:rPr>
              <w:t>Effects of global warming on human health</w:t>
            </w:r>
            <w:r w:rsidRPr="005F2432">
              <w:rPr>
                <w:rFonts w:eastAsia="Fira Sans" w:cstheme="minorHAnsi"/>
                <w:iCs/>
              </w:rPr>
              <w:t>.</w:t>
            </w:r>
            <w:r w:rsidRPr="005F2432">
              <w:rPr>
                <w:rFonts w:eastAsia="Fira Sans" w:cstheme="minorHAnsi"/>
                <w:iCs/>
              </w:rPr>
              <w:fldChar w:fldCharType="begin"/>
            </w:r>
            <w:r w:rsidR="0011445B" w:rsidRPr="005F2432">
              <w:rPr>
                <w:rFonts w:eastAsia="Fira Sans" w:cstheme="minorHAnsi"/>
                <w:iCs/>
              </w:rPr>
              <w:instrText xml:space="preserve"> ADDIN EN.CITE &lt;EndNote&gt;&lt;Cite ExcludeYear="1"&gt;&lt;Author&gt;Wikipedia&lt;/Author&gt;&lt;RecNum&gt;345&lt;/RecNum&gt;&lt;DisplayText&gt;&lt;style face="superscript"&gt;150&lt;/style&gt;&lt;/DisplayText&gt;&lt;record&gt;&lt;rec-number&gt;345&lt;/rec-number&gt;&lt;foreign-keys&gt;&lt;key app="EN" db-id="e2zepwa56vz2ryev2aoxraf420vzvwft0pzz" timestamp="1560101166"&gt;345&lt;/key&gt;&lt;/foreign-keys&gt;&lt;ref-type name="Web Page"&gt;12&lt;/ref-type&gt;&lt;contributors&gt;&lt;authors&gt;&lt;author&gt;Wikipedia&lt;/author&gt;&lt;/authors&gt;&lt;/contributors&gt;&lt;titles&gt;&lt;title&gt;Effects of global warming on human health &lt;/title&gt;&lt;/titles&gt;&lt;dates&gt;&lt;/dates&gt;&lt;urls&gt;&lt;related-urls&gt;&lt;url&gt;https://en.wikipedia.org/wiki/Effects_of_global_warming_on_human_health&lt;/url&gt;&lt;/related-urls&gt;&lt;/urls&gt;&lt;/record&gt;&lt;/Cite&gt;&lt;/EndNote&gt;</w:instrText>
            </w:r>
            <w:r w:rsidRPr="005F2432">
              <w:rPr>
                <w:rFonts w:eastAsia="Fira Sans" w:cstheme="minorHAnsi"/>
                <w:iCs/>
              </w:rPr>
              <w:fldChar w:fldCharType="separate"/>
            </w:r>
            <w:r w:rsidR="0011445B" w:rsidRPr="005F2432">
              <w:rPr>
                <w:rFonts w:eastAsia="Fira Sans" w:cstheme="minorHAnsi"/>
                <w:iCs/>
                <w:noProof/>
                <w:vertAlign w:val="superscript"/>
              </w:rPr>
              <w:t>150</w:t>
            </w:r>
            <w:r w:rsidRPr="005F2432">
              <w:rPr>
                <w:rFonts w:eastAsia="Fira Sans" w:cstheme="minorHAnsi"/>
                <w:iCs/>
              </w:rPr>
              <w:fldChar w:fldCharType="end"/>
            </w:r>
          </w:p>
          <w:p w14:paraId="51496CED" w14:textId="2FACB240" w:rsidR="005266E4" w:rsidRPr="005F2432" w:rsidRDefault="005266E4" w:rsidP="005266E4">
            <w:pPr>
              <w:numPr>
                <w:ilvl w:val="0"/>
                <w:numId w:val="42"/>
              </w:numPr>
              <w:spacing w:after="120"/>
              <w:rPr>
                <w:rFonts w:eastAsia="Fira Sans" w:cstheme="minorHAnsi"/>
              </w:rPr>
            </w:pPr>
            <w:r w:rsidRPr="005F2432">
              <w:rPr>
                <w:rFonts w:eastAsia="Fira Sans" w:cstheme="minorHAnsi"/>
              </w:rPr>
              <w:t xml:space="preserve">A person is interested in climate change and the consumption of information about the topic then sparks interest in its consequences for human health. For instance, the person reads the article on </w:t>
            </w:r>
            <w:r w:rsidRPr="005F2432">
              <w:rPr>
                <w:rFonts w:eastAsia="Fira Sans" w:cstheme="minorHAnsi"/>
                <w:i/>
              </w:rPr>
              <w:t>Global warming</w:t>
            </w:r>
            <w:r w:rsidRPr="005F2432">
              <w:rPr>
                <w:rFonts w:eastAsia="Fira Sans" w:cstheme="minorHAnsi"/>
                <w:iCs/>
              </w:rPr>
              <w:fldChar w:fldCharType="begin"/>
            </w:r>
            <w:r w:rsidR="0011445B" w:rsidRPr="005F2432">
              <w:rPr>
                <w:rFonts w:eastAsia="Fira Sans" w:cstheme="minorHAnsi"/>
                <w:iCs/>
              </w:rPr>
              <w:instrText xml:space="preserve"> ADDIN EN.CITE &lt;EndNote&gt;&lt;Cite ExcludeYear="1"&gt;&lt;Author&gt;Wikipedia&lt;/Author&gt;&lt;RecNum&gt;346&lt;/RecNum&gt;&lt;DisplayText&gt;&lt;style face="superscript"&gt;151&lt;/style&gt;&lt;/DisplayText&gt;&lt;record&gt;&lt;rec-number&gt;346&lt;/rec-number&gt;&lt;foreign-keys&gt;&lt;key app="EN" db-id="e2zepwa56vz2ryev2aoxraf420vzvwft0pzz" timestamp="1560101220"&gt;346&lt;/key&gt;&lt;/foreign-keys&gt;&lt;ref-type name="Web Page"&gt;12&lt;/ref-type&gt;&lt;contributors&gt;&lt;authors&gt;&lt;author&gt;Wikipedia&lt;/author&gt;&lt;/authors&gt;&lt;/contributors&gt;&lt;titles&gt;&lt;title&gt;Global Warming&lt;/title&gt;&lt;/titles&gt;&lt;dates&gt;&lt;/dates&gt;&lt;urls&gt;&lt;related-urls&gt;&lt;url&gt;https://en.wikipedia.org/wiki/Global_warming&lt;/url&gt;&lt;/related-urls&gt;&lt;/urls&gt;&lt;/record&gt;&lt;/Cite&gt;&lt;/EndNote&gt;</w:instrText>
            </w:r>
            <w:r w:rsidRPr="005F2432">
              <w:rPr>
                <w:rFonts w:eastAsia="Fira Sans" w:cstheme="minorHAnsi"/>
                <w:iCs/>
              </w:rPr>
              <w:fldChar w:fldCharType="separate"/>
            </w:r>
            <w:r w:rsidR="0011445B" w:rsidRPr="005F2432">
              <w:rPr>
                <w:rFonts w:eastAsia="Fira Sans" w:cstheme="minorHAnsi"/>
                <w:iCs/>
                <w:noProof/>
                <w:vertAlign w:val="superscript"/>
              </w:rPr>
              <w:t>151</w:t>
            </w:r>
            <w:r w:rsidRPr="005F2432">
              <w:rPr>
                <w:rFonts w:eastAsia="Fira Sans" w:cstheme="minorHAnsi"/>
                <w:iCs/>
              </w:rPr>
              <w:fldChar w:fldCharType="end"/>
            </w:r>
            <w:r w:rsidRPr="005F2432">
              <w:rPr>
                <w:rFonts w:eastAsia="Fira Sans" w:cstheme="minorHAnsi"/>
              </w:rPr>
              <w:t xml:space="preserve"> </w:t>
            </w:r>
            <w:hyperlink w:history="1"/>
            <w:r w:rsidRPr="005F2432">
              <w:rPr>
                <w:rFonts w:eastAsia="Fira Sans" w:cstheme="minorHAnsi"/>
              </w:rPr>
              <w:t xml:space="preserve"> and then turns to the article on </w:t>
            </w:r>
            <w:r w:rsidRPr="005F2432">
              <w:rPr>
                <w:rFonts w:eastAsia="Fira Sans" w:cstheme="minorHAnsi"/>
                <w:i/>
              </w:rPr>
              <w:t>Malnutrition</w:t>
            </w:r>
            <w:r w:rsidRPr="005F2432">
              <w:rPr>
                <w:rFonts w:eastAsia="Fira Sans" w:cstheme="minorHAnsi"/>
              </w:rPr>
              <w:t>.</w:t>
            </w:r>
            <w:r w:rsidRPr="005F2432">
              <w:rPr>
                <w:rFonts w:eastAsia="Fira Sans" w:cstheme="minorHAnsi"/>
              </w:rPr>
              <w:fldChar w:fldCharType="begin"/>
            </w:r>
            <w:r w:rsidR="0011445B" w:rsidRPr="005F2432">
              <w:rPr>
                <w:rFonts w:eastAsia="Fira Sans" w:cstheme="minorHAnsi"/>
              </w:rPr>
              <w:instrText xml:space="preserve"> ADDIN EN.CITE &lt;EndNote&gt;&lt;Cite ExcludeYear="1"&gt;&lt;Author&gt;Wikipedia&lt;/Author&gt;&lt;RecNum&gt;347&lt;/RecNum&gt;&lt;DisplayText&gt;&lt;style face="superscript"&gt;152&lt;/style&gt;&lt;/DisplayText&gt;&lt;record&gt;&lt;rec-number&gt;347&lt;/rec-number&gt;&lt;foreign-keys&gt;&lt;key app="EN" db-id="e2zepwa56vz2ryev2aoxraf420vzvwft0pzz" timestamp="1560101282"&gt;347&lt;/key&gt;&lt;/foreign-keys&gt;&lt;ref-type name="Web Page"&gt;12&lt;/ref-type&gt;&lt;contributors&gt;&lt;authors&gt;&lt;author&gt;Wikipedia&lt;/author&gt;&lt;/authors&gt;&lt;/contributors&gt;&lt;titles&gt;&lt;title&gt;Malnutrition&lt;/title&gt;&lt;/titles&gt;&lt;dates&gt;&lt;/dates&gt;&lt;urls&gt;&lt;related-urls&gt;&lt;url&gt;https://en.wikipedia.org/wiki/Malnutrition&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152</w:t>
            </w:r>
            <w:r w:rsidRPr="005F2432">
              <w:rPr>
                <w:rFonts w:eastAsia="Fira Sans" w:cstheme="minorHAnsi"/>
              </w:rPr>
              <w:fldChar w:fldCharType="end"/>
            </w:r>
            <w:hyperlink w:history="1"/>
            <w:r w:rsidRPr="005F2432">
              <w:rPr>
                <w:rFonts w:eastAsia="Fira Sans" w:cstheme="minorHAnsi"/>
              </w:rPr>
              <w:t>)</w:t>
            </w:r>
          </w:p>
          <w:p w14:paraId="08E49332" w14:textId="3045DA51" w:rsidR="005266E4" w:rsidRPr="005F2432" w:rsidRDefault="005266E4" w:rsidP="005266E4">
            <w:pPr>
              <w:numPr>
                <w:ilvl w:val="0"/>
                <w:numId w:val="42"/>
              </w:numPr>
              <w:spacing w:after="200"/>
              <w:rPr>
                <w:rFonts w:eastAsia="Fira Sans" w:cstheme="minorHAnsi"/>
              </w:rPr>
            </w:pPr>
            <w:r w:rsidRPr="005F2432">
              <w:rPr>
                <w:rFonts w:eastAsia="Fira Sans" w:cstheme="minorHAnsi"/>
              </w:rPr>
              <w:t xml:space="preserve">A person is interested in a certain aspect of human health or consequences of climate change with an immediate impact on human health, and then turns its attention to climate change issues. For instance, the person reads the article on </w:t>
            </w:r>
            <w:r w:rsidRPr="005F2432">
              <w:rPr>
                <w:rFonts w:eastAsia="Fira Sans" w:cstheme="minorHAnsi"/>
                <w:i/>
              </w:rPr>
              <w:t>Malaria</w:t>
            </w:r>
            <w:r w:rsidRPr="005F2432">
              <w:rPr>
                <w:rFonts w:eastAsia="Fira Sans" w:cstheme="minorHAnsi"/>
                <w:iCs/>
              </w:rPr>
              <w:fldChar w:fldCharType="begin"/>
            </w:r>
            <w:r w:rsidR="0011445B" w:rsidRPr="005F2432">
              <w:rPr>
                <w:rFonts w:eastAsia="Fira Sans" w:cstheme="minorHAnsi"/>
                <w:iCs/>
              </w:rPr>
              <w:instrText xml:space="preserve"> ADDIN EN.CITE &lt;EndNote&gt;&lt;Cite ExcludeYear="1"&gt;&lt;Author&gt;Wikipedia&lt;/Author&gt;&lt;RecNum&gt;348&lt;/RecNum&gt;&lt;DisplayText&gt;&lt;style face="superscript"&gt;153&lt;/style&gt;&lt;/DisplayText&gt;&lt;record&gt;&lt;rec-number&gt;348&lt;/rec-number&gt;&lt;foreign-keys&gt;&lt;key app="EN" db-id="e2zepwa56vz2ryev2aoxraf420vzvwft0pzz" timestamp="1560101385"&gt;348&lt;/key&gt;&lt;/foreign-keys&gt;&lt;ref-type name="Web Page"&gt;12&lt;/ref-type&gt;&lt;contributors&gt;&lt;authors&gt;&lt;author&gt;Wikipedia&lt;/author&gt;&lt;/authors&gt;&lt;/contributors&gt;&lt;titles&gt;&lt;title&gt;Malaria&lt;/title&gt;&lt;/titles&gt;&lt;dates&gt;&lt;/dates&gt;&lt;urls&gt;&lt;related-urls&gt;&lt;url&gt;https://en.wikipedia.org/wiki/Malaria&lt;/url&gt;&lt;/related-urls&gt;&lt;/urls&gt;&lt;/record&gt;&lt;/Cite&gt;&lt;/EndNote&gt;</w:instrText>
            </w:r>
            <w:r w:rsidRPr="005F2432">
              <w:rPr>
                <w:rFonts w:eastAsia="Fira Sans" w:cstheme="minorHAnsi"/>
                <w:iCs/>
              </w:rPr>
              <w:fldChar w:fldCharType="separate"/>
            </w:r>
            <w:r w:rsidR="0011445B" w:rsidRPr="005F2432">
              <w:rPr>
                <w:rFonts w:eastAsia="Fira Sans" w:cstheme="minorHAnsi"/>
                <w:iCs/>
                <w:noProof/>
                <w:vertAlign w:val="superscript"/>
              </w:rPr>
              <w:t>153</w:t>
            </w:r>
            <w:r w:rsidRPr="005F2432">
              <w:rPr>
                <w:rFonts w:eastAsia="Fira Sans" w:cstheme="minorHAnsi"/>
                <w:iCs/>
              </w:rPr>
              <w:fldChar w:fldCharType="end"/>
            </w:r>
            <w:r w:rsidRPr="005F2432">
              <w:rPr>
                <w:rFonts w:eastAsia="Fira Sans" w:cstheme="minorHAnsi"/>
              </w:rPr>
              <w:t xml:space="preserve"> () and then turns to the article on </w:t>
            </w:r>
            <w:r w:rsidRPr="005F2432">
              <w:rPr>
                <w:rFonts w:eastAsia="Fira Sans" w:cstheme="minorHAnsi"/>
                <w:i/>
              </w:rPr>
              <w:t>Global warming</w:t>
            </w:r>
            <w:r w:rsidRPr="005F2432">
              <w:rPr>
                <w:rFonts w:eastAsia="Fira Sans" w:cstheme="minorHAnsi"/>
              </w:rPr>
              <w:t>.</w:t>
            </w:r>
            <w:r w:rsidRPr="005F2432">
              <w:rPr>
                <w:rFonts w:eastAsia="Fira Sans" w:cstheme="minorHAnsi"/>
              </w:rPr>
              <w:fldChar w:fldCharType="begin"/>
            </w:r>
            <w:r w:rsidR="0011445B" w:rsidRPr="005F2432">
              <w:rPr>
                <w:rFonts w:eastAsia="Fira Sans" w:cstheme="minorHAnsi"/>
              </w:rPr>
              <w:instrText xml:space="preserve"> ADDIN EN.CITE &lt;EndNote&gt;&lt;Cite ExcludeYear="1"&gt;&lt;Author&gt;Wikipedia&lt;/Author&gt;&lt;RecNum&gt;346&lt;/RecNum&gt;&lt;DisplayText&gt;&lt;style face="superscript"&gt;151&lt;/style&gt;&lt;/DisplayText&gt;&lt;record&gt;&lt;rec-number&gt;346&lt;/rec-number&gt;&lt;foreign-keys&gt;&lt;key app="EN" db-id="e2zepwa56vz2ryev2aoxraf420vzvwft0pzz" timestamp="1560101220"&gt;346&lt;/key&gt;&lt;/foreign-keys&gt;&lt;ref-type name="Web Page"&gt;12&lt;/ref-type&gt;&lt;contributors&gt;&lt;authors&gt;&lt;author&gt;Wikipedia&lt;/author&gt;&lt;/authors&gt;&lt;/contributors&gt;&lt;titles&gt;&lt;title&gt;Global Warming&lt;/title&gt;&lt;/titles&gt;&lt;dates&gt;&lt;/dates&gt;&lt;urls&gt;&lt;related-urls&gt;&lt;url&gt;https://en.wikipedia.org/wiki/Global_warming&lt;/url&gt;&lt;/related-urls&gt;&lt;/urls&gt;&lt;/record&gt;&lt;/Cite&gt;&lt;/EndNote&gt;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151</w:t>
            </w:r>
            <w:r w:rsidRPr="005F2432">
              <w:rPr>
                <w:rFonts w:eastAsia="Fira Sans" w:cstheme="minorHAnsi"/>
              </w:rPr>
              <w:fldChar w:fldCharType="end"/>
            </w:r>
          </w:p>
          <w:p w14:paraId="43EFA980" w14:textId="77777777" w:rsidR="005266E4" w:rsidRPr="005F2432" w:rsidRDefault="005266E4" w:rsidP="00D10905">
            <w:pPr>
              <w:pStyle w:val="Heading1"/>
              <w:outlineLvl w:val="0"/>
              <w:rPr>
                <w:rFonts w:asciiTheme="minorHAnsi" w:hAnsiTheme="minorHAnsi" w:cstheme="minorHAnsi"/>
                <w:b/>
                <w:bCs/>
                <w:iCs/>
                <w:color w:val="auto"/>
                <w:sz w:val="22"/>
                <w:szCs w:val="22"/>
              </w:rPr>
            </w:pPr>
            <w:bookmarkStart w:id="410" w:name="_Toc5798672"/>
            <w:r w:rsidRPr="005F2432">
              <w:rPr>
                <w:rFonts w:asciiTheme="minorHAnsi" w:hAnsiTheme="minorHAnsi" w:cstheme="minorHAnsi"/>
                <w:b/>
                <w:bCs/>
                <w:iCs/>
                <w:color w:val="auto"/>
                <w:sz w:val="22"/>
                <w:szCs w:val="22"/>
              </w:rPr>
              <w:t>Indicator construction</w:t>
            </w:r>
            <w:bookmarkEnd w:id="410"/>
          </w:p>
          <w:p w14:paraId="5C466026" w14:textId="77777777" w:rsidR="005266E4" w:rsidRPr="005F2432" w:rsidRDefault="005266E4" w:rsidP="00D10905">
            <w:pPr>
              <w:rPr>
                <w:rFonts w:eastAsia="Fira Sans" w:cstheme="minorHAnsi"/>
              </w:rPr>
            </w:pPr>
            <w:r w:rsidRPr="005F2432">
              <w:rPr>
                <w:rFonts w:eastAsia="Fira Sans" w:cstheme="minorHAnsi"/>
              </w:rPr>
              <w:t>In order to use the Wikipedia viewership statistics as a proxy for public engagement with climate change and health, it is key to select articles that are representative of these topics. To generate the populations of articles related to climate change on the one hand and health on the other, a semi-automated approach was implemented. Based on an initial set of keywords,</w:t>
            </w:r>
            <w:r w:rsidRPr="005F2432">
              <w:rPr>
                <w:rFonts w:eastAsia="Fira Sans" w:cstheme="minorHAnsi"/>
                <w:vertAlign w:val="superscript"/>
              </w:rPr>
              <w:footnoteReference w:id="1"/>
            </w:r>
            <w:r w:rsidRPr="005F2432">
              <w:rPr>
                <w:rFonts w:eastAsia="Fira Sans" w:cstheme="minorHAnsi"/>
              </w:rPr>
              <w:t xml:space="preserve"> related articles were searched for, using the internal Wikipedia search. </w:t>
            </w:r>
          </w:p>
          <w:p w14:paraId="12E38B0B" w14:textId="77777777" w:rsidR="005266E4" w:rsidRPr="005F2432" w:rsidRDefault="005266E4" w:rsidP="00D10905">
            <w:pPr>
              <w:rPr>
                <w:rFonts w:eastAsia="Fira Sans" w:cstheme="minorHAnsi"/>
              </w:rPr>
            </w:pPr>
          </w:p>
          <w:p w14:paraId="3E59D46D" w14:textId="77777777" w:rsidR="005266E4" w:rsidRPr="005F2432" w:rsidRDefault="005266E4" w:rsidP="00D10905">
            <w:pPr>
              <w:rPr>
                <w:rFonts w:eastAsia="Fira Sans" w:cstheme="minorHAnsi"/>
              </w:rPr>
            </w:pPr>
            <w:r w:rsidRPr="005F2432">
              <w:rPr>
                <w:rFonts w:eastAsia="Fira Sans" w:cstheme="minorHAnsi"/>
              </w:rPr>
              <w:t xml:space="preserve">For each search using one of the keywords, the first 100 results that led to an article with a minimum word count of 300 were then extracted and identified, ensuring that the articles that were chosen as seed articles had been given a certain degree of attention by Wikipedia editors, therefore being more likely to link to other relevant articles. </w:t>
            </w:r>
          </w:p>
          <w:p w14:paraId="1737329E" w14:textId="77777777" w:rsidR="005266E4" w:rsidRPr="005F2432" w:rsidRDefault="005266E4" w:rsidP="00D10905">
            <w:pPr>
              <w:rPr>
                <w:rFonts w:eastAsia="Fira Sans" w:cstheme="minorHAnsi"/>
              </w:rPr>
            </w:pPr>
          </w:p>
          <w:p w14:paraId="3B9D82C8" w14:textId="50E0B1F1" w:rsidR="005266E4" w:rsidRPr="005F2432" w:rsidRDefault="005266E4" w:rsidP="00D10905">
            <w:pPr>
              <w:rPr>
                <w:rFonts w:eastAsia="Fira Sans" w:cstheme="minorHAnsi"/>
              </w:rPr>
            </w:pPr>
            <w:r w:rsidRPr="005F2432">
              <w:rPr>
                <w:rFonts w:eastAsia="Fira Sans" w:cstheme="minorHAnsi"/>
              </w:rPr>
              <w:t xml:space="preserve">Next, the articles collected were screened via the Wikipedia search for categories, which were used on the Wikipedia to categorize pages in a meaningful way (e.g., using categories such as </w:t>
            </w:r>
            <w:r w:rsidRPr="005F2432">
              <w:rPr>
                <w:rFonts w:eastAsia="Fira Sans" w:cstheme="minorHAnsi"/>
                <w:i/>
              </w:rPr>
              <w:t>Climate change</w:t>
            </w:r>
            <w:r w:rsidRPr="005F2432">
              <w:rPr>
                <w:rFonts w:eastAsia="Fira Sans" w:cstheme="minorHAnsi"/>
              </w:rPr>
              <w:t xml:space="preserve"> or </w:t>
            </w:r>
            <w:r w:rsidRPr="005F2432">
              <w:rPr>
                <w:rFonts w:eastAsia="Fira Sans" w:cstheme="minorHAnsi"/>
                <w:i/>
              </w:rPr>
              <w:t>Effects of global warming</w:t>
            </w:r>
            <w:r w:rsidRPr="005F2432">
              <w:rPr>
                <w:rFonts w:eastAsia="Fira Sans" w:cstheme="minorHAnsi"/>
              </w:rPr>
              <w:t>). Those categories were then themselves screened for relevant articles. All additional articles were once more filtered such that those with a title matching one of the initial keywords were chosen. For the health-related articles, several articles that turned out to be irrelevant for purposes of the indicator were excluded manually. Health topics are covered extensively on the Wikipedia, articles and topics that, in principle, could be related to climate change were prioritised. In addition, the variety of links to further health-related articles on the effects of global warming Wikipedia page</w:t>
            </w:r>
            <w:r w:rsidRPr="005F2432">
              <w:rPr>
                <w:rFonts w:eastAsia="Fira Sans" w:cstheme="minorHAnsi"/>
              </w:rPr>
              <w:fldChar w:fldCharType="begin"/>
            </w:r>
            <w:r w:rsidR="0011445B" w:rsidRPr="005F2432">
              <w:rPr>
                <w:rFonts w:eastAsia="Fira Sans" w:cstheme="minorHAnsi"/>
              </w:rPr>
              <w:instrText xml:space="preserve"> ADDIN EN.CITE &lt;EndNote&gt;&lt;Cite ExcludeYear="1"&gt;&lt;Author&gt;Wikipedia&lt;/Author&gt;&lt;RecNum&gt;345&lt;/RecNum&gt;&lt;DisplayText&gt;&lt;style face="superscript"&gt;150&lt;/style&gt;&lt;/DisplayText&gt;&lt;record&gt;&lt;rec-number&gt;345&lt;/rec-number&gt;&lt;foreign-keys&gt;&lt;key app="EN" db-id="e2zepwa56vz2ryev2aoxraf420vzvwft0pzz" timestamp="1560101166"&gt;345&lt;/key&gt;&lt;/foreign-keys&gt;&lt;ref-type name="Web Page"&gt;12&lt;/ref-type&gt;&lt;contributors&gt;&lt;authors&gt;&lt;author&gt;Wikipedia&lt;/author&gt;&lt;/authors&gt;&lt;/contributors&gt;&lt;titles&gt;&lt;title&gt;Effects of global warming on human health &lt;/title&gt;&lt;/titles&gt;&lt;dates&gt;&lt;/dates&gt;&lt;urls&gt;&lt;related-urls&gt;&lt;url&gt;https://en.wikipedia.org/wiki/Effects_of_global_warming_on_human_health&lt;/url&gt;&lt;/related-urls&gt;&lt;/urls&gt;&lt;/record&gt;&lt;/Cite&gt;&lt;/EndNote&gt;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150</w:t>
            </w:r>
            <w:r w:rsidRPr="005F2432">
              <w:rPr>
                <w:rFonts w:eastAsia="Fira Sans" w:cstheme="minorHAnsi"/>
              </w:rPr>
              <w:fldChar w:fldCharType="end"/>
            </w:r>
            <w:r w:rsidRPr="005F2432">
              <w:rPr>
                <w:rFonts w:eastAsia="Fira Sans" w:cstheme="minorHAnsi"/>
              </w:rPr>
              <w:t xml:space="preserve"> were exploited. This list can be viewed as a curated list of relevant health articles. All in all, 237 articles related to climate change and 825 articles related to health were identified as being representative for either of the issues. The complete list of articles is listed below. </w:t>
            </w:r>
          </w:p>
          <w:p w14:paraId="24AF1304" w14:textId="77777777" w:rsidR="005266E4" w:rsidRPr="005F2432" w:rsidRDefault="005266E4" w:rsidP="00D10905">
            <w:pPr>
              <w:rPr>
                <w:rFonts w:eastAsia="Fira Sans" w:cstheme="minorHAnsi"/>
              </w:rPr>
            </w:pPr>
          </w:p>
          <w:p w14:paraId="6B794A8E" w14:textId="77777777" w:rsidR="005266E4" w:rsidRPr="005F2432" w:rsidRDefault="005266E4" w:rsidP="00D10905">
            <w:pPr>
              <w:spacing w:after="200"/>
              <w:rPr>
                <w:rFonts w:eastAsia="Fira Sans" w:cstheme="minorHAnsi"/>
              </w:rPr>
            </w:pPr>
            <w:r w:rsidRPr="005F2432">
              <w:rPr>
                <w:rFonts w:eastAsia="Fira Sans" w:cstheme="minorHAnsi"/>
              </w:rPr>
              <w:t xml:space="preserve">For the clickstream analysis, the set of articles was extended by also taking “second-level pages” into account, that is pages that are linked to in the set of 237 climate change or 825 health articles and that are also somewhat related to climate change or health. Sometimes, people might not directly jump from one of the major articles on climate change to another one on health, but travel through an intermediary page (e.g., a possible individual stream of clicks could be: </w:t>
            </w:r>
            <w:r w:rsidRPr="005F2432">
              <w:rPr>
                <w:rFonts w:eastAsia="Fira Sans" w:cstheme="minorHAnsi"/>
                <w:i/>
              </w:rPr>
              <w:t>Climate change</w:t>
            </w:r>
            <w:r w:rsidRPr="005F2432">
              <w:rPr>
                <w:rFonts w:eastAsia="Fira Sans" w:cstheme="minorHAnsi"/>
              </w:rPr>
              <w:t xml:space="preserve"> </w:t>
            </w:r>
            <w:r w:rsidRPr="005F2432">
              <w:rPr>
                <w:rFonts w:eastAsia="Fira Sans" w:cstheme="minorHAnsi"/>
              </w:rPr>
              <w:sym w:font="Wingdings" w:char="F0E0"/>
            </w:r>
            <w:r w:rsidRPr="005F2432">
              <w:rPr>
                <w:rFonts w:eastAsia="Fira Sans" w:cstheme="minorHAnsi"/>
              </w:rPr>
              <w:t xml:space="preserve"> </w:t>
            </w:r>
            <w:r w:rsidRPr="005F2432">
              <w:rPr>
                <w:rFonts w:eastAsia="Fira Sans" w:cstheme="minorHAnsi"/>
                <w:i/>
              </w:rPr>
              <w:t>Human impact on the environment</w:t>
            </w:r>
            <w:r w:rsidRPr="005F2432">
              <w:rPr>
                <w:rFonts w:eastAsia="Fira Sans" w:cstheme="minorHAnsi"/>
              </w:rPr>
              <w:t xml:space="preserve"> </w:t>
            </w:r>
            <w:r w:rsidRPr="005F2432">
              <w:rPr>
                <w:rFonts w:eastAsia="Fira Sans" w:cstheme="minorHAnsi"/>
              </w:rPr>
              <w:sym w:font="Wingdings" w:char="F0E0"/>
            </w:r>
            <w:r w:rsidRPr="005F2432">
              <w:rPr>
                <w:rFonts w:eastAsia="Fira Sans" w:cstheme="minorHAnsi"/>
              </w:rPr>
              <w:t xml:space="preserve"> </w:t>
            </w:r>
            <w:r w:rsidRPr="005F2432">
              <w:rPr>
                <w:rFonts w:eastAsia="Fira Sans" w:cstheme="minorHAnsi"/>
                <w:i/>
              </w:rPr>
              <w:t>Respiratory disease</w:t>
            </w:r>
            <w:r w:rsidRPr="005F2432">
              <w:rPr>
                <w:rFonts w:eastAsia="Fira Sans" w:cstheme="minorHAnsi"/>
              </w:rPr>
              <w:t>). The clickstream data only allowed identification of click volume for pairs of articles, but by extending the network, clickstreams involving relevant pages that are linked in the original set of articles could also be captured. After taking these additional articles into account, 1040 articles related to climate change and 2865 articles related to health were identified.</w:t>
            </w:r>
          </w:p>
        </w:tc>
      </w:tr>
      <w:tr w:rsidR="005266E4" w:rsidRPr="005F2432" w14:paraId="21AC4A9A" w14:textId="77777777" w:rsidTr="00D10905">
        <w:tc>
          <w:tcPr>
            <w:tcW w:w="1374" w:type="dxa"/>
          </w:tcPr>
          <w:p w14:paraId="2EF7F3B9" w14:textId="77777777" w:rsidR="005266E4" w:rsidRPr="005F2432" w:rsidRDefault="005266E4" w:rsidP="00D10905">
            <w:pPr>
              <w:spacing w:line="276" w:lineRule="auto"/>
              <w:rPr>
                <w:rFonts w:cstheme="minorHAnsi"/>
                <w:b/>
              </w:rPr>
            </w:pPr>
            <w:r w:rsidRPr="005F2432">
              <w:rPr>
                <w:rFonts w:cstheme="minorHAnsi"/>
                <w:b/>
              </w:rPr>
              <w:t>Data</w:t>
            </w:r>
          </w:p>
        </w:tc>
        <w:tc>
          <w:tcPr>
            <w:tcW w:w="7642" w:type="dxa"/>
          </w:tcPr>
          <w:p w14:paraId="794DCC7B" w14:textId="77777777" w:rsidR="005266E4" w:rsidRPr="005F2432" w:rsidRDefault="005266E4" w:rsidP="00D10905">
            <w:pPr>
              <w:spacing w:after="240"/>
              <w:rPr>
                <w:rFonts w:eastAsia="Fira Sans" w:cstheme="minorHAnsi"/>
              </w:rPr>
            </w:pPr>
            <w:r w:rsidRPr="005F2432">
              <w:rPr>
                <w:rFonts w:eastAsia="Fira Sans" w:cstheme="minorHAnsi"/>
              </w:rPr>
              <w:t xml:space="preserve">This indicator draws on publicly available data from the Wikimedia foundation.  Data from all platforms, i.e. accesses to the Wikipedia via desktop machines, mobile browsers, and mobile apps was considered. </w:t>
            </w:r>
          </w:p>
          <w:p w14:paraId="38AA8771" w14:textId="17FB6B04" w:rsidR="005266E4" w:rsidRPr="005F2432" w:rsidRDefault="005266E4" w:rsidP="00D10905">
            <w:pPr>
              <w:spacing w:after="240"/>
              <w:rPr>
                <w:rFonts w:eastAsia="Fira Sans" w:cstheme="minorHAnsi"/>
              </w:rPr>
            </w:pPr>
            <w:r w:rsidRPr="005F2432">
              <w:rPr>
                <w:rFonts w:eastAsia="Fira Sans" w:cstheme="minorHAnsi"/>
              </w:rPr>
              <w:t>The clickstream data were downloaded from the Wikimedia Dumps.</w:t>
            </w:r>
            <w:r w:rsidRPr="005F2432">
              <w:rPr>
                <w:rFonts w:eastAsia="Fira Sans" w:cstheme="minorHAnsi"/>
              </w:rPr>
              <w:fldChar w:fldCharType="begin"/>
            </w:r>
            <w:r w:rsidR="0011445B" w:rsidRPr="005F2432">
              <w:rPr>
                <w:rFonts w:eastAsia="Fira Sans" w:cstheme="minorHAnsi"/>
              </w:rPr>
              <w:instrText xml:space="preserve"> ADDIN EN.CITE &lt;EndNote&gt;&lt;Cite ExcludeYear="1"&gt;&lt;Author&gt;Wikipedia&lt;/Author&gt;&lt;RecNum&gt;349&lt;/RecNum&gt;&lt;DisplayText&gt;&lt;style face="superscript"&gt;154&lt;/style&gt;&lt;/DisplayText&gt;&lt;record&gt;&lt;rec-number&gt;349&lt;/rec-number&gt;&lt;foreign-keys&gt;&lt;key app="EN" db-id="e2zepwa56vz2ryev2aoxraf420vzvwft0pzz" timestamp="1560102298"&gt;349&lt;/key&gt;&lt;/foreign-keys&gt;&lt;ref-type name="Online Database"&gt;45&lt;/ref-type&gt;&lt;contributors&gt;&lt;authors&gt;&lt;author&gt;Wikipedia&lt;/author&gt;&lt;/authors&gt;&lt;/contributors&gt;&lt;titles&gt;&lt;title&gt;Wikimedia Dumps&lt;/title&gt;&lt;/titles&gt;&lt;dates&gt;&lt;/dates&gt;&lt;urls&gt;&lt;related-urls&gt;&lt;url&gt;https://dumps.wikimedia.org/other/clickstream/&lt;/url&gt;&lt;/related-urls&gt;&lt;/urls&gt;&lt;/record&gt;&lt;/Cite&gt;&lt;/EndNote&gt;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154</w:t>
            </w:r>
            <w:r w:rsidRPr="005F2432">
              <w:rPr>
                <w:rFonts w:eastAsia="Fira Sans" w:cstheme="minorHAnsi"/>
              </w:rPr>
              <w:fldChar w:fldCharType="end"/>
            </w:r>
            <w:r w:rsidRPr="005F2432">
              <w:rPr>
                <w:rFonts w:eastAsia="Fira Sans" w:cstheme="minorHAnsi"/>
              </w:rPr>
              <w:t xml:space="preserve"> Spider traffic (i.e. traffic generated by automated bots crawling the platform) was excluded. Referer-resource pairs (i.e. the pairs of the article of origin and the target article) that had less than 10 clicks were removed in the original dataset, the actual clickstream traffic is likely to be underreported. However, this is not expected to add any systematic bias, in particular since the focus of the indicator is mainly in changes of engagement over time.</w:t>
            </w:r>
          </w:p>
          <w:p w14:paraId="011ABE2A" w14:textId="77777777" w:rsidR="005266E4" w:rsidRPr="005F2432" w:rsidRDefault="005266E4" w:rsidP="00D10905">
            <w:pPr>
              <w:spacing w:after="120"/>
              <w:rPr>
                <w:rFonts w:cstheme="minorHAnsi"/>
              </w:rPr>
            </w:pPr>
            <w:r w:rsidRPr="005F2432">
              <w:rPr>
                <w:rFonts w:eastAsia="Fira Sans" w:cstheme="minorHAnsi"/>
              </w:rPr>
              <w:t>Clickstream data is available from November 2017 onwards. This indicator exclusively focuses on data from 2018 in the 2019 Lancet Countdown report.  The analyses are limited to the English Wikipedia.</w:t>
            </w:r>
          </w:p>
          <w:p w14:paraId="79FE0900" w14:textId="77777777" w:rsidR="005266E4" w:rsidRPr="005F2432" w:rsidRDefault="005266E4" w:rsidP="00D10905">
            <w:pPr>
              <w:spacing w:after="120"/>
              <w:rPr>
                <w:rFonts w:cstheme="minorHAnsi"/>
              </w:rPr>
            </w:pPr>
            <w:r w:rsidRPr="005F2432">
              <w:rPr>
                <w:rFonts w:cstheme="minorHAnsi"/>
              </w:rPr>
              <w:t xml:space="preserve">The benefits of the Wikipedia usage metadata for the purpose of tracking public engagement in climate change and health are that this data: (a) is globally available, (b) covers the time period of interest, (c) is collectible at virtually no cost, and, most importantly, (d) has high face validity to measure engagement in this very specific topic. Reading articles on Wikipedia is motivated by attention towards a particular issue. Individuals invest time to inform themselves about a topic, which is one manifestation of engagement. Aggregate reading behaviour can therefore be seen as an </w:t>
            </w:r>
            <w:r w:rsidRPr="005F2432">
              <w:rPr>
                <w:rFonts w:cstheme="minorHAnsi"/>
                <w:i/>
                <w:iCs/>
              </w:rPr>
              <w:t>a priori</w:t>
            </w:r>
            <w:r w:rsidRPr="005F2432">
              <w:rPr>
                <w:rFonts w:cstheme="minorHAnsi"/>
              </w:rPr>
              <w:t xml:space="preserve"> valid approximation of public issue engagement.</w:t>
            </w:r>
          </w:p>
        </w:tc>
      </w:tr>
      <w:tr w:rsidR="005266E4" w:rsidRPr="005F2432" w14:paraId="2A276D9B" w14:textId="77777777" w:rsidTr="00D10905">
        <w:tc>
          <w:tcPr>
            <w:tcW w:w="1374" w:type="dxa"/>
          </w:tcPr>
          <w:p w14:paraId="69B6AFDD" w14:textId="77777777" w:rsidR="005266E4" w:rsidRPr="005F2432" w:rsidRDefault="005266E4" w:rsidP="00D10905">
            <w:pPr>
              <w:spacing w:line="276" w:lineRule="auto"/>
              <w:rPr>
                <w:rFonts w:cstheme="minorHAnsi"/>
                <w:b/>
              </w:rPr>
            </w:pPr>
            <w:r w:rsidRPr="005F2432">
              <w:rPr>
                <w:rFonts w:cstheme="minorHAnsi"/>
                <w:b/>
              </w:rPr>
              <w:t>Caveats</w:t>
            </w:r>
          </w:p>
        </w:tc>
        <w:tc>
          <w:tcPr>
            <w:tcW w:w="7642" w:type="dxa"/>
          </w:tcPr>
          <w:p w14:paraId="20859AC9" w14:textId="5B195EE7" w:rsidR="005266E4" w:rsidRPr="005F2432" w:rsidRDefault="005266E4" w:rsidP="00D10905">
            <w:pPr>
              <w:pBdr>
                <w:top w:val="nil"/>
                <w:left w:val="nil"/>
                <w:bottom w:val="nil"/>
                <w:right w:val="nil"/>
              </w:pBdr>
              <w:spacing w:after="200"/>
              <w:rPr>
                <w:rFonts w:eastAsia="Fira Sans" w:cstheme="minorHAnsi"/>
              </w:rPr>
            </w:pPr>
            <w:r w:rsidRPr="005F2432">
              <w:rPr>
                <w:rFonts w:eastAsia="Fira Sans" w:cstheme="minorHAnsi"/>
              </w:rPr>
              <w:t>All clickstream information is only available at the aggregate level. It is not possible to link the data to information about individuals who visited the platform. Also, the data is not geo-referenced, so it is not possible to infer where page visits came from. Although the English Wikipedia is predominantly used in English-speaking countries (according to the Wikimedia Traffic Analysis Report,</w:t>
            </w:r>
            <w:r w:rsidRPr="005F2432">
              <w:rPr>
                <w:rFonts w:eastAsia="Fira Sans" w:cstheme="minorHAnsi"/>
              </w:rPr>
              <w:fldChar w:fldCharType="begin"/>
            </w:r>
            <w:r w:rsidR="0011445B" w:rsidRPr="005F2432">
              <w:rPr>
                <w:rFonts w:eastAsia="Fira Sans" w:cstheme="minorHAnsi"/>
              </w:rPr>
              <w:instrText xml:space="preserve"> ADDIN EN.CITE &lt;EndNote&gt;&lt;Cite&gt;&lt;Author&gt;Zachte&lt;/Author&gt;&lt;Year&gt;2018&lt;/Year&gt;&lt;RecNum&gt;350&lt;/RecNum&gt;&lt;DisplayText&gt;&lt;style face="superscript"&gt;155&lt;/style&gt;&lt;/DisplayText&gt;&lt;record&gt;&lt;rec-number&gt;350&lt;/rec-number&gt;&lt;foreign-keys&gt;&lt;key app="EN" db-id="e2zepwa56vz2ryev2aoxraf420vzvwft0pzz" timestamp="1560102963"&gt;350&lt;/key&gt;&lt;/foreign-keys&gt;&lt;ref-type name="Web Page"&gt;12&lt;/ref-type&gt;&lt;contributors&gt;&lt;authors&gt;&lt;author&gt;Zachte, E.&lt;/author&gt;&lt;/authors&gt;&lt;/contributors&gt;&lt;titles&gt;&lt;title&gt;Wikimedia Traffic Analysis Report - Page Views Per Wikipedia Language - Breakdown&lt;/title&gt;&lt;/titles&gt;&lt;dates&gt;&lt;year&gt;2018&lt;/year&gt;&lt;/dates&gt;&lt;urls&gt;&lt;related-urls&gt;&lt;url&gt;https://stats.wikimedia.org/wikimedia/squids/SquidReportPageViewsPerLanguageBreakdown.htm&lt;/url&gt;&lt;/related-urls&gt;&lt;/urls&gt;&lt;/record&gt;&lt;/Cite&gt;&lt;/EndNote&gt;</w:instrText>
            </w:r>
            <w:r w:rsidRPr="005F2432">
              <w:rPr>
                <w:rFonts w:eastAsia="Fira Sans" w:cstheme="minorHAnsi"/>
              </w:rPr>
              <w:fldChar w:fldCharType="separate"/>
            </w:r>
            <w:r w:rsidR="0011445B" w:rsidRPr="005F2432">
              <w:rPr>
                <w:rFonts w:eastAsia="Fira Sans" w:cstheme="minorHAnsi"/>
                <w:noProof/>
                <w:vertAlign w:val="superscript"/>
              </w:rPr>
              <w:t>155</w:t>
            </w:r>
            <w:r w:rsidRPr="005F2432">
              <w:rPr>
                <w:rFonts w:eastAsia="Fira Sans" w:cstheme="minorHAnsi"/>
              </w:rPr>
              <w:fldChar w:fldCharType="end"/>
            </w:r>
            <w:r w:rsidRPr="005F2432">
              <w:rPr>
                <w:rFonts w:eastAsia="Fira Sans" w:cstheme="minorHAnsi"/>
              </w:rPr>
              <w:t xml:space="preserve"> about 40% of the traffic on the English Wikipedia comes from the US), it is a globally popular resource. It makes up for 50% of the global traffic to all Wikipedia language editions. Therefore, it can be seen as a global indicator of public attention that is somewhat biased towards attention from countries such as the United States, United Kingdom, India, Canada, and Australia. Extending the analyses to other language editions will help to remedy this bias and uncover potential geographic engagement heterogeneity in the future.</w:t>
            </w:r>
          </w:p>
          <w:p w14:paraId="408FE145" w14:textId="77777777" w:rsidR="005266E4" w:rsidRPr="005F2432" w:rsidRDefault="005266E4" w:rsidP="00D10905">
            <w:pPr>
              <w:spacing w:after="200"/>
              <w:rPr>
                <w:rFonts w:eastAsia="Fira Sans" w:cstheme="minorHAnsi"/>
              </w:rPr>
            </w:pPr>
            <w:r w:rsidRPr="005F2432">
              <w:rPr>
                <w:rFonts w:eastAsia="Fira Sans" w:cstheme="minorHAnsi"/>
              </w:rPr>
              <w:t>More generally, the measure represents an online proxy for an offline phenomenon. In addition, it is sensitive towards the selection of articles used to capture engagement. The global popularity of the platform, which consistently ranks among the ten most visited websites worldwide, speaks in favour of its usefulness for this application. However, more direct indicators of public engagement, such as survey-based measures, might provide a useful supplement and source for validation in the future.</w:t>
            </w:r>
          </w:p>
          <w:p w14:paraId="6AC1DC25" w14:textId="77777777" w:rsidR="005266E4" w:rsidRPr="005F2432" w:rsidRDefault="005266E4" w:rsidP="00D10905">
            <w:pPr>
              <w:spacing w:after="200"/>
              <w:rPr>
                <w:rFonts w:eastAsia="Fira Sans" w:cstheme="minorHAnsi"/>
              </w:rPr>
            </w:pPr>
            <w:r w:rsidRPr="005F2432">
              <w:rPr>
                <w:rFonts w:eastAsia="Fira Sans" w:cstheme="minorHAnsi"/>
              </w:rPr>
              <w:t>While the data is available for free, access to future data depends on the Wikimedia API. There is no indication of Wikimedia restricting access in the future. Instead, Wikimedia has invested in data quality and making access more robust and convenient.</w:t>
            </w:r>
          </w:p>
        </w:tc>
      </w:tr>
      <w:tr w:rsidR="005266E4" w:rsidRPr="005F2432" w14:paraId="221A96CD" w14:textId="77777777" w:rsidTr="00D10905">
        <w:tc>
          <w:tcPr>
            <w:tcW w:w="1374" w:type="dxa"/>
          </w:tcPr>
          <w:p w14:paraId="45A497F1" w14:textId="77777777" w:rsidR="005266E4" w:rsidRPr="005F2432" w:rsidRDefault="005266E4" w:rsidP="00D10905">
            <w:pPr>
              <w:spacing w:line="276" w:lineRule="auto"/>
              <w:rPr>
                <w:rFonts w:cstheme="minorHAnsi"/>
                <w:b/>
              </w:rPr>
            </w:pPr>
            <w:r w:rsidRPr="005F2432">
              <w:rPr>
                <w:rFonts w:cstheme="minorHAnsi"/>
                <w:b/>
              </w:rPr>
              <w:t>Future Form of Indicator</w:t>
            </w:r>
          </w:p>
          <w:p w14:paraId="5665E113" w14:textId="77777777" w:rsidR="005266E4" w:rsidRPr="005F2432" w:rsidRDefault="005266E4" w:rsidP="00D10905">
            <w:pPr>
              <w:spacing w:line="276" w:lineRule="auto"/>
              <w:rPr>
                <w:rFonts w:cstheme="minorHAnsi"/>
                <w:b/>
              </w:rPr>
            </w:pPr>
          </w:p>
          <w:p w14:paraId="1D787EA8" w14:textId="77777777" w:rsidR="005266E4" w:rsidRPr="005F2432" w:rsidRDefault="005266E4" w:rsidP="00D10905">
            <w:pPr>
              <w:spacing w:line="276" w:lineRule="auto"/>
              <w:rPr>
                <w:rFonts w:cstheme="minorHAnsi"/>
                <w:b/>
              </w:rPr>
            </w:pPr>
          </w:p>
          <w:p w14:paraId="329FA3F6" w14:textId="77777777" w:rsidR="005266E4" w:rsidRPr="005F2432" w:rsidRDefault="005266E4" w:rsidP="00D10905">
            <w:pPr>
              <w:spacing w:line="276" w:lineRule="auto"/>
              <w:rPr>
                <w:rFonts w:cstheme="minorHAnsi"/>
                <w:b/>
              </w:rPr>
            </w:pPr>
          </w:p>
          <w:p w14:paraId="3161DF4C" w14:textId="77777777" w:rsidR="005266E4" w:rsidRPr="005F2432" w:rsidRDefault="005266E4" w:rsidP="00D10905">
            <w:pPr>
              <w:spacing w:line="276" w:lineRule="auto"/>
              <w:rPr>
                <w:rFonts w:cstheme="minorHAnsi"/>
                <w:b/>
              </w:rPr>
            </w:pPr>
          </w:p>
          <w:p w14:paraId="12C032AA" w14:textId="77777777" w:rsidR="005266E4" w:rsidRPr="005F2432" w:rsidRDefault="005266E4" w:rsidP="00D10905">
            <w:pPr>
              <w:spacing w:line="276" w:lineRule="auto"/>
              <w:rPr>
                <w:rFonts w:cstheme="minorHAnsi"/>
                <w:b/>
              </w:rPr>
            </w:pPr>
          </w:p>
          <w:p w14:paraId="7264653E" w14:textId="77777777" w:rsidR="005266E4" w:rsidRPr="005F2432" w:rsidRDefault="005266E4" w:rsidP="00D10905">
            <w:pPr>
              <w:spacing w:line="276" w:lineRule="auto"/>
              <w:rPr>
                <w:rFonts w:cstheme="minorHAnsi"/>
                <w:b/>
              </w:rPr>
            </w:pPr>
          </w:p>
          <w:p w14:paraId="108CF24A" w14:textId="77777777" w:rsidR="005266E4" w:rsidRPr="005F2432" w:rsidRDefault="005266E4" w:rsidP="00D10905">
            <w:pPr>
              <w:spacing w:line="276" w:lineRule="auto"/>
              <w:rPr>
                <w:rFonts w:cstheme="minorHAnsi"/>
                <w:b/>
              </w:rPr>
            </w:pPr>
          </w:p>
        </w:tc>
        <w:tc>
          <w:tcPr>
            <w:tcW w:w="7642" w:type="dxa"/>
          </w:tcPr>
          <w:p w14:paraId="0A37B09E" w14:textId="77777777" w:rsidR="005266E4" w:rsidRPr="005F2432" w:rsidRDefault="005266E4" w:rsidP="00D10905">
            <w:pPr>
              <w:spacing w:after="200"/>
              <w:rPr>
                <w:rFonts w:eastAsia="Fira Sans" w:cstheme="minorHAnsi"/>
              </w:rPr>
            </w:pPr>
            <w:r w:rsidRPr="005F2432">
              <w:rPr>
                <w:rFonts w:eastAsia="Fira Sans" w:cstheme="minorHAnsi"/>
              </w:rPr>
              <w:t xml:space="preserve">In future reports, this indicator will have increased precision, scope, and value. </w:t>
            </w:r>
          </w:p>
          <w:p w14:paraId="157F4590" w14:textId="77777777" w:rsidR="005266E4" w:rsidRPr="005F2432" w:rsidRDefault="005266E4" w:rsidP="00D10905">
            <w:pPr>
              <w:spacing w:after="200"/>
              <w:rPr>
                <w:rFonts w:eastAsia="Fira Sans" w:cstheme="minorHAnsi"/>
              </w:rPr>
            </w:pPr>
            <w:r w:rsidRPr="005F2432">
              <w:rPr>
                <w:rFonts w:eastAsia="Fira Sans" w:cstheme="minorHAnsi"/>
              </w:rPr>
              <w:t xml:space="preserve">First, the number of articles used will be increased. With an ever-growing Wikipedia, more relevant articles might become available This requires a joint automated and human classification effort to ensure that the coverage of relevant articles (true positives) is as large as possible and the number of irrelevant articles (false positives) in the sample minimal. </w:t>
            </w:r>
          </w:p>
          <w:p w14:paraId="4E9C6693" w14:textId="77777777" w:rsidR="005266E4" w:rsidRPr="005F2432" w:rsidRDefault="005266E4" w:rsidP="00D10905">
            <w:pPr>
              <w:spacing w:after="200"/>
              <w:rPr>
                <w:rFonts w:eastAsia="Fira Sans" w:cstheme="minorHAnsi"/>
              </w:rPr>
            </w:pPr>
            <w:r w:rsidRPr="005F2432">
              <w:rPr>
                <w:rFonts w:eastAsia="Fira Sans" w:cstheme="minorHAnsi"/>
              </w:rPr>
              <w:t xml:space="preserve">We have various steps in mind that will help increase the precision, scope, and value of this indicator for next year’s report. </w:t>
            </w:r>
          </w:p>
          <w:p w14:paraId="6117F742" w14:textId="77777777" w:rsidR="005266E4" w:rsidRPr="005F2432" w:rsidRDefault="005266E4" w:rsidP="00D10905">
            <w:pPr>
              <w:spacing w:after="200"/>
              <w:rPr>
                <w:rFonts w:eastAsia="Fira Sans" w:cstheme="minorHAnsi"/>
              </w:rPr>
            </w:pPr>
            <w:r w:rsidRPr="005F2432">
              <w:rPr>
                <w:rFonts w:eastAsia="Fira Sans" w:cstheme="minorHAnsi"/>
              </w:rPr>
              <w:t>Second, the data collection and analysis efforts will be extended to other language editions (both for the pageviews and the clickstream data). This would make it possible to track more fine-grained trends at the regional level. It is likely that there is heterogeneity in public engagement in climate change and health, as different regions of the world are currently affected by health consequences of climate change to varying degrees. Studying engagement in different language versions of the Wikipedia could at least partly pick up this heterogeneity.</w:t>
            </w:r>
          </w:p>
          <w:p w14:paraId="6F75815B" w14:textId="77777777" w:rsidR="005266E4" w:rsidRPr="005F2432" w:rsidRDefault="005266E4" w:rsidP="00D10905">
            <w:pPr>
              <w:spacing w:after="200"/>
              <w:rPr>
                <w:rFonts w:eastAsia="Fira Sans" w:cstheme="minorHAnsi"/>
              </w:rPr>
            </w:pPr>
            <w:r w:rsidRPr="005F2432">
              <w:rPr>
                <w:rFonts w:eastAsia="Fira Sans" w:cstheme="minorHAnsi"/>
              </w:rPr>
              <w:t>Third, the analyses with related event data will be enriched. It is plausible to assume and could already be partly shown that public engagement is sensitive towards events, such as extreme weather events or epidemics, but also political and scientific activity such as the COPs or the publication of IPCC reports and protests such as the School Strikes for Climate.</w:t>
            </w:r>
          </w:p>
          <w:p w14:paraId="09F06CDC" w14:textId="77777777" w:rsidR="005266E4" w:rsidRPr="005F2432" w:rsidRDefault="005266E4" w:rsidP="00D10905">
            <w:pPr>
              <w:spacing w:after="200"/>
              <w:rPr>
                <w:rFonts w:eastAsia="Fira Sans" w:cstheme="minorHAnsi"/>
              </w:rPr>
            </w:pPr>
            <w:r w:rsidRPr="005F2432">
              <w:rPr>
                <w:rFonts w:eastAsia="Fira Sans" w:cstheme="minorHAnsi"/>
              </w:rPr>
              <w:t>Fourth, complementary data to track and validate public attention, such as survey, experimental, and other online data will be explored.</w:t>
            </w:r>
          </w:p>
          <w:p w14:paraId="678CDD81" w14:textId="77777777" w:rsidR="005266E4" w:rsidRPr="005F2432" w:rsidRDefault="005266E4" w:rsidP="00D10905">
            <w:pPr>
              <w:spacing w:after="200"/>
              <w:rPr>
                <w:rFonts w:eastAsia="Fira Sans" w:cstheme="minorHAnsi"/>
              </w:rPr>
            </w:pPr>
            <w:r w:rsidRPr="005F2432">
              <w:rPr>
                <w:rFonts w:eastAsia="Fira Sans" w:cstheme="minorHAnsi"/>
              </w:rPr>
              <w:t>Beyond the 2019 Lancet Countdown report, analyses of individual-level engagement will be undertaken, using pageview data from Wikimedia.  In time, this indicator may draw on both clickstream and pageview data.</w:t>
            </w:r>
          </w:p>
        </w:tc>
      </w:tr>
      <w:tr w:rsidR="005266E4" w:rsidRPr="005F2432" w14:paraId="2490DFD1" w14:textId="77777777" w:rsidTr="00D10905">
        <w:tc>
          <w:tcPr>
            <w:tcW w:w="1374" w:type="dxa"/>
          </w:tcPr>
          <w:p w14:paraId="7117F064" w14:textId="77777777" w:rsidR="005266E4" w:rsidRPr="005F2432" w:rsidRDefault="005266E4" w:rsidP="00D10905">
            <w:pPr>
              <w:spacing w:line="276" w:lineRule="auto"/>
              <w:rPr>
                <w:rFonts w:cstheme="minorHAnsi"/>
                <w:b/>
              </w:rPr>
            </w:pPr>
            <w:r w:rsidRPr="005F2432">
              <w:rPr>
                <w:rFonts w:cstheme="minorHAnsi"/>
                <w:b/>
              </w:rPr>
              <w:t>Additional information</w:t>
            </w:r>
          </w:p>
        </w:tc>
        <w:tc>
          <w:tcPr>
            <w:tcW w:w="7642" w:type="dxa"/>
          </w:tcPr>
          <w:p w14:paraId="3E6E15D4" w14:textId="4B2C63BA" w:rsidR="005266E4" w:rsidRPr="005F2432" w:rsidRDefault="005266E4" w:rsidP="00D10905">
            <w:pPr>
              <w:rPr>
                <w:rFonts w:eastAsia="Fira Sans" w:cstheme="minorHAnsi"/>
                <w:i/>
              </w:rPr>
            </w:pPr>
            <w:r w:rsidRPr="005F2432">
              <w:rPr>
                <w:rFonts w:eastAsia="Fira Sans" w:cstheme="minorHAnsi"/>
                <w:i/>
              </w:rPr>
              <w:t>List of English Wikipedia articles used to track public engagement in climate change</w:t>
            </w:r>
          </w:p>
          <w:p w14:paraId="20483644" w14:textId="77777777" w:rsidR="005266E4" w:rsidRPr="005F2432" w:rsidRDefault="005266E4" w:rsidP="00D10905">
            <w:pPr>
              <w:spacing w:after="200"/>
              <w:rPr>
                <w:rFonts w:eastAsia="Fira Sans" w:cstheme="minorHAnsi"/>
                <w:i/>
                <w:sz w:val="16"/>
                <w:szCs w:val="16"/>
              </w:rPr>
            </w:pPr>
            <w:r w:rsidRPr="005F2432">
              <w:rPr>
                <w:rFonts w:eastAsia="Fira Sans" w:cstheme="minorHAnsi"/>
                <w:sz w:val="16"/>
                <w:szCs w:val="16"/>
              </w:rPr>
              <w:t>1998 United Nations Climate Change Conference, 2001 United Nations Climate Change Conference, 2002 United Nations Climate Change Conference, 2003 United Nations Climate Change Conference, 2004 United Nations Climate Change Conference, 2005 United Nations Climate Change Conference, 2006 United Nations Climate Change Conference, 2007 United Nations Climate Change Conference, 2008 United Nations Climate Change Conference, 2009 United Nations Climate Change Conference, 2010 United Nations Climate Change Conference, 2011 United Nations Climate Change Conference, 2012 United Nations Climate Change Conference, 2013 United Nations Climate Change Conference, 2014 United Nations Climate Change Conference, 2015 United Nations Climate Change Conference, 2016 United Nations Climate Change Conference, 2017 United Nations Climate Change Conference, 2018 United Nations Climate Change Conference, Abrupt climate change, Academy of Climate Change Education and Research, Adaptation to climate change in Jordan, Adaptation to global warming in Australia, Advisory Group on Greenhouse Gases, Alice, the Zeta Cat and Climate Change, Amundsen-Nobile Climate Change Tower, Attribution of recent climate change, Australian Greenhouse Office, Aviation and climate change, Avoiding Dangerous Climate Change (2005 conference), Bølling-Allerød warming, Book:Global warming, Book:Global warming denial, Business action on climate change, Campaign against Climate Change, CCS and climate change mitigation, Centre for Climate Change Economics and Policy, Civil Society Coalition on Climate Change, Climate change, Climate Change (Scotland) Act 2009, Climate Change Accountability Act (Bill C-224), Climate change acronyms, Climate Change Act 2008, Climate change adaptation, Climate change adaptation in Bangladesh, Climate change adaptation in Greenland, Climate change adaptation strategies on the German coast, Climate change and agriculture, Climate change and ecosystems, Climate Change and Emissions Management Amendment Act, Climate change and gender, Climate change and indigenous persons, Climate change and invasive species, Climate change and potatoes, Climate change and poverty, Climate Change and Sustainable Energy Act 2006, Climate Change Authority, Climate change denial, Climate Change Denial Disorder, Climate Change Denial: Heads in the Sand, Climate change education (CCE), Climate change feedback, Climate change in Africa, Climate change in Argentina, Climate change in Australia, Climate change in Bangladesh, Climate change in Europe, Climate change in France, Climate change in Germany, Climate change in Grenada, Climate change in Guatemala, Climate change in Honduras, Climate change in India, Climate change in Indonesia, Climate change in Pakistan, Climate change in the Arctic, Climate change in the Caribbean, Climate change in the United Kingdom, Climate change in Turkey, Climate change in Tuvalu, Climate change in Vietnam, Climate change mitigation, Climate change mitigation scenarios, Climate change opinion by country, Climate Change Performance Index, Climate change policy of California, Climate change policy of the George W. Bush administration, Climate change policy of the United States, Climate Change Response Act 2002, Climate change scenario, Climate Change TV, Climate change, industry and society, Climate Change: Global Risks, Challenges and Decisions, Cloud formation and climate change, Co-benefits of climate change mitigation, Committee on Climate Change, Committee on Climate Change Science and Technology Integration, Conservatory (greenhouse), Cool It: The Skeptical Environmentalist's Guide to Global Warming, Criticism of the IPCC Fourth Assessment Report, Debate over China's economic responsibilities for climate change mitigation, Deforestation and climate change, Delta 3 greenhouse, Description of the Medieval Warm Period and Little Ice Age in IPCC reports, Durban Industry Climate Change Partnership Project, Economic impacts of climate change, Economics of climate change mitigation, Economics of global warming, Economists' Statement on Climate Change, Effects of climate change on island nations, Effects of climate change on plant biodiversity, Effects of climate change on terrestrial animals, Effects of climate change on wine production, Effects of global warming, Effects of global warming on Australia, Effects of global warming on human health, Effects of global warming on humans, Effects of global warming on marine mammals, Effects of global warming on oceans, Effects of global warming on South Asia, Effects of global warming on Sri Lanka, Euro-Mediterranean Center on Climate Change, European Climate Change Programme, Extinction risk from global warming, ExxonMobil climate change controversy, Fisheries and climate change, G8 Climate Change Roundtable, Garnaut Climate Change Review, Global Roundtable on Climate Change, Global warming, Global warming conspiracy theory, Global warming controversy, Global warming game, Global warming hiatus, Global warming in Antarctica, Global warming in popular culture, Global Warming Policy Foundation, Global Warming Pollution Reduction Act of 2007, Global warming potential, Global Warming Solutions Act of 2006, Global Warming: The Signs and The Science, Glossary of climate change, Grantham Institute – Climate Change and Environment, Greenhouse, Greenhouse and icehouse Earth, Greenhouse debt, Greenhouse Development Rights, Greenhouse effect, Greenhouse gas, Greenhouse gas accounting, Greenhouse gas emissions accounting, Greenhouse gas emissions by Australia, Greenhouse gas emissions by the United Kingdom, Greenhouse gas emissions by the United States, Greenhouse gas emissions by Turkey, Greenhouse gas footprint, Greenhouse gas inventory, Greenhouse gas monitoring, Greenhouse gas removal, Greenhouse Gases Observing Satellite, Greenhouse Mafia, Historical impacts of climate change, History of climate change science, How Global Warming Works, Human Rights and Climate Change, Index of climate change articles, Indian Network on Climate Change Assessment, Indigenous Peoples Climate Change Assessment Initiative, Individual action on climate change, Individual and political action on climate change, Intergovernmental Panel on Climate Change, International Climate Change Partnership, International Conference on Climate Change, International Journal of Greenhouse Gas Control, IPCC Fifth Assessment Report, IPCC First Assessment Report, IPCC Fourth Assessment Report, IPCC list of greenhouse gases, IPCC Second Assessment Report, IPCC Summary for Policymakers, IPCC supplementary report, 1992, IPCC Third Assessment Report, Life-cycle greenhouse-gas emissions of energy sources, List of authors of Climate Change 2007: The Physical Science Basis, List of climate change books, List of climate change initiatives, List of countries by greenhouse gas emissions, List of countries by greenhouse gas emissions per capita, List of ministers of climate change, List of scientists who disagree with the scientific consensus on global warming, Long-term effects of global warming, Major Economies Forum on Energy and Climate Change, Media coverage of global warming, Midwestern Greenhouse Gas Reduction Accord, Mitigation of global warming in Australia, Muslim Seven Year Action Plan on Climate Change, New South Wales Greenhouse Gas Abatement Scheme, Oeschger Centre for Climate Change Research, Ozone depletion and climate change, Physical impacts of climate change, Physical properties of greenhouse gases, Political economy of climate change, Politics of global warming, Portal:Global warming, Post–Kyoto Protocol negotiations on greenhouse gas emissions, Premier's Climate Change Council, Program on Energy Efficiency in Artisanal Brick Kilns in Latin America to Mitigate Climate Change, Public opinion on global warming, Rapid Climate Change-Meridional Overturning Circulation and Heatflux Array, Regional climate change initiatives in the United States, Regional effects of global warming, Regional Greenhouse Gas Initiative, Regulation of greenhouse gases under the Clean Air Act, Renewable Energy Sources and Climate Change Mitigation, Ringed seals and climate change, Royal Greenhouses of Laeken, Runaway greenhouse effect, Scientific opinion on climate change, Scorcher: The Dirty Politics of Climate Change, Seawater greenhouse, Special Report on Global Warming of 1.5 °C, Surveys of scientists' views on climate change, Template:United Nations climate change conferences, The Great Global Warming Swindle, The Greenhouse Conspiracy, Total equivalent warming impact, Tropical cyclones and climate change, United Kingdom Climate Change Programme, United Nations Climate Change conference, United Nations Special Envoy on Climate Change, United States federal register of greenhouse gas emissions, United States House Select Committee on Energy Independence and Global Warming, Valleyfield greenhouse, White House Office of Energy and Climate Change Policy, World Climate Change Conference, Moscow, World People's Conference on Climate Change, World Wide Views on Global Warming</w:t>
            </w:r>
            <w:r w:rsidRPr="005F2432" w:rsidDel="00A66BE1">
              <w:rPr>
                <w:rFonts w:eastAsia="Fira Sans" w:cstheme="minorHAnsi"/>
                <w:sz w:val="16"/>
                <w:szCs w:val="16"/>
              </w:rPr>
              <w:t xml:space="preserve"> </w:t>
            </w:r>
          </w:p>
          <w:p w14:paraId="0D5696CA" w14:textId="77777777" w:rsidR="005266E4" w:rsidRPr="005F2432" w:rsidRDefault="005266E4" w:rsidP="00D10905">
            <w:pPr>
              <w:rPr>
                <w:rFonts w:eastAsia="Fira Sans" w:cstheme="minorHAnsi"/>
                <w:i/>
              </w:rPr>
            </w:pPr>
            <w:r w:rsidRPr="005F2432">
              <w:rPr>
                <w:rFonts w:eastAsia="Fira Sans" w:cstheme="minorHAnsi"/>
                <w:i/>
              </w:rPr>
              <w:t>List of English Wikipedia articles used to track public engagement in health</w:t>
            </w:r>
          </w:p>
          <w:p w14:paraId="4DE36CD1" w14:textId="77777777" w:rsidR="005266E4" w:rsidRPr="005F2432" w:rsidRDefault="005266E4" w:rsidP="00D10905">
            <w:pPr>
              <w:spacing w:after="200"/>
              <w:rPr>
                <w:rFonts w:eastAsia="Fira Sans" w:cstheme="minorHAnsi"/>
                <w:sz w:val="16"/>
                <w:szCs w:val="16"/>
              </w:rPr>
            </w:pPr>
            <w:r w:rsidRPr="005F2432">
              <w:rPr>
                <w:rFonts w:eastAsia="Fira Sans" w:cstheme="minorHAnsi"/>
                <w:sz w:val="16"/>
                <w:szCs w:val="16"/>
              </w:rPr>
              <w:t>1793 Philadelphia yellow fever epidemic, 1863–1875 cholera pandemic, 1889–90 flu pandemic, 1974 smallpox epidemic in India, 2009 Bolivian dengue fever epidemic, 2013 Swansea measles epidemic, 2015–16 Zika virus epidemic, Academy of Nutrition and Dietetics, Acute eosinophilic pneumonia, Adult-onset Still's disease, Advances in Nutrition, Affordable Medicines Facility-malaria, Africa Fighting Malaria, Africa/Harvard School of Public Health Partnership for Cohort Research and Training, African Malaria Network Trust, African Nutrition Leadership Programme, Against Malaria Foundation, Aging-associated diseases, Air pollution, Air pollution and traffic congestion in Tehran, Air pollution forecasting, Air pollution in Hong Kong, Air pollution in Macau, Air pollution on vegetation, Air pollution sensor, Airborne disease, Airport malaria, Alan Howard (nutritionist), Alexander disease, Alveolar hydatid disease, Alzheimer Disease and Associated Disorders, Alzheimer's disease, Alzheimer's disease biomarkers, Alzheimer's Disease Cooperative Study, Alzheimer's disease in the media, Alzheimer's Disease Neuroimaging Initiative, Amazon Malaria Initiative, America's Health Care Crisis Solved, American Association of Public Health Dentistry, American Association of Public Health Physicians, American College of Epidemiology, American Journal of Epidemiology, American Public Health Association, American Society for Nutrition, American Society for Parenteral and Enteral Nutrition, Anaerobic infection, Andersen healthcare utilization model, Animal nutrition, Animal nutritionist, Annals of Epidemiology, Annual Review of Nutrition, Anthroponotic disease, Anti-IgLON5 disease, Antidiarrhoeal, Antimalarial medication, Apparent infection rate, Applied Physiology, Nutrition, and Metabolism, Asia Pacific Leaders Malaria Alliance, Asia Pacific Malaria Elimination Network, Aspiration pneumonia, Aspirin exacerbated respiratory disease, Association for Nutrition, Association of Medical Microbiology and Infectious Disease Canada, Association of Public Health Laboratories, Atypical pneumonia, Australian Measles Control Campaign, Autoimmune disease, Autoimmune disease in women, Autoimmune inner ear disease, Autosomal dominant polycystic kidney disease, Autosomal recessive polycystic kidney disease, Bachelor of Science in Public Health, Bacterial pneumonia, Balwadi Nutrition Programme, Bangladesh National Nutrition Council, Batten disease, Baumol's cost disease, Behavior change (public health), Behçet's disease, Belgian Health Care Knowledge Centre, BENTA disease, Bills of mortality, Binswanger's disease, Biochemistry of Alzheimer's disease, Biologically based mental illness, Biomarker epidemiology, Biphasic disease, Blackheart (plant disease), Blood-borne disease, Blount's disease, Bluetongue disease, British Journal of Nutrition, Caerphilly Heart Disease Study, Calcium pyrophosphate dihydrate crystal deposition disease, California Center for Public Health Advocacy, Camurati–Engelmann disease, Canadian Public Health Association, Canadian Society for Epidemiology and Biostatistics, Canavan disease, Cancer Epidemiology (journal), Cancer Epidemiology, Biomarkers &amp; Prevention, Canine vector-borne disease, Capitation (healthcare), Cardiovascular disease, Caribbean Public Health Agency, Caroli disease, Carrion's disease, Castleman's disease, Cat-scratch disease, Catheter-associated urinary tract infection, Causes of mental disorders, Cavitary pneumonia, Center for Infectious Disease Research, Center for Infectious Disease Research and Policy, Centre for History in Public Health, London School of Hygiene and Tropical Medicine, Chagas disease, Chelates in animal nutrition, Child Health and Nutrition Research Initiative, Child mortality, Childhood chronic illness, Children's right to adequate nutrition in New Zealand, Chinese Classification of Mental Disorders, Chlamydia infection, Chlamydophila pneumoniae, Cholera outbreaks and pandemics, Chronic diseases, Chronic illness, Chronic Lyme disease, Chronic obstructive pulmonary disease, Cinematography in healthcare, Classification of mental disorders, Classification of pneumonia, Clinical epidemiology, Clinical Epidemiology (journal), Clinical nutrition, Clinton health care plan of 1993, Clostridioides difficile infection, CNS demyelinating autoimmune diseases, Coalition for Epidemic Preparedness Innovations, Coeliac disease, Cognitive epidemiology, Coinfection, Cold agglutinin disease, Collider (epidemiology), Colorado Department of Health Care Policy and Financing, Commission on the Accreditation of Healthcare Management Education, Common disease-common variant, Communicable diseases, Community Dentistry and Oral Epidemiology, Community-acquired pneumonia, Comorbidity, Comparison of the healthcare systems in Canada and the United States, Compartmental models in epidemiology, Compression of morbidity, Computational epidemiology, Conflict epidemiology, Congenital cytomegalovirus infection, Congenital malaria, Contagious bovine pleuropneumonia, Contagious disease, Convention on Long-Range Transboundary Air Pollution, Corn stunt disease, Coronary artery disease, Council on Education for Public Health, Creutzfeldt–Jakob disease, Critical illness insurance, Critical Reviews in Food Science and Nutrition, Crohn's disease, Cryptic infection, Cryptogenic organizing pneumonia, Degenerative disc disease, Degenerative disease, Dental public health, Department of Epidemiology, Columbia University, Depression of Alzheimer disease, Desquamative interstitial pneumonia, Developmental disorder, Diagnosis of malaria, Diagnostic and Statistical Manual of Mental Disorders, Diarrheal diseases, Disease, Disease burden, Disease cluster, Disease Control Priorities Project, Disease diffusion mapping, Disease in fiction, Disease Isolation, Disease management (health), Disease resistance, Disease surveillance, Disease X, Diseases, Diseases and epidemics of the 19th century, Diseases of abnormal polymerization, Diseases of affluence, Diseases of poverty, Doctor of Public Health, Dole Nutrition Institute, Drugs for Neglected Diseases Initiative, Dukes' disease, Dust pneumonia, E-epidemiology, Ear infection, Early-onset Alzheimer's disease, Ebola virus disease, Economic epidemiology, Ehrlichiosis ewingii infection, EMBRACE Healthcare Reform Plan, Emerging infectious disease, Emerging Themes in Epidemiology, Endemic (epidemiology), Endogenous infection, Environmental disease, Environmental epidemiology, Eosinophilic pneumonia, Ephialtes (illness), Epidemic, Epidemic Intelligence Service, Epidemic models on lattices, Epidemic polyarthritis, Epidemic typhus, Epidemiology, Epidemiology (journal), Epidemiology and Infection, Epidemiology and Psychiatric Sciences, Epidemiology data for low-linear energy transfer radiation, Epidemiology in Country Practice, Epidemiology of asthma, Epidemiology of attention deficit hyperactive disorder, Epidemiology of autism, Epidemiology of bed bugs, Epidemiology of binge drinking, Epidemiology of breast cancer, Epidemiology of cancer, Epidemiology of chikungunya, Epidemiology of child psychiatric disorders, Epidemiology of childhood obesity, Epidemiology of depression, Epidemiology of diabetes mellitus, Epidemiology of domestic violence, Epidemiology of HIV/AIDS, Epidemiology of malnutrition, Epidemiology of measles, Epidemiology of metabolic syndrome, Epidemiology of plague, Epidemiology of pneumonia, Epidemiology of schizophrenia, Epidemiology of suicide, Epidemiology of syphilis, Epstein-Barr virus-associated lymphoproliferative diseases, Eradication of infectious diseases, Escape Fire: The Fight to Rescue American Healthcare, Essence (Electronic Surveillance System for the Early Notification of Community-based Epidemics), European Centre for Disease Prevention and Control, European Journal of Clinical Nutrition, European Journal of Epidemiology, European Journal of Nutrition, European Parliament Committee on the Environment, Public Health and Food Safety, European Programme for Intervention Epidemiology Training, European Prospective Investigation into Cancer and Nutrition, European Public Health Alliance, European Public Health Association, European Society for Clinical Nutrition and Metabolism, European Society for Paediatric Infectious Diseases, European Society of Clinical Microbiology and Infectious Diseases, European Working Group for Legionella Infections, Evolution of Infectious Disease, Evolutionary epidemiology, Experimental epidemiology, Fair Share Health Care Act, Familial renal disease in animals, Fazio–Londe disease, Febrile infection-related epilepsy syndrome, Federation of European Nutrition Societies, Feline infectious anemia, Feline infectious peritonitis, Feline lower urinary tract disease, Field Epidemiology Training Program, Fifth disease, Fire breather's pneumonia, First Nations nutrition experiments, Focal infection theory, Focus of infection, Food &amp; Nutrition Research, Food and Nutrition Bulletin, Food pyramid (nutrition), Foodborne illness, Foot-and-mouth disease, Free-market healthcare, Fungal pneumonia, Gastrointestinal disease, Genetic epidemiology, Genetic Epidemiology (journal), Geospatial Measurements of Air Pollution, Germ theory of disease, GIS and public health, Global Acute Malnutrition, Global Alliance for Improved Nutrition, Global Burden of Disease Study, Global Coalition Against Pneumonia, Global Infectious Disease Epidemiology Network, Global Malaria Action Plan, Global Network for Neglected Tropical Diseases, Global Public Health Intelligence Network, Global Research Collaboration for Infectious Disease Preparedness, Globalization and disease, Gram-negative bacterial infection, Graves' disease, Groningen epidemic, Group B streptococcal infection, Health care access among Dalits in India, Health Care Card, Health Care Compact, Health care efficiency measures, Health care finance in the United States, Health Care for Women International, Health care fraud, Health care in Argentina, Health care in Australia, Health Care in Canada Survey, Health care in Colombia, Health care in Cyprus, Health care in France, Health care in Karachi, Health care in Mozambique, Health care in New Zealand, Health care in Poland, Health care in Saudi Arabia, Health care in Spain, Health care in Sweden, Health care in the Philippines, Health care in the United Kingdom, Health care in the United States, Health care in Turkey, Health care in Venezuela, Health care prices in the United States, Health care ratings, Health care rationing, Health care reforms proposed during the Obama administration, Health care sharing ministry, Health care system in Japan, Health care system of the elderly in Germany, Health care time and motion study, Healthcare availability for undocumented immigrants in the United States, Healthcare in Albania, Healthcare in Austria, Healthcare in Azerbaijan, Healthcare in Bahrain, Healthcare in Belgium, Healthcare in Brazil, Healthcare in Canada, Healthcare in China, Healthcare in Croatia, Healthcare in Cuba, Healthcare in Denmark, Healthcare in Egypt, Healthcare in England, Healthcare in Estonia, Healthcare in Ethiopia, Healthcare in Finland, Healthcare in Georgia (country), Healthcare in Germany, Healthcare in Greece, Healthcare in Hungary, Healthcare in Iceland, Healthcare in India, Healthcare in Indonesia, Healthcare in Iran, Healthcare in Iraq, Healthcare in Israel, Healthcare in Italy, Healthcare in Kenya, Healthcare in Kuwait, Healthcare in Luxembourg, Healthcare in Madagascar, Healthcare in Malawi, Healthcare in Malaysia, Healthcare in Malta, Healthcare in Mexico, Healthcare in Moldova, Healthcare in Nicaragua, Healthcare in Nigeria, Healthcare in Norway, Healthcare in Pakistan, Healthcare in Panama, Healthcare in Peru, Healthcare in Portugal, Healthcare in Qatar, Healthcare in Romania, Healthcare in Russia, Healthcare in Rwanda, Healthcare in Saint Helena, Healthcare in San Marino, Healthcare in Scotland, Healthcare in Senegal, Healthcare in Serbia, Healthcare in Sierra Leone, Healthcare in Singapore, Healthcare in Slovakia, Healthcare in Slovenia, Healthcare in South Africa, Healthcare in South Korea, Healthcare in Switzerland, Healthcare in Taiwan, Healthcare in Tanzania, Healthcare in Thailand, Healthcare in the Czech Republic, Healthcare in the Isle of Man, Healthcare in the Netherlands, Healthcare in the Palestinian territories, Healthcare in the Republic of Ireland, Healthcare in the United Arab Emirates, Healthcare in Tristan da Cunha, Healthcare in Uganda, Healthcare in Ukraine, Healthcare in Wales, Healthcare in Zambia, Healthcare rationing in the United States, Healthcare real estate, Healthcare reform debate in the United States, Healthcare reform in China, Healthcare reform in the United States, Healthcare shortage area, Healthcare Spending Account, Healthcare transport, Healthcare UK, HealthCare Volunteer, HealthCare.gov, History of emerging infectious diseases, History of health care reform in the United States, History of malaria, History of mental disorders, History of Tay–Sachs disease, History of USDA nutrition guides, Holozoic nutrition, Home health care software, Homosexuality as a disease, Hookworm infection, Hospital-acquired infection, Hospital-acquired pneumonia, How to Have Sex in an Epidemic, Human genetic resistance to malaria, Human papillomavirus infection, Hypertensive disease of pregnancy, ICAN: Infant, Child, &amp; Adolescent Nutrition, Idiopathic disease, Idiopathic interstitial pneumonia, Idiopathic multicentric Castleman disease, Idiopathic orbital inflammatory disease, Idiopathic pneumonia syndrome, IgG4-related disease, IgG4-related ophthalmic disease, IgG4-related skin disease, Illness, Imagine No Malaria, Immigrant health care in the United States, Indiana University School of Public Health-Bloomington, Indoor air pollution in developing nations, Inequality in disease, Infant mortality, Infant nutrition, Infection, Infection control, Infection Control Society of Pakistan, Infection rate, Infections associated with diseases, Infectious causes of cancer, Infectious coryza in chickens, Infectious disease (athletes), Infectious disease (medical specialty), Infectious Disease (Notification) Act 1889, Infectious Disease Pharmacokinetics Laboratory, Infectious Disease Research Institute, Infectious diseases, Infectious Diseases Institute, Infectious Diseases Society of America, Inflammatory bowel disease, Inflammatory demyelinating diseases of the central nervous system, Integrated disease surveillance program, Integrated Management of Childhood Illness, International Association of National Public Health Institutes, International Journal of Behavioral Nutrition and Physical Activity, International Journal of Epidemiology, International Journal of Sport Nutrition and Exercise Metabolism, International Lyme and Associated Diseases Society, International Society for Environmental Epidemiology, International Society for Infectious Diseases in Obstetrics and Gynaecology, International Society for Pharmacoepidemiology, International Statistical Classification of Diseases and Related Health Problems, International Union of Air Pollution Prevention and Environmental Protection Associations, Intestinal infectious diseases, Iron Triangle of Health Care, Jembrana disease, Jennifer McMahon (nutritionist), Journal of Alzheimer's Disease, Journal of Clinical Epidemiology, Journal of Epidemiology, Journal of Epidemiology and Biostatistics, Journal of Epidemiology and Community Health, Journal of Exposure Science and Environmental Epidemiology, Journal of Human Nutrition and Dietetics, Journal of Nutrition, Journal of Nutritional Biochemistry, Journal of Parenteral and Enteral Nutrition, Journal of the Academy of Nutrition and Dietetics, Jurosomatic illness, Kashin–Beck disease, Kawasaki disease, Krabbe disease, Kuru (disease), Kyasanur Forest disease, Landscape epidemiology, Leveraging Agriculture for Improving Nutrition and Health, Lipid pneumonia, List of autoimmune diseases, List of diseases eliminated from the United States, List of epidemics, List of feline diseases, List of foodborne illness outbreaks, List of foodborne illness outbreaks by death toll, List of ICD-9 codes 290–319: mental disorders, List of infections of the central nervous system, List of infectious diseases, List of infectious diseases causing flu-like syndrome, List of Legionnaires' disease outbreaks, List of mental disorders, List of national public health agencies, List of pneumonia deaths, List of types of malnutrition, Liverpool Neurological Infectious Diseases Course, Lobar pneumonia, Localized disease, London Declaration on Neglected Tropical Diseases, Lower respiratory tract infection, Lung disease, Lyme disease, Lyme disease microbiology, Lymphocytic interstitial pneumonia, Lysosomal storage disease, Madras motor neuron disease, Malaria, Malaria and the Caribbean, Malaria antigen detection tests, Malaria Atlas Project, Malaria Consortium, Malaria Control Project, Malaria culture, Malaria Day in the Americas, Malaria Eradication Scientific Alliance, Malaria Journal, Malaria No More, Malaria No More UK, Malaria Policy Advisory Committee, Malaria prophylaxis, Malaria vaccine, Malarial nephropathy, MalariaWorld, Malaysian Journal of Nutrition, Malnutrition, Malnutrition in children, Malnutrition in India, Malnutrition in Kerala, Malnutrition in Peru, Malnutrition in South Africa, Malnutrition in Zimbabwe, Management of Crohn's disease, Managerial epidemiology, Marburg virus disease, Mass psychogenic illness, Massachusetts smallpox epidemic, Maternal healthcare in Texas, Maternal mortality, Maternal mortality ratio, Mayaro virus disease, Measles, Measles &amp; Rubella Initiative, Measles hemagglutinin, Measles morbillivirus, Measles resurgence in the United States, Measles vaccine, Medical students' disease, Medicines for Malaria Venture, Mekong Basin Disease Surveillance, Melanie's Marvelous Measles, Meningococcal disease, Mental disorder, Mental disorders and gender, Mental illness, Michael Colgan (nutritionist), Micronutrient malnutrition, Mitochondrial disease, Mixed connective tissue disease, Mobile source air pollution, Modern Healthcare, Molecular epidemiology, Molecular Nutrition &amp; Food Research, Morbidity and Mortality Weekly Report, Mosquito-borne disease, Mosquito-malaria theory, Motor neuron disease, Motor Neurone Disease Association, Muesli belt malnutrition, Multiple complex developmental disorder, Multisystem developmental disorder, Music therapy for Alzheimer's disease, Mycobacterium avium-intracellulare infection, Mycoplasma hominis infection, Mycoplasma pneumonia, National Air Pollution Symposium, National Association for Public Health Policy, National Center for Disease Control and Public Health (Georgia), National Comorbidity Survey, National Emerging Infectious Diseases Laboratories, National Foundation for Infectious Diseases, National Health and Nutrition Examination Survey, National Institute for Communicable Diseases, National Institute of Malaria Research, National Malaria Eradication Program, National Perinatal Epidemiology Unit, National School of Public Health (Spain), Neglected tropical disease research and development, Neglected tropical diseases, Neonatal infection, Nephropathia epidemica, Neuro-Behçet's disease, Neurodevelopmental disorder, Neuroepidemiology (journal), NINCDS-ADRDA Alzheimer's Criteria, Noma (disease), Non-alcoholic fatty liver disease, Non-communicable disease, Non-communicable diseases, Non-specific interstitial pneumonia, Norwegian Institute of Public Health, Notifiable disease, Notifiable diseases in Sweden, Nutrition, Nutrition (journal), Nutrition and Cancer, Nutrition and Education International, Nutrition and Health, Nutrition Foundation of the Philippines, Nutrition in Clinical Practice, Nutrition Journal, Nutrition Reviews, Nutrition transition, Nutritional Neuroscience (journal), NutritionDay, Nutritionist, Occult pneumonia, Occupational exposure to Lyme disease, Opportunistic infection, Organic mental disorder, Outline of air pollution dispersion, Overnutrition, Overwhelming post-splenectomy infection, Oxford Brookes Centre for Nutrition and Health, Paediatric and Perinatal Epidemiology, Paget's disease of bone, Pandemic, Pandemic severity index, Papaya Bunchy Top Disease, Parasitic disease, Parasitic pneumonia, Parkinson's disease, Pay for performance (healthcare), Pelvic inflammatory disease, Pervasive developmental disorder, Pervasive developmental disorder not otherwise specified, Peyronie's disease, Pick's disease, Pinta (disease), Plague (disease), Plant nutrition, Plum Island Animal Disease Center, Pneumococcal infection, Pneumococcal pneumonia, Pneumocystis pneumonia, Pneumonia, Pneumonia (non-human), Pneumonia jacket, Pneumonia severity index, Pogosta disease, Portal:Malaria, Portal:Pervasive developmental disorders, Postorgasmic illness syndrome, Pott disease, Prebiotic (nutrition), Pregnancy-associated malaria, President's Malaria Initiative, Prevalence of mental disorders, Prevention of Tay–Sachs disease, Private healthcare, Progressive disease, Protein–energy malnutrition, Psychiatric epidemiology, Psychogenic disease, Public health, Public Health Agency of Canada, Public Health Agency of Sweden, Public Health Emergency of International Concern, Public health genomics, Public health informatics, Public health insurance option, Public health intervention, Public health laboratory, Public health law, Public health nursing, Public Health Nutrition, Public health observatory, Public health problems in the Aral Sea region, Public Health Research Institute, Public health surveillance, Public health system in India, Public Health Wales, Publicly funded health care, Quantum suicide and immortality, Rare disease, RBM Partnership To End Malaria, Reactive airway disease, Real-time outbreak and disease surveillance, Refugee health care in Canada, Reproductive health care for incarcerated women in the United States, Reproductive system disease, Respiratory disease, Respiratory diseases, Respiratory tract infection, Rheumatoid disease of the spine, Ron Rivera (public health), Royal Commission on the Future of Health Care in Canada, Rural health care in Australia, School health and nutrition services, Serratia infection, Services for mental disorders, Shona Holmes health care incident, Sickle cell disease, Single-payer healthcare, Skin and skin structure infection, Skin infection, Social Psychiatry and Psychiatric Epidemiology, Sociality and disease transmission, Societal and cultural aspects of Tay–Sachs disease, South African Malaria Initiative, South Texas Center for Emerging Infectious Diseases, Southern tick-associated rash illness, Spatial and Spatio-temporal Epidemiology, Specific replant disease, Stateville Penitentiary Malaria Study, Strengthening the reporting of observational studies in epidemiology, Streptococcus pneumoniae, Subclinical infection, Suicide epidemic, Superinfection, Surgical Infections, Susceptibility and severity of infections in pregnancy, Sweating sickness epidemics, Swedish Healthcare, Systemic disease, Target Malaria, Tay–Sachs disease, Template:Acari-borne diseases, Template:Eradication of infectious disease, Template:Gram-positive actinobacteria diseases, Template:Infectious disease, Template:Infectious-disease-stub, Template:Pervasive developmental disorders, Template:Plant nutrition, Template:Vertically transmitted infection, The Global Fund to Fight AIDS, Tuberculosis and Malaria, The Journal of Nutrition, Health and Aging, Theiler's disease, Tick-borne disease, Tick-Borne Disease Alliance, Timeline of Alzheimer's disease, Timeline of healthcare in China, Timeline of healthcare in Cuba, Timeline of healthcare in Egypt, Timeline of healthcare in Ethiopia, Timeline of healthcare in France, Timeline of healthcare in Germany, Timeline of healthcare in India, Timeline of healthcare in Italy, Timeline of healthcare in Japan, Timeline of healthcare in Kenya, Timeline of healthcare in Nigeria, Timeline of healthcare in Russia, Timeline of healthcare in South Africa, Timeline of healthcare in the Democratic Republic of the Congo, Timeline of healthcare in the United Kingdom, Timeline of malaria, Timeline of measles, Timeline of peptic ulcer disease and Helicobacter pylori, Top dying disease, Traditional Healthcare, Tropical disease, Two-tier healthcare, Tyzzer's disease, UCSC Malaria Genome Browser, Undernutrition, Universal Declaration on the Eradication of Hunger and Malnutrition, Ureaplasma urealyticum infection, Usual interstitial pneumonia, Vaccine-preventable diseases, Vapours (disease), Vector (epidemiology), Venereal Disease Research Laboratory test, Ventilator-associated pneumonia, Vermont health care reform, Vertically transmitted infection, Very early onset inflammatory bowel disease, Veterinary public health, Viral pneumonia, Virgin soil epidemic, Vogt–Koyanagi–Harada disease, Waterborne diseases, Weather and climate effects on Lyme disease exposure, Whipple's disease, WHO disease staging system for HIV infection and disease, WHO Disease Staging System for HIV Infection and Disease in Adults and Adolescents, WHO Disease Staging System for HIV Infection and Disease in Children, Wildlife trafficking and emerging zoonotic diseases, Wilson's disease, Wilt disease, World Malaria Day, World Pneumonia Day</w:t>
            </w:r>
            <w:r w:rsidRPr="005F2432" w:rsidDel="00A66BE1">
              <w:rPr>
                <w:rFonts w:eastAsia="Fira Sans" w:cstheme="minorHAnsi"/>
                <w:sz w:val="16"/>
                <w:szCs w:val="16"/>
              </w:rPr>
              <w:t xml:space="preserve"> </w:t>
            </w:r>
          </w:p>
          <w:p w14:paraId="28D278ED" w14:textId="77777777" w:rsidR="005266E4" w:rsidRPr="005F2432" w:rsidRDefault="005266E4" w:rsidP="00D10905">
            <w:pPr>
              <w:spacing w:after="200"/>
              <w:rPr>
                <w:rFonts w:eastAsia="Fira Sans" w:cstheme="minorHAnsi"/>
                <w:b/>
                <w:bCs/>
                <w:iCs/>
              </w:rPr>
            </w:pPr>
            <w:r w:rsidRPr="005F2432">
              <w:rPr>
                <w:rFonts w:eastAsia="Fira Sans" w:cstheme="minorHAnsi"/>
                <w:b/>
                <w:bCs/>
                <w:iCs/>
              </w:rPr>
              <w:t>Additional analyses</w:t>
            </w:r>
          </w:p>
          <w:p w14:paraId="2D75DE43" w14:textId="77777777" w:rsidR="005266E4" w:rsidRPr="005F2432" w:rsidRDefault="005266E4" w:rsidP="00D10905">
            <w:pPr>
              <w:spacing w:after="200"/>
              <w:rPr>
                <w:rFonts w:eastAsia="Fira Sans" w:cstheme="minorHAnsi"/>
              </w:rPr>
            </w:pPr>
            <w:r w:rsidRPr="005F2432">
              <w:rPr>
                <w:rFonts w:eastAsia="Fira Sans" w:cstheme="minorHAnsi"/>
              </w:rPr>
              <w:t>Complementing the analysis presented in the 2019 Lancet Countdown report, the Figures below provide the standalone network plots for the climate change and the health-related articles, respectively.</w:t>
            </w:r>
          </w:p>
          <w:p w14:paraId="1DDC72BB" w14:textId="77777777" w:rsidR="005266E4" w:rsidRPr="005F2432" w:rsidRDefault="005266E4" w:rsidP="00D10905">
            <w:pPr>
              <w:keepNext/>
              <w:spacing w:after="200"/>
            </w:pPr>
            <w:r w:rsidRPr="005F2432">
              <w:rPr>
                <w:rFonts w:eastAsia="Fira Sans" w:cstheme="minorHAnsi"/>
                <w:noProof/>
                <w:lang w:eastAsia="en-GB"/>
              </w:rPr>
              <w:drawing>
                <wp:inline distT="0" distB="0" distL="0" distR="0" wp14:anchorId="7B63AEF3" wp14:editId="3A3B910C">
                  <wp:extent cx="4134256" cy="5512342"/>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ckstream_climate_network.png"/>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4144665" cy="5526220"/>
                          </a:xfrm>
                          <a:prstGeom prst="rect">
                            <a:avLst/>
                          </a:prstGeom>
                          <a:ln>
                            <a:noFill/>
                          </a:ln>
                          <a:extLst>
                            <a:ext uri="{53640926-AAD7-44D8-BBD7-CCE9431645EC}">
                              <a14:shadowObscured xmlns:a14="http://schemas.microsoft.com/office/drawing/2010/main"/>
                            </a:ext>
                          </a:extLst>
                        </pic:spPr>
                      </pic:pic>
                    </a:graphicData>
                  </a:graphic>
                </wp:inline>
              </w:drawing>
            </w:r>
          </w:p>
          <w:p w14:paraId="2D2A20DD" w14:textId="4BF3BEA0" w:rsidR="005266E4" w:rsidRPr="005F2432" w:rsidRDefault="005266E4" w:rsidP="00D10905">
            <w:pPr>
              <w:pStyle w:val="Caption"/>
              <w:rPr>
                <w:rFonts w:eastAsia="Fira Sans" w:cstheme="minorHAnsi"/>
              </w:rPr>
            </w:pPr>
            <w:r w:rsidRPr="005F2432">
              <w:t xml:space="preserve">Figure </w:t>
            </w:r>
            <w:r w:rsidRPr="005F2432">
              <w:fldChar w:fldCharType="begin"/>
            </w:r>
            <w:r w:rsidRPr="005F2432">
              <w:instrText xml:space="preserve"> SEQ Figure \* ARABIC </w:instrText>
            </w:r>
            <w:r w:rsidRPr="005F2432">
              <w:fldChar w:fldCharType="separate"/>
            </w:r>
            <w:ins w:id="411" w:author="Author">
              <w:r w:rsidR="00B11AAE">
                <w:rPr>
                  <w:noProof/>
                </w:rPr>
                <w:t>51</w:t>
              </w:r>
            </w:ins>
            <w:del w:id="412" w:author="Author">
              <w:r w:rsidR="008E4C54" w:rsidDel="00B11AAE">
                <w:rPr>
                  <w:noProof/>
                </w:rPr>
                <w:delText>44</w:delText>
              </w:r>
            </w:del>
            <w:r w:rsidRPr="005F2432">
              <w:rPr>
                <w:noProof/>
              </w:rPr>
              <w:fldChar w:fldCharType="end"/>
            </w:r>
            <w:r w:rsidRPr="005F2432">
              <w:t>: Connectivity graph of Wikipedia articles on climate change. Popularity of articles displayed by node size. Edges represent co-visits in the 2018 clickstream data.</w:t>
            </w:r>
          </w:p>
          <w:p w14:paraId="443B8937" w14:textId="77777777" w:rsidR="005266E4" w:rsidRPr="005F2432" w:rsidRDefault="005266E4" w:rsidP="00D10905">
            <w:pPr>
              <w:spacing w:after="200"/>
              <w:rPr>
                <w:rFonts w:eastAsia="Fira Sans" w:cstheme="minorHAnsi"/>
              </w:rPr>
            </w:pPr>
          </w:p>
          <w:p w14:paraId="3B0BCF09" w14:textId="77777777" w:rsidR="005266E4" w:rsidRPr="005F2432" w:rsidRDefault="005266E4" w:rsidP="00D10905">
            <w:pPr>
              <w:keepNext/>
              <w:spacing w:after="200"/>
            </w:pPr>
            <w:r w:rsidRPr="005F2432">
              <w:rPr>
                <w:rFonts w:eastAsia="Fira Sans" w:cstheme="minorHAnsi"/>
                <w:noProof/>
                <w:lang w:eastAsia="en-GB"/>
              </w:rPr>
              <w:drawing>
                <wp:inline distT="0" distB="0" distL="0" distR="0" wp14:anchorId="1A383B13" wp14:editId="7A3F06D7">
                  <wp:extent cx="4289896" cy="5719863"/>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ckstream_health_network.png"/>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4289896" cy="5719863"/>
                          </a:xfrm>
                          <a:prstGeom prst="rect">
                            <a:avLst/>
                          </a:prstGeom>
                          <a:ln>
                            <a:noFill/>
                          </a:ln>
                          <a:extLst>
                            <a:ext uri="{53640926-AAD7-44D8-BBD7-CCE9431645EC}">
                              <a14:shadowObscured xmlns:a14="http://schemas.microsoft.com/office/drawing/2010/main"/>
                            </a:ext>
                          </a:extLst>
                        </pic:spPr>
                      </pic:pic>
                    </a:graphicData>
                  </a:graphic>
                </wp:inline>
              </w:drawing>
            </w:r>
          </w:p>
          <w:p w14:paraId="4F124DC2" w14:textId="48BF233B" w:rsidR="005266E4" w:rsidRPr="005F2432" w:rsidRDefault="005266E4" w:rsidP="00D10905">
            <w:pPr>
              <w:pStyle w:val="Caption"/>
              <w:rPr>
                <w:rFonts w:eastAsia="Fira Sans" w:cstheme="minorHAnsi"/>
              </w:rPr>
            </w:pPr>
            <w:r w:rsidRPr="005F2432">
              <w:t xml:space="preserve">Figure </w:t>
            </w:r>
            <w:r w:rsidRPr="005F2432">
              <w:fldChar w:fldCharType="begin"/>
            </w:r>
            <w:r w:rsidRPr="005F2432">
              <w:instrText xml:space="preserve"> SEQ Figure \* ARABIC </w:instrText>
            </w:r>
            <w:r w:rsidRPr="005F2432">
              <w:fldChar w:fldCharType="separate"/>
            </w:r>
            <w:ins w:id="413" w:author="Author">
              <w:r w:rsidR="00B11AAE">
                <w:rPr>
                  <w:noProof/>
                </w:rPr>
                <w:t>52</w:t>
              </w:r>
            </w:ins>
            <w:del w:id="414" w:author="Author">
              <w:r w:rsidR="008E4C54" w:rsidDel="00B11AAE">
                <w:rPr>
                  <w:noProof/>
                </w:rPr>
                <w:delText>45</w:delText>
              </w:r>
            </w:del>
            <w:r w:rsidRPr="005F2432">
              <w:rPr>
                <w:noProof/>
              </w:rPr>
              <w:fldChar w:fldCharType="end"/>
            </w:r>
            <w:r w:rsidRPr="005F2432">
              <w:t>: Connectivity graph of Wikipedia articles on health. Popularity of articles displayed by node size. Edges represent co-visits in the 2018 clickstream data.</w:t>
            </w:r>
          </w:p>
          <w:p w14:paraId="0C3DDBE1" w14:textId="77777777" w:rsidR="005266E4" w:rsidRPr="005F2432" w:rsidRDefault="005266E4" w:rsidP="00D10905">
            <w:pPr>
              <w:spacing w:after="200"/>
              <w:rPr>
                <w:rFonts w:eastAsia="Fira Sans" w:cstheme="minorHAnsi"/>
              </w:rPr>
            </w:pPr>
          </w:p>
          <w:p w14:paraId="36786FB7" w14:textId="77777777" w:rsidR="00562008" w:rsidRPr="008D09E4" w:rsidRDefault="00562008" w:rsidP="00562008">
            <w:pPr>
              <w:keepNext/>
              <w:spacing w:after="200"/>
              <w:rPr>
                <w:ins w:id="415" w:author="Author"/>
                <w:rFonts w:cstheme="minorHAnsi"/>
              </w:rPr>
            </w:pPr>
            <w:ins w:id="416" w:author="Author">
              <w:r w:rsidRPr="008D09E4">
                <w:rPr>
                  <w:rFonts w:eastAsia="Fira Sans" w:cstheme="minorHAnsi"/>
                  <w:noProof/>
                </w:rPr>
                <w:drawing>
                  <wp:inline distT="114300" distB="114300" distL="114300" distR="114300" wp14:anchorId="6FDD9046" wp14:editId="21F4B728">
                    <wp:extent cx="4705350" cy="1704975"/>
                    <wp:effectExtent l="0" t="0" r="0" b="9525"/>
                    <wp:docPr id="1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6" cstate="print">
                              <a:extLst>
                                <a:ext uri="{28A0092B-C50C-407E-A947-70E740481C1C}">
                                  <a14:useLocalDpi xmlns:a14="http://schemas.microsoft.com/office/drawing/2010/main" val="0"/>
                                </a:ext>
                              </a:extLst>
                            </a:blip>
                            <a:stretch>
                              <a:fillRect/>
                            </a:stretch>
                          </pic:blipFill>
                          <pic:spPr>
                            <a:xfrm>
                              <a:off x="0" y="0"/>
                              <a:ext cx="4705618" cy="1705072"/>
                            </a:xfrm>
                            <a:prstGeom prst="rect">
                              <a:avLst/>
                            </a:prstGeom>
                            <a:ln/>
                          </pic:spPr>
                        </pic:pic>
                      </a:graphicData>
                    </a:graphic>
                  </wp:inline>
                </w:drawing>
              </w:r>
            </w:ins>
          </w:p>
          <w:p w14:paraId="3C28F665" w14:textId="44233865" w:rsidR="005266E4" w:rsidRPr="00C145DC" w:rsidDel="00562008" w:rsidRDefault="00562008" w:rsidP="00C145DC">
            <w:pPr>
              <w:pStyle w:val="Caption"/>
              <w:rPr>
                <w:del w:id="417" w:author="Author"/>
                <w:rFonts w:eastAsia="Fira Sans"/>
                <w:b/>
                <w:rPrChange w:id="418" w:author="Author">
                  <w:rPr>
                    <w:del w:id="419" w:author="Author"/>
                    <w:rFonts w:eastAsia="Fira Sans" w:cstheme="minorHAnsi"/>
                  </w:rPr>
                </w:rPrChange>
              </w:rPr>
              <w:pPrChange w:id="420" w:author="Author">
                <w:pPr>
                  <w:spacing w:after="200"/>
                </w:pPr>
              </w:pPrChange>
            </w:pPr>
            <w:bookmarkStart w:id="421" w:name="_Ref8127927"/>
            <w:bookmarkStart w:id="422" w:name="_Toc8294205"/>
            <w:bookmarkStart w:id="423" w:name="_Toc15587724"/>
            <w:ins w:id="424" w:author="Author">
              <w:r w:rsidRPr="008D09E4">
                <w:t xml:space="preserve">Figure </w:t>
              </w:r>
              <w:r>
                <w:fldChar w:fldCharType="begin"/>
              </w:r>
              <w:r>
                <w:instrText xml:space="preserve"> SEQ Figure \* ARABIC </w:instrText>
              </w:r>
              <w:r>
                <w:fldChar w:fldCharType="separate"/>
              </w:r>
              <w:r>
                <w:rPr>
                  <w:noProof/>
                </w:rPr>
                <w:t>37</w:t>
              </w:r>
              <w:r>
                <w:rPr>
                  <w:noProof/>
                </w:rPr>
                <w:fldChar w:fldCharType="end"/>
              </w:r>
              <w:bookmarkEnd w:id="421"/>
              <w:r w:rsidRPr="008D09E4">
                <w:t>: Aggregate monthly co-clicks on articles in Wikipedia related to human health and climate change in 2018</w:t>
              </w:r>
            </w:ins>
            <w:bookmarkEnd w:id="422"/>
            <w:bookmarkEnd w:id="423"/>
          </w:p>
          <w:p w14:paraId="0A814840" w14:textId="77777777" w:rsidR="005266E4" w:rsidRPr="005F2432" w:rsidRDefault="005266E4" w:rsidP="00D10905">
            <w:pPr>
              <w:spacing w:after="200"/>
              <w:rPr>
                <w:rFonts w:eastAsia="Fira Sans" w:cstheme="minorHAnsi"/>
              </w:rPr>
            </w:pPr>
          </w:p>
          <w:p w14:paraId="1CBD84A3" w14:textId="77777777" w:rsidR="005266E4" w:rsidRPr="005F2432" w:rsidRDefault="005266E4" w:rsidP="00D10905">
            <w:pPr>
              <w:spacing w:after="200"/>
              <w:rPr>
                <w:rFonts w:eastAsia="Fira Sans" w:cstheme="minorHAnsi"/>
              </w:rPr>
            </w:pPr>
          </w:p>
          <w:p w14:paraId="2D961C56" w14:textId="77777777" w:rsidR="005266E4" w:rsidRPr="005F2432" w:rsidRDefault="005266E4" w:rsidP="00D10905">
            <w:pPr>
              <w:spacing w:after="200"/>
              <w:rPr>
                <w:rFonts w:eastAsia="Fira Sans" w:cstheme="minorHAnsi"/>
              </w:rPr>
            </w:pPr>
          </w:p>
          <w:p w14:paraId="72C9CEC7" w14:textId="77777777" w:rsidR="005266E4" w:rsidRPr="005F2432" w:rsidRDefault="005266E4" w:rsidP="00D10905">
            <w:pPr>
              <w:spacing w:after="200"/>
              <w:rPr>
                <w:rFonts w:eastAsia="Fira Sans" w:cstheme="minorHAnsi"/>
              </w:rPr>
            </w:pPr>
          </w:p>
          <w:p w14:paraId="430EA9B2" w14:textId="77777777" w:rsidR="005266E4" w:rsidRPr="005F2432" w:rsidRDefault="005266E4" w:rsidP="00D10905">
            <w:pPr>
              <w:spacing w:after="200"/>
              <w:rPr>
                <w:rFonts w:eastAsia="Fira Sans" w:cstheme="minorHAnsi"/>
              </w:rPr>
            </w:pPr>
          </w:p>
        </w:tc>
      </w:tr>
    </w:tbl>
    <w:p w14:paraId="64E719B5" w14:textId="77777777" w:rsidR="005266E4" w:rsidRPr="005F2432" w:rsidRDefault="005266E4" w:rsidP="005266E4"/>
    <w:p w14:paraId="10D22B38" w14:textId="77777777" w:rsidR="005266E4" w:rsidRPr="005F2432" w:rsidRDefault="005266E4" w:rsidP="005266E4"/>
    <w:p w14:paraId="69D0BD7C" w14:textId="77777777" w:rsidR="005266E4" w:rsidRPr="005F2432" w:rsidRDefault="005266E4" w:rsidP="005266E4"/>
    <w:p w14:paraId="08023C74" w14:textId="77777777" w:rsidR="005266E4" w:rsidRPr="005F2432" w:rsidRDefault="005266E4" w:rsidP="005266E4"/>
    <w:tbl>
      <w:tblPr>
        <w:tblStyle w:val="TableGrid"/>
        <w:tblW w:w="9016" w:type="dxa"/>
        <w:tblLayout w:type="fixed"/>
        <w:tblLook w:val="04A0" w:firstRow="1" w:lastRow="0" w:firstColumn="1" w:lastColumn="0" w:noHBand="0" w:noVBand="1"/>
      </w:tblPr>
      <w:tblGrid>
        <w:gridCol w:w="1374"/>
        <w:gridCol w:w="7642"/>
      </w:tblGrid>
      <w:tr w:rsidR="005266E4" w:rsidRPr="005F2432" w14:paraId="3E72EDFC" w14:textId="77777777" w:rsidTr="00D10905">
        <w:tc>
          <w:tcPr>
            <w:tcW w:w="1374" w:type="dxa"/>
          </w:tcPr>
          <w:p w14:paraId="58D5F206" w14:textId="77777777" w:rsidR="005266E4" w:rsidRPr="005F2432" w:rsidRDefault="005266E4" w:rsidP="00D10905">
            <w:pPr>
              <w:rPr>
                <w:b/>
              </w:rPr>
            </w:pPr>
            <w:r w:rsidRPr="005F2432">
              <w:rPr>
                <w:b/>
              </w:rPr>
              <w:t>Working Group</w:t>
            </w:r>
          </w:p>
        </w:tc>
        <w:tc>
          <w:tcPr>
            <w:tcW w:w="7642" w:type="dxa"/>
          </w:tcPr>
          <w:p w14:paraId="22B2BFC0" w14:textId="77777777" w:rsidR="005266E4" w:rsidRPr="005F2432" w:rsidRDefault="005266E4" w:rsidP="00D10905">
            <w:r w:rsidRPr="005F2432">
              <w:t>5. Public and Political Engagement</w:t>
            </w:r>
          </w:p>
        </w:tc>
      </w:tr>
      <w:tr w:rsidR="005266E4" w:rsidRPr="005F2432" w14:paraId="13ED18CB" w14:textId="77777777" w:rsidTr="00D10905">
        <w:trPr>
          <w:trHeight w:val="284"/>
        </w:trPr>
        <w:tc>
          <w:tcPr>
            <w:tcW w:w="1374" w:type="dxa"/>
          </w:tcPr>
          <w:p w14:paraId="5A20B017" w14:textId="77777777" w:rsidR="005266E4" w:rsidRPr="005F2432" w:rsidRDefault="005266E4" w:rsidP="00D10905">
            <w:pPr>
              <w:rPr>
                <w:b/>
              </w:rPr>
            </w:pPr>
            <w:r w:rsidRPr="005F2432">
              <w:rPr>
                <w:b/>
              </w:rPr>
              <w:t>Indicator</w:t>
            </w:r>
          </w:p>
        </w:tc>
        <w:tc>
          <w:tcPr>
            <w:tcW w:w="7642" w:type="dxa"/>
          </w:tcPr>
          <w:p w14:paraId="33105080" w14:textId="77777777" w:rsidR="005266E4" w:rsidRPr="005F2432" w:rsidRDefault="005266E4" w:rsidP="00D10905">
            <w:r w:rsidRPr="005F2432">
              <w:t>5.3 Engagement in health and climate change in the United Nations General Assembly</w:t>
            </w:r>
          </w:p>
        </w:tc>
      </w:tr>
      <w:tr w:rsidR="005266E4" w:rsidRPr="005F2432" w14:paraId="250DB4F2" w14:textId="77777777" w:rsidTr="00D10905">
        <w:tc>
          <w:tcPr>
            <w:tcW w:w="1374" w:type="dxa"/>
          </w:tcPr>
          <w:p w14:paraId="09DCD281" w14:textId="77777777" w:rsidR="005266E4" w:rsidRPr="005F2432" w:rsidRDefault="005266E4" w:rsidP="00D10905">
            <w:pPr>
              <w:rPr>
                <w:b/>
              </w:rPr>
            </w:pPr>
            <w:r w:rsidRPr="005F2432">
              <w:rPr>
                <w:b/>
              </w:rPr>
              <w:t>Methods</w:t>
            </w:r>
          </w:p>
        </w:tc>
        <w:tc>
          <w:tcPr>
            <w:tcW w:w="7642" w:type="dxa"/>
          </w:tcPr>
          <w:p w14:paraId="77845F86" w14:textId="77777777" w:rsidR="005266E4" w:rsidRPr="005F2432" w:rsidRDefault="005266E4" w:rsidP="00D10905">
            <w:pPr>
              <w:spacing w:after="120"/>
            </w:pPr>
            <w:r w:rsidRPr="005F2432">
              <w:t>In order to produce the measure of high level political engagement with climate change and health in the UN General Assembly, a new dataset of UN General Debate (UNGD) statements is used, which is discussed below. The approach to using UNGD statements to produce the indicators is based on the application of natural language processing to the corpus of UNGD statements. References to key search terms linked to (a) health, and (b) climate change are identified.</w:t>
            </w:r>
          </w:p>
          <w:p w14:paraId="2C518E84" w14:textId="6E61C5BB" w:rsidR="005266E4" w:rsidRPr="005F2432" w:rsidRDefault="005266E4" w:rsidP="00D1090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26</w:t>
            </w:r>
            <w:r w:rsidRPr="005F2432">
              <w:rPr>
                <w:noProof/>
              </w:rPr>
              <w:fldChar w:fldCharType="end"/>
            </w:r>
            <w:r w:rsidRPr="005F2432">
              <w:t>: Search terms for Health and Climate Change.</w:t>
            </w:r>
          </w:p>
          <w:tbl>
            <w:tblPr>
              <w:tblStyle w:val="PlainTable11"/>
              <w:tblW w:w="0" w:type="auto"/>
              <w:tblLayout w:type="fixed"/>
              <w:tblLook w:val="04A0" w:firstRow="1" w:lastRow="0" w:firstColumn="1" w:lastColumn="0" w:noHBand="0" w:noVBand="1"/>
            </w:tblPr>
            <w:tblGrid>
              <w:gridCol w:w="3510"/>
              <w:gridCol w:w="3510"/>
            </w:tblGrid>
            <w:tr w:rsidR="005266E4" w:rsidRPr="005F2432" w14:paraId="79FD6D72" w14:textId="77777777" w:rsidTr="00D10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FD53B17" w14:textId="77777777" w:rsidR="005266E4" w:rsidRPr="005F2432" w:rsidRDefault="005266E4" w:rsidP="00D10905">
                  <w:pPr>
                    <w:spacing w:after="120"/>
                    <w:jc w:val="center"/>
                  </w:pPr>
                  <w:r w:rsidRPr="005F2432">
                    <w:t>Health terms</w:t>
                  </w:r>
                </w:p>
              </w:tc>
              <w:tc>
                <w:tcPr>
                  <w:tcW w:w="3510" w:type="dxa"/>
                </w:tcPr>
                <w:p w14:paraId="4248B2BA" w14:textId="77777777" w:rsidR="005266E4" w:rsidRPr="005F2432" w:rsidRDefault="005266E4" w:rsidP="00D10905">
                  <w:pPr>
                    <w:spacing w:after="120"/>
                    <w:jc w:val="center"/>
                    <w:cnfStyle w:val="100000000000" w:firstRow="1" w:lastRow="0" w:firstColumn="0" w:lastColumn="0" w:oddVBand="0" w:evenVBand="0" w:oddHBand="0" w:evenHBand="0" w:firstRowFirstColumn="0" w:firstRowLastColumn="0" w:lastRowFirstColumn="0" w:lastRowLastColumn="0"/>
                  </w:pPr>
                  <w:r w:rsidRPr="005F2432">
                    <w:t>Climate change terms</w:t>
                  </w:r>
                </w:p>
              </w:tc>
            </w:tr>
            <w:tr w:rsidR="005266E4" w:rsidRPr="005F2432" w14:paraId="632A8904" w14:textId="77777777" w:rsidTr="00D10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0A5CB37E" w14:textId="77777777" w:rsidR="005266E4" w:rsidRPr="005F2432" w:rsidRDefault="005266E4" w:rsidP="005266E4">
                  <w:pPr>
                    <w:pStyle w:val="ListParagraph"/>
                    <w:numPr>
                      <w:ilvl w:val="0"/>
                      <w:numId w:val="35"/>
                    </w:numPr>
                    <w:spacing w:after="120"/>
                    <w:jc w:val="both"/>
                    <w:rPr>
                      <w:b w:val="0"/>
                    </w:rPr>
                  </w:pPr>
                  <w:r w:rsidRPr="005F2432">
                    <w:rPr>
                      <w:b w:val="0"/>
                    </w:rPr>
                    <w:t>malaria</w:t>
                  </w:r>
                </w:p>
                <w:p w14:paraId="215E8CAB" w14:textId="77777777" w:rsidR="005266E4" w:rsidRPr="005F2432" w:rsidRDefault="005266E4" w:rsidP="005266E4">
                  <w:pPr>
                    <w:pStyle w:val="ListParagraph"/>
                    <w:numPr>
                      <w:ilvl w:val="0"/>
                      <w:numId w:val="35"/>
                    </w:numPr>
                    <w:spacing w:after="120"/>
                    <w:jc w:val="both"/>
                    <w:rPr>
                      <w:b w:val="0"/>
                    </w:rPr>
                  </w:pPr>
                  <w:r w:rsidRPr="005F2432">
                    <w:rPr>
                      <w:b w:val="0"/>
                    </w:rPr>
                    <w:t>diarrhoea</w:t>
                  </w:r>
                </w:p>
                <w:p w14:paraId="43472FD2" w14:textId="77777777" w:rsidR="005266E4" w:rsidRPr="005F2432" w:rsidRDefault="005266E4" w:rsidP="005266E4">
                  <w:pPr>
                    <w:pStyle w:val="ListParagraph"/>
                    <w:numPr>
                      <w:ilvl w:val="0"/>
                      <w:numId w:val="35"/>
                    </w:numPr>
                    <w:spacing w:after="120"/>
                    <w:jc w:val="both"/>
                    <w:rPr>
                      <w:b w:val="0"/>
                    </w:rPr>
                  </w:pPr>
                  <w:r w:rsidRPr="005F2432">
                    <w:rPr>
                      <w:b w:val="0"/>
                    </w:rPr>
                    <w:t>infection</w:t>
                  </w:r>
                </w:p>
                <w:p w14:paraId="1D0271DE" w14:textId="77777777" w:rsidR="005266E4" w:rsidRPr="005F2432" w:rsidRDefault="005266E4" w:rsidP="005266E4">
                  <w:pPr>
                    <w:pStyle w:val="ListParagraph"/>
                    <w:numPr>
                      <w:ilvl w:val="0"/>
                      <w:numId w:val="35"/>
                    </w:numPr>
                    <w:spacing w:after="120"/>
                    <w:jc w:val="both"/>
                    <w:rPr>
                      <w:b w:val="0"/>
                    </w:rPr>
                  </w:pPr>
                  <w:r w:rsidRPr="005F2432">
                    <w:rPr>
                      <w:b w:val="0"/>
                    </w:rPr>
                    <w:t>disease</w:t>
                  </w:r>
                </w:p>
                <w:p w14:paraId="01D71EAE" w14:textId="77777777" w:rsidR="005266E4" w:rsidRPr="005F2432" w:rsidRDefault="005266E4" w:rsidP="005266E4">
                  <w:pPr>
                    <w:pStyle w:val="ListParagraph"/>
                    <w:numPr>
                      <w:ilvl w:val="0"/>
                      <w:numId w:val="35"/>
                    </w:numPr>
                    <w:spacing w:after="120"/>
                    <w:jc w:val="both"/>
                    <w:rPr>
                      <w:b w:val="0"/>
                    </w:rPr>
                  </w:pPr>
                  <w:r w:rsidRPr="005F2432">
                    <w:rPr>
                      <w:b w:val="0"/>
                    </w:rPr>
                    <w:t>sars</w:t>
                  </w:r>
                </w:p>
                <w:p w14:paraId="34C0A233" w14:textId="77777777" w:rsidR="005266E4" w:rsidRPr="005F2432" w:rsidRDefault="005266E4" w:rsidP="005266E4">
                  <w:pPr>
                    <w:pStyle w:val="ListParagraph"/>
                    <w:numPr>
                      <w:ilvl w:val="0"/>
                      <w:numId w:val="35"/>
                    </w:numPr>
                    <w:spacing w:after="120"/>
                    <w:jc w:val="both"/>
                    <w:rPr>
                      <w:b w:val="0"/>
                    </w:rPr>
                  </w:pPr>
                  <w:r w:rsidRPr="005F2432">
                    <w:rPr>
                      <w:b w:val="0"/>
                    </w:rPr>
                    <w:t>measles</w:t>
                  </w:r>
                </w:p>
                <w:p w14:paraId="5D1B3FB7" w14:textId="77777777" w:rsidR="005266E4" w:rsidRPr="005F2432" w:rsidRDefault="005266E4" w:rsidP="005266E4">
                  <w:pPr>
                    <w:pStyle w:val="ListParagraph"/>
                    <w:numPr>
                      <w:ilvl w:val="0"/>
                      <w:numId w:val="35"/>
                    </w:numPr>
                    <w:spacing w:after="120"/>
                    <w:jc w:val="both"/>
                    <w:rPr>
                      <w:b w:val="0"/>
                    </w:rPr>
                  </w:pPr>
                  <w:r w:rsidRPr="005F2432">
                    <w:rPr>
                      <w:b w:val="0"/>
                    </w:rPr>
                    <w:t>pneumonia</w:t>
                  </w:r>
                </w:p>
                <w:p w14:paraId="7968415E" w14:textId="77777777" w:rsidR="005266E4" w:rsidRPr="005F2432" w:rsidRDefault="005266E4" w:rsidP="005266E4">
                  <w:pPr>
                    <w:pStyle w:val="ListParagraph"/>
                    <w:numPr>
                      <w:ilvl w:val="0"/>
                      <w:numId w:val="35"/>
                    </w:numPr>
                    <w:spacing w:after="120"/>
                    <w:jc w:val="both"/>
                    <w:rPr>
                      <w:b w:val="0"/>
                    </w:rPr>
                  </w:pPr>
                  <w:r w:rsidRPr="005F2432">
                    <w:rPr>
                      <w:b w:val="0"/>
                    </w:rPr>
                    <w:t>epidemic</w:t>
                  </w:r>
                </w:p>
                <w:p w14:paraId="2FA0B6F3" w14:textId="77777777" w:rsidR="005266E4" w:rsidRPr="005F2432" w:rsidRDefault="005266E4" w:rsidP="005266E4">
                  <w:pPr>
                    <w:pStyle w:val="ListParagraph"/>
                    <w:numPr>
                      <w:ilvl w:val="0"/>
                      <w:numId w:val="35"/>
                    </w:numPr>
                    <w:spacing w:after="120"/>
                    <w:jc w:val="both"/>
                    <w:rPr>
                      <w:b w:val="0"/>
                    </w:rPr>
                  </w:pPr>
                  <w:r w:rsidRPr="005F2432">
                    <w:rPr>
                      <w:b w:val="0"/>
                    </w:rPr>
                    <w:t>pandemic</w:t>
                  </w:r>
                </w:p>
                <w:p w14:paraId="43974F3C" w14:textId="77777777" w:rsidR="005266E4" w:rsidRPr="005F2432" w:rsidRDefault="005266E4" w:rsidP="005266E4">
                  <w:pPr>
                    <w:pStyle w:val="ListParagraph"/>
                    <w:numPr>
                      <w:ilvl w:val="0"/>
                      <w:numId w:val="35"/>
                    </w:numPr>
                    <w:spacing w:after="120"/>
                    <w:jc w:val="both"/>
                    <w:rPr>
                      <w:b w:val="0"/>
                    </w:rPr>
                  </w:pPr>
                  <w:r w:rsidRPr="005F2432">
                    <w:rPr>
                      <w:b w:val="0"/>
                    </w:rPr>
                    <w:t>public health</w:t>
                  </w:r>
                </w:p>
                <w:p w14:paraId="1EC78B2A" w14:textId="77777777" w:rsidR="005266E4" w:rsidRPr="005F2432" w:rsidRDefault="005266E4" w:rsidP="005266E4">
                  <w:pPr>
                    <w:pStyle w:val="ListParagraph"/>
                    <w:numPr>
                      <w:ilvl w:val="0"/>
                      <w:numId w:val="35"/>
                    </w:numPr>
                    <w:spacing w:after="120"/>
                    <w:jc w:val="both"/>
                    <w:rPr>
                      <w:b w:val="0"/>
                    </w:rPr>
                  </w:pPr>
                  <w:r w:rsidRPr="005F2432">
                    <w:rPr>
                      <w:b w:val="0"/>
                    </w:rPr>
                    <w:t>health care</w:t>
                  </w:r>
                </w:p>
                <w:p w14:paraId="68327FFB" w14:textId="77777777" w:rsidR="005266E4" w:rsidRPr="005F2432" w:rsidRDefault="005266E4" w:rsidP="005266E4">
                  <w:pPr>
                    <w:pStyle w:val="ListParagraph"/>
                    <w:numPr>
                      <w:ilvl w:val="0"/>
                      <w:numId w:val="35"/>
                    </w:numPr>
                    <w:spacing w:after="120"/>
                    <w:jc w:val="both"/>
                    <w:rPr>
                      <w:b w:val="0"/>
                    </w:rPr>
                  </w:pPr>
                  <w:r w:rsidRPr="005F2432">
                    <w:rPr>
                      <w:b w:val="0"/>
                    </w:rPr>
                    <w:t>epidemiology</w:t>
                  </w:r>
                </w:p>
                <w:p w14:paraId="7464A316" w14:textId="77777777" w:rsidR="005266E4" w:rsidRPr="005F2432" w:rsidRDefault="005266E4" w:rsidP="005266E4">
                  <w:pPr>
                    <w:pStyle w:val="ListParagraph"/>
                    <w:numPr>
                      <w:ilvl w:val="0"/>
                      <w:numId w:val="35"/>
                    </w:numPr>
                    <w:spacing w:after="120"/>
                    <w:jc w:val="both"/>
                    <w:rPr>
                      <w:b w:val="0"/>
                    </w:rPr>
                  </w:pPr>
                  <w:r w:rsidRPr="005F2432">
                    <w:rPr>
                      <w:b w:val="0"/>
                    </w:rPr>
                    <w:t>healthcare</w:t>
                  </w:r>
                </w:p>
                <w:p w14:paraId="53D17A34" w14:textId="77777777" w:rsidR="005266E4" w:rsidRPr="005F2432" w:rsidRDefault="005266E4" w:rsidP="005266E4">
                  <w:pPr>
                    <w:pStyle w:val="ListParagraph"/>
                    <w:numPr>
                      <w:ilvl w:val="0"/>
                      <w:numId w:val="35"/>
                    </w:numPr>
                    <w:spacing w:after="120"/>
                    <w:jc w:val="both"/>
                    <w:rPr>
                      <w:b w:val="0"/>
                    </w:rPr>
                  </w:pPr>
                  <w:r w:rsidRPr="005F2432">
                    <w:rPr>
                      <w:b w:val="0"/>
                    </w:rPr>
                    <w:t>health</w:t>
                  </w:r>
                </w:p>
                <w:p w14:paraId="2649F66F" w14:textId="77777777" w:rsidR="005266E4" w:rsidRPr="005F2432" w:rsidRDefault="005266E4" w:rsidP="005266E4">
                  <w:pPr>
                    <w:pStyle w:val="ListParagraph"/>
                    <w:numPr>
                      <w:ilvl w:val="0"/>
                      <w:numId w:val="35"/>
                    </w:numPr>
                    <w:spacing w:after="120"/>
                    <w:jc w:val="both"/>
                    <w:rPr>
                      <w:b w:val="0"/>
                    </w:rPr>
                  </w:pPr>
                  <w:r w:rsidRPr="005F2432">
                    <w:rPr>
                      <w:b w:val="0"/>
                    </w:rPr>
                    <w:t>mortality</w:t>
                  </w:r>
                </w:p>
                <w:p w14:paraId="7E7FB61F" w14:textId="77777777" w:rsidR="005266E4" w:rsidRPr="005F2432" w:rsidRDefault="005266E4" w:rsidP="005266E4">
                  <w:pPr>
                    <w:pStyle w:val="ListParagraph"/>
                    <w:numPr>
                      <w:ilvl w:val="0"/>
                      <w:numId w:val="35"/>
                    </w:numPr>
                    <w:spacing w:after="120"/>
                    <w:jc w:val="both"/>
                    <w:rPr>
                      <w:b w:val="0"/>
                    </w:rPr>
                  </w:pPr>
                  <w:r w:rsidRPr="005F2432">
                    <w:rPr>
                      <w:b w:val="0"/>
                    </w:rPr>
                    <w:t>morbidity</w:t>
                  </w:r>
                </w:p>
                <w:p w14:paraId="047AAD24" w14:textId="77777777" w:rsidR="005266E4" w:rsidRPr="005F2432" w:rsidRDefault="005266E4" w:rsidP="005266E4">
                  <w:pPr>
                    <w:pStyle w:val="ListParagraph"/>
                    <w:numPr>
                      <w:ilvl w:val="0"/>
                      <w:numId w:val="35"/>
                    </w:numPr>
                    <w:spacing w:after="120"/>
                    <w:jc w:val="both"/>
                    <w:rPr>
                      <w:b w:val="0"/>
                    </w:rPr>
                  </w:pPr>
                  <w:r w:rsidRPr="005F2432">
                    <w:rPr>
                      <w:b w:val="0"/>
                    </w:rPr>
                    <w:t xml:space="preserve">nutrition </w:t>
                  </w:r>
                </w:p>
                <w:p w14:paraId="7150E483" w14:textId="77777777" w:rsidR="005266E4" w:rsidRPr="005F2432" w:rsidRDefault="005266E4" w:rsidP="005266E4">
                  <w:pPr>
                    <w:pStyle w:val="ListParagraph"/>
                    <w:numPr>
                      <w:ilvl w:val="0"/>
                      <w:numId w:val="35"/>
                    </w:numPr>
                    <w:spacing w:after="120"/>
                    <w:jc w:val="both"/>
                    <w:rPr>
                      <w:b w:val="0"/>
                    </w:rPr>
                  </w:pPr>
                  <w:r w:rsidRPr="005F2432">
                    <w:rPr>
                      <w:b w:val="0"/>
                    </w:rPr>
                    <w:t>illness</w:t>
                  </w:r>
                </w:p>
                <w:p w14:paraId="475B7CC3" w14:textId="77777777" w:rsidR="005266E4" w:rsidRPr="005F2432" w:rsidRDefault="005266E4" w:rsidP="005266E4">
                  <w:pPr>
                    <w:pStyle w:val="ListParagraph"/>
                    <w:numPr>
                      <w:ilvl w:val="0"/>
                      <w:numId w:val="35"/>
                    </w:numPr>
                    <w:spacing w:after="120"/>
                    <w:jc w:val="both"/>
                    <w:rPr>
                      <w:b w:val="0"/>
                    </w:rPr>
                  </w:pPr>
                  <w:r w:rsidRPr="005F2432">
                    <w:rPr>
                      <w:b w:val="0"/>
                    </w:rPr>
                    <w:t>infectious</w:t>
                  </w:r>
                </w:p>
                <w:p w14:paraId="1BCE1265" w14:textId="77777777" w:rsidR="005266E4" w:rsidRPr="005F2432" w:rsidRDefault="005266E4" w:rsidP="005266E4">
                  <w:pPr>
                    <w:pStyle w:val="ListParagraph"/>
                    <w:numPr>
                      <w:ilvl w:val="0"/>
                      <w:numId w:val="35"/>
                    </w:numPr>
                    <w:spacing w:after="120"/>
                    <w:jc w:val="both"/>
                    <w:rPr>
                      <w:b w:val="0"/>
                    </w:rPr>
                  </w:pPr>
                  <w:r w:rsidRPr="005F2432">
                    <w:rPr>
                      <w:b w:val="0"/>
                    </w:rPr>
                    <w:t>ncd</w:t>
                  </w:r>
                </w:p>
                <w:p w14:paraId="4BA46018"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7C07436B"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3DB263BF" w14:textId="77777777" w:rsidR="005266E4" w:rsidRPr="005F2432" w:rsidRDefault="005266E4" w:rsidP="005266E4">
                  <w:pPr>
                    <w:pStyle w:val="ListParagraph"/>
                    <w:numPr>
                      <w:ilvl w:val="0"/>
                      <w:numId w:val="35"/>
                    </w:numPr>
                    <w:spacing w:after="120"/>
                    <w:jc w:val="both"/>
                    <w:rPr>
                      <w:b w:val="0"/>
                    </w:rPr>
                  </w:pPr>
                  <w:r w:rsidRPr="005F2432">
                    <w:rPr>
                      <w:b w:val="0"/>
                    </w:rPr>
                    <w:t>communicable disease</w:t>
                  </w:r>
                </w:p>
                <w:p w14:paraId="7FA9643C" w14:textId="77777777" w:rsidR="005266E4" w:rsidRPr="005F2432" w:rsidRDefault="005266E4" w:rsidP="005266E4">
                  <w:pPr>
                    <w:pStyle w:val="ListParagraph"/>
                    <w:numPr>
                      <w:ilvl w:val="0"/>
                      <w:numId w:val="35"/>
                    </w:numPr>
                    <w:spacing w:after="120"/>
                    <w:jc w:val="both"/>
                    <w:rPr>
                      <w:b w:val="0"/>
                    </w:rPr>
                  </w:pPr>
                  <w:r w:rsidRPr="005F2432">
                    <w:rPr>
                      <w:b w:val="0"/>
                    </w:rPr>
                    <w:t>air pollution</w:t>
                  </w:r>
                </w:p>
                <w:p w14:paraId="20774770" w14:textId="77777777" w:rsidR="005266E4" w:rsidRPr="005F2432" w:rsidRDefault="005266E4" w:rsidP="005266E4">
                  <w:pPr>
                    <w:pStyle w:val="ListParagraph"/>
                    <w:numPr>
                      <w:ilvl w:val="0"/>
                      <w:numId w:val="35"/>
                    </w:numPr>
                    <w:spacing w:after="120"/>
                    <w:jc w:val="both"/>
                    <w:rPr>
                      <w:b w:val="0"/>
                    </w:rPr>
                  </w:pPr>
                  <w:r w:rsidRPr="005F2432">
                    <w:rPr>
                      <w:b w:val="0"/>
                    </w:rPr>
                    <w:t>nutrition</w:t>
                  </w:r>
                </w:p>
                <w:p w14:paraId="1AFC4E0F" w14:textId="77777777" w:rsidR="005266E4" w:rsidRPr="005F2432" w:rsidRDefault="005266E4" w:rsidP="005266E4">
                  <w:pPr>
                    <w:pStyle w:val="ListParagraph"/>
                    <w:numPr>
                      <w:ilvl w:val="0"/>
                      <w:numId w:val="35"/>
                    </w:numPr>
                    <w:spacing w:after="120"/>
                    <w:jc w:val="both"/>
                    <w:rPr>
                      <w:b w:val="0"/>
                    </w:rPr>
                  </w:pPr>
                  <w:r w:rsidRPr="005F2432">
                    <w:rPr>
                      <w:b w:val="0"/>
                    </w:rPr>
                    <w:t>malnutrition</w:t>
                  </w:r>
                </w:p>
                <w:p w14:paraId="5C4B5C08" w14:textId="77777777" w:rsidR="005266E4" w:rsidRPr="005F2432" w:rsidRDefault="005266E4" w:rsidP="005266E4">
                  <w:pPr>
                    <w:pStyle w:val="ListParagraph"/>
                    <w:numPr>
                      <w:ilvl w:val="0"/>
                      <w:numId w:val="35"/>
                    </w:numPr>
                    <w:spacing w:after="120"/>
                    <w:jc w:val="both"/>
                    <w:rPr>
                      <w:b w:val="0"/>
                    </w:rPr>
                  </w:pPr>
                  <w:r w:rsidRPr="005F2432">
                    <w:rPr>
                      <w:b w:val="0"/>
                    </w:rPr>
                    <w:t>mental disorder</w:t>
                  </w:r>
                </w:p>
                <w:p w14:paraId="52167CCA" w14:textId="77777777" w:rsidR="005266E4" w:rsidRPr="005F2432" w:rsidRDefault="005266E4" w:rsidP="005266E4">
                  <w:pPr>
                    <w:pStyle w:val="ListParagraph"/>
                    <w:numPr>
                      <w:ilvl w:val="0"/>
                      <w:numId w:val="35"/>
                    </w:numPr>
                    <w:spacing w:after="120"/>
                    <w:jc w:val="both"/>
                    <w:rPr>
                      <w:b w:val="0"/>
                    </w:rPr>
                  </w:pPr>
                  <w:r w:rsidRPr="005F2432">
                    <w:rPr>
                      <w:b w:val="0"/>
                    </w:rPr>
                    <w:t>stunting</w:t>
                  </w:r>
                </w:p>
              </w:tc>
              <w:tc>
                <w:tcPr>
                  <w:tcW w:w="3510" w:type="dxa"/>
                </w:tcPr>
                <w:p w14:paraId="43BE421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change</w:t>
                  </w:r>
                </w:p>
                <w:p w14:paraId="74F9B3EE"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 xml:space="preserve">global warming </w:t>
                  </w:r>
                </w:p>
                <w:p w14:paraId="2A78BA48"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 house</w:t>
                  </w:r>
                </w:p>
                <w:p w14:paraId="748F29B4"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temperature</w:t>
                  </w:r>
                </w:p>
                <w:p w14:paraId="333FDE85"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extreme weather</w:t>
                  </w:r>
                </w:p>
                <w:p w14:paraId="34485F2C"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global environmental change</w:t>
                  </w:r>
                </w:p>
                <w:p w14:paraId="5777E011"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variability</w:t>
                  </w:r>
                </w:p>
                <w:p w14:paraId="2CDBD826"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greenhouse</w:t>
                  </w:r>
                </w:p>
                <w:p w14:paraId="08FFF9D5"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low carbon</w:t>
                  </w:r>
                </w:p>
                <w:p w14:paraId="5F20138E"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ghge</w:t>
                  </w:r>
                </w:p>
                <w:p w14:paraId="6C9B0ABF"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renewable energy</w:t>
                  </w:r>
                </w:p>
                <w:p w14:paraId="12F82B4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carbon emission</w:t>
                  </w:r>
                </w:p>
                <w:p w14:paraId="55A07624"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co2 emission</w:t>
                  </w:r>
                </w:p>
                <w:p w14:paraId="07E123E4"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pollutant</w:t>
                  </w:r>
                </w:p>
              </w:tc>
            </w:tr>
          </w:tbl>
          <w:p w14:paraId="71D73837" w14:textId="77777777" w:rsidR="005266E4" w:rsidRPr="005F2432" w:rsidRDefault="005266E4" w:rsidP="00D10905">
            <w:pPr>
              <w:spacing w:after="120"/>
              <w:jc w:val="both"/>
            </w:pPr>
          </w:p>
          <w:p w14:paraId="6894870C" w14:textId="77777777" w:rsidR="005266E4" w:rsidRPr="005F2432" w:rsidRDefault="005266E4" w:rsidP="00D10905">
            <w:r w:rsidRPr="005F2432">
              <w:t>In order to produce an indicator of engagement with the intersection of climate change and health, this indicator focused on whether any of the climate change related terms appeared immediately before or after any health terms in the GD statements. This was based on a search of the 25 words before and after a reference to a climate change related term. The choice of 25-word window context corresponds to approximately half a paragraph of text. Given that UNGD statements are highly structured and methodically developed by governments over prolonged periods of time, it was assumed that half a paragraph of text around public health terms captures a sufficiently narrow context. The number of climate change term references in these contexts were then searched and counted to produce the measure of engagement with the link between health and climate change. A robustness analysis was then conducted by varying the size of the context (5, 10, and 50 words). This substantively produced the same trends over time. A sample of the references produced by the search were then also further examined to ensure that the references identified reflect engagement with the health impacts of climate change.</w:t>
            </w:r>
          </w:p>
        </w:tc>
      </w:tr>
      <w:tr w:rsidR="005266E4" w:rsidRPr="005F2432" w14:paraId="6D5D0597" w14:textId="77777777" w:rsidTr="00D10905">
        <w:trPr>
          <w:trHeight w:val="287"/>
        </w:trPr>
        <w:tc>
          <w:tcPr>
            <w:tcW w:w="1374" w:type="dxa"/>
          </w:tcPr>
          <w:p w14:paraId="19E37CBC" w14:textId="77777777" w:rsidR="005266E4" w:rsidRPr="005F2432" w:rsidRDefault="005266E4" w:rsidP="00D10905">
            <w:pPr>
              <w:rPr>
                <w:b/>
              </w:rPr>
            </w:pPr>
            <w:r w:rsidRPr="005F2432">
              <w:rPr>
                <w:b/>
              </w:rPr>
              <w:t>Data</w:t>
            </w:r>
          </w:p>
        </w:tc>
        <w:tc>
          <w:tcPr>
            <w:tcW w:w="7642" w:type="dxa"/>
          </w:tcPr>
          <w:p w14:paraId="47350373" w14:textId="0BF0D161" w:rsidR="005266E4" w:rsidRPr="005F2432" w:rsidRDefault="005266E4" w:rsidP="00D10905">
            <w:pPr>
              <w:spacing w:after="120"/>
            </w:pPr>
            <w:r w:rsidRPr="005F2432">
              <w:t>This indicator draws on a new and updated dataset of GD statements:</w:t>
            </w:r>
            <w:r w:rsidRPr="005F2432">
              <w:rPr>
                <w:i/>
              </w:rPr>
              <w:t xml:space="preserve"> the United Nations General Debate corpus</w:t>
            </w:r>
            <w:r w:rsidRPr="005F2432">
              <w:t>, in which the annual GD statements have been pre-processed and prepared for the application of natural language processing to the official English versions of the statements.</w:t>
            </w:r>
            <w:r w:rsidRPr="005F2432">
              <w:fldChar w:fldCharType="begin"/>
            </w:r>
            <w:r w:rsidR="0011445B" w:rsidRPr="005F2432">
              <w:instrText xml:space="preserve"> ADDIN EN.CITE &lt;EndNote&gt;&lt;Cite&gt;&lt;Author&gt;Baturo&lt;/Author&gt;&lt;Year&gt;2017&lt;/Year&gt;&lt;RecNum&gt;36&lt;/RecNum&gt;&lt;DisplayText&gt;&lt;style face="superscript"&gt;156&lt;/style&gt;&lt;/DisplayText&gt;&lt;record&gt;&lt;rec-number&gt;36&lt;/rec-number&gt;&lt;foreign-keys&gt;&lt;key app="EN" db-id="e2zepwa56vz2ryev2aoxraf420vzvwft0pzz" timestamp="0"&gt;36&lt;/key&gt;&lt;/foreign-keys&gt;&lt;ref-type name="Journal Article"&gt;17&lt;/ref-type&gt;&lt;contributors&gt;&lt;authors&gt;&lt;author&gt;Baturo, Alexander&lt;/author&gt;&lt;author&gt;Dasandi, Niheer&lt;/author&gt;&lt;author&gt;Mikhaylov, Slava J&lt;/author&gt;&lt;/authors&gt;&lt;/contributors&gt;&lt;titles&gt;&lt;title&gt;Understanding state preferences with text as data: Introducing the UN General Debate corpus&lt;/title&gt;&lt;secondary-title&gt;Research &amp;amp; Politics&lt;/secondary-title&gt;&lt;/titles&gt;&lt;pages&gt;2053168017712821&lt;/pages&gt;&lt;volume&gt;4&lt;/volume&gt;&lt;number&gt;2&lt;/number&gt;&lt;dates&gt;&lt;year&gt;2017&lt;/year&gt;&lt;/dates&gt;&lt;isbn&gt;2053-1680&lt;/isbn&gt;&lt;urls&gt;&lt;related-urls&gt;&lt;url&gt;https://doi.org/10.1177/2053168017712821&lt;/url&gt;&lt;/related-urls&gt;&lt;/urls&gt;&lt;electronic-resource-num&gt;10.1177/2053168017712821&lt;/electronic-resource-num&gt;&lt;/record&gt;&lt;/Cite&gt;&lt;/EndNote&gt;</w:instrText>
            </w:r>
            <w:r w:rsidRPr="005F2432">
              <w:fldChar w:fldCharType="separate"/>
            </w:r>
            <w:r w:rsidR="0011445B" w:rsidRPr="005F2432">
              <w:rPr>
                <w:noProof/>
                <w:vertAlign w:val="superscript"/>
              </w:rPr>
              <w:t>156</w:t>
            </w:r>
            <w:r w:rsidRPr="005F2432">
              <w:fldChar w:fldCharType="end"/>
            </w:r>
            <w:r w:rsidRPr="005F2432">
              <w:t xml:space="preserve"> The dataset contains all of the country speeches made in the UN General Debate between 1970 and 2018. </w:t>
            </w:r>
            <w:r w:rsidRPr="005F2432">
              <w:fldChar w:fldCharType="begin"/>
            </w:r>
            <w:r w:rsidRPr="005F2432">
              <w:instrText xml:space="preserve"> REF _Ref11000277 \h </w:instrText>
            </w:r>
            <w:r w:rsidR="005F2432">
              <w:instrText xml:space="preserve"> \* MERGEFORMAT </w:instrText>
            </w:r>
            <w:r w:rsidRPr="005F2432">
              <w:fldChar w:fldCharType="separate"/>
            </w:r>
            <w:r w:rsidR="008E4C54" w:rsidRPr="005F2432">
              <w:t xml:space="preserve">Table </w:t>
            </w:r>
            <w:r w:rsidR="008E4C54">
              <w:rPr>
                <w:noProof/>
              </w:rPr>
              <w:t>27</w:t>
            </w:r>
            <w:r w:rsidRPr="005F2432">
              <w:fldChar w:fldCharType="end"/>
            </w:r>
            <w:r w:rsidRPr="005F2432">
              <w:t xml:space="preserve"> presents summary of the data by year.</w:t>
            </w:r>
          </w:p>
          <w:p w14:paraId="57D233BC" w14:textId="6888D5A2" w:rsidR="005266E4" w:rsidRPr="005F2432" w:rsidRDefault="005266E4" w:rsidP="00D10905">
            <w:pPr>
              <w:pStyle w:val="Caption"/>
              <w:keepNext/>
            </w:pPr>
            <w:bookmarkStart w:id="425" w:name="_Ref11000277"/>
            <w:r w:rsidRPr="005F2432">
              <w:t xml:space="preserve">Table </w:t>
            </w:r>
            <w:r w:rsidRPr="005F2432">
              <w:fldChar w:fldCharType="begin"/>
            </w:r>
            <w:r w:rsidRPr="005F2432">
              <w:instrText xml:space="preserve"> SEQ Table \* ARABIC </w:instrText>
            </w:r>
            <w:r w:rsidRPr="005F2432">
              <w:fldChar w:fldCharType="separate"/>
            </w:r>
            <w:r w:rsidR="008E4C54">
              <w:rPr>
                <w:noProof/>
              </w:rPr>
              <w:t>27</w:t>
            </w:r>
            <w:r w:rsidRPr="005F2432">
              <w:rPr>
                <w:noProof/>
              </w:rPr>
              <w:fldChar w:fldCharType="end"/>
            </w:r>
            <w:bookmarkEnd w:id="425"/>
            <w:r w:rsidRPr="005F2432">
              <w:t>: Summary information for UN General Debate Corpus.</w:t>
            </w:r>
          </w:p>
          <w:tbl>
            <w:tblPr>
              <w:tblW w:w="5885" w:type="dxa"/>
              <w:tblLayout w:type="fixed"/>
              <w:tblLook w:val="04A0" w:firstRow="1" w:lastRow="0" w:firstColumn="1" w:lastColumn="0" w:noHBand="0" w:noVBand="1"/>
            </w:tblPr>
            <w:tblGrid>
              <w:gridCol w:w="698"/>
              <w:gridCol w:w="1785"/>
              <w:gridCol w:w="1843"/>
              <w:gridCol w:w="1559"/>
            </w:tblGrid>
            <w:tr w:rsidR="005266E4" w:rsidRPr="005F2432" w14:paraId="530A1F64" w14:textId="77777777" w:rsidTr="00D10905">
              <w:trPr>
                <w:trHeight w:val="405"/>
              </w:trPr>
              <w:tc>
                <w:tcPr>
                  <w:tcW w:w="698" w:type="dxa"/>
                  <w:tcBorders>
                    <w:top w:val="single" w:sz="4" w:space="0" w:color="A5A5A5"/>
                    <w:left w:val="single" w:sz="4" w:space="0" w:color="A5A5A5"/>
                    <w:bottom w:val="single" w:sz="4" w:space="0" w:color="3F3F3F"/>
                    <w:right w:val="single" w:sz="4" w:space="0" w:color="A5A5A5"/>
                  </w:tcBorders>
                  <w:shd w:val="clear" w:color="000000" w:fill="BDC0BF"/>
                  <w:noWrap/>
                  <w:hideMark/>
                </w:tcPr>
                <w:p w14:paraId="36178EC9" w14:textId="77777777" w:rsidR="005266E4" w:rsidRPr="005F2432" w:rsidRDefault="005266E4" w:rsidP="00D10905">
                  <w:pPr>
                    <w:rPr>
                      <w:rFonts w:cstheme="minorHAnsi"/>
                      <w:b/>
                      <w:bCs/>
                      <w:color w:val="000000"/>
                      <w:sz w:val="20"/>
                      <w:szCs w:val="20"/>
                    </w:rPr>
                  </w:pPr>
                  <w:r w:rsidRPr="005F2432">
                    <w:rPr>
                      <w:rFonts w:cstheme="minorHAnsi"/>
                      <w:b/>
                      <w:bCs/>
                      <w:color w:val="000000"/>
                      <w:sz w:val="20"/>
                      <w:szCs w:val="20"/>
                    </w:rPr>
                    <w:t>Year</w:t>
                  </w:r>
                </w:p>
              </w:tc>
              <w:tc>
                <w:tcPr>
                  <w:tcW w:w="1785" w:type="dxa"/>
                  <w:tcBorders>
                    <w:top w:val="single" w:sz="4" w:space="0" w:color="A5A5A5"/>
                    <w:left w:val="nil"/>
                    <w:bottom w:val="single" w:sz="4" w:space="0" w:color="3F3F3F"/>
                    <w:right w:val="single" w:sz="4" w:space="0" w:color="A5A5A5"/>
                  </w:tcBorders>
                  <w:shd w:val="clear" w:color="000000" w:fill="BDC0BF"/>
                  <w:noWrap/>
                  <w:hideMark/>
                </w:tcPr>
                <w:p w14:paraId="40CD868B" w14:textId="77777777" w:rsidR="005266E4" w:rsidRPr="005F2432" w:rsidRDefault="005266E4" w:rsidP="00D10905">
                  <w:pPr>
                    <w:jc w:val="center"/>
                    <w:rPr>
                      <w:rFonts w:cstheme="minorHAnsi"/>
                      <w:b/>
                      <w:bCs/>
                      <w:color w:val="000000"/>
                      <w:sz w:val="20"/>
                      <w:szCs w:val="20"/>
                    </w:rPr>
                  </w:pPr>
                  <w:r w:rsidRPr="005F2432">
                    <w:rPr>
                      <w:rFonts w:cstheme="minorHAnsi"/>
                      <w:b/>
                      <w:bCs/>
                      <w:color w:val="000000"/>
                      <w:sz w:val="20"/>
                      <w:szCs w:val="20"/>
                    </w:rPr>
                    <w:t>Total speeches</w:t>
                  </w:r>
                </w:p>
              </w:tc>
              <w:tc>
                <w:tcPr>
                  <w:tcW w:w="1843" w:type="dxa"/>
                  <w:tcBorders>
                    <w:top w:val="single" w:sz="4" w:space="0" w:color="A5A5A5"/>
                    <w:left w:val="nil"/>
                    <w:bottom w:val="single" w:sz="4" w:space="0" w:color="3F3F3F"/>
                    <w:right w:val="single" w:sz="4" w:space="0" w:color="A5A5A5"/>
                  </w:tcBorders>
                  <w:shd w:val="clear" w:color="000000" w:fill="BDC0BF"/>
                  <w:noWrap/>
                  <w:hideMark/>
                </w:tcPr>
                <w:p w14:paraId="27AF4DF3" w14:textId="77777777" w:rsidR="005266E4" w:rsidRPr="005F2432" w:rsidRDefault="005266E4" w:rsidP="00D10905">
                  <w:pPr>
                    <w:jc w:val="center"/>
                    <w:rPr>
                      <w:rFonts w:cstheme="minorHAnsi"/>
                      <w:b/>
                      <w:bCs/>
                      <w:color w:val="000000"/>
                      <w:sz w:val="20"/>
                      <w:szCs w:val="20"/>
                    </w:rPr>
                  </w:pPr>
                  <w:r w:rsidRPr="005F2432">
                    <w:rPr>
                      <w:rFonts w:cstheme="minorHAnsi"/>
                      <w:b/>
                      <w:bCs/>
                      <w:color w:val="000000"/>
                      <w:sz w:val="20"/>
                      <w:szCs w:val="20"/>
                    </w:rPr>
                    <w:t>Total sentences</w:t>
                  </w:r>
                </w:p>
              </w:tc>
              <w:tc>
                <w:tcPr>
                  <w:tcW w:w="1559" w:type="dxa"/>
                  <w:tcBorders>
                    <w:top w:val="single" w:sz="4" w:space="0" w:color="A5A5A5"/>
                    <w:left w:val="nil"/>
                    <w:bottom w:val="single" w:sz="4" w:space="0" w:color="3F3F3F"/>
                    <w:right w:val="single" w:sz="4" w:space="0" w:color="A5A5A5"/>
                  </w:tcBorders>
                  <w:shd w:val="clear" w:color="000000" w:fill="BDC0BF"/>
                  <w:noWrap/>
                  <w:hideMark/>
                </w:tcPr>
                <w:p w14:paraId="0B4E39C0" w14:textId="77777777" w:rsidR="005266E4" w:rsidRPr="005F2432" w:rsidRDefault="005266E4" w:rsidP="00D10905">
                  <w:pPr>
                    <w:jc w:val="center"/>
                    <w:rPr>
                      <w:rFonts w:cstheme="minorHAnsi"/>
                      <w:b/>
                      <w:bCs/>
                      <w:color w:val="000000"/>
                      <w:sz w:val="20"/>
                      <w:szCs w:val="20"/>
                    </w:rPr>
                  </w:pPr>
                  <w:r w:rsidRPr="005F2432">
                    <w:rPr>
                      <w:rFonts w:cstheme="minorHAnsi"/>
                      <w:b/>
                      <w:bCs/>
                      <w:color w:val="000000"/>
                      <w:sz w:val="20"/>
                      <w:szCs w:val="20"/>
                    </w:rPr>
                    <w:t>Total words</w:t>
                  </w:r>
                </w:p>
              </w:tc>
            </w:tr>
            <w:tr w:rsidR="005266E4" w:rsidRPr="005F2432" w14:paraId="5E0F9939" w14:textId="77777777" w:rsidTr="00D10905">
              <w:trPr>
                <w:trHeight w:val="405"/>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6631259"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1970</w:t>
                  </w:r>
                </w:p>
              </w:tc>
              <w:tc>
                <w:tcPr>
                  <w:tcW w:w="1785" w:type="dxa"/>
                  <w:tcBorders>
                    <w:top w:val="nil"/>
                    <w:left w:val="nil"/>
                    <w:bottom w:val="single" w:sz="4" w:space="0" w:color="A5A5A5"/>
                    <w:right w:val="single" w:sz="4" w:space="0" w:color="A5A5A5"/>
                  </w:tcBorders>
                  <w:shd w:val="clear" w:color="auto" w:fill="auto"/>
                  <w:noWrap/>
                  <w:hideMark/>
                </w:tcPr>
                <w:p w14:paraId="61C3C40F"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70</w:t>
                  </w:r>
                </w:p>
              </w:tc>
              <w:tc>
                <w:tcPr>
                  <w:tcW w:w="1843" w:type="dxa"/>
                  <w:tcBorders>
                    <w:top w:val="nil"/>
                    <w:left w:val="nil"/>
                    <w:bottom w:val="single" w:sz="4" w:space="0" w:color="A5A5A5"/>
                    <w:right w:val="single" w:sz="4" w:space="0" w:color="A5A5A5"/>
                  </w:tcBorders>
                  <w:shd w:val="clear" w:color="auto" w:fill="auto"/>
                  <w:noWrap/>
                  <w:hideMark/>
                </w:tcPr>
                <w:p w14:paraId="2E456A9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11841</w:t>
                  </w:r>
                </w:p>
              </w:tc>
              <w:tc>
                <w:tcPr>
                  <w:tcW w:w="1559" w:type="dxa"/>
                  <w:tcBorders>
                    <w:top w:val="nil"/>
                    <w:left w:val="nil"/>
                    <w:bottom w:val="single" w:sz="4" w:space="0" w:color="A5A5A5"/>
                    <w:right w:val="single" w:sz="4" w:space="0" w:color="A5A5A5"/>
                  </w:tcBorders>
                  <w:shd w:val="clear" w:color="auto" w:fill="auto"/>
                  <w:noWrap/>
                  <w:hideMark/>
                </w:tcPr>
                <w:p w14:paraId="3816CEF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304290</w:t>
                  </w:r>
                </w:p>
              </w:tc>
            </w:tr>
            <w:tr w:rsidR="005266E4" w:rsidRPr="005F2432" w14:paraId="2C6A776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7760D54"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1971</w:t>
                  </w:r>
                </w:p>
              </w:tc>
              <w:tc>
                <w:tcPr>
                  <w:tcW w:w="1785" w:type="dxa"/>
                  <w:tcBorders>
                    <w:top w:val="nil"/>
                    <w:left w:val="nil"/>
                    <w:bottom w:val="single" w:sz="4" w:space="0" w:color="A5A5A5"/>
                    <w:right w:val="single" w:sz="4" w:space="0" w:color="A5A5A5"/>
                  </w:tcBorders>
                  <w:shd w:val="clear" w:color="auto" w:fill="auto"/>
                  <w:noWrap/>
                  <w:hideMark/>
                </w:tcPr>
                <w:p w14:paraId="26EA1F6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116</w:t>
                  </w:r>
                </w:p>
              </w:tc>
              <w:tc>
                <w:tcPr>
                  <w:tcW w:w="1843" w:type="dxa"/>
                  <w:tcBorders>
                    <w:top w:val="nil"/>
                    <w:left w:val="nil"/>
                    <w:bottom w:val="single" w:sz="4" w:space="0" w:color="A5A5A5"/>
                    <w:right w:val="single" w:sz="4" w:space="0" w:color="A5A5A5"/>
                  </w:tcBorders>
                  <w:shd w:val="clear" w:color="auto" w:fill="auto"/>
                  <w:noWrap/>
                  <w:hideMark/>
                </w:tcPr>
                <w:p w14:paraId="7EC30AE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19892</w:t>
                  </w:r>
                </w:p>
              </w:tc>
              <w:tc>
                <w:tcPr>
                  <w:tcW w:w="1559" w:type="dxa"/>
                  <w:tcBorders>
                    <w:top w:val="nil"/>
                    <w:left w:val="nil"/>
                    <w:bottom w:val="single" w:sz="4" w:space="0" w:color="A5A5A5"/>
                    <w:right w:val="single" w:sz="4" w:space="0" w:color="A5A5A5"/>
                  </w:tcBorders>
                  <w:shd w:val="clear" w:color="auto" w:fill="auto"/>
                  <w:noWrap/>
                  <w:hideMark/>
                </w:tcPr>
                <w:p w14:paraId="1B8730D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508823</w:t>
                  </w:r>
                </w:p>
              </w:tc>
            </w:tr>
            <w:tr w:rsidR="005266E4" w:rsidRPr="005F2432" w14:paraId="37932B8B"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B73CAEB"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1972</w:t>
                  </w:r>
                </w:p>
              </w:tc>
              <w:tc>
                <w:tcPr>
                  <w:tcW w:w="1785" w:type="dxa"/>
                  <w:tcBorders>
                    <w:top w:val="nil"/>
                    <w:left w:val="nil"/>
                    <w:bottom w:val="single" w:sz="4" w:space="0" w:color="A5A5A5"/>
                    <w:right w:val="single" w:sz="4" w:space="0" w:color="A5A5A5"/>
                  </w:tcBorders>
                  <w:shd w:val="clear" w:color="auto" w:fill="auto"/>
                  <w:noWrap/>
                  <w:hideMark/>
                </w:tcPr>
                <w:p w14:paraId="743C4FB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125</w:t>
                  </w:r>
                </w:p>
              </w:tc>
              <w:tc>
                <w:tcPr>
                  <w:tcW w:w="1843" w:type="dxa"/>
                  <w:tcBorders>
                    <w:top w:val="nil"/>
                    <w:left w:val="nil"/>
                    <w:bottom w:val="single" w:sz="4" w:space="0" w:color="A5A5A5"/>
                    <w:right w:val="single" w:sz="4" w:space="0" w:color="A5A5A5"/>
                  </w:tcBorders>
                  <w:shd w:val="clear" w:color="auto" w:fill="auto"/>
                  <w:noWrap/>
                  <w:hideMark/>
                </w:tcPr>
                <w:p w14:paraId="48CA2D9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21208</w:t>
                  </w:r>
                </w:p>
              </w:tc>
              <w:tc>
                <w:tcPr>
                  <w:tcW w:w="1559" w:type="dxa"/>
                  <w:tcBorders>
                    <w:top w:val="nil"/>
                    <w:left w:val="nil"/>
                    <w:bottom w:val="single" w:sz="4" w:space="0" w:color="A5A5A5"/>
                    <w:right w:val="single" w:sz="4" w:space="0" w:color="A5A5A5"/>
                  </w:tcBorders>
                  <w:shd w:val="clear" w:color="auto" w:fill="auto"/>
                  <w:noWrap/>
                  <w:hideMark/>
                </w:tcPr>
                <w:p w14:paraId="0F43D01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541279</w:t>
                  </w:r>
                </w:p>
              </w:tc>
            </w:tr>
            <w:tr w:rsidR="005266E4" w:rsidRPr="005F2432" w14:paraId="05094D38"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3FA52E2"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1973</w:t>
                  </w:r>
                </w:p>
              </w:tc>
              <w:tc>
                <w:tcPr>
                  <w:tcW w:w="1785" w:type="dxa"/>
                  <w:tcBorders>
                    <w:top w:val="nil"/>
                    <w:left w:val="nil"/>
                    <w:bottom w:val="single" w:sz="4" w:space="0" w:color="A5A5A5"/>
                    <w:right w:val="single" w:sz="4" w:space="0" w:color="A5A5A5"/>
                  </w:tcBorders>
                  <w:shd w:val="clear" w:color="auto" w:fill="auto"/>
                  <w:noWrap/>
                  <w:hideMark/>
                </w:tcPr>
                <w:p w14:paraId="554A645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120</w:t>
                  </w:r>
                </w:p>
              </w:tc>
              <w:tc>
                <w:tcPr>
                  <w:tcW w:w="1843" w:type="dxa"/>
                  <w:tcBorders>
                    <w:top w:val="nil"/>
                    <w:left w:val="nil"/>
                    <w:bottom w:val="single" w:sz="4" w:space="0" w:color="A5A5A5"/>
                    <w:right w:val="single" w:sz="4" w:space="0" w:color="A5A5A5"/>
                  </w:tcBorders>
                  <w:shd w:val="clear" w:color="auto" w:fill="auto"/>
                  <w:noWrap/>
                  <w:hideMark/>
                </w:tcPr>
                <w:p w14:paraId="21F85F4F"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21452</w:t>
                  </w:r>
                </w:p>
              </w:tc>
              <w:tc>
                <w:tcPr>
                  <w:tcW w:w="1559" w:type="dxa"/>
                  <w:tcBorders>
                    <w:top w:val="nil"/>
                    <w:left w:val="nil"/>
                    <w:bottom w:val="single" w:sz="4" w:space="0" w:color="A5A5A5"/>
                    <w:right w:val="single" w:sz="4" w:space="0" w:color="A5A5A5"/>
                  </w:tcBorders>
                  <w:shd w:val="clear" w:color="auto" w:fill="auto"/>
                  <w:noWrap/>
                  <w:hideMark/>
                </w:tcPr>
                <w:p w14:paraId="506D1D4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536685</w:t>
                  </w:r>
                </w:p>
              </w:tc>
            </w:tr>
            <w:tr w:rsidR="005266E4" w:rsidRPr="005F2432" w14:paraId="33FC42D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50E40CB3"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1974</w:t>
                  </w:r>
                </w:p>
              </w:tc>
              <w:tc>
                <w:tcPr>
                  <w:tcW w:w="1785" w:type="dxa"/>
                  <w:tcBorders>
                    <w:top w:val="nil"/>
                    <w:left w:val="nil"/>
                    <w:bottom w:val="single" w:sz="4" w:space="0" w:color="A5A5A5"/>
                    <w:right w:val="single" w:sz="4" w:space="0" w:color="A5A5A5"/>
                  </w:tcBorders>
                  <w:shd w:val="clear" w:color="auto" w:fill="auto"/>
                  <w:noWrap/>
                  <w:hideMark/>
                </w:tcPr>
                <w:p w14:paraId="57C8011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129</w:t>
                  </w:r>
                </w:p>
              </w:tc>
              <w:tc>
                <w:tcPr>
                  <w:tcW w:w="1843" w:type="dxa"/>
                  <w:tcBorders>
                    <w:top w:val="nil"/>
                    <w:left w:val="nil"/>
                    <w:bottom w:val="single" w:sz="4" w:space="0" w:color="A5A5A5"/>
                    <w:right w:val="single" w:sz="4" w:space="0" w:color="A5A5A5"/>
                  </w:tcBorders>
                  <w:shd w:val="clear" w:color="auto" w:fill="auto"/>
                  <w:noWrap/>
                  <w:hideMark/>
                </w:tcPr>
                <w:p w14:paraId="2EDE0BC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22051</w:t>
                  </w:r>
                </w:p>
              </w:tc>
              <w:tc>
                <w:tcPr>
                  <w:tcW w:w="1559" w:type="dxa"/>
                  <w:tcBorders>
                    <w:top w:val="nil"/>
                    <w:left w:val="nil"/>
                    <w:bottom w:val="single" w:sz="4" w:space="0" w:color="A5A5A5"/>
                    <w:right w:val="single" w:sz="4" w:space="0" w:color="A5A5A5"/>
                  </w:tcBorders>
                  <w:shd w:val="clear" w:color="auto" w:fill="auto"/>
                  <w:noWrap/>
                  <w:hideMark/>
                </w:tcPr>
                <w:p w14:paraId="1776648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569216</w:t>
                  </w:r>
                </w:p>
              </w:tc>
            </w:tr>
            <w:tr w:rsidR="005266E4" w:rsidRPr="005F2432" w14:paraId="585120D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F9D5F90"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1975</w:t>
                  </w:r>
                </w:p>
              </w:tc>
              <w:tc>
                <w:tcPr>
                  <w:tcW w:w="1785" w:type="dxa"/>
                  <w:tcBorders>
                    <w:top w:val="nil"/>
                    <w:left w:val="nil"/>
                    <w:bottom w:val="single" w:sz="4" w:space="0" w:color="A5A5A5"/>
                    <w:right w:val="single" w:sz="4" w:space="0" w:color="A5A5A5"/>
                  </w:tcBorders>
                  <w:shd w:val="clear" w:color="auto" w:fill="auto"/>
                  <w:noWrap/>
                  <w:hideMark/>
                </w:tcPr>
                <w:p w14:paraId="0368044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126</w:t>
                  </w:r>
                </w:p>
              </w:tc>
              <w:tc>
                <w:tcPr>
                  <w:tcW w:w="1843" w:type="dxa"/>
                  <w:tcBorders>
                    <w:top w:val="nil"/>
                    <w:left w:val="nil"/>
                    <w:bottom w:val="single" w:sz="4" w:space="0" w:color="A5A5A5"/>
                    <w:right w:val="single" w:sz="4" w:space="0" w:color="A5A5A5"/>
                  </w:tcBorders>
                  <w:shd w:val="clear" w:color="auto" w:fill="auto"/>
                  <w:noWrap/>
                  <w:hideMark/>
                </w:tcPr>
                <w:p w14:paraId="4878360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21379</w:t>
                  </w:r>
                </w:p>
              </w:tc>
              <w:tc>
                <w:tcPr>
                  <w:tcW w:w="1559" w:type="dxa"/>
                  <w:tcBorders>
                    <w:top w:val="nil"/>
                    <w:left w:val="nil"/>
                    <w:bottom w:val="single" w:sz="4" w:space="0" w:color="A5A5A5"/>
                    <w:right w:val="single" w:sz="4" w:space="0" w:color="A5A5A5"/>
                  </w:tcBorders>
                  <w:shd w:val="clear" w:color="auto" w:fill="auto"/>
                  <w:noWrap/>
                  <w:hideMark/>
                </w:tcPr>
                <w:p w14:paraId="46BCE95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534621</w:t>
                  </w:r>
                </w:p>
              </w:tc>
            </w:tr>
            <w:tr w:rsidR="005266E4" w:rsidRPr="005F2432" w14:paraId="3019965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3B66080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1976</w:t>
                  </w:r>
                </w:p>
              </w:tc>
              <w:tc>
                <w:tcPr>
                  <w:tcW w:w="1785" w:type="dxa"/>
                  <w:tcBorders>
                    <w:top w:val="nil"/>
                    <w:left w:val="nil"/>
                    <w:bottom w:val="single" w:sz="4" w:space="0" w:color="A5A5A5"/>
                    <w:right w:val="single" w:sz="4" w:space="0" w:color="A5A5A5"/>
                  </w:tcBorders>
                  <w:shd w:val="clear" w:color="auto" w:fill="auto"/>
                  <w:noWrap/>
                  <w:hideMark/>
                </w:tcPr>
                <w:p w14:paraId="544F2DF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134</w:t>
                  </w:r>
                </w:p>
              </w:tc>
              <w:tc>
                <w:tcPr>
                  <w:tcW w:w="1843" w:type="dxa"/>
                  <w:tcBorders>
                    <w:top w:val="nil"/>
                    <w:left w:val="nil"/>
                    <w:bottom w:val="single" w:sz="4" w:space="0" w:color="A5A5A5"/>
                    <w:right w:val="single" w:sz="4" w:space="0" w:color="A5A5A5"/>
                  </w:tcBorders>
                  <w:shd w:val="clear" w:color="auto" w:fill="auto"/>
                  <w:noWrap/>
                  <w:hideMark/>
                </w:tcPr>
                <w:p w14:paraId="7CA4324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23827</w:t>
                  </w:r>
                </w:p>
              </w:tc>
              <w:tc>
                <w:tcPr>
                  <w:tcW w:w="1559" w:type="dxa"/>
                  <w:tcBorders>
                    <w:top w:val="nil"/>
                    <w:left w:val="nil"/>
                    <w:bottom w:val="single" w:sz="4" w:space="0" w:color="A5A5A5"/>
                    <w:right w:val="single" w:sz="4" w:space="0" w:color="A5A5A5"/>
                  </w:tcBorders>
                  <w:shd w:val="clear" w:color="auto" w:fill="auto"/>
                  <w:noWrap/>
                  <w:hideMark/>
                </w:tcPr>
                <w:p w14:paraId="4228BE4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600415</w:t>
                  </w:r>
                </w:p>
              </w:tc>
            </w:tr>
            <w:tr w:rsidR="005266E4" w:rsidRPr="005F2432" w14:paraId="473EE8FE"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0A8956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1977</w:t>
                  </w:r>
                </w:p>
              </w:tc>
              <w:tc>
                <w:tcPr>
                  <w:tcW w:w="1785" w:type="dxa"/>
                  <w:tcBorders>
                    <w:top w:val="nil"/>
                    <w:left w:val="nil"/>
                    <w:bottom w:val="single" w:sz="4" w:space="0" w:color="A5A5A5"/>
                    <w:right w:val="single" w:sz="4" w:space="0" w:color="A5A5A5"/>
                  </w:tcBorders>
                  <w:shd w:val="clear" w:color="auto" w:fill="auto"/>
                  <w:noWrap/>
                  <w:hideMark/>
                </w:tcPr>
                <w:p w14:paraId="3E78E43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140</w:t>
                  </w:r>
                </w:p>
              </w:tc>
              <w:tc>
                <w:tcPr>
                  <w:tcW w:w="1843" w:type="dxa"/>
                  <w:tcBorders>
                    <w:top w:val="nil"/>
                    <w:left w:val="nil"/>
                    <w:bottom w:val="single" w:sz="4" w:space="0" w:color="A5A5A5"/>
                    <w:right w:val="single" w:sz="4" w:space="0" w:color="A5A5A5"/>
                  </w:tcBorders>
                  <w:shd w:val="clear" w:color="auto" w:fill="auto"/>
                  <w:noWrap/>
                  <w:hideMark/>
                </w:tcPr>
                <w:p w14:paraId="3ED8E51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24822</w:t>
                  </w:r>
                </w:p>
              </w:tc>
              <w:tc>
                <w:tcPr>
                  <w:tcW w:w="1559" w:type="dxa"/>
                  <w:tcBorders>
                    <w:top w:val="nil"/>
                    <w:left w:val="nil"/>
                    <w:bottom w:val="single" w:sz="4" w:space="0" w:color="A5A5A5"/>
                    <w:right w:val="single" w:sz="4" w:space="0" w:color="A5A5A5"/>
                  </w:tcBorders>
                  <w:shd w:val="clear" w:color="auto" w:fill="auto"/>
                  <w:noWrap/>
                  <w:hideMark/>
                </w:tcPr>
                <w:p w14:paraId="21DA1AB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606142</w:t>
                  </w:r>
                </w:p>
              </w:tc>
            </w:tr>
            <w:tr w:rsidR="005266E4" w:rsidRPr="005F2432" w14:paraId="2F24A6C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537D394E"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1978</w:t>
                  </w:r>
                </w:p>
              </w:tc>
              <w:tc>
                <w:tcPr>
                  <w:tcW w:w="1785" w:type="dxa"/>
                  <w:tcBorders>
                    <w:top w:val="nil"/>
                    <w:left w:val="nil"/>
                    <w:bottom w:val="single" w:sz="4" w:space="0" w:color="A5A5A5"/>
                    <w:right w:val="single" w:sz="4" w:space="0" w:color="A5A5A5"/>
                  </w:tcBorders>
                  <w:shd w:val="clear" w:color="auto" w:fill="auto"/>
                  <w:noWrap/>
                  <w:hideMark/>
                </w:tcPr>
                <w:p w14:paraId="060C47C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141</w:t>
                  </w:r>
                </w:p>
              </w:tc>
              <w:tc>
                <w:tcPr>
                  <w:tcW w:w="1843" w:type="dxa"/>
                  <w:tcBorders>
                    <w:top w:val="nil"/>
                    <w:left w:val="nil"/>
                    <w:bottom w:val="single" w:sz="4" w:space="0" w:color="A5A5A5"/>
                    <w:right w:val="single" w:sz="4" w:space="0" w:color="A5A5A5"/>
                  </w:tcBorders>
                  <w:shd w:val="clear" w:color="auto" w:fill="auto"/>
                  <w:noWrap/>
                  <w:hideMark/>
                </w:tcPr>
                <w:p w14:paraId="202B042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25267</w:t>
                  </w:r>
                </w:p>
              </w:tc>
              <w:tc>
                <w:tcPr>
                  <w:tcW w:w="1559" w:type="dxa"/>
                  <w:tcBorders>
                    <w:top w:val="nil"/>
                    <w:left w:val="nil"/>
                    <w:bottom w:val="single" w:sz="4" w:space="0" w:color="A5A5A5"/>
                    <w:right w:val="single" w:sz="4" w:space="0" w:color="A5A5A5"/>
                  </w:tcBorders>
                  <w:shd w:val="clear" w:color="auto" w:fill="auto"/>
                  <w:noWrap/>
                  <w:hideMark/>
                </w:tcPr>
                <w:p w14:paraId="2D4AF1A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625725</w:t>
                  </w:r>
                </w:p>
              </w:tc>
            </w:tr>
            <w:tr w:rsidR="005266E4" w:rsidRPr="005F2432" w14:paraId="6C6CB27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C1FBCDF"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1979</w:t>
                  </w:r>
                </w:p>
              </w:tc>
              <w:tc>
                <w:tcPr>
                  <w:tcW w:w="1785" w:type="dxa"/>
                  <w:tcBorders>
                    <w:top w:val="nil"/>
                    <w:left w:val="nil"/>
                    <w:bottom w:val="single" w:sz="4" w:space="0" w:color="A5A5A5"/>
                    <w:right w:val="single" w:sz="4" w:space="0" w:color="A5A5A5"/>
                  </w:tcBorders>
                  <w:shd w:val="clear" w:color="auto" w:fill="auto"/>
                  <w:noWrap/>
                  <w:hideMark/>
                </w:tcPr>
                <w:p w14:paraId="589D8BE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144</w:t>
                  </w:r>
                </w:p>
              </w:tc>
              <w:tc>
                <w:tcPr>
                  <w:tcW w:w="1843" w:type="dxa"/>
                  <w:tcBorders>
                    <w:top w:val="nil"/>
                    <w:left w:val="nil"/>
                    <w:bottom w:val="single" w:sz="4" w:space="0" w:color="A5A5A5"/>
                    <w:right w:val="single" w:sz="4" w:space="0" w:color="A5A5A5"/>
                  </w:tcBorders>
                  <w:shd w:val="clear" w:color="auto" w:fill="auto"/>
                  <w:noWrap/>
                  <w:hideMark/>
                </w:tcPr>
                <w:p w14:paraId="2F0D156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26501</w:t>
                  </w:r>
                </w:p>
              </w:tc>
              <w:tc>
                <w:tcPr>
                  <w:tcW w:w="1559" w:type="dxa"/>
                  <w:tcBorders>
                    <w:top w:val="nil"/>
                    <w:left w:val="nil"/>
                    <w:bottom w:val="single" w:sz="4" w:space="0" w:color="A5A5A5"/>
                    <w:right w:val="single" w:sz="4" w:space="0" w:color="A5A5A5"/>
                  </w:tcBorders>
                  <w:shd w:val="clear" w:color="auto" w:fill="auto"/>
                  <w:noWrap/>
                  <w:hideMark/>
                </w:tcPr>
                <w:p w14:paraId="23FAED4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652551</w:t>
                  </w:r>
                </w:p>
              </w:tc>
            </w:tr>
            <w:tr w:rsidR="005266E4" w:rsidRPr="005F2432" w14:paraId="187DDF13"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107C053"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1980</w:t>
                  </w:r>
                </w:p>
              </w:tc>
              <w:tc>
                <w:tcPr>
                  <w:tcW w:w="1785" w:type="dxa"/>
                  <w:tcBorders>
                    <w:top w:val="nil"/>
                    <w:left w:val="nil"/>
                    <w:bottom w:val="single" w:sz="4" w:space="0" w:color="A5A5A5"/>
                    <w:right w:val="single" w:sz="4" w:space="0" w:color="A5A5A5"/>
                  </w:tcBorders>
                  <w:shd w:val="clear" w:color="auto" w:fill="auto"/>
                  <w:noWrap/>
                  <w:hideMark/>
                </w:tcPr>
                <w:p w14:paraId="4169E71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149</w:t>
                  </w:r>
                </w:p>
              </w:tc>
              <w:tc>
                <w:tcPr>
                  <w:tcW w:w="1843" w:type="dxa"/>
                  <w:tcBorders>
                    <w:top w:val="nil"/>
                    <w:left w:val="nil"/>
                    <w:bottom w:val="single" w:sz="4" w:space="0" w:color="A5A5A5"/>
                    <w:right w:val="single" w:sz="4" w:space="0" w:color="A5A5A5"/>
                  </w:tcBorders>
                  <w:shd w:val="clear" w:color="auto" w:fill="auto"/>
                  <w:noWrap/>
                  <w:hideMark/>
                </w:tcPr>
                <w:p w14:paraId="16D2A33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27223</w:t>
                  </w:r>
                </w:p>
              </w:tc>
              <w:tc>
                <w:tcPr>
                  <w:tcW w:w="1559" w:type="dxa"/>
                  <w:tcBorders>
                    <w:top w:val="nil"/>
                    <w:left w:val="nil"/>
                    <w:bottom w:val="single" w:sz="4" w:space="0" w:color="A5A5A5"/>
                    <w:right w:val="single" w:sz="4" w:space="0" w:color="A5A5A5"/>
                  </w:tcBorders>
                  <w:shd w:val="clear" w:color="auto" w:fill="auto"/>
                  <w:noWrap/>
                  <w:hideMark/>
                </w:tcPr>
                <w:p w14:paraId="29CC2A4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657862</w:t>
                  </w:r>
                </w:p>
              </w:tc>
            </w:tr>
            <w:tr w:rsidR="005266E4" w:rsidRPr="005F2432" w14:paraId="6C5D0F60"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FE39F1D"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1981</w:t>
                  </w:r>
                </w:p>
              </w:tc>
              <w:tc>
                <w:tcPr>
                  <w:tcW w:w="1785" w:type="dxa"/>
                  <w:tcBorders>
                    <w:top w:val="nil"/>
                    <w:left w:val="nil"/>
                    <w:bottom w:val="single" w:sz="4" w:space="0" w:color="A5A5A5"/>
                    <w:right w:val="single" w:sz="4" w:space="0" w:color="A5A5A5"/>
                  </w:tcBorders>
                  <w:shd w:val="clear" w:color="auto" w:fill="auto"/>
                  <w:noWrap/>
                  <w:hideMark/>
                </w:tcPr>
                <w:p w14:paraId="4A5BF2C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145</w:t>
                  </w:r>
                </w:p>
              </w:tc>
              <w:tc>
                <w:tcPr>
                  <w:tcW w:w="1843" w:type="dxa"/>
                  <w:tcBorders>
                    <w:top w:val="nil"/>
                    <w:left w:val="nil"/>
                    <w:bottom w:val="single" w:sz="4" w:space="0" w:color="A5A5A5"/>
                    <w:right w:val="single" w:sz="4" w:space="0" w:color="A5A5A5"/>
                  </w:tcBorders>
                  <w:shd w:val="clear" w:color="auto" w:fill="auto"/>
                  <w:noWrap/>
                  <w:hideMark/>
                </w:tcPr>
                <w:p w14:paraId="447C9A1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26097</w:t>
                  </w:r>
                </w:p>
              </w:tc>
              <w:tc>
                <w:tcPr>
                  <w:tcW w:w="1559" w:type="dxa"/>
                  <w:tcBorders>
                    <w:top w:val="nil"/>
                    <w:left w:val="nil"/>
                    <w:bottom w:val="single" w:sz="4" w:space="0" w:color="A5A5A5"/>
                    <w:right w:val="single" w:sz="4" w:space="0" w:color="A5A5A5"/>
                  </w:tcBorders>
                  <w:shd w:val="clear" w:color="auto" w:fill="auto"/>
                  <w:noWrap/>
                  <w:hideMark/>
                </w:tcPr>
                <w:p w14:paraId="7B2F9B1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633723</w:t>
                  </w:r>
                </w:p>
              </w:tc>
            </w:tr>
            <w:tr w:rsidR="005266E4" w:rsidRPr="005F2432" w14:paraId="6C82D27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923D03C"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1982</w:t>
                  </w:r>
                </w:p>
              </w:tc>
              <w:tc>
                <w:tcPr>
                  <w:tcW w:w="1785" w:type="dxa"/>
                  <w:tcBorders>
                    <w:top w:val="nil"/>
                    <w:left w:val="nil"/>
                    <w:bottom w:val="single" w:sz="4" w:space="0" w:color="A5A5A5"/>
                    <w:right w:val="single" w:sz="4" w:space="0" w:color="A5A5A5"/>
                  </w:tcBorders>
                  <w:shd w:val="clear" w:color="auto" w:fill="auto"/>
                  <w:noWrap/>
                  <w:hideMark/>
                </w:tcPr>
                <w:p w14:paraId="7DF8591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147</w:t>
                  </w:r>
                </w:p>
              </w:tc>
              <w:tc>
                <w:tcPr>
                  <w:tcW w:w="1843" w:type="dxa"/>
                  <w:tcBorders>
                    <w:top w:val="nil"/>
                    <w:left w:val="nil"/>
                    <w:bottom w:val="single" w:sz="4" w:space="0" w:color="A5A5A5"/>
                    <w:right w:val="single" w:sz="4" w:space="0" w:color="A5A5A5"/>
                  </w:tcBorders>
                  <w:shd w:val="clear" w:color="auto" w:fill="auto"/>
                  <w:noWrap/>
                  <w:hideMark/>
                </w:tcPr>
                <w:p w14:paraId="3B7F02F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23438</w:t>
                  </w:r>
                </w:p>
              </w:tc>
              <w:tc>
                <w:tcPr>
                  <w:tcW w:w="1559" w:type="dxa"/>
                  <w:tcBorders>
                    <w:top w:val="nil"/>
                    <w:left w:val="nil"/>
                    <w:bottom w:val="single" w:sz="4" w:space="0" w:color="A5A5A5"/>
                    <w:right w:val="single" w:sz="4" w:space="0" w:color="A5A5A5"/>
                  </w:tcBorders>
                  <w:shd w:val="clear" w:color="auto" w:fill="auto"/>
                  <w:noWrap/>
                  <w:hideMark/>
                </w:tcPr>
                <w:p w14:paraId="12A2041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638526</w:t>
                  </w:r>
                </w:p>
              </w:tc>
            </w:tr>
            <w:tr w:rsidR="005266E4" w:rsidRPr="005F2432" w14:paraId="7E8D0F3F"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1D04A2F"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1983</w:t>
                  </w:r>
                </w:p>
              </w:tc>
              <w:tc>
                <w:tcPr>
                  <w:tcW w:w="1785" w:type="dxa"/>
                  <w:tcBorders>
                    <w:top w:val="nil"/>
                    <w:left w:val="nil"/>
                    <w:bottom w:val="single" w:sz="4" w:space="0" w:color="A5A5A5"/>
                    <w:right w:val="single" w:sz="4" w:space="0" w:color="A5A5A5"/>
                  </w:tcBorders>
                  <w:shd w:val="clear" w:color="auto" w:fill="auto"/>
                  <w:noWrap/>
                  <w:hideMark/>
                </w:tcPr>
                <w:p w14:paraId="5EBAE72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149</w:t>
                  </w:r>
                </w:p>
              </w:tc>
              <w:tc>
                <w:tcPr>
                  <w:tcW w:w="1843" w:type="dxa"/>
                  <w:tcBorders>
                    <w:top w:val="nil"/>
                    <w:left w:val="nil"/>
                    <w:bottom w:val="single" w:sz="4" w:space="0" w:color="A5A5A5"/>
                    <w:right w:val="single" w:sz="4" w:space="0" w:color="A5A5A5"/>
                  </w:tcBorders>
                  <w:shd w:val="clear" w:color="auto" w:fill="auto"/>
                  <w:noWrap/>
                  <w:hideMark/>
                </w:tcPr>
                <w:p w14:paraId="4341D92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26780</w:t>
                  </w:r>
                </w:p>
              </w:tc>
              <w:tc>
                <w:tcPr>
                  <w:tcW w:w="1559" w:type="dxa"/>
                  <w:tcBorders>
                    <w:top w:val="nil"/>
                    <w:left w:val="nil"/>
                    <w:bottom w:val="single" w:sz="4" w:space="0" w:color="A5A5A5"/>
                    <w:right w:val="single" w:sz="4" w:space="0" w:color="A5A5A5"/>
                  </w:tcBorders>
                  <w:shd w:val="clear" w:color="auto" w:fill="auto"/>
                  <w:noWrap/>
                  <w:hideMark/>
                </w:tcPr>
                <w:p w14:paraId="5034397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641172</w:t>
                  </w:r>
                </w:p>
              </w:tc>
            </w:tr>
            <w:tr w:rsidR="005266E4" w:rsidRPr="005F2432" w14:paraId="546957BA"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48EEA9D"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1984</w:t>
                  </w:r>
                </w:p>
              </w:tc>
              <w:tc>
                <w:tcPr>
                  <w:tcW w:w="1785" w:type="dxa"/>
                  <w:tcBorders>
                    <w:top w:val="nil"/>
                    <w:left w:val="nil"/>
                    <w:bottom w:val="single" w:sz="4" w:space="0" w:color="A5A5A5"/>
                    <w:right w:val="single" w:sz="4" w:space="0" w:color="A5A5A5"/>
                  </w:tcBorders>
                  <w:shd w:val="clear" w:color="auto" w:fill="auto"/>
                  <w:noWrap/>
                  <w:hideMark/>
                </w:tcPr>
                <w:p w14:paraId="79CB2CE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150</w:t>
                  </w:r>
                </w:p>
              </w:tc>
              <w:tc>
                <w:tcPr>
                  <w:tcW w:w="1843" w:type="dxa"/>
                  <w:tcBorders>
                    <w:top w:val="nil"/>
                    <w:left w:val="nil"/>
                    <w:bottom w:val="single" w:sz="4" w:space="0" w:color="A5A5A5"/>
                    <w:right w:val="single" w:sz="4" w:space="0" w:color="A5A5A5"/>
                  </w:tcBorders>
                  <w:shd w:val="clear" w:color="auto" w:fill="auto"/>
                  <w:noWrap/>
                  <w:hideMark/>
                </w:tcPr>
                <w:p w14:paraId="02875A2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27982</w:t>
                  </w:r>
                </w:p>
              </w:tc>
              <w:tc>
                <w:tcPr>
                  <w:tcW w:w="1559" w:type="dxa"/>
                  <w:tcBorders>
                    <w:top w:val="nil"/>
                    <w:left w:val="nil"/>
                    <w:bottom w:val="single" w:sz="4" w:space="0" w:color="A5A5A5"/>
                    <w:right w:val="single" w:sz="4" w:space="0" w:color="A5A5A5"/>
                  </w:tcBorders>
                  <w:shd w:val="clear" w:color="auto" w:fill="auto"/>
                  <w:noWrap/>
                  <w:hideMark/>
                </w:tcPr>
                <w:p w14:paraId="1D9ABDA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660963</w:t>
                  </w:r>
                </w:p>
              </w:tc>
            </w:tr>
            <w:tr w:rsidR="005266E4" w:rsidRPr="005F2432" w14:paraId="060C2B33"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85758AE"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1985</w:t>
                  </w:r>
                </w:p>
              </w:tc>
              <w:tc>
                <w:tcPr>
                  <w:tcW w:w="1785" w:type="dxa"/>
                  <w:tcBorders>
                    <w:top w:val="nil"/>
                    <w:left w:val="nil"/>
                    <w:bottom w:val="single" w:sz="4" w:space="0" w:color="A5A5A5"/>
                    <w:right w:val="single" w:sz="4" w:space="0" w:color="A5A5A5"/>
                  </w:tcBorders>
                  <w:shd w:val="clear" w:color="auto" w:fill="auto"/>
                  <w:noWrap/>
                  <w:hideMark/>
                </w:tcPr>
                <w:p w14:paraId="79F1EA7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137</w:t>
                  </w:r>
                </w:p>
              </w:tc>
              <w:tc>
                <w:tcPr>
                  <w:tcW w:w="1843" w:type="dxa"/>
                  <w:tcBorders>
                    <w:top w:val="nil"/>
                    <w:left w:val="nil"/>
                    <w:bottom w:val="single" w:sz="4" w:space="0" w:color="A5A5A5"/>
                    <w:right w:val="single" w:sz="4" w:space="0" w:color="A5A5A5"/>
                  </w:tcBorders>
                  <w:shd w:val="clear" w:color="auto" w:fill="auto"/>
                  <w:noWrap/>
                  <w:hideMark/>
                </w:tcPr>
                <w:p w14:paraId="50BBEC1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19265</w:t>
                  </w:r>
                </w:p>
              </w:tc>
              <w:tc>
                <w:tcPr>
                  <w:tcW w:w="1559" w:type="dxa"/>
                  <w:tcBorders>
                    <w:top w:val="nil"/>
                    <w:left w:val="nil"/>
                    <w:bottom w:val="single" w:sz="4" w:space="0" w:color="A5A5A5"/>
                    <w:right w:val="single" w:sz="4" w:space="0" w:color="A5A5A5"/>
                  </w:tcBorders>
                  <w:shd w:val="clear" w:color="auto" w:fill="auto"/>
                  <w:noWrap/>
                  <w:hideMark/>
                </w:tcPr>
                <w:p w14:paraId="545CC55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592782</w:t>
                  </w:r>
                </w:p>
              </w:tc>
            </w:tr>
            <w:tr w:rsidR="005266E4" w:rsidRPr="005F2432" w14:paraId="3D3DEB5A"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BE1EFA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1986</w:t>
                  </w:r>
                </w:p>
              </w:tc>
              <w:tc>
                <w:tcPr>
                  <w:tcW w:w="1785" w:type="dxa"/>
                  <w:tcBorders>
                    <w:top w:val="nil"/>
                    <w:left w:val="nil"/>
                    <w:bottom w:val="single" w:sz="4" w:space="0" w:color="A5A5A5"/>
                    <w:right w:val="single" w:sz="4" w:space="0" w:color="A5A5A5"/>
                  </w:tcBorders>
                  <w:shd w:val="clear" w:color="auto" w:fill="auto"/>
                  <w:noWrap/>
                  <w:hideMark/>
                </w:tcPr>
                <w:p w14:paraId="45B3FFB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149</w:t>
                  </w:r>
                </w:p>
              </w:tc>
              <w:tc>
                <w:tcPr>
                  <w:tcW w:w="1843" w:type="dxa"/>
                  <w:tcBorders>
                    <w:top w:val="nil"/>
                    <w:left w:val="nil"/>
                    <w:bottom w:val="single" w:sz="4" w:space="0" w:color="A5A5A5"/>
                    <w:right w:val="single" w:sz="4" w:space="0" w:color="A5A5A5"/>
                  </w:tcBorders>
                  <w:shd w:val="clear" w:color="auto" w:fill="auto"/>
                  <w:noWrap/>
                  <w:hideMark/>
                </w:tcPr>
                <w:p w14:paraId="2565B06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19041</w:t>
                  </w:r>
                </w:p>
              </w:tc>
              <w:tc>
                <w:tcPr>
                  <w:tcW w:w="1559" w:type="dxa"/>
                  <w:tcBorders>
                    <w:top w:val="nil"/>
                    <w:left w:val="nil"/>
                    <w:bottom w:val="single" w:sz="4" w:space="0" w:color="A5A5A5"/>
                    <w:right w:val="single" w:sz="4" w:space="0" w:color="A5A5A5"/>
                  </w:tcBorders>
                  <w:shd w:val="clear" w:color="auto" w:fill="auto"/>
                  <w:noWrap/>
                  <w:hideMark/>
                </w:tcPr>
                <w:p w14:paraId="492C22C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577652</w:t>
                  </w:r>
                </w:p>
              </w:tc>
            </w:tr>
            <w:tr w:rsidR="005266E4" w:rsidRPr="005F2432" w14:paraId="52C90150"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B7AC01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1987</w:t>
                  </w:r>
                </w:p>
              </w:tc>
              <w:tc>
                <w:tcPr>
                  <w:tcW w:w="1785" w:type="dxa"/>
                  <w:tcBorders>
                    <w:top w:val="nil"/>
                    <w:left w:val="nil"/>
                    <w:bottom w:val="single" w:sz="4" w:space="0" w:color="A5A5A5"/>
                    <w:right w:val="single" w:sz="4" w:space="0" w:color="A5A5A5"/>
                  </w:tcBorders>
                  <w:shd w:val="clear" w:color="auto" w:fill="auto"/>
                  <w:noWrap/>
                  <w:hideMark/>
                </w:tcPr>
                <w:p w14:paraId="7F28683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152</w:t>
                  </w:r>
                </w:p>
              </w:tc>
              <w:tc>
                <w:tcPr>
                  <w:tcW w:w="1843" w:type="dxa"/>
                  <w:tcBorders>
                    <w:top w:val="nil"/>
                    <w:left w:val="nil"/>
                    <w:bottom w:val="single" w:sz="4" w:space="0" w:color="A5A5A5"/>
                    <w:right w:val="single" w:sz="4" w:space="0" w:color="A5A5A5"/>
                  </w:tcBorders>
                  <w:shd w:val="clear" w:color="auto" w:fill="auto"/>
                  <w:noWrap/>
                  <w:hideMark/>
                </w:tcPr>
                <w:p w14:paraId="4C328D0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18346</w:t>
                  </w:r>
                </w:p>
              </w:tc>
              <w:tc>
                <w:tcPr>
                  <w:tcW w:w="1559" w:type="dxa"/>
                  <w:tcBorders>
                    <w:top w:val="nil"/>
                    <w:left w:val="nil"/>
                    <w:bottom w:val="single" w:sz="4" w:space="0" w:color="A5A5A5"/>
                    <w:right w:val="single" w:sz="4" w:space="0" w:color="A5A5A5"/>
                  </w:tcBorders>
                  <w:shd w:val="clear" w:color="auto" w:fill="auto"/>
                  <w:noWrap/>
                  <w:hideMark/>
                </w:tcPr>
                <w:p w14:paraId="4A58FC0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563107</w:t>
                  </w:r>
                </w:p>
              </w:tc>
            </w:tr>
            <w:tr w:rsidR="005266E4" w:rsidRPr="005F2432" w14:paraId="4FAE6FE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4444E6E"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1988</w:t>
                  </w:r>
                </w:p>
              </w:tc>
              <w:tc>
                <w:tcPr>
                  <w:tcW w:w="1785" w:type="dxa"/>
                  <w:tcBorders>
                    <w:top w:val="nil"/>
                    <w:left w:val="nil"/>
                    <w:bottom w:val="single" w:sz="4" w:space="0" w:color="A5A5A5"/>
                    <w:right w:val="single" w:sz="4" w:space="0" w:color="A5A5A5"/>
                  </w:tcBorders>
                  <w:shd w:val="clear" w:color="auto" w:fill="auto"/>
                  <w:noWrap/>
                  <w:hideMark/>
                </w:tcPr>
                <w:p w14:paraId="4B8188CF"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154</w:t>
                  </w:r>
                </w:p>
              </w:tc>
              <w:tc>
                <w:tcPr>
                  <w:tcW w:w="1843" w:type="dxa"/>
                  <w:tcBorders>
                    <w:top w:val="nil"/>
                    <w:left w:val="nil"/>
                    <w:bottom w:val="single" w:sz="4" w:space="0" w:color="A5A5A5"/>
                    <w:right w:val="single" w:sz="4" w:space="0" w:color="A5A5A5"/>
                  </w:tcBorders>
                  <w:shd w:val="clear" w:color="auto" w:fill="auto"/>
                  <w:noWrap/>
                  <w:hideMark/>
                </w:tcPr>
                <w:p w14:paraId="436A458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18604</w:t>
                  </w:r>
                </w:p>
              </w:tc>
              <w:tc>
                <w:tcPr>
                  <w:tcW w:w="1559" w:type="dxa"/>
                  <w:tcBorders>
                    <w:top w:val="nil"/>
                    <w:left w:val="nil"/>
                    <w:bottom w:val="single" w:sz="4" w:space="0" w:color="A5A5A5"/>
                    <w:right w:val="single" w:sz="4" w:space="0" w:color="A5A5A5"/>
                  </w:tcBorders>
                  <w:shd w:val="clear" w:color="auto" w:fill="auto"/>
                  <w:noWrap/>
                  <w:hideMark/>
                </w:tcPr>
                <w:p w14:paraId="5EFA9EE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569545</w:t>
                  </w:r>
                </w:p>
              </w:tc>
            </w:tr>
            <w:tr w:rsidR="005266E4" w:rsidRPr="005F2432" w14:paraId="5DA0FECE"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2082ABD"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1989</w:t>
                  </w:r>
                </w:p>
              </w:tc>
              <w:tc>
                <w:tcPr>
                  <w:tcW w:w="1785" w:type="dxa"/>
                  <w:tcBorders>
                    <w:top w:val="nil"/>
                    <w:left w:val="nil"/>
                    <w:bottom w:val="single" w:sz="4" w:space="0" w:color="A5A5A5"/>
                    <w:right w:val="single" w:sz="4" w:space="0" w:color="A5A5A5"/>
                  </w:tcBorders>
                  <w:shd w:val="clear" w:color="auto" w:fill="auto"/>
                  <w:noWrap/>
                  <w:hideMark/>
                </w:tcPr>
                <w:p w14:paraId="3E5C807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153</w:t>
                  </w:r>
                </w:p>
              </w:tc>
              <w:tc>
                <w:tcPr>
                  <w:tcW w:w="1843" w:type="dxa"/>
                  <w:tcBorders>
                    <w:top w:val="nil"/>
                    <w:left w:val="nil"/>
                    <w:bottom w:val="single" w:sz="4" w:space="0" w:color="A5A5A5"/>
                    <w:right w:val="single" w:sz="4" w:space="0" w:color="A5A5A5"/>
                  </w:tcBorders>
                  <w:shd w:val="clear" w:color="auto" w:fill="auto"/>
                  <w:noWrap/>
                  <w:hideMark/>
                </w:tcPr>
                <w:p w14:paraId="7DB9D73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19444</w:t>
                  </w:r>
                </w:p>
              </w:tc>
              <w:tc>
                <w:tcPr>
                  <w:tcW w:w="1559" w:type="dxa"/>
                  <w:tcBorders>
                    <w:top w:val="nil"/>
                    <w:left w:val="nil"/>
                    <w:bottom w:val="single" w:sz="4" w:space="0" w:color="A5A5A5"/>
                    <w:right w:val="single" w:sz="4" w:space="0" w:color="A5A5A5"/>
                  </w:tcBorders>
                  <w:shd w:val="clear" w:color="auto" w:fill="auto"/>
                  <w:noWrap/>
                  <w:hideMark/>
                </w:tcPr>
                <w:p w14:paraId="5D81F50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574455</w:t>
                  </w:r>
                </w:p>
              </w:tc>
            </w:tr>
            <w:tr w:rsidR="005266E4" w:rsidRPr="005F2432" w14:paraId="40DBE537"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45BFDB4"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1990</w:t>
                  </w:r>
                </w:p>
              </w:tc>
              <w:tc>
                <w:tcPr>
                  <w:tcW w:w="1785" w:type="dxa"/>
                  <w:tcBorders>
                    <w:top w:val="nil"/>
                    <w:left w:val="nil"/>
                    <w:bottom w:val="single" w:sz="4" w:space="0" w:color="A5A5A5"/>
                    <w:right w:val="single" w:sz="4" w:space="0" w:color="A5A5A5"/>
                  </w:tcBorders>
                  <w:shd w:val="clear" w:color="auto" w:fill="auto"/>
                  <w:noWrap/>
                  <w:hideMark/>
                </w:tcPr>
                <w:p w14:paraId="5820A63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156</w:t>
                  </w:r>
                </w:p>
              </w:tc>
              <w:tc>
                <w:tcPr>
                  <w:tcW w:w="1843" w:type="dxa"/>
                  <w:tcBorders>
                    <w:top w:val="nil"/>
                    <w:left w:val="nil"/>
                    <w:bottom w:val="single" w:sz="4" w:space="0" w:color="A5A5A5"/>
                    <w:right w:val="single" w:sz="4" w:space="0" w:color="A5A5A5"/>
                  </w:tcBorders>
                  <w:shd w:val="clear" w:color="auto" w:fill="auto"/>
                  <w:noWrap/>
                  <w:hideMark/>
                </w:tcPr>
                <w:p w14:paraId="7794DB2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17893</w:t>
                  </w:r>
                </w:p>
              </w:tc>
              <w:tc>
                <w:tcPr>
                  <w:tcW w:w="1559" w:type="dxa"/>
                  <w:tcBorders>
                    <w:top w:val="nil"/>
                    <w:left w:val="nil"/>
                    <w:bottom w:val="single" w:sz="4" w:space="0" w:color="A5A5A5"/>
                    <w:right w:val="single" w:sz="4" w:space="0" w:color="A5A5A5"/>
                  </w:tcBorders>
                  <w:shd w:val="clear" w:color="auto" w:fill="auto"/>
                  <w:noWrap/>
                  <w:hideMark/>
                </w:tcPr>
                <w:p w14:paraId="24A74A5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522230</w:t>
                  </w:r>
                </w:p>
              </w:tc>
            </w:tr>
            <w:tr w:rsidR="005266E4" w:rsidRPr="005F2432" w14:paraId="5CAC47E0"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EF54140"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1991</w:t>
                  </w:r>
                </w:p>
              </w:tc>
              <w:tc>
                <w:tcPr>
                  <w:tcW w:w="1785" w:type="dxa"/>
                  <w:tcBorders>
                    <w:top w:val="nil"/>
                    <w:left w:val="nil"/>
                    <w:bottom w:val="single" w:sz="4" w:space="0" w:color="A5A5A5"/>
                    <w:right w:val="single" w:sz="4" w:space="0" w:color="A5A5A5"/>
                  </w:tcBorders>
                  <w:shd w:val="clear" w:color="auto" w:fill="auto"/>
                  <w:noWrap/>
                  <w:hideMark/>
                </w:tcPr>
                <w:p w14:paraId="31D51F0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162</w:t>
                  </w:r>
                </w:p>
              </w:tc>
              <w:tc>
                <w:tcPr>
                  <w:tcW w:w="1843" w:type="dxa"/>
                  <w:tcBorders>
                    <w:top w:val="nil"/>
                    <w:left w:val="nil"/>
                    <w:bottom w:val="single" w:sz="4" w:space="0" w:color="A5A5A5"/>
                    <w:right w:val="single" w:sz="4" w:space="0" w:color="A5A5A5"/>
                  </w:tcBorders>
                  <w:shd w:val="clear" w:color="auto" w:fill="auto"/>
                  <w:noWrap/>
                  <w:hideMark/>
                </w:tcPr>
                <w:p w14:paraId="5813FCC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18553</w:t>
                  </w:r>
                </w:p>
              </w:tc>
              <w:tc>
                <w:tcPr>
                  <w:tcW w:w="1559" w:type="dxa"/>
                  <w:tcBorders>
                    <w:top w:val="nil"/>
                    <w:left w:val="nil"/>
                    <w:bottom w:val="single" w:sz="4" w:space="0" w:color="A5A5A5"/>
                    <w:right w:val="single" w:sz="4" w:space="0" w:color="A5A5A5"/>
                  </w:tcBorders>
                  <w:shd w:val="clear" w:color="auto" w:fill="auto"/>
                  <w:noWrap/>
                  <w:hideMark/>
                </w:tcPr>
                <w:p w14:paraId="11D6133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538391</w:t>
                  </w:r>
                </w:p>
              </w:tc>
            </w:tr>
            <w:tr w:rsidR="005266E4" w:rsidRPr="005F2432" w14:paraId="39EDE75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584E31DE"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1992</w:t>
                  </w:r>
                </w:p>
              </w:tc>
              <w:tc>
                <w:tcPr>
                  <w:tcW w:w="1785" w:type="dxa"/>
                  <w:tcBorders>
                    <w:top w:val="nil"/>
                    <w:left w:val="nil"/>
                    <w:bottom w:val="single" w:sz="4" w:space="0" w:color="A5A5A5"/>
                    <w:right w:val="single" w:sz="4" w:space="0" w:color="A5A5A5"/>
                  </w:tcBorders>
                  <w:shd w:val="clear" w:color="auto" w:fill="auto"/>
                  <w:noWrap/>
                  <w:hideMark/>
                </w:tcPr>
                <w:p w14:paraId="4ADBF52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167</w:t>
                  </w:r>
                </w:p>
              </w:tc>
              <w:tc>
                <w:tcPr>
                  <w:tcW w:w="1843" w:type="dxa"/>
                  <w:tcBorders>
                    <w:top w:val="nil"/>
                    <w:left w:val="nil"/>
                    <w:bottom w:val="single" w:sz="4" w:space="0" w:color="A5A5A5"/>
                    <w:right w:val="single" w:sz="4" w:space="0" w:color="A5A5A5"/>
                  </w:tcBorders>
                  <w:shd w:val="clear" w:color="auto" w:fill="auto"/>
                  <w:noWrap/>
                  <w:hideMark/>
                </w:tcPr>
                <w:p w14:paraId="7358BB6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18594</w:t>
                  </w:r>
                </w:p>
              </w:tc>
              <w:tc>
                <w:tcPr>
                  <w:tcW w:w="1559" w:type="dxa"/>
                  <w:tcBorders>
                    <w:top w:val="nil"/>
                    <w:left w:val="nil"/>
                    <w:bottom w:val="single" w:sz="4" w:space="0" w:color="A5A5A5"/>
                    <w:right w:val="single" w:sz="4" w:space="0" w:color="A5A5A5"/>
                  </w:tcBorders>
                  <w:shd w:val="clear" w:color="auto" w:fill="auto"/>
                  <w:noWrap/>
                  <w:hideMark/>
                </w:tcPr>
                <w:p w14:paraId="2E1A16E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543162</w:t>
                  </w:r>
                </w:p>
              </w:tc>
            </w:tr>
            <w:tr w:rsidR="005266E4" w:rsidRPr="005F2432" w14:paraId="586311A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6D12116"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1993</w:t>
                  </w:r>
                </w:p>
              </w:tc>
              <w:tc>
                <w:tcPr>
                  <w:tcW w:w="1785" w:type="dxa"/>
                  <w:tcBorders>
                    <w:top w:val="nil"/>
                    <w:left w:val="nil"/>
                    <w:bottom w:val="single" w:sz="4" w:space="0" w:color="A5A5A5"/>
                    <w:right w:val="single" w:sz="4" w:space="0" w:color="A5A5A5"/>
                  </w:tcBorders>
                  <w:shd w:val="clear" w:color="auto" w:fill="auto"/>
                  <w:noWrap/>
                  <w:hideMark/>
                </w:tcPr>
                <w:p w14:paraId="4FEF4E7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175</w:t>
                  </w:r>
                </w:p>
              </w:tc>
              <w:tc>
                <w:tcPr>
                  <w:tcW w:w="1843" w:type="dxa"/>
                  <w:tcBorders>
                    <w:top w:val="nil"/>
                    <w:left w:val="nil"/>
                    <w:bottom w:val="single" w:sz="4" w:space="0" w:color="A5A5A5"/>
                    <w:right w:val="single" w:sz="4" w:space="0" w:color="A5A5A5"/>
                  </w:tcBorders>
                  <w:shd w:val="clear" w:color="auto" w:fill="auto"/>
                  <w:noWrap/>
                  <w:hideMark/>
                </w:tcPr>
                <w:p w14:paraId="2AA10BD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20165</w:t>
                  </w:r>
                </w:p>
              </w:tc>
              <w:tc>
                <w:tcPr>
                  <w:tcW w:w="1559" w:type="dxa"/>
                  <w:tcBorders>
                    <w:top w:val="nil"/>
                    <w:left w:val="nil"/>
                    <w:bottom w:val="single" w:sz="4" w:space="0" w:color="A5A5A5"/>
                    <w:right w:val="single" w:sz="4" w:space="0" w:color="A5A5A5"/>
                  </w:tcBorders>
                  <w:shd w:val="clear" w:color="auto" w:fill="auto"/>
                  <w:noWrap/>
                  <w:hideMark/>
                </w:tcPr>
                <w:p w14:paraId="7F50C35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587786</w:t>
                  </w:r>
                </w:p>
              </w:tc>
            </w:tr>
            <w:tr w:rsidR="005266E4" w:rsidRPr="005F2432" w14:paraId="71502ACA"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BA962A0"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1994</w:t>
                  </w:r>
                </w:p>
              </w:tc>
              <w:tc>
                <w:tcPr>
                  <w:tcW w:w="1785" w:type="dxa"/>
                  <w:tcBorders>
                    <w:top w:val="nil"/>
                    <w:left w:val="nil"/>
                    <w:bottom w:val="single" w:sz="4" w:space="0" w:color="A5A5A5"/>
                    <w:right w:val="single" w:sz="4" w:space="0" w:color="A5A5A5"/>
                  </w:tcBorders>
                  <w:shd w:val="clear" w:color="auto" w:fill="auto"/>
                  <w:noWrap/>
                  <w:hideMark/>
                </w:tcPr>
                <w:p w14:paraId="5C3972F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178</w:t>
                  </w:r>
                </w:p>
              </w:tc>
              <w:tc>
                <w:tcPr>
                  <w:tcW w:w="1843" w:type="dxa"/>
                  <w:tcBorders>
                    <w:top w:val="nil"/>
                    <w:left w:val="nil"/>
                    <w:bottom w:val="single" w:sz="4" w:space="0" w:color="A5A5A5"/>
                    <w:right w:val="single" w:sz="4" w:space="0" w:color="A5A5A5"/>
                  </w:tcBorders>
                  <w:shd w:val="clear" w:color="auto" w:fill="auto"/>
                  <w:noWrap/>
                  <w:hideMark/>
                </w:tcPr>
                <w:p w14:paraId="22FD05E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19946</w:t>
                  </w:r>
                </w:p>
              </w:tc>
              <w:tc>
                <w:tcPr>
                  <w:tcW w:w="1559" w:type="dxa"/>
                  <w:tcBorders>
                    <w:top w:val="nil"/>
                    <w:left w:val="nil"/>
                    <w:bottom w:val="single" w:sz="4" w:space="0" w:color="A5A5A5"/>
                    <w:right w:val="single" w:sz="4" w:space="0" w:color="A5A5A5"/>
                  </w:tcBorders>
                  <w:shd w:val="clear" w:color="auto" w:fill="auto"/>
                  <w:noWrap/>
                  <w:hideMark/>
                </w:tcPr>
                <w:p w14:paraId="5FD7B53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580989</w:t>
                  </w:r>
                </w:p>
              </w:tc>
            </w:tr>
            <w:tr w:rsidR="005266E4" w:rsidRPr="005F2432" w14:paraId="7D3FD310"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B86747B"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1995</w:t>
                  </w:r>
                </w:p>
              </w:tc>
              <w:tc>
                <w:tcPr>
                  <w:tcW w:w="1785" w:type="dxa"/>
                  <w:tcBorders>
                    <w:top w:val="nil"/>
                    <w:left w:val="nil"/>
                    <w:bottom w:val="single" w:sz="4" w:space="0" w:color="A5A5A5"/>
                    <w:right w:val="single" w:sz="4" w:space="0" w:color="A5A5A5"/>
                  </w:tcBorders>
                  <w:shd w:val="clear" w:color="auto" w:fill="auto"/>
                  <w:noWrap/>
                  <w:hideMark/>
                </w:tcPr>
                <w:p w14:paraId="602F582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172</w:t>
                  </w:r>
                </w:p>
              </w:tc>
              <w:tc>
                <w:tcPr>
                  <w:tcW w:w="1843" w:type="dxa"/>
                  <w:tcBorders>
                    <w:top w:val="nil"/>
                    <w:left w:val="nil"/>
                    <w:bottom w:val="single" w:sz="4" w:space="0" w:color="A5A5A5"/>
                    <w:right w:val="single" w:sz="4" w:space="0" w:color="A5A5A5"/>
                  </w:tcBorders>
                  <w:shd w:val="clear" w:color="auto" w:fill="auto"/>
                  <w:noWrap/>
                  <w:hideMark/>
                </w:tcPr>
                <w:p w14:paraId="1355458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17872</w:t>
                  </w:r>
                </w:p>
              </w:tc>
              <w:tc>
                <w:tcPr>
                  <w:tcW w:w="1559" w:type="dxa"/>
                  <w:tcBorders>
                    <w:top w:val="nil"/>
                    <w:left w:val="nil"/>
                    <w:bottom w:val="single" w:sz="4" w:space="0" w:color="A5A5A5"/>
                    <w:right w:val="single" w:sz="4" w:space="0" w:color="A5A5A5"/>
                  </w:tcBorders>
                  <w:shd w:val="clear" w:color="auto" w:fill="auto"/>
                  <w:noWrap/>
                  <w:hideMark/>
                </w:tcPr>
                <w:p w14:paraId="49592DD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537258</w:t>
                  </w:r>
                </w:p>
              </w:tc>
            </w:tr>
            <w:tr w:rsidR="005266E4" w:rsidRPr="005F2432" w14:paraId="049D3BF8"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490FDBB"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1996</w:t>
                  </w:r>
                </w:p>
              </w:tc>
              <w:tc>
                <w:tcPr>
                  <w:tcW w:w="1785" w:type="dxa"/>
                  <w:tcBorders>
                    <w:top w:val="nil"/>
                    <w:left w:val="nil"/>
                    <w:bottom w:val="single" w:sz="4" w:space="0" w:color="A5A5A5"/>
                    <w:right w:val="single" w:sz="4" w:space="0" w:color="A5A5A5"/>
                  </w:tcBorders>
                  <w:shd w:val="clear" w:color="auto" w:fill="auto"/>
                  <w:noWrap/>
                  <w:hideMark/>
                </w:tcPr>
                <w:p w14:paraId="1962BE9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181</w:t>
                  </w:r>
                </w:p>
              </w:tc>
              <w:tc>
                <w:tcPr>
                  <w:tcW w:w="1843" w:type="dxa"/>
                  <w:tcBorders>
                    <w:top w:val="nil"/>
                    <w:left w:val="nil"/>
                    <w:bottom w:val="single" w:sz="4" w:space="0" w:color="A5A5A5"/>
                    <w:right w:val="single" w:sz="4" w:space="0" w:color="A5A5A5"/>
                  </w:tcBorders>
                  <w:shd w:val="clear" w:color="auto" w:fill="auto"/>
                  <w:noWrap/>
                  <w:hideMark/>
                </w:tcPr>
                <w:p w14:paraId="7C36373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18058</w:t>
                  </w:r>
                </w:p>
              </w:tc>
              <w:tc>
                <w:tcPr>
                  <w:tcW w:w="1559" w:type="dxa"/>
                  <w:tcBorders>
                    <w:top w:val="nil"/>
                    <w:left w:val="nil"/>
                    <w:bottom w:val="single" w:sz="4" w:space="0" w:color="A5A5A5"/>
                    <w:right w:val="single" w:sz="4" w:space="0" w:color="A5A5A5"/>
                  </w:tcBorders>
                  <w:shd w:val="clear" w:color="auto" w:fill="auto"/>
                  <w:noWrap/>
                  <w:hideMark/>
                </w:tcPr>
                <w:p w14:paraId="46F01D3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523208</w:t>
                  </w:r>
                </w:p>
              </w:tc>
            </w:tr>
            <w:tr w:rsidR="005266E4" w:rsidRPr="005F2432" w14:paraId="5C744759"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F125809"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1997</w:t>
                  </w:r>
                </w:p>
              </w:tc>
              <w:tc>
                <w:tcPr>
                  <w:tcW w:w="1785" w:type="dxa"/>
                  <w:tcBorders>
                    <w:top w:val="nil"/>
                    <w:left w:val="nil"/>
                    <w:bottom w:val="single" w:sz="4" w:space="0" w:color="A5A5A5"/>
                    <w:right w:val="single" w:sz="4" w:space="0" w:color="A5A5A5"/>
                  </w:tcBorders>
                  <w:shd w:val="clear" w:color="auto" w:fill="auto"/>
                  <w:noWrap/>
                  <w:hideMark/>
                </w:tcPr>
                <w:p w14:paraId="1DC81AE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176</w:t>
                  </w:r>
                </w:p>
              </w:tc>
              <w:tc>
                <w:tcPr>
                  <w:tcW w:w="1843" w:type="dxa"/>
                  <w:tcBorders>
                    <w:top w:val="nil"/>
                    <w:left w:val="nil"/>
                    <w:bottom w:val="single" w:sz="4" w:space="0" w:color="A5A5A5"/>
                    <w:right w:val="single" w:sz="4" w:space="0" w:color="A5A5A5"/>
                  </w:tcBorders>
                  <w:shd w:val="clear" w:color="auto" w:fill="auto"/>
                  <w:noWrap/>
                  <w:hideMark/>
                </w:tcPr>
                <w:p w14:paraId="20BDBEC8"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17709</w:t>
                  </w:r>
                </w:p>
              </w:tc>
              <w:tc>
                <w:tcPr>
                  <w:tcW w:w="1559" w:type="dxa"/>
                  <w:tcBorders>
                    <w:top w:val="nil"/>
                    <w:left w:val="nil"/>
                    <w:bottom w:val="single" w:sz="4" w:space="0" w:color="A5A5A5"/>
                    <w:right w:val="single" w:sz="4" w:space="0" w:color="A5A5A5"/>
                  </w:tcBorders>
                  <w:shd w:val="clear" w:color="auto" w:fill="auto"/>
                  <w:noWrap/>
                  <w:hideMark/>
                </w:tcPr>
                <w:p w14:paraId="2A4CB97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515090</w:t>
                  </w:r>
                </w:p>
              </w:tc>
            </w:tr>
            <w:tr w:rsidR="005266E4" w:rsidRPr="005F2432" w14:paraId="3C34707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3E20CD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1998</w:t>
                  </w:r>
                </w:p>
              </w:tc>
              <w:tc>
                <w:tcPr>
                  <w:tcW w:w="1785" w:type="dxa"/>
                  <w:tcBorders>
                    <w:top w:val="nil"/>
                    <w:left w:val="nil"/>
                    <w:bottom w:val="single" w:sz="4" w:space="0" w:color="A5A5A5"/>
                    <w:right w:val="single" w:sz="4" w:space="0" w:color="A5A5A5"/>
                  </w:tcBorders>
                  <w:shd w:val="clear" w:color="auto" w:fill="auto"/>
                  <w:noWrap/>
                  <w:hideMark/>
                </w:tcPr>
                <w:p w14:paraId="4213FA2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181</w:t>
                  </w:r>
                </w:p>
              </w:tc>
              <w:tc>
                <w:tcPr>
                  <w:tcW w:w="1843" w:type="dxa"/>
                  <w:tcBorders>
                    <w:top w:val="nil"/>
                    <w:left w:val="nil"/>
                    <w:bottom w:val="single" w:sz="4" w:space="0" w:color="A5A5A5"/>
                    <w:right w:val="single" w:sz="4" w:space="0" w:color="A5A5A5"/>
                  </w:tcBorders>
                  <w:shd w:val="clear" w:color="auto" w:fill="auto"/>
                  <w:noWrap/>
                  <w:hideMark/>
                </w:tcPr>
                <w:p w14:paraId="136FDCC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18888</w:t>
                  </w:r>
                </w:p>
              </w:tc>
              <w:tc>
                <w:tcPr>
                  <w:tcW w:w="1559" w:type="dxa"/>
                  <w:tcBorders>
                    <w:top w:val="nil"/>
                    <w:left w:val="nil"/>
                    <w:bottom w:val="single" w:sz="4" w:space="0" w:color="A5A5A5"/>
                    <w:right w:val="single" w:sz="4" w:space="0" w:color="A5A5A5"/>
                  </w:tcBorders>
                  <w:shd w:val="clear" w:color="auto" w:fill="auto"/>
                  <w:noWrap/>
                  <w:hideMark/>
                </w:tcPr>
                <w:p w14:paraId="4575330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515338</w:t>
                  </w:r>
                </w:p>
              </w:tc>
            </w:tr>
            <w:tr w:rsidR="005266E4" w:rsidRPr="005F2432" w14:paraId="0D3BF348"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2CC1B11"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1999</w:t>
                  </w:r>
                </w:p>
              </w:tc>
              <w:tc>
                <w:tcPr>
                  <w:tcW w:w="1785" w:type="dxa"/>
                  <w:tcBorders>
                    <w:top w:val="nil"/>
                    <w:left w:val="nil"/>
                    <w:bottom w:val="single" w:sz="4" w:space="0" w:color="A5A5A5"/>
                    <w:right w:val="single" w:sz="4" w:space="0" w:color="A5A5A5"/>
                  </w:tcBorders>
                  <w:shd w:val="clear" w:color="auto" w:fill="auto"/>
                  <w:noWrap/>
                  <w:hideMark/>
                </w:tcPr>
                <w:p w14:paraId="2B3722B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181</w:t>
                  </w:r>
                </w:p>
              </w:tc>
              <w:tc>
                <w:tcPr>
                  <w:tcW w:w="1843" w:type="dxa"/>
                  <w:tcBorders>
                    <w:top w:val="nil"/>
                    <w:left w:val="nil"/>
                    <w:bottom w:val="single" w:sz="4" w:space="0" w:color="A5A5A5"/>
                    <w:right w:val="single" w:sz="4" w:space="0" w:color="A5A5A5"/>
                  </w:tcBorders>
                  <w:shd w:val="clear" w:color="auto" w:fill="auto"/>
                  <w:noWrap/>
                  <w:hideMark/>
                </w:tcPr>
                <w:p w14:paraId="7D3C4BA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18541</w:t>
                  </w:r>
                </w:p>
              </w:tc>
              <w:tc>
                <w:tcPr>
                  <w:tcW w:w="1559" w:type="dxa"/>
                  <w:tcBorders>
                    <w:top w:val="nil"/>
                    <w:left w:val="nil"/>
                    <w:bottom w:val="single" w:sz="4" w:space="0" w:color="A5A5A5"/>
                    <w:right w:val="single" w:sz="4" w:space="0" w:color="A5A5A5"/>
                  </w:tcBorders>
                  <w:shd w:val="clear" w:color="auto" w:fill="auto"/>
                  <w:noWrap/>
                  <w:hideMark/>
                </w:tcPr>
                <w:p w14:paraId="0D3033B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531704</w:t>
                  </w:r>
                </w:p>
              </w:tc>
            </w:tr>
            <w:tr w:rsidR="005266E4" w:rsidRPr="005F2432" w14:paraId="2ABDB82E"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FF0CCCC"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2000</w:t>
                  </w:r>
                </w:p>
              </w:tc>
              <w:tc>
                <w:tcPr>
                  <w:tcW w:w="1785" w:type="dxa"/>
                  <w:tcBorders>
                    <w:top w:val="nil"/>
                    <w:left w:val="nil"/>
                    <w:bottom w:val="single" w:sz="4" w:space="0" w:color="A5A5A5"/>
                    <w:right w:val="single" w:sz="4" w:space="0" w:color="A5A5A5"/>
                  </w:tcBorders>
                  <w:shd w:val="clear" w:color="auto" w:fill="auto"/>
                  <w:noWrap/>
                  <w:hideMark/>
                </w:tcPr>
                <w:p w14:paraId="63ED9E6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178</w:t>
                  </w:r>
                </w:p>
              </w:tc>
              <w:tc>
                <w:tcPr>
                  <w:tcW w:w="1843" w:type="dxa"/>
                  <w:tcBorders>
                    <w:top w:val="nil"/>
                    <w:left w:val="nil"/>
                    <w:bottom w:val="single" w:sz="4" w:space="0" w:color="A5A5A5"/>
                    <w:right w:val="single" w:sz="4" w:space="0" w:color="A5A5A5"/>
                  </w:tcBorders>
                  <w:shd w:val="clear" w:color="auto" w:fill="auto"/>
                  <w:noWrap/>
                  <w:hideMark/>
                </w:tcPr>
                <w:p w14:paraId="2DE3A02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16262</w:t>
                  </w:r>
                </w:p>
              </w:tc>
              <w:tc>
                <w:tcPr>
                  <w:tcW w:w="1559" w:type="dxa"/>
                  <w:tcBorders>
                    <w:top w:val="nil"/>
                    <w:left w:val="nil"/>
                    <w:bottom w:val="single" w:sz="4" w:space="0" w:color="A5A5A5"/>
                    <w:right w:val="single" w:sz="4" w:space="0" w:color="A5A5A5"/>
                  </w:tcBorders>
                  <w:shd w:val="clear" w:color="auto" w:fill="auto"/>
                  <w:noWrap/>
                  <w:hideMark/>
                </w:tcPr>
                <w:p w14:paraId="1083C8D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464742</w:t>
                  </w:r>
                </w:p>
              </w:tc>
            </w:tr>
            <w:tr w:rsidR="005266E4" w:rsidRPr="005F2432" w14:paraId="6E7A9798"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4B4F73C8"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2001</w:t>
                  </w:r>
                </w:p>
              </w:tc>
              <w:tc>
                <w:tcPr>
                  <w:tcW w:w="1785" w:type="dxa"/>
                  <w:tcBorders>
                    <w:top w:val="nil"/>
                    <w:left w:val="nil"/>
                    <w:bottom w:val="single" w:sz="4" w:space="0" w:color="A5A5A5"/>
                    <w:right w:val="single" w:sz="4" w:space="0" w:color="A5A5A5"/>
                  </w:tcBorders>
                  <w:shd w:val="clear" w:color="auto" w:fill="auto"/>
                  <w:noWrap/>
                  <w:hideMark/>
                </w:tcPr>
                <w:p w14:paraId="4219ACE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189</w:t>
                  </w:r>
                </w:p>
              </w:tc>
              <w:tc>
                <w:tcPr>
                  <w:tcW w:w="1843" w:type="dxa"/>
                  <w:tcBorders>
                    <w:top w:val="nil"/>
                    <w:left w:val="nil"/>
                    <w:bottom w:val="single" w:sz="4" w:space="0" w:color="A5A5A5"/>
                    <w:right w:val="single" w:sz="4" w:space="0" w:color="A5A5A5"/>
                  </w:tcBorders>
                  <w:shd w:val="clear" w:color="auto" w:fill="auto"/>
                  <w:noWrap/>
                  <w:hideMark/>
                </w:tcPr>
                <w:p w14:paraId="6E0AED5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14753</w:t>
                  </w:r>
                </w:p>
              </w:tc>
              <w:tc>
                <w:tcPr>
                  <w:tcW w:w="1559" w:type="dxa"/>
                  <w:tcBorders>
                    <w:top w:val="nil"/>
                    <w:left w:val="nil"/>
                    <w:bottom w:val="single" w:sz="4" w:space="0" w:color="A5A5A5"/>
                    <w:right w:val="single" w:sz="4" w:space="0" w:color="A5A5A5"/>
                  </w:tcBorders>
                  <w:shd w:val="clear" w:color="auto" w:fill="auto"/>
                  <w:noWrap/>
                  <w:hideMark/>
                </w:tcPr>
                <w:p w14:paraId="343EF64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415053</w:t>
                  </w:r>
                </w:p>
              </w:tc>
            </w:tr>
            <w:tr w:rsidR="005266E4" w:rsidRPr="005F2432" w14:paraId="72A9FD3A"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0169CF3"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2002</w:t>
                  </w:r>
                </w:p>
              </w:tc>
              <w:tc>
                <w:tcPr>
                  <w:tcW w:w="1785" w:type="dxa"/>
                  <w:tcBorders>
                    <w:top w:val="nil"/>
                    <w:left w:val="nil"/>
                    <w:bottom w:val="single" w:sz="4" w:space="0" w:color="A5A5A5"/>
                    <w:right w:val="single" w:sz="4" w:space="0" w:color="A5A5A5"/>
                  </w:tcBorders>
                  <w:shd w:val="clear" w:color="auto" w:fill="auto"/>
                  <w:noWrap/>
                  <w:hideMark/>
                </w:tcPr>
                <w:p w14:paraId="2E90048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188</w:t>
                  </w:r>
                </w:p>
              </w:tc>
              <w:tc>
                <w:tcPr>
                  <w:tcW w:w="1843" w:type="dxa"/>
                  <w:tcBorders>
                    <w:top w:val="nil"/>
                    <w:left w:val="nil"/>
                    <w:bottom w:val="single" w:sz="4" w:space="0" w:color="A5A5A5"/>
                    <w:right w:val="single" w:sz="4" w:space="0" w:color="A5A5A5"/>
                  </w:tcBorders>
                  <w:shd w:val="clear" w:color="auto" w:fill="auto"/>
                  <w:noWrap/>
                  <w:hideMark/>
                </w:tcPr>
                <w:p w14:paraId="66095D7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13985</w:t>
                  </w:r>
                </w:p>
              </w:tc>
              <w:tc>
                <w:tcPr>
                  <w:tcW w:w="1559" w:type="dxa"/>
                  <w:tcBorders>
                    <w:top w:val="nil"/>
                    <w:left w:val="nil"/>
                    <w:bottom w:val="single" w:sz="4" w:space="0" w:color="A5A5A5"/>
                    <w:right w:val="single" w:sz="4" w:space="0" w:color="A5A5A5"/>
                  </w:tcBorders>
                  <w:shd w:val="clear" w:color="auto" w:fill="auto"/>
                  <w:noWrap/>
                  <w:hideMark/>
                </w:tcPr>
                <w:p w14:paraId="10539C9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380817</w:t>
                  </w:r>
                </w:p>
              </w:tc>
            </w:tr>
            <w:tr w:rsidR="005266E4" w:rsidRPr="005F2432" w14:paraId="61A536F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E648DC2"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2003</w:t>
                  </w:r>
                </w:p>
              </w:tc>
              <w:tc>
                <w:tcPr>
                  <w:tcW w:w="1785" w:type="dxa"/>
                  <w:tcBorders>
                    <w:top w:val="nil"/>
                    <w:left w:val="nil"/>
                    <w:bottom w:val="single" w:sz="4" w:space="0" w:color="A5A5A5"/>
                    <w:right w:val="single" w:sz="4" w:space="0" w:color="A5A5A5"/>
                  </w:tcBorders>
                  <w:shd w:val="clear" w:color="auto" w:fill="auto"/>
                  <w:noWrap/>
                  <w:hideMark/>
                </w:tcPr>
                <w:p w14:paraId="729F36B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189</w:t>
                  </w:r>
                </w:p>
              </w:tc>
              <w:tc>
                <w:tcPr>
                  <w:tcW w:w="1843" w:type="dxa"/>
                  <w:tcBorders>
                    <w:top w:val="nil"/>
                    <w:left w:val="nil"/>
                    <w:bottom w:val="single" w:sz="4" w:space="0" w:color="A5A5A5"/>
                    <w:right w:val="single" w:sz="4" w:space="0" w:color="A5A5A5"/>
                  </w:tcBorders>
                  <w:shd w:val="clear" w:color="auto" w:fill="auto"/>
                  <w:noWrap/>
                  <w:hideMark/>
                </w:tcPr>
                <w:p w14:paraId="6102482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14737</w:t>
                  </w:r>
                </w:p>
              </w:tc>
              <w:tc>
                <w:tcPr>
                  <w:tcW w:w="1559" w:type="dxa"/>
                  <w:tcBorders>
                    <w:top w:val="nil"/>
                    <w:left w:val="nil"/>
                    <w:bottom w:val="single" w:sz="4" w:space="0" w:color="A5A5A5"/>
                    <w:right w:val="single" w:sz="4" w:space="0" w:color="A5A5A5"/>
                  </w:tcBorders>
                  <w:shd w:val="clear" w:color="auto" w:fill="auto"/>
                  <w:noWrap/>
                  <w:hideMark/>
                </w:tcPr>
                <w:p w14:paraId="2F977D0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399773</w:t>
                  </w:r>
                </w:p>
              </w:tc>
            </w:tr>
            <w:tr w:rsidR="005266E4" w:rsidRPr="005F2432" w14:paraId="6E1E227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A3B4488"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2004</w:t>
                  </w:r>
                </w:p>
              </w:tc>
              <w:tc>
                <w:tcPr>
                  <w:tcW w:w="1785" w:type="dxa"/>
                  <w:tcBorders>
                    <w:top w:val="nil"/>
                    <w:left w:val="nil"/>
                    <w:bottom w:val="single" w:sz="4" w:space="0" w:color="A5A5A5"/>
                    <w:right w:val="single" w:sz="4" w:space="0" w:color="A5A5A5"/>
                  </w:tcBorders>
                  <w:shd w:val="clear" w:color="auto" w:fill="auto"/>
                  <w:noWrap/>
                  <w:hideMark/>
                </w:tcPr>
                <w:p w14:paraId="6EC0C6D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192</w:t>
                  </w:r>
                </w:p>
              </w:tc>
              <w:tc>
                <w:tcPr>
                  <w:tcW w:w="1843" w:type="dxa"/>
                  <w:tcBorders>
                    <w:top w:val="nil"/>
                    <w:left w:val="nil"/>
                    <w:bottom w:val="single" w:sz="4" w:space="0" w:color="A5A5A5"/>
                    <w:right w:val="single" w:sz="4" w:space="0" w:color="A5A5A5"/>
                  </w:tcBorders>
                  <w:shd w:val="clear" w:color="auto" w:fill="auto"/>
                  <w:noWrap/>
                  <w:hideMark/>
                </w:tcPr>
                <w:p w14:paraId="7499BB4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14904</w:t>
                  </w:r>
                </w:p>
              </w:tc>
              <w:tc>
                <w:tcPr>
                  <w:tcW w:w="1559" w:type="dxa"/>
                  <w:tcBorders>
                    <w:top w:val="nil"/>
                    <w:left w:val="nil"/>
                    <w:bottom w:val="single" w:sz="4" w:space="0" w:color="A5A5A5"/>
                    <w:right w:val="single" w:sz="4" w:space="0" w:color="A5A5A5"/>
                  </w:tcBorders>
                  <w:shd w:val="clear" w:color="auto" w:fill="auto"/>
                  <w:noWrap/>
                  <w:hideMark/>
                </w:tcPr>
                <w:p w14:paraId="48B1F55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405687</w:t>
                  </w:r>
                </w:p>
              </w:tc>
            </w:tr>
            <w:tr w:rsidR="005266E4" w:rsidRPr="005F2432" w14:paraId="2BA1317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51DD002"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2005</w:t>
                  </w:r>
                </w:p>
              </w:tc>
              <w:tc>
                <w:tcPr>
                  <w:tcW w:w="1785" w:type="dxa"/>
                  <w:tcBorders>
                    <w:top w:val="nil"/>
                    <w:left w:val="nil"/>
                    <w:bottom w:val="single" w:sz="4" w:space="0" w:color="A5A5A5"/>
                    <w:right w:val="single" w:sz="4" w:space="0" w:color="A5A5A5"/>
                  </w:tcBorders>
                  <w:shd w:val="clear" w:color="auto" w:fill="auto"/>
                  <w:noWrap/>
                  <w:hideMark/>
                </w:tcPr>
                <w:p w14:paraId="33C1920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185</w:t>
                  </w:r>
                </w:p>
              </w:tc>
              <w:tc>
                <w:tcPr>
                  <w:tcW w:w="1843" w:type="dxa"/>
                  <w:tcBorders>
                    <w:top w:val="nil"/>
                    <w:left w:val="nil"/>
                    <w:bottom w:val="single" w:sz="4" w:space="0" w:color="A5A5A5"/>
                    <w:right w:val="single" w:sz="4" w:space="0" w:color="A5A5A5"/>
                  </w:tcBorders>
                  <w:shd w:val="clear" w:color="auto" w:fill="auto"/>
                  <w:noWrap/>
                  <w:hideMark/>
                </w:tcPr>
                <w:p w14:paraId="240AE97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13016</w:t>
                  </w:r>
                </w:p>
              </w:tc>
              <w:tc>
                <w:tcPr>
                  <w:tcW w:w="1559" w:type="dxa"/>
                  <w:tcBorders>
                    <w:top w:val="nil"/>
                    <w:left w:val="nil"/>
                    <w:bottom w:val="single" w:sz="4" w:space="0" w:color="A5A5A5"/>
                    <w:right w:val="single" w:sz="4" w:space="0" w:color="A5A5A5"/>
                  </w:tcBorders>
                  <w:shd w:val="clear" w:color="auto" w:fill="auto"/>
                  <w:noWrap/>
                  <w:hideMark/>
                </w:tcPr>
                <w:p w14:paraId="51AB171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353420</w:t>
                  </w:r>
                </w:p>
              </w:tc>
            </w:tr>
            <w:tr w:rsidR="005266E4" w:rsidRPr="005F2432" w14:paraId="033EC026"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1F42601"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2006</w:t>
                  </w:r>
                </w:p>
              </w:tc>
              <w:tc>
                <w:tcPr>
                  <w:tcW w:w="1785" w:type="dxa"/>
                  <w:tcBorders>
                    <w:top w:val="nil"/>
                    <w:left w:val="nil"/>
                    <w:bottom w:val="single" w:sz="4" w:space="0" w:color="A5A5A5"/>
                    <w:right w:val="single" w:sz="4" w:space="0" w:color="A5A5A5"/>
                  </w:tcBorders>
                  <w:shd w:val="clear" w:color="auto" w:fill="auto"/>
                  <w:noWrap/>
                  <w:hideMark/>
                </w:tcPr>
                <w:p w14:paraId="6E62EAE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193</w:t>
                  </w:r>
                </w:p>
              </w:tc>
              <w:tc>
                <w:tcPr>
                  <w:tcW w:w="1843" w:type="dxa"/>
                  <w:tcBorders>
                    <w:top w:val="nil"/>
                    <w:left w:val="nil"/>
                    <w:bottom w:val="single" w:sz="4" w:space="0" w:color="A5A5A5"/>
                    <w:right w:val="single" w:sz="4" w:space="0" w:color="A5A5A5"/>
                  </w:tcBorders>
                  <w:shd w:val="clear" w:color="auto" w:fill="auto"/>
                  <w:noWrap/>
                  <w:hideMark/>
                </w:tcPr>
                <w:p w14:paraId="63DA610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14647</w:t>
                  </w:r>
                </w:p>
              </w:tc>
              <w:tc>
                <w:tcPr>
                  <w:tcW w:w="1559" w:type="dxa"/>
                  <w:tcBorders>
                    <w:top w:val="nil"/>
                    <w:left w:val="nil"/>
                    <w:bottom w:val="single" w:sz="4" w:space="0" w:color="A5A5A5"/>
                    <w:right w:val="single" w:sz="4" w:space="0" w:color="A5A5A5"/>
                  </w:tcBorders>
                  <w:shd w:val="clear" w:color="auto" w:fill="auto"/>
                  <w:noWrap/>
                  <w:hideMark/>
                </w:tcPr>
                <w:p w14:paraId="4BC943E7"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390874</w:t>
                  </w:r>
                </w:p>
              </w:tc>
            </w:tr>
            <w:tr w:rsidR="005266E4" w:rsidRPr="005F2432" w14:paraId="60BFDC5B"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95E335F"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2007</w:t>
                  </w:r>
                </w:p>
              </w:tc>
              <w:tc>
                <w:tcPr>
                  <w:tcW w:w="1785" w:type="dxa"/>
                  <w:tcBorders>
                    <w:top w:val="nil"/>
                    <w:left w:val="nil"/>
                    <w:bottom w:val="single" w:sz="4" w:space="0" w:color="A5A5A5"/>
                    <w:right w:val="single" w:sz="4" w:space="0" w:color="A5A5A5"/>
                  </w:tcBorders>
                  <w:shd w:val="clear" w:color="auto" w:fill="auto"/>
                  <w:noWrap/>
                  <w:hideMark/>
                </w:tcPr>
                <w:p w14:paraId="4DE5748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191</w:t>
                  </w:r>
                </w:p>
              </w:tc>
              <w:tc>
                <w:tcPr>
                  <w:tcW w:w="1843" w:type="dxa"/>
                  <w:tcBorders>
                    <w:top w:val="nil"/>
                    <w:left w:val="nil"/>
                    <w:bottom w:val="single" w:sz="4" w:space="0" w:color="A5A5A5"/>
                    <w:right w:val="single" w:sz="4" w:space="0" w:color="A5A5A5"/>
                  </w:tcBorders>
                  <w:shd w:val="clear" w:color="auto" w:fill="auto"/>
                  <w:noWrap/>
                  <w:hideMark/>
                </w:tcPr>
                <w:p w14:paraId="76B3D4DA"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14585</w:t>
                  </w:r>
                </w:p>
              </w:tc>
              <w:tc>
                <w:tcPr>
                  <w:tcW w:w="1559" w:type="dxa"/>
                  <w:tcBorders>
                    <w:top w:val="nil"/>
                    <w:left w:val="nil"/>
                    <w:bottom w:val="single" w:sz="4" w:space="0" w:color="A5A5A5"/>
                    <w:right w:val="single" w:sz="4" w:space="0" w:color="A5A5A5"/>
                  </w:tcBorders>
                  <w:shd w:val="clear" w:color="auto" w:fill="auto"/>
                  <w:noWrap/>
                  <w:hideMark/>
                </w:tcPr>
                <w:p w14:paraId="6BF9946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388214</w:t>
                  </w:r>
                </w:p>
              </w:tc>
            </w:tr>
            <w:tr w:rsidR="005266E4" w:rsidRPr="005F2432" w14:paraId="378EEBE1"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3B758944"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2008</w:t>
                  </w:r>
                </w:p>
              </w:tc>
              <w:tc>
                <w:tcPr>
                  <w:tcW w:w="1785" w:type="dxa"/>
                  <w:tcBorders>
                    <w:top w:val="nil"/>
                    <w:left w:val="nil"/>
                    <w:bottom w:val="single" w:sz="4" w:space="0" w:color="A5A5A5"/>
                    <w:right w:val="single" w:sz="4" w:space="0" w:color="A5A5A5"/>
                  </w:tcBorders>
                  <w:shd w:val="clear" w:color="auto" w:fill="auto"/>
                  <w:noWrap/>
                  <w:hideMark/>
                </w:tcPr>
                <w:p w14:paraId="271FD95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192</w:t>
                  </w:r>
                </w:p>
              </w:tc>
              <w:tc>
                <w:tcPr>
                  <w:tcW w:w="1843" w:type="dxa"/>
                  <w:tcBorders>
                    <w:top w:val="nil"/>
                    <w:left w:val="nil"/>
                    <w:bottom w:val="single" w:sz="4" w:space="0" w:color="A5A5A5"/>
                    <w:right w:val="single" w:sz="4" w:space="0" w:color="A5A5A5"/>
                  </w:tcBorders>
                  <w:shd w:val="clear" w:color="auto" w:fill="auto"/>
                  <w:noWrap/>
                  <w:hideMark/>
                </w:tcPr>
                <w:p w14:paraId="0BE2683B"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14298</w:t>
                  </w:r>
                </w:p>
              </w:tc>
              <w:tc>
                <w:tcPr>
                  <w:tcW w:w="1559" w:type="dxa"/>
                  <w:tcBorders>
                    <w:top w:val="nil"/>
                    <w:left w:val="nil"/>
                    <w:bottom w:val="single" w:sz="4" w:space="0" w:color="A5A5A5"/>
                    <w:right w:val="single" w:sz="4" w:space="0" w:color="A5A5A5"/>
                  </w:tcBorders>
                  <w:shd w:val="clear" w:color="auto" w:fill="auto"/>
                  <w:noWrap/>
                  <w:hideMark/>
                </w:tcPr>
                <w:p w14:paraId="07C54FB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385176</w:t>
                  </w:r>
                </w:p>
              </w:tc>
            </w:tr>
            <w:tr w:rsidR="005266E4" w:rsidRPr="005F2432" w14:paraId="55BDF69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0FBE185"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2009</w:t>
                  </w:r>
                </w:p>
              </w:tc>
              <w:tc>
                <w:tcPr>
                  <w:tcW w:w="1785" w:type="dxa"/>
                  <w:tcBorders>
                    <w:top w:val="nil"/>
                    <w:left w:val="nil"/>
                    <w:bottom w:val="single" w:sz="4" w:space="0" w:color="A5A5A5"/>
                    <w:right w:val="single" w:sz="4" w:space="0" w:color="A5A5A5"/>
                  </w:tcBorders>
                  <w:shd w:val="clear" w:color="auto" w:fill="auto"/>
                  <w:noWrap/>
                  <w:hideMark/>
                </w:tcPr>
                <w:p w14:paraId="5A07696E"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193</w:t>
                  </w:r>
                </w:p>
              </w:tc>
              <w:tc>
                <w:tcPr>
                  <w:tcW w:w="1843" w:type="dxa"/>
                  <w:tcBorders>
                    <w:top w:val="nil"/>
                    <w:left w:val="nil"/>
                    <w:bottom w:val="single" w:sz="4" w:space="0" w:color="A5A5A5"/>
                    <w:right w:val="single" w:sz="4" w:space="0" w:color="A5A5A5"/>
                  </w:tcBorders>
                  <w:shd w:val="clear" w:color="auto" w:fill="auto"/>
                  <w:noWrap/>
                  <w:hideMark/>
                </w:tcPr>
                <w:p w14:paraId="6964910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16038</w:t>
                  </w:r>
                </w:p>
              </w:tc>
              <w:tc>
                <w:tcPr>
                  <w:tcW w:w="1559" w:type="dxa"/>
                  <w:tcBorders>
                    <w:top w:val="nil"/>
                    <w:left w:val="nil"/>
                    <w:bottom w:val="single" w:sz="4" w:space="0" w:color="A5A5A5"/>
                    <w:right w:val="single" w:sz="4" w:space="0" w:color="A5A5A5"/>
                  </w:tcBorders>
                  <w:shd w:val="clear" w:color="auto" w:fill="auto"/>
                  <w:noWrap/>
                  <w:hideMark/>
                </w:tcPr>
                <w:p w14:paraId="521DA13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423681</w:t>
                  </w:r>
                </w:p>
              </w:tc>
            </w:tr>
            <w:tr w:rsidR="005266E4" w:rsidRPr="005F2432" w14:paraId="4F7062E8"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3A91F18"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2010</w:t>
                  </w:r>
                </w:p>
              </w:tc>
              <w:tc>
                <w:tcPr>
                  <w:tcW w:w="1785" w:type="dxa"/>
                  <w:tcBorders>
                    <w:top w:val="nil"/>
                    <w:left w:val="nil"/>
                    <w:bottom w:val="single" w:sz="4" w:space="0" w:color="A5A5A5"/>
                    <w:right w:val="single" w:sz="4" w:space="0" w:color="A5A5A5"/>
                  </w:tcBorders>
                  <w:shd w:val="clear" w:color="auto" w:fill="auto"/>
                  <w:noWrap/>
                  <w:hideMark/>
                </w:tcPr>
                <w:p w14:paraId="3A1AD6A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189</w:t>
                  </w:r>
                </w:p>
              </w:tc>
              <w:tc>
                <w:tcPr>
                  <w:tcW w:w="1843" w:type="dxa"/>
                  <w:tcBorders>
                    <w:top w:val="nil"/>
                    <w:left w:val="nil"/>
                    <w:bottom w:val="single" w:sz="4" w:space="0" w:color="A5A5A5"/>
                    <w:right w:val="single" w:sz="4" w:space="0" w:color="A5A5A5"/>
                  </w:tcBorders>
                  <w:shd w:val="clear" w:color="auto" w:fill="auto"/>
                  <w:noWrap/>
                  <w:hideMark/>
                </w:tcPr>
                <w:p w14:paraId="32AA878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14438</w:t>
                  </w:r>
                </w:p>
              </w:tc>
              <w:tc>
                <w:tcPr>
                  <w:tcW w:w="1559" w:type="dxa"/>
                  <w:tcBorders>
                    <w:top w:val="nil"/>
                    <w:left w:val="nil"/>
                    <w:bottom w:val="single" w:sz="4" w:space="0" w:color="A5A5A5"/>
                    <w:right w:val="single" w:sz="4" w:space="0" w:color="A5A5A5"/>
                  </w:tcBorders>
                  <w:shd w:val="clear" w:color="auto" w:fill="auto"/>
                  <w:noWrap/>
                  <w:hideMark/>
                </w:tcPr>
                <w:p w14:paraId="531E60B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392266</w:t>
                  </w:r>
                </w:p>
              </w:tc>
            </w:tr>
            <w:tr w:rsidR="005266E4" w:rsidRPr="005F2432" w14:paraId="4D3321EC"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58F3ABF"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2011</w:t>
                  </w:r>
                </w:p>
              </w:tc>
              <w:tc>
                <w:tcPr>
                  <w:tcW w:w="1785" w:type="dxa"/>
                  <w:tcBorders>
                    <w:top w:val="nil"/>
                    <w:left w:val="nil"/>
                    <w:bottom w:val="single" w:sz="4" w:space="0" w:color="A5A5A5"/>
                    <w:right w:val="single" w:sz="4" w:space="0" w:color="A5A5A5"/>
                  </w:tcBorders>
                  <w:shd w:val="clear" w:color="auto" w:fill="auto"/>
                  <w:noWrap/>
                  <w:hideMark/>
                </w:tcPr>
                <w:p w14:paraId="02CD6A69"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194</w:t>
                  </w:r>
                </w:p>
              </w:tc>
              <w:tc>
                <w:tcPr>
                  <w:tcW w:w="1843" w:type="dxa"/>
                  <w:tcBorders>
                    <w:top w:val="nil"/>
                    <w:left w:val="nil"/>
                    <w:bottom w:val="single" w:sz="4" w:space="0" w:color="A5A5A5"/>
                    <w:right w:val="single" w:sz="4" w:space="0" w:color="A5A5A5"/>
                  </w:tcBorders>
                  <w:shd w:val="clear" w:color="auto" w:fill="auto"/>
                  <w:noWrap/>
                  <w:hideMark/>
                </w:tcPr>
                <w:p w14:paraId="1D77FA6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16295</w:t>
                  </w:r>
                </w:p>
              </w:tc>
              <w:tc>
                <w:tcPr>
                  <w:tcW w:w="1559" w:type="dxa"/>
                  <w:tcBorders>
                    <w:top w:val="nil"/>
                    <w:left w:val="nil"/>
                    <w:bottom w:val="single" w:sz="4" w:space="0" w:color="A5A5A5"/>
                    <w:right w:val="single" w:sz="4" w:space="0" w:color="A5A5A5"/>
                  </w:tcBorders>
                  <w:shd w:val="clear" w:color="auto" w:fill="auto"/>
                  <w:noWrap/>
                  <w:hideMark/>
                </w:tcPr>
                <w:p w14:paraId="1ECD834F"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430321</w:t>
                  </w:r>
                </w:p>
              </w:tc>
            </w:tr>
            <w:tr w:rsidR="005266E4" w:rsidRPr="005F2432" w14:paraId="2FA354BB"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3DA94BB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2012</w:t>
                  </w:r>
                </w:p>
              </w:tc>
              <w:tc>
                <w:tcPr>
                  <w:tcW w:w="1785" w:type="dxa"/>
                  <w:tcBorders>
                    <w:top w:val="nil"/>
                    <w:left w:val="nil"/>
                    <w:bottom w:val="single" w:sz="4" w:space="0" w:color="A5A5A5"/>
                    <w:right w:val="single" w:sz="4" w:space="0" w:color="A5A5A5"/>
                  </w:tcBorders>
                  <w:shd w:val="clear" w:color="auto" w:fill="auto"/>
                  <w:noWrap/>
                  <w:hideMark/>
                </w:tcPr>
                <w:p w14:paraId="22CAF51D"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195</w:t>
                  </w:r>
                </w:p>
              </w:tc>
              <w:tc>
                <w:tcPr>
                  <w:tcW w:w="1843" w:type="dxa"/>
                  <w:tcBorders>
                    <w:top w:val="nil"/>
                    <w:left w:val="nil"/>
                    <w:bottom w:val="single" w:sz="4" w:space="0" w:color="A5A5A5"/>
                    <w:right w:val="single" w:sz="4" w:space="0" w:color="A5A5A5"/>
                  </w:tcBorders>
                  <w:shd w:val="clear" w:color="auto" w:fill="auto"/>
                  <w:noWrap/>
                  <w:hideMark/>
                </w:tcPr>
                <w:p w14:paraId="5F2A2B8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16842</w:t>
                  </w:r>
                </w:p>
              </w:tc>
              <w:tc>
                <w:tcPr>
                  <w:tcW w:w="1559" w:type="dxa"/>
                  <w:tcBorders>
                    <w:top w:val="nil"/>
                    <w:left w:val="nil"/>
                    <w:bottom w:val="single" w:sz="4" w:space="0" w:color="A5A5A5"/>
                    <w:right w:val="single" w:sz="4" w:space="0" w:color="A5A5A5"/>
                  </w:tcBorders>
                  <w:shd w:val="clear" w:color="auto" w:fill="auto"/>
                  <w:noWrap/>
                  <w:hideMark/>
                </w:tcPr>
                <w:p w14:paraId="6FD3E92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444763</w:t>
                  </w:r>
                </w:p>
              </w:tc>
            </w:tr>
            <w:tr w:rsidR="005266E4" w:rsidRPr="005F2432" w14:paraId="74D3175A"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27F65730"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2013</w:t>
                  </w:r>
                </w:p>
              </w:tc>
              <w:tc>
                <w:tcPr>
                  <w:tcW w:w="1785" w:type="dxa"/>
                  <w:tcBorders>
                    <w:top w:val="nil"/>
                    <w:left w:val="nil"/>
                    <w:bottom w:val="single" w:sz="4" w:space="0" w:color="A5A5A5"/>
                    <w:right w:val="single" w:sz="4" w:space="0" w:color="A5A5A5"/>
                  </w:tcBorders>
                  <w:shd w:val="clear" w:color="auto" w:fill="auto"/>
                  <w:noWrap/>
                  <w:hideMark/>
                </w:tcPr>
                <w:p w14:paraId="307B8A54"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193</w:t>
                  </w:r>
                </w:p>
              </w:tc>
              <w:tc>
                <w:tcPr>
                  <w:tcW w:w="1843" w:type="dxa"/>
                  <w:tcBorders>
                    <w:top w:val="nil"/>
                    <w:left w:val="nil"/>
                    <w:bottom w:val="single" w:sz="4" w:space="0" w:color="A5A5A5"/>
                    <w:right w:val="single" w:sz="4" w:space="0" w:color="A5A5A5"/>
                  </w:tcBorders>
                  <w:shd w:val="clear" w:color="auto" w:fill="auto"/>
                  <w:noWrap/>
                  <w:hideMark/>
                </w:tcPr>
                <w:p w14:paraId="0E7693B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16398</w:t>
                  </w:r>
                </w:p>
              </w:tc>
              <w:tc>
                <w:tcPr>
                  <w:tcW w:w="1559" w:type="dxa"/>
                  <w:tcBorders>
                    <w:top w:val="nil"/>
                    <w:left w:val="nil"/>
                    <w:bottom w:val="single" w:sz="4" w:space="0" w:color="A5A5A5"/>
                    <w:right w:val="single" w:sz="4" w:space="0" w:color="A5A5A5"/>
                  </w:tcBorders>
                  <w:shd w:val="clear" w:color="auto" w:fill="auto"/>
                  <w:noWrap/>
                  <w:hideMark/>
                </w:tcPr>
                <w:p w14:paraId="760D3C6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441245</w:t>
                  </w:r>
                </w:p>
              </w:tc>
            </w:tr>
            <w:tr w:rsidR="005266E4" w:rsidRPr="005F2432" w14:paraId="325B942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133D31A"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2014</w:t>
                  </w:r>
                </w:p>
              </w:tc>
              <w:tc>
                <w:tcPr>
                  <w:tcW w:w="1785" w:type="dxa"/>
                  <w:tcBorders>
                    <w:top w:val="nil"/>
                    <w:left w:val="nil"/>
                    <w:bottom w:val="single" w:sz="4" w:space="0" w:color="A5A5A5"/>
                    <w:right w:val="single" w:sz="4" w:space="0" w:color="A5A5A5"/>
                  </w:tcBorders>
                  <w:shd w:val="clear" w:color="auto" w:fill="auto"/>
                  <w:noWrap/>
                  <w:hideMark/>
                </w:tcPr>
                <w:p w14:paraId="1C366C9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194</w:t>
                  </w:r>
                </w:p>
              </w:tc>
              <w:tc>
                <w:tcPr>
                  <w:tcW w:w="1843" w:type="dxa"/>
                  <w:tcBorders>
                    <w:top w:val="nil"/>
                    <w:left w:val="nil"/>
                    <w:bottom w:val="single" w:sz="4" w:space="0" w:color="A5A5A5"/>
                    <w:right w:val="single" w:sz="4" w:space="0" w:color="A5A5A5"/>
                  </w:tcBorders>
                  <w:shd w:val="clear" w:color="auto" w:fill="auto"/>
                  <w:noWrap/>
                  <w:hideMark/>
                </w:tcPr>
                <w:p w14:paraId="6EF0455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15865</w:t>
                  </w:r>
                </w:p>
              </w:tc>
              <w:tc>
                <w:tcPr>
                  <w:tcW w:w="1559" w:type="dxa"/>
                  <w:tcBorders>
                    <w:top w:val="nil"/>
                    <w:left w:val="nil"/>
                    <w:bottom w:val="single" w:sz="4" w:space="0" w:color="A5A5A5"/>
                    <w:right w:val="single" w:sz="4" w:space="0" w:color="A5A5A5"/>
                  </w:tcBorders>
                  <w:shd w:val="clear" w:color="auto" w:fill="auto"/>
                  <w:noWrap/>
                  <w:hideMark/>
                </w:tcPr>
                <w:p w14:paraId="12A08002"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422284</w:t>
                  </w:r>
                </w:p>
              </w:tc>
            </w:tr>
            <w:tr w:rsidR="005266E4" w:rsidRPr="005F2432" w14:paraId="2E17C427"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7E4EBA29"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2015</w:t>
                  </w:r>
                </w:p>
              </w:tc>
              <w:tc>
                <w:tcPr>
                  <w:tcW w:w="1785" w:type="dxa"/>
                  <w:tcBorders>
                    <w:top w:val="nil"/>
                    <w:left w:val="nil"/>
                    <w:bottom w:val="single" w:sz="4" w:space="0" w:color="A5A5A5"/>
                    <w:right w:val="single" w:sz="4" w:space="0" w:color="A5A5A5"/>
                  </w:tcBorders>
                  <w:shd w:val="clear" w:color="auto" w:fill="auto"/>
                  <w:noWrap/>
                  <w:hideMark/>
                </w:tcPr>
                <w:p w14:paraId="2D48A09F"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193</w:t>
                  </w:r>
                </w:p>
              </w:tc>
              <w:tc>
                <w:tcPr>
                  <w:tcW w:w="1843" w:type="dxa"/>
                  <w:tcBorders>
                    <w:top w:val="nil"/>
                    <w:left w:val="nil"/>
                    <w:bottom w:val="single" w:sz="4" w:space="0" w:color="A5A5A5"/>
                    <w:right w:val="single" w:sz="4" w:space="0" w:color="A5A5A5"/>
                  </w:tcBorders>
                  <w:shd w:val="clear" w:color="auto" w:fill="auto"/>
                  <w:noWrap/>
                  <w:hideMark/>
                </w:tcPr>
                <w:p w14:paraId="5646B2A0"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16134</w:t>
                  </w:r>
                </w:p>
              </w:tc>
              <w:tc>
                <w:tcPr>
                  <w:tcW w:w="1559" w:type="dxa"/>
                  <w:tcBorders>
                    <w:top w:val="nil"/>
                    <w:left w:val="nil"/>
                    <w:bottom w:val="single" w:sz="4" w:space="0" w:color="A5A5A5"/>
                    <w:right w:val="single" w:sz="4" w:space="0" w:color="A5A5A5"/>
                  </w:tcBorders>
                  <w:shd w:val="clear" w:color="auto" w:fill="auto"/>
                  <w:noWrap/>
                  <w:hideMark/>
                </w:tcPr>
                <w:p w14:paraId="713F8D2C"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436593</w:t>
                  </w:r>
                </w:p>
              </w:tc>
            </w:tr>
            <w:tr w:rsidR="005266E4" w:rsidRPr="005F2432" w14:paraId="36C73C17"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60CCC6AF"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2016</w:t>
                  </w:r>
                </w:p>
              </w:tc>
              <w:tc>
                <w:tcPr>
                  <w:tcW w:w="1785" w:type="dxa"/>
                  <w:tcBorders>
                    <w:top w:val="nil"/>
                    <w:left w:val="nil"/>
                    <w:bottom w:val="single" w:sz="4" w:space="0" w:color="A5A5A5"/>
                    <w:right w:val="single" w:sz="4" w:space="0" w:color="A5A5A5"/>
                  </w:tcBorders>
                  <w:shd w:val="clear" w:color="auto" w:fill="auto"/>
                  <w:noWrap/>
                  <w:hideMark/>
                </w:tcPr>
                <w:p w14:paraId="2AEF227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194</w:t>
                  </w:r>
                </w:p>
              </w:tc>
              <w:tc>
                <w:tcPr>
                  <w:tcW w:w="1843" w:type="dxa"/>
                  <w:tcBorders>
                    <w:top w:val="nil"/>
                    <w:left w:val="nil"/>
                    <w:bottom w:val="single" w:sz="4" w:space="0" w:color="A5A5A5"/>
                    <w:right w:val="single" w:sz="4" w:space="0" w:color="A5A5A5"/>
                  </w:tcBorders>
                  <w:shd w:val="clear" w:color="auto" w:fill="auto"/>
                  <w:noWrap/>
                  <w:hideMark/>
                </w:tcPr>
                <w:p w14:paraId="3309B82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16001</w:t>
                  </w:r>
                </w:p>
              </w:tc>
              <w:tc>
                <w:tcPr>
                  <w:tcW w:w="1559" w:type="dxa"/>
                  <w:tcBorders>
                    <w:top w:val="nil"/>
                    <w:left w:val="nil"/>
                    <w:bottom w:val="single" w:sz="4" w:space="0" w:color="A5A5A5"/>
                    <w:right w:val="single" w:sz="4" w:space="0" w:color="A5A5A5"/>
                  </w:tcBorders>
                  <w:shd w:val="clear" w:color="auto" w:fill="auto"/>
                  <w:noWrap/>
                  <w:hideMark/>
                </w:tcPr>
                <w:p w14:paraId="16EA54E3"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420489</w:t>
                  </w:r>
                </w:p>
              </w:tc>
            </w:tr>
            <w:tr w:rsidR="005266E4" w:rsidRPr="005F2432" w14:paraId="636DF4EE"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4591DF8"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2017</w:t>
                  </w:r>
                </w:p>
              </w:tc>
              <w:tc>
                <w:tcPr>
                  <w:tcW w:w="1785" w:type="dxa"/>
                  <w:tcBorders>
                    <w:top w:val="nil"/>
                    <w:left w:val="nil"/>
                    <w:bottom w:val="single" w:sz="4" w:space="0" w:color="A5A5A5"/>
                    <w:right w:val="single" w:sz="4" w:space="0" w:color="A5A5A5"/>
                  </w:tcBorders>
                  <w:shd w:val="clear" w:color="auto" w:fill="auto"/>
                  <w:noWrap/>
                  <w:hideMark/>
                </w:tcPr>
                <w:p w14:paraId="39DF5DE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196</w:t>
                  </w:r>
                </w:p>
              </w:tc>
              <w:tc>
                <w:tcPr>
                  <w:tcW w:w="1843" w:type="dxa"/>
                  <w:tcBorders>
                    <w:top w:val="nil"/>
                    <w:left w:val="nil"/>
                    <w:bottom w:val="single" w:sz="4" w:space="0" w:color="A5A5A5"/>
                    <w:right w:val="single" w:sz="4" w:space="0" w:color="A5A5A5"/>
                  </w:tcBorders>
                  <w:shd w:val="clear" w:color="auto" w:fill="auto"/>
                  <w:noWrap/>
                  <w:hideMark/>
                </w:tcPr>
                <w:p w14:paraId="49214FB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16814</w:t>
                  </w:r>
                </w:p>
              </w:tc>
              <w:tc>
                <w:tcPr>
                  <w:tcW w:w="1559" w:type="dxa"/>
                  <w:tcBorders>
                    <w:top w:val="nil"/>
                    <w:left w:val="nil"/>
                    <w:bottom w:val="single" w:sz="4" w:space="0" w:color="A5A5A5"/>
                    <w:right w:val="single" w:sz="4" w:space="0" w:color="A5A5A5"/>
                  </w:tcBorders>
                  <w:shd w:val="clear" w:color="auto" w:fill="auto"/>
                  <w:noWrap/>
                  <w:hideMark/>
                </w:tcPr>
                <w:p w14:paraId="1DFBE43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439993</w:t>
                  </w:r>
                </w:p>
              </w:tc>
            </w:tr>
            <w:tr w:rsidR="005266E4" w:rsidRPr="005F2432" w14:paraId="1EC2359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0C5A3318" w14:textId="77777777" w:rsidR="005266E4" w:rsidRPr="005F2432" w:rsidRDefault="005266E4" w:rsidP="00D10905">
                  <w:pPr>
                    <w:jc w:val="right"/>
                    <w:rPr>
                      <w:rFonts w:cstheme="minorHAnsi"/>
                      <w:b/>
                      <w:bCs/>
                      <w:color w:val="000000"/>
                      <w:sz w:val="20"/>
                      <w:szCs w:val="20"/>
                    </w:rPr>
                  </w:pPr>
                  <w:r w:rsidRPr="005F2432">
                    <w:rPr>
                      <w:rFonts w:cstheme="minorHAnsi"/>
                      <w:b/>
                      <w:bCs/>
                      <w:color w:val="000000"/>
                      <w:sz w:val="20"/>
                      <w:szCs w:val="20"/>
                    </w:rPr>
                    <w:t>2018</w:t>
                  </w:r>
                </w:p>
              </w:tc>
              <w:tc>
                <w:tcPr>
                  <w:tcW w:w="1785" w:type="dxa"/>
                  <w:tcBorders>
                    <w:top w:val="nil"/>
                    <w:left w:val="nil"/>
                    <w:bottom w:val="single" w:sz="4" w:space="0" w:color="A5A5A5"/>
                    <w:right w:val="single" w:sz="4" w:space="0" w:color="A5A5A5"/>
                  </w:tcBorders>
                  <w:shd w:val="clear" w:color="auto" w:fill="auto"/>
                  <w:noWrap/>
                  <w:hideMark/>
                </w:tcPr>
                <w:p w14:paraId="7B66D105"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196</w:t>
                  </w:r>
                </w:p>
              </w:tc>
              <w:tc>
                <w:tcPr>
                  <w:tcW w:w="1843" w:type="dxa"/>
                  <w:tcBorders>
                    <w:top w:val="nil"/>
                    <w:left w:val="nil"/>
                    <w:bottom w:val="single" w:sz="4" w:space="0" w:color="A5A5A5"/>
                    <w:right w:val="single" w:sz="4" w:space="0" w:color="A5A5A5"/>
                  </w:tcBorders>
                  <w:shd w:val="clear" w:color="auto" w:fill="auto"/>
                  <w:noWrap/>
                  <w:hideMark/>
                </w:tcPr>
                <w:p w14:paraId="326D9A96"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16987</w:t>
                  </w:r>
                </w:p>
              </w:tc>
              <w:tc>
                <w:tcPr>
                  <w:tcW w:w="1559" w:type="dxa"/>
                  <w:tcBorders>
                    <w:top w:val="nil"/>
                    <w:left w:val="nil"/>
                    <w:bottom w:val="single" w:sz="4" w:space="0" w:color="A5A5A5"/>
                    <w:right w:val="single" w:sz="4" w:space="0" w:color="A5A5A5"/>
                  </w:tcBorders>
                  <w:shd w:val="clear" w:color="auto" w:fill="auto"/>
                  <w:noWrap/>
                  <w:hideMark/>
                </w:tcPr>
                <w:p w14:paraId="31D04A61" w14:textId="77777777" w:rsidR="005266E4" w:rsidRPr="005F2432" w:rsidRDefault="005266E4" w:rsidP="00D10905">
                  <w:pPr>
                    <w:jc w:val="center"/>
                    <w:rPr>
                      <w:rFonts w:cstheme="minorHAnsi"/>
                      <w:color w:val="000000"/>
                      <w:sz w:val="20"/>
                      <w:szCs w:val="20"/>
                    </w:rPr>
                  </w:pPr>
                  <w:r w:rsidRPr="005F2432">
                    <w:rPr>
                      <w:rFonts w:cstheme="minorHAnsi"/>
                      <w:color w:val="000000"/>
                      <w:sz w:val="20"/>
                      <w:szCs w:val="20"/>
                    </w:rPr>
                    <w:t>455558</w:t>
                  </w:r>
                </w:p>
              </w:tc>
            </w:tr>
            <w:tr w:rsidR="005266E4" w:rsidRPr="005F2432" w14:paraId="7ED87EE2" w14:textId="77777777" w:rsidTr="00D10905">
              <w:trPr>
                <w:trHeight w:val="400"/>
              </w:trPr>
              <w:tc>
                <w:tcPr>
                  <w:tcW w:w="698" w:type="dxa"/>
                  <w:tcBorders>
                    <w:top w:val="nil"/>
                    <w:left w:val="single" w:sz="4" w:space="0" w:color="A5A5A5"/>
                    <w:bottom w:val="single" w:sz="4" w:space="0" w:color="A5A5A5"/>
                    <w:right w:val="single" w:sz="4" w:space="0" w:color="3F3F3F"/>
                  </w:tcBorders>
                  <w:shd w:val="clear" w:color="000000" w:fill="DBDBDB"/>
                  <w:noWrap/>
                  <w:hideMark/>
                </w:tcPr>
                <w:p w14:paraId="1B8DDCB6" w14:textId="77777777" w:rsidR="005266E4" w:rsidRPr="005F2432" w:rsidRDefault="005266E4" w:rsidP="00D10905">
                  <w:pPr>
                    <w:rPr>
                      <w:rFonts w:cstheme="minorHAnsi"/>
                      <w:b/>
                      <w:bCs/>
                      <w:color w:val="000000"/>
                      <w:sz w:val="20"/>
                      <w:szCs w:val="20"/>
                    </w:rPr>
                  </w:pPr>
                  <w:r w:rsidRPr="005F2432">
                    <w:rPr>
                      <w:rFonts w:cstheme="minorHAnsi"/>
                      <w:b/>
                      <w:bCs/>
                      <w:color w:val="000000"/>
                      <w:sz w:val="20"/>
                      <w:szCs w:val="20"/>
                    </w:rPr>
                    <w:t>Total</w:t>
                  </w:r>
                </w:p>
              </w:tc>
              <w:tc>
                <w:tcPr>
                  <w:tcW w:w="1785" w:type="dxa"/>
                  <w:tcBorders>
                    <w:top w:val="nil"/>
                    <w:left w:val="nil"/>
                    <w:bottom w:val="single" w:sz="4" w:space="0" w:color="A5A5A5"/>
                    <w:right w:val="single" w:sz="4" w:space="0" w:color="A5A5A5"/>
                  </w:tcBorders>
                  <w:shd w:val="clear" w:color="auto" w:fill="auto"/>
                  <w:noWrap/>
                  <w:hideMark/>
                </w:tcPr>
                <w:p w14:paraId="2C58EE36" w14:textId="77777777" w:rsidR="005266E4" w:rsidRPr="005F2432" w:rsidRDefault="005266E4" w:rsidP="00D10905">
                  <w:pPr>
                    <w:jc w:val="center"/>
                    <w:rPr>
                      <w:rFonts w:cstheme="minorHAnsi"/>
                      <w:b/>
                      <w:color w:val="000000"/>
                      <w:sz w:val="20"/>
                      <w:szCs w:val="20"/>
                    </w:rPr>
                  </w:pPr>
                  <w:r w:rsidRPr="005F2432">
                    <w:rPr>
                      <w:rFonts w:cstheme="minorHAnsi"/>
                      <w:b/>
                      <w:color w:val="000000"/>
                      <w:sz w:val="20"/>
                      <w:szCs w:val="20"/>
                    </w:rPr>
                    <w:t>8,093</w:t>
                  </w:r>
                </w:p>
              </w:tc>
              <w:tc>
                <w:tcPr>
                  <w:tcW w:w="1843" w:type="dxa"/>
                  <w:tcBorders>
                    <w:top w:val="nil"/>
                    <w:left w:val="nil"/>
                    <w:bottom w:val="single" w:sz="4" w:space="0" w:color="A5A5A5"/>
                    <w:right w:val="single" w:sz="4" w:space="0" w:color="A5A5A5"/>
                  </w:tcBorders>
                  <w:shd w:val="clear" w:color="auto" w:fill="auto"/>
                  <w:noWrap/>
                  <w:hideMark/>
                </w:tcPr>
                <w:p w14:paraId="6AB75B04" w14:textId="77777777" w:rsidR="005266E4" w:rsidRPr="005F2432" w:rsidRDefault="005266E4" w:rsidP="00D10905">
                  <w:pPr>
                    <w:jc w:val="center"/>
                    <w:rPr>
                      <w:rFonts w:cstheme="minorHAnsi"/>
                      <w:b/>
                      <w:color w:val="000000"/>
                      <w:sz w:val="20"/>
                      <w:szCs w:val="20"/>
                    </w:rPr>
                  </w:pPr>
                  <w:r w:rsidRPr="005F2432">
                    <w:rPr>
                      <w:rFonts w:cstheme="minorHAnsi"/>
                      <w:b/>
                      <w:color w:val="000000"/>
                      <w:sz w:val="20"/>
                      <w:szCs w:val="20"/>
                    </w:rPr>
                    <w:t>923,678</w:t>
                  </w:r>
                </w:p>
              </w:tc>
              <w:tc>
                <w:tcPr>
                  <w:tcW w:w="1559" w:type="dxa"/>
                  <w:tcBorders>
                    <w:top w:val="nil"/>
                    <w:left w:val="nil"/>
                    <w:bottom w:val="single" w:sz="4" w:space="0" w:color="A5A5A5"/>
                    <w:right w:val="single" w:sz="4" w:space="0" w:color="A5A5A5"/>
                  </w:tcBorders>
                  <w:shd w:val="clear" w:color="auto" w:fill="auto"/>
                  <w:noWrap/>
                  <w:hideMark/>
                </w:tcPr>
                <w:p w14:paraId="172B9AA6" w14:textId="77777777" w:rsidR="005266E4" w:rsidRPr="005F2432" w:rsidRDefault="005266E4" w:rsidP="00D10905">
                  <w:pPr>
                    <w:jc w:val="center"/>
                    <w:rPr>
                      <w:rFonts w:cstheme="minorHAnsi"/>
                      <w:b/>
                      <w:color w:val="000000"/>
                      <w:sz w:val="20"/>
                      <w:szCs w:val="20"/>
                    </w:rPr>
                  </w:pPr>
                  <w:r w:rsidRPr="005F2432">
                    <w:rPr>
                      <w:rFonts w:cstheme="minorHAnsi"/>
                      <w:b/>
                      <w:color w:val="000000"/>
                      <w:sz w:val="20"/>
                      <w:szCs w:val="20"/>
                    </w:rPr>
                    <w:t>24,875,639</w:t>
                  </w:r>
                </w:p>
              </w:tc>
            </w:tr>
          </w:tbl>
          <w:p w14:paraId="5288A73A" w14:textId="77777777" w:rsidR="005266E4" w:rsidRPr="005F2432" w:rsidRDefault="005266E4" w:rsidP="00D10905">
            <w:pPr>
              <w:spacing w:after="120"/>
              <w:jc w:val="both"/>
            </w:pPr>
          </w:p>
          <w:p w14:paraId="5F84311D" w14:textId="040DB536" w:rsidR="005266E4" w:rsidRPr="005F2432" w:rsidRDefault="005266E4" w:rsidP="00D10905">
            <w:pPr>
              <w:spacing w:after="120"/>
              <w:jc w:val="both"/>
            </w:pPr>
            <w:r w:rsidRPr="005F2432">
              <w:t>The data was pre-processed for analysis by removing punctuation, symbols, numbers, and URLs. Any tokens smaller than three characters were also removed to reduce typos and mistakes from the document digitisation process. In addition, all tokens were normalised (lowercased). All pre-processing and analysis was carried out in R using “quanteda” package.</w:t>
            </w:r>
            <w:r w:rsidRPr="005F2432">
              <w:fldChar w:fldCharType="begin"/>
            </w:r>
            <w:r w:rsidR="0011445B" w:rsidRPr="005F2432">
              <w:instrText xml:space="preserve"> ADDIN EN.CITE &lt;EndNote&gt;&lt;Cite&gt;&lt;Author&gt;Benoit&lt;/Author&gt;&lt;Year&gt;2018&lt;/Year&gt;&lt;RecNum&gt;351&lt;/RecNum&gt;&lt;DisplayText&gt;&lt;style face="superscript"&gt;157&lt;/style&gt;&lt;/DisplayText&gt;&lt;record&gt;&lt;rec-number&gt;351&lt;/rec-number&gt;&lt;foreign-keys&gt;&lt;key app="EN" db-id="e2zepwa56vz2ryev2aoxraf420vzvwft0pzz" timestamp="1560104499"&gt;351&lt;/key&gt;&lt;/foreign-keys&gt;&lt;ref-type name="Web Page"&gt;12&lt;/ref-type&gt;&lt;contributors&gt;&lt;authors&gt;&lt;author&gt;Benoit, K.&lt;/author&gt;&lt;/authors&gt;&lt;/contributors&gt;&lt;titles&gt;&lt;title&gt;quanteda: Quantitative Analysis of Textual Data. R package version 1.2.3&lt;/title&gt;&lt;/titles&gt;&lt;dates&gt;&lt;year&gt;2018&lt;/year&gt;&lt;/dates&gt;&lt;urls&gt;&lt;related-urls&gt;&lt;url&gt;http://quanteda.io&lt;/url&gt;&lt;/related-urls&gt;&lt;/urls&gt;&lt;/record&gt;&lt;/Cite&gt;&lt;/EndNote&gt;</w:instrText>
            </w:r>
            <w:r w:rsidRPr="005F2432">
              <w:fldChar w:fldCharType="separate"/>
            </w:r>
            <w:r w:rsidR="0011445B" w:rsidRPr="005F2432">
              <w:rPr>
                <w:noProof/>
                <w:vertAlign w:val="superscript"/>
              </w:rPr>
              <w:t>157</w:t>
            </w:r>
            <w:r w:rsidRPr="005F2432">
              <w:fldChar w:fldCharType="end"/>
            </w:r>
            <w:r w:rsidRPr="005F2432">
              <w:t xml:space="preserve"> </w:t>
            </w:r>
          </w:p>
        </w:tc>
      </w:tr>
      <w:tr w:rsidR="005266E4" w:rsidRPr="005F2432" w14:paraId="046CA998" w14:textId="77777777" w:rsidTr="00D10905">
        <w:tc>
          <w:tcPr>
            <w:tcW w:w="1374" w:type="dxa"/>
          </w:tcPr>
          <w:p w14:paraId="24AC6CD1" w14:textId="77777777" w:rsidR="005266E4" w:rsidRPr="005F2432" w:rsidRDefault="005266E4" w:rsidP="00D10905">
            <w:pPr>
              <w:rPr>
                <w:b/>
              </w:rPr>
            </w:pPr>
            <w:r w:rsidRPr="005F2432">
              <w:rPr>
                <w:b/>
              </w:rPr>
              <w:t>Caveats</w:t>
            </w:r>
          </w:p>
        </w:tc>
        <w:tc>
          <w:tcPr>
            <w:tcW w:w="7642" w:type="dxa"/>
          </w:tcPr>
          <w:p w14:paraId="05D74441" w14:textId="77777777" w:rsidR="005266E4" w:rsidRPr="005F2432" w:rsidRDefault="005266E4" w:rsidP="00D10905">
            <w:pPr>
              <w:spacing w:after="120"/>
              <w:jc w:val="both"/>
            </w:pPr>
            <w:r w:rsidRPr="005F2432">
              <w:t>The search for climate change terms in the context of public health references is a proxy for the semantic linkage between the two sets of terms in GD statements. This approach produces a scalable and reproducible measure with a high degree of reliability that does not involve human judgement or subjective biases. However, there may be examples of governments referring to climate change and health but not the direct linkages between the two, which are included in the count; and there may be examples of governments discussing the health impacts of climate change in their UNGD statements, which are not included in our measure because the distance between the mention of the climate change term and the health term exceeds 25 words. Based on an analysing a sample of the speeches and references, such cases are relatively rare and do not have a significant bearing on the indicator or the trends uncovered.</w:t>
            </w:r>
          </w:p>
          <w:p w14:paraId="2E62192D" w14:textId="77777777" w:rsidR="005266E4" w:rsidRPr="005F2432" w:rsidRDefault="005266E4" w:rsidP="00D10905">
            <w:pPr>
              <w:spacing w:after="120"/>
              <w:jc w:val="both"/>
            </w:pPr>
            <w:r w:rsidRPr="005F2432">
              <w:t>It is also worth noting that the analysis here is based on a narrow range of search terms, which excludes reference to many of indirect links between climate change and health. A number of GD statements in this time period refer to such indirect connections, such as the effects of climate change on water and agriculture – however, these are not included here. Therefore, the results present a somewhat conservative estimate of high level political engagement with the intersection of climate change and health. Future work in this area will consider engagement with these indirect links.</w:t>
            </w:r>
          </w:p>
        </w:tc>
      </w:tr>
      <w:tr w:rsidR="005266E4" w:rsidRPr="005F2432" w14:paraId="33DB13CE" w14:textId="77777777" w:rsidTr="00D10905">
        <w:tc>
          <w:tcPr>
            <w:tcW w:w="1374" w:type="dxa"/>
          </w:tcPr>
          <w:p w14:paraId="57B2E251" w14:textId="77777777" w:rsidR="005266E4" w:rsidRPr="005F2432" w:rsidRDefault="005266E4" w:rsidP="00D10905">
            <w:pPr>
              <w:rPr>
                <w:b/>
              </w:rPr>
            </w:pPr>
            <w:r w:rsidRPr="005F2432">
              <w:rPr>
                <w:b/>
              </w:rPr>
              <w:t>Future Form of Indicator</w:t>
            </w:r>
          </w:p>
        </w:tc>
        <w:tc>
          <w:tcPr>
            <w:tcW w:w="7642" w:type="dxa"/>
          </w:tcPr>
          <w:p w14:paraId="04A11CD0" w14:textId="77777777" w:rsidR="005266E4" w:rsidRPr="005F2432" w:rsidRDefault="005266E4" w:rsidP="00D10905">
            <w:pPr>
              <w:spacing w:after="120" w:line="276" w:lineRule="auto"/>
            </w:pPr>
            <w:r w:rsidRPr="005F2432">
              <w:rPr>
                <w:rFonts w:cstheme="minorHAnsi"/>
              </w:rPr>
              <w:t xml:space="preserve">In the future, this indicator will look more closely at the references to indirect links between climate change and health.  For example, what are the main ways in which governments view climate change impacting on health? This indicator will consider whether this changes over time, based on awareness of the multiple ways in which climate change and health are connected. Some of the references to the indirect links between climate change and health made in UNGD statements have been highlighted in the main 2019 Lancet Countdown report. </w:t>
            </w:r>
          </w:p>
        </w:tc>
      </w:tr>
      <w:tr w:rsidR="005266E4" w:rsidRPr="005F2432" w14:paraId="5F9D8934" w14:textId="77777777" w:rsidTr="00D10905">
        <w:tc>
          <w:tcPr>
            <w:tcW w:w="1374" w:type="dxa"/>
          </w:tcPr>
          <w:p w14:paraId="7693A12C" w14:textId="77777777" w:rsidR="005266E4" w:rsidRPr="005F2432" w:rsidRDefault="005266E4" w:rsidP="00D10905">
            <w:pPr>
              <w:rPr>
                <w:b/>
              </w:rPr>
            </w:pPr>
            <w:r w:rsidRPr="005F2432">
              <w:rPr>
                <w:b/>
              </w:rPr>
              <w:t>Additional Information</w:t>
            </w:r>
          </w:p>
        </w:tc>
        <w:tc>
          <w:tcPr>
            <w:tcW w:w="7642" w:type="dxa"/>
          </w:tcPr>
          <w:p w14:paraId="189AFEF0" w14:textId="21ADF54E" w:rsidR="005266E4" w:rsidRPr="005F2432" w:rsidRDefault="005266E4" w:rsidP="00D10905">
            <w:pPr>
              <w:spacing w:after="120"/>
              <w:jc w:val="both"/>
            </w:pPr>
            <w:r w:rsidRPr="005F2432">
              <w:t xml:space="preserve">Some additional findings and breakdowns are presented here. </w:t>
            </w:r>
            <w:r w:rsidRPr="005F2432">
              <w:fldChar w:fldCharType="begin"/>
            </w:r>
            <w:r w:rsidRPr="005F2432">
              <w:instrText xml:space="preserve"> REF _Ref11000765 \h </w:instrText>
            </w:r>
            <w:r w:rsidR="005F2432">
              <w:instrText xml:space="preserve"> \* MERGEFORMAT </w:instrText>
            </w:r>
            <w:r w:rsidRPr="005F2432">
              <w:fldChar w:fldCharType="separate"/>
            </w:r>
            <w:r w:rsidR="008E4C54" w:rsidRPr="005F2432">
              <w:t xml:space="preserve">Figure </w:t>
            </w:r>
            <w:r w:rsidR="008E4C54">
              <w:rPr>
                <w:noProof/>
              </w:rPr>
              <w:t>46</w:t>
            </w:r>
            <w:r w:rsidRPr="005F2432">
              <w:fldChar w:fldCharType="end"/>
            </w:r>
            <w:r w:rsidRPr="005F2432">
              <w:t xml:space="preserve"> below presents the proportion of countries that engage with the intersection of climate change and health by WHO region. It is worth noting that the relatively higher level of political engagement by countries in the Western Pacific is especially driven by the small island development states (SIDS) in this region. It also worth noting that North America WHO region contains only two countries, USA and Canada. As neither of these countries refer to the health impacts of climate change (the US statement made no reference to climate change), the North America region has zero proportion of countries engaged with the climate change-health links.</w:t>
            </w:r>
          </w:p>
          <w:p w14:paraId="0D32EAAC" w14:textId="77777777" w:rsidR="005266E4" w:rsidRPr="005F2432" w:rsidRDefault="005266E4" w:rsidP="00D10905">
            <w:pPr>
              <w:spacing w:after="120"/>
              <w:jc w:val="both"/>
            </w:pPr>
          </w:p>
          <w:p w14:paraId="756185C6" w14:textId="77777777" w:rsidR="005266E4" w:rsidRPr="005F2432" w:rsidRDefault="005266E4" w:rsidP="00D10905">
            <w:pPr>
              <w:keepNext/>
              <w:spacing w:after="120"/>
              <w:jc w:val="both"/>
            </w:pPr>
            <w:r w:rsidRPr="005F2432">
              <w:rPr>
                <w:noProof/>
                <w:lang w:eastAsia="en-GB"/>
              </w:rPr>
              <w:drawing>
                <wp:inline distT="0" distB="0" distL="0" distR="0" wp14:anchorId="5EF6561F" wp14:editId="2B52D262">
                  <wp:extent cx="4528509" cy="2794571"/>
                  <wp:effectExtent l="0" t="0" r="571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section_percent_who.pdf"/>
                          <pic:cNvPicPr/>
                        </pic:nvPicPr>
                        <pic:blipFill>
                          <a:blip r:embed="rId217">
                            <a:extLst>
                              <a:ext uri="{28A0092B-C50C-407E-A947-70E740481C1C}">
                                <a14:useLocalDpi xmlns:a14="http://schemas.microsoft.com/office/drawing/2010/main" val="0"/>
                              </a:ext>
                            </a:extLst>
                          </a:blip>
                          <a:stretch>
                            <a:fillRect/>
                          </a:stretch>
                        </pic:blipFill>
                        <pic:spPr>
                          <a:xfrm>
                            <a:off x="0" y="0"/>
                            <a:ext cx="4528509" cy="2794571"/>
                          </a:xfrm>
                          <a:prstGeom prst="rect">
                            <a:avLst/>
                          </a:prstGeom>
                        </pic:spPr>
                      </pic:pic>
                    </a:graphicData>
                  </a:graphic>
                </wp:inline>
              </w:drawing>
            </w:r>
          </w:p>
          <w:p w14:paraId="3955ED19" w14:textId="6A8C76E6" w:rsidR="005266E4" w:rsidRPr="005F2432" w:rsidRDefault="005266E4" w:rsidP="00D10905">
            <w:pPr>
              <w:pStyle w:val="Caption"/>
              <w:jc w:val="both"/>
            </w:pPr>
            <w:bookmarkStart w:id="426" w:name="_Ref11000765"/>
            <w:r w:rsidRPr="005F2432">
              <w:t xml:space="preserve">Figure </w:t>
            </w:r>
            <w:r w:rsidRPr="005F2432">
              <w:fldChar w:fldCharType="begin"/>
            </w:r>
            <w:r w:rsidRPr="005F2432">
              <w:instrText xml:space="preserve"> SEQ Figure \* ARABIC </w:instrText>
            </w:r>
            <w:r w:rsidRPr="005F2432">
              <w:fldChar w:fldCharType="separate"/>
            </w:r>
            <w:ins w:id="427" w:author="Author">
              <w:r w:rsidR="00B11AAE">
                <w:rPr>
                  <w:noProof/>
                </w:rPr>
                <w:t>53</w:t>
              </w:r>
            </w:ins>
            <w:del w:id="428" w:author="Author">
              <w:r w:rsidR="008E4C54" w:rsidDel="00B11AAE">
                <w:rPr>
                  <w:noProof/>
                </w:rPr>
                <w:delText>46</w:delText>
              </w:r>
            </w:del>
            <w:r w:rsidRPr="005F2432">
              <w:rPr>
                <w:noProof/>
              </w:rPr>
              <w:fldChar w:fldCharType="end"/>
            </w:r>
            <w:bookmarkEnd w:id="426"/>
            <w:r w:rsidRPr="005F2432">
              <w:t>: Proportion of countries referring to intersection of health and climate change by region, 1970-2018.</w:t>
            </w:r>
          </w:p>
          <w:p w14:paraId="3075AEC6" w14:textId="77777777" w:rsidR="005266E4" w:rsidRPr="005F2432" w:rsidRDefault="005266E4" w:rsidP="00D10905">
            <w:pPr>
              <w:spacing w:after="120"/>
              <w:jc w:val="both"/>
            </w:pPr>
          </w:p>
          <w:p w14:paraId="2DBEC1D7" w14:textId="67EC704C" w:rsidR="005266E4" w:rsidRPr="005F2432" w:rsidRDefault="005266E4" w:rsidP="00D10905">
            <w:pPr>
              <w:spacing w:after="120"/>
              <w:jc w:val="both"/>
            </w:pPr>
            <w:r w:rsidRPr="005F2432">
              <w:fldChar w:fldCharType="begin"/>
            </w:r>
            <w:r w:rsidRPr="005F2432">
              <w:instrText xml:space="preserve"> REF _Ref11000820 \h </w:instrText>
            </w:r>
            <w:r w:rsidR="005F2432">
              <w:instrText xml:space="preserve"> \* MERGEFORMAT </w:instrText>
            </w:r>
            <w:r w:rsidRPr="005F2432">
              <w:fldChar w:fldCharType="separate"/>
            </w:r>
            <w:r w:rsidR="008E4C54" w:rsidRPr="005F2432">
              <w:t xml:space="preserve">Figure </w:t>
            </w:r>
            <w:r w:rsidR="008E4C54">
              <w:rPr>
                <w:noProof/>
              </w:rPr>
              <w:t>47</w:t>
            </w:r>
            <w:r w:rsidRPr="005F2432">
              <w:fldChar w:fldCharType="end"/>
            </w:r>
            <w:r w:rsidRPr="005F2432">
              <w:t xml:space="preserve"> below presents the total number of references to the health impacts of climate change in GD statements between 1970 and 2018. The figure demonstrates a very similar trend to when  the proportion of countries is considered; with spikes seen in 2009-10 and 2014 in both approaches.  </w:t>
            </w:r>
          </w:p>
          <w:p w14:paraId="0A1F1BC4" w14:textId="77777777" w:rsidR="005266E4" w:rsidRPr="005F2432" w:rsidRDefault="005266E4" w:rsidP="00D10905">
            <w:pPr>
              <w:spacing w:after="120"/>
              <w:jc w:val="both"/>
            </w:pPr>
          </w:p>
          <w:p w14:paraId="6678ECB1" w14:textId="77777777" w:rsidR="005266E4" w:rsidRPr="005F2432" w:rsidRDefault="005266E4" w:rsidP="00D10905">
            <w:pPr>
              <w:keepNext/>
              <w:spacing w:after="120"/>
            </w:pPr>
            <w:r w:rsidRPr="005F2432">
              <w:rPr>
                <w:i/>
                <w:noProof/>
                <w:lang w:eastAsia="en-GB"/>
              </w:rPr>
              <w:drawing>
                <wp:inline distT="0" distB="0" distL="0" distR="0" wp14:anchorId="235DBB64" wp14:editId="5DEAB13C">
                  <wp:extent cx="4528508" cy="279457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eseries_intersection_total_count.pdf"/>
                          <pic:cNvPicPr/>
                        </pic:nvPicPr>
                        <pic:blipFill>
                          <a:blip r:embed="rId218">
                            <a:extLst>
                              <a:ext uri="{28A0092B-C50C-407E-A947-70E740481C1C}">
                                <a14:useLocalDpi xmlns:a14="http://schemas.microsoft.com/office/drawing/2010/main" val="0"/>
                              </a:ext>
                            </a:extLst>
                          </a:blip>
                          <a:stretch>
                            <a:fillRect/>
                          </a:stretch>
                        </pic:blipFill>
                        <pic:spPr>
                          <a:xfrm>
                            <a:off x="0" y="0"/>
                            <a:ext cx="4541189" cy="2802396"/>
                          </a:xfrm>
                          <a:prstGeom prst="rect">
                            <a:avLst/>
                          </a:prstGeom>
                        </pic:spPr>
                      </pic:pic>
                    </a:graphicData>
                  </a:graphic>
                </wp:inline>
              </w:drawing>
            </w:r>
          </w:p>
          <w:p w14:paraId="481D2EDF" w14:textId="03B380C1" w:rsidR="005266E4" w:rsidRPr="005F2432" w:rsidRDefault="005266E4" w:rsidP="00D10905">
            <w:pPr>
              <w:pStyle w:val="Caption"/>
            </w:pPr>
            <w:bookmarkStart w:id="429" w:name="_Ref11000820"/>
            <w:r w:rsidRPr="005F2432">
              <w:t xml:space="preserve">Figure </w:t>
            </w:r>
            <w:r w:rsidRPr="005F2432">
              <w:fldChar w:fldCharType="begin"/>
            </w:r>
            <w:r w:rsidRPr="005F2432">
              <w:instrText xml:space="preserve"> SEQ Figure \* ARABIC </w:instrText>
            </w:r>
            <w:r w:rsidRPr="005F2432">
              <w:fldChar w:fldCharType="separate"/>
            </w:r>
            <w:ins w:id="430" w:author="Author">
              <w:r w:rsidR="00B11AAE">
                <w:rPr>
                  <w:noProof/>
                </w:rPr>
                <w:t>54</w:t>
              </w:r>
            </w:ins>
            <w:del w:id="431" w:author="Author">
              <w:r w:rsidR="008E4C54" w:rsidDel="00B11AAE">
                <w:rPr>
                  <w:noProof/>
                </w:rPr>
                <w:delText>47</w:delText>
              </w:r>
            </w:del>
            <w:r w:rsidRPr="005F2432">
              <w:rPr>
                <w:noProof/>
              </w:rPr>
              <w:fldChar w:fldCharType="end"/>
            </w:r>
            <w:bookmarkEnd w:id="429"/>
            <w:r w:rsidRPr="005F2432">
              <w:t>: Total number of references to intersection, 1970-2018.</w:t>
            </w:r>
          </w:p>
          <w:p w14:paraId="229C026C" w14:textId="77777777" w:rsidR="005266E4" w:rsidRPr="005F2432" w:rsidRDefault="005266E4" w:rsidP="00D10905">
            <w:pPr>
              <w:spacing w:after="120"/>
              <w:jc w:val="both"/>
            </w:pPr>
          </w:p>
          <w:p w14:paraId="5615A1CE" w14:textId="4E205F5C" w:rsidR="005266E4" w:rsidRPr="005F2432" w:rsidRDefault="005266E4" w:rsidP="00D10905">
            <w:pPr>
              <w:spacing w:after="120"/>
              <w:jc w:val="both"/>
            </w:pPr>
            <w:r w:rsidRPr="005F2432">
              <w:fldChar w:fldCharType="begin"/>
            </w:r>
            <w:r w:rsidRPr="005F2432">
              <w:instrText xml:space="preserve"> REF _Ref11001112 \h </w:instrText>
            </w:r>
            <w:r w:rsidR="005F2432">
              <w:instrText xml:space="preserve"> \* MERGEFORMAT </w:instrText>
            </w:r>
            <w:r w:rsidRPr="005F2432">
              <w:fldChar w:fldCharType="separate"/>
            </w:r>
            <w:r w:rsidR="008E4C54" w:rsidRPr="005F2432">
              <w:t xml:space="preserve">Figure </w:t>
            </w:r>
            <w:r w:rsidR="008E4C54">
              <w:rPr>
                <w:noProof/>
              </w:rPr>
              <w:t>48</w:t>
            </w:r>
            <w:r w:rsidRPr="005F2432">
              <w:fldChar w:fldCharType="end"/>
            </w:r>
            <w:r w:rsidRPr="005F2432">
              <w:t xml:space="preserve">, below, presents the total number of references to the climate change-health link between 1970 and 2018 by WHO region. The figure shows that the most references tend to be made by countries in the Western Pacific. Countries in Africa, Latin America and the Caribbean, and Europe are the most engaged after the Western Pacific countries. In general, the figure suggests that there is lower engagement among countries in the Eastern Mediterranean, North America, and South-East Asia.   </w:t>
            </w:r>
          </w:p>
          <w:p w14:paraId="16ED3AFF" w14:textId="77777777" w:rsidR="005266E4" w:rsidRPr="005F2432" w:rsidRDefault="005266E4" w:rsidP="00D10905">
            <w:pPr>
              <w:keepNext/>
              <w:spacing w:after="120"/>
              <w:jc w:val="both"/>
            </w:pPr>
            <w:r w:rsidRPr="005F2432">
              <w:rPr>
                <w:noProof/>
                <w:lang w:eastAsia="en-GB"/>
              </w:rPr>
              <w:drawing>
                <wp:inline distT="0" distB="0" distL="0" distR="0" wp14:anchorId="0F9E36B2" wp14:editId="43A513B8">
                  <wp:extent cx="4461915" cy="2753475"/>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section_total_by_who.pdf"/>
                          <pic:cNvPicPr/>
                        </pic:nvPicPr>
                        <pic:blipFill>
                          <a:blip r:embed="rId219">
                            <a:extLst>
                              <a:ext uri="{28A0092B-C50C-407E-A947-70E740481C1C}">
                                <a14:useLocalDpi xmlns:a14="http://schemas.microsoft.com/office/drawing/2010/main" val="0"/>
                              </a:ext>
                            </a:extLst>
                          </a:blip>
                          <a:stretch>
                            <a:fillRect/>
                          </a:stretch>
                        </pic:blipFill>
                        <pic:spPr>
                          <a:xfrm>
                            <a:off x="0" y="0"/>
                            <a:ext cx="4470285" cy="2758640"/>
                          </a:xfrm>
                          <a:prstGeom prst="rect">
                            <a:avLst/>
                          </a:prstGeom>
                        </pic:spPr>
                      </pic:pic>
                    </a:graphicData>
                  </a:graphic>
                </wp:inline>
              </w:drawing>
            </w:r>
          </w:p>
          <w:p w14:paraId="25FD1657" w14:textId="19E07284" w:rsidR="005266E4" w:rsidRPr="005F2432" w:rsidRDefault="005266E4" w:rsidP="00D10905">
            <w:pPr>
              <w:pStyle w:val="Caption"/>
              <w:jc w:val="both"/>
            </w:pPr>
            <w:bookmarkStart w:id="432" w:name="_Ref11001112"/>
            <w:r w:rsidRPr="005F2432">
              <w:t xml:space="preserve">Figure </w:t>
            </w:r>
            <w:r w:rsidRPr="005F2432">
              <w:fldChar w:fldCharType="begin"/>
            </w:r>
            <w:r w:rsidRPr="005F2432">
              <w:instrText xml:space="preserve"> SEQ Figure \* ARABIC </w:instrText>
            </w:r>
            <w:r w:rsidRPr="005F2432">
              <w:fldChar w:fldCharType="separate"/>
            </w:r>
            <w:ins w:id="433" w:author="Author">
              <w:r w:rsidR="00B11AAE">
                <w:rPr>
                  <w:noProof/>
                </w:rPr>
                <w:t>55</w:t>
              </w:r>
            </w:ins>
            <w:del w:id="434" w:author="Author">
              <w:r w:rsidR="008E4C54" w:rsidDel="00B11AAE">
                <w:rPr>
                  <w:noProof/>
                </w:rPr>
                <w:delText>48</w:delText>
              </w:r>
            </w:del>
            <w:r w:rsidRPr="005F2432">
              <w:rPr>
                <w:noProof/>
              </w:rPr>
              <w:fldChar w:fldCharType="end"/>
            </w:r>
            <w:bookmarkEnd w:id="432"/>
            <w:r w:rsidRPr="005F2432">
              <w:t>: Total number of references to intersection by region, 1970-2018</w:t>
            </w:r>
          </w:p>
          <w:p w14:paraId="794EC8F1" w14:textId="77777777" w:rsidR="005266E4" w:rsidRPr="005F2432" w:rsidRDefault="005266E4" w:rsidP="00D10905">
            <w:pPr>
              <w:spacing w:after="120"/>
              <w:jc w:val="both"/>
            </w:pPr>
          </w:p>
          <w:p w14:paraId="5E7FAE60" w14:textId="77777777" w:rsidR="005266E4" w:rsidRPr="005F2432" w:rsidRDefault="005266E4" w:rsidP="00D10905">
            <w:pPr>
              <w:spacing w:after="120"/>
            </w:pPr>
          </w:p>
          <w:p w14:paraId="63517735" w14:textId="2FD7FDA2" w:rsidR="005266E4" w:rsidRPr="005F2432" w:rsidRDefault="005266E4" w:rsidP="00D10905">
            <w:pPr>
              <w:spacing w:after="120"/>
              <w:jc w:val="both"/>
            </w:pPr>
            <w:r w:rsidRPr="005F2432">
              <w:t xml:space="preserve">In addition to grouping countries by WHO region, different types of countries are also considered in terms of their potential importance and role in addressing issues related to climate change. This is provided in </w:t>
            </w:r>
            <w:r w:rsidRPr="005F2432">
              <w:fldChar w:fldCharType="begin"/>
            </w:r>
            <w:r w:rsidRPr="005F2432">
              <w:instrText xml:space="preserve"> REF _Ref11001138 \h </w:instrText>
            </w:r>
            <w:r w:rsidR="005F2432">
              <w:instrText xml:space="preserve"> \* MERGEFORMAT </w:instrText>
            </w:r>
            <w:r w:rsidRPr="005F2432">
              <w:fldChar w:fldCharType="separate"/>
            </w:r>
            <w:r w:rsidR="008E4C54" w:rsidRPr="005F2432">
              <w:t xml:space="preserve">Figure </w:t>
            </w:r>
            <w:r w:rsidR="008E4C54">
              <w:rPr>
                <w:noProof/>
              </w:rPr>
              <w:t>49</w:t>
            </w:r>
            <w:r w:rsidRPr="005F2432">
              <w:fldChar w:fldCharType="end"/>
            </w:r>
            <w:r w:rsidRPr="005F2432">
              <w:t>. As noted in previous Lancet Countdown reports,</w:t>
            </w:r>
            <w:r w:rsidRPr="005F2432">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instrText xml:space="preserve"> ADDIN EN.CITE </w:instrText>
            </w:r>
            <w:r w:rsidR="0011445B" w:rsidRPr="005F2432">
              <w:fldChar w:fldCharType="begin">
                <w:fldData xml:space="preserve">PEVuZE5vdGU+PENpdGU+PEF1dGhvcj5XYXR0czwvQXV0aG9yPjxZZWFyPjIwMTg8L1llYXI+PFJl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</w:fldData>
              </w:fldChar>
            </w:r>
            <w:r w:rsidR="0011445B" w:rsidRPr="005F2432">
              <w:instrText xml:space="preserve"> ADDIN EN.CITE.DATA </w:instrText>
            </w:r>
            <w:r w:rsidR="0011445B" w:rsidRPr="005F2432">
              <w:fldChar w:fldCharType="end"/>
            </w:r>
            <w:r w:rsidRPr="005F2432">
              <w:fldChar w:fldCharType="separate"/>
            </w:r>
            <w:r w:rsidR="0011445B" w:rsidRPr="005F2432">
              <w:rPr>
                <w:noProof/>
                <w:vertAlign w:val="superscript"/>
              </w:rPr>
              <w:t>1,131</w:t>
            </w:r>
            <w:r w:rsidRPr="005F2432">
              <w:fldChar w:fldCharType="end"/>
            </w:r>
            <w:r w:rsidRPr="005F2432">
              <w:t xml:space="preserve"> the SIDS have driven much of the engagement with the health impacts of climate change, as well as climate change more generally, in the UN General Assembly. As such,  a SIDS grouping is included. Arguably the three most important countries/unions in addressing climate change are USA, China, and the EU. This is both in terms of their carbon dioxide emissions and their power within the international system. This group is referred to as Tier 1 countries in </w:t>
            </w:r>
            <w:r w:rsidRPr="005F2432">
              <w:fldChar w:fldCharType="begin"/>
            </w:r>
            <w:r w:rsidRPr="005F2432">
              <w:instrText xml:space="preserve"> REF _Ref11001138 \h </w:instrText>
            </w:r>
            <w:r w:rsidR="005F2432">
              <w:instrText xml:space="preserve"> \* MERGEFORMAT </w:instrText>
            </w:r>
            <w:r w:rsidRPr="005F2432">
              <w:fldChar w:fldCharType="separate"/>
            </w:r>
            <w:r w:rsidR="008E4C54" w:rsidRPr="005F2432">
              <w:t xml:space="preserve">Figure </w:t>
            </w:r>
            <w:r w:rsidR="008E4C54">
              <w:rPr>
                <w:noProof/>
              </w:rPr>
              <w:t>49</w:t>
            </w:r>
            <w:r w:rsidRPr="005F2432">
              <w:fldChar w:fldCharType="end"/>
            </w:r>
            <w:r w:rsidRPr="005F2432">
              <w:t>. Finally, an additional grouping of countries that are also important in terms of their CO</w:t>
            </w:r>
            <w:r w:rsidRPr="005F2432">
              <w:rPr>
                <w:vertAlign w:val="subscript"/>
              </w:rPr>
              <w:t>2</w:t>
            </w:r>
            <w:r w:rsidRPr="005F2432">
              <w:t xml:space="preserve"> emissions, their influence in international politics, and their potential impact on addressing climate change are considered. This grouping, which, in this indicator, is referred to as Tier 2 countries includes: Poland, Australia, South Africa, Brazil, India, France, Germany, and Indonesia. </w:t>
            </w:r>
          </w:p>
          <w:p w14:paraId="47572065" w14:textId="784FE030" w:rsidR="005266E4" w:rsidRPr="005F2432" w:rsidRDefault="005266E4" w:rsidP="00D10905">
            <w:pPr>
              <w:spacing w:after="120"/>
              <w:jc w:val="both"/>
            </w:pPr>
            <w:r w:rsidRPr="005F2432">
              <w:fldChar w:fldCharType="begin"/>
            </w:r>
            <w:r w:rsidRPr="005F2432">
              <w:instrText xml:space="preserve"> REF _Ref11001138 \h </w:instrText>
            </w:r>
            <w:r w:rsidR="005F2432">
              <w:instrText xml:space="preserve"> \* MERGEFORMAT </w:instrText>
            </w:r>
            <w:r w:rsidRPr="005F2432">
              <w:fldChar w:fldCharType="separate"/>
            </w:r>
            <w:r w:rsidR="008E4C54" w:rsidRPr="005F2432">
              <w:t xml:space="preserve">Figure </w:t>
            </w:r>
            <w:r w:rsidR="008E4C54">
              <w:rPr>
                <w:noProof/>
              </w:rPr>
              <w:t>49</w:t>
            </w:r>
            <w:r w:rsidRPr="005F2432">
              <w:fldChar w:fldCharType="end"/>
            </w:r>
            <w:r w:rsidRPr="005F2432">
              <w:t xml:space="preserve"> shows the proportion of countries that engage with the intersection of climate change and health based on these country groupings. </w:t>
            </w:r>
            <w:r w:rsidRPr="005F2432">
              <w:fldChar w:fldCharType="begin"/>
            </w:r>
            <w:r w:rsidRPr="005F2432">
              <w:instrText xml:space="preserve"> REF _Ref11001188 \h </w:instrText>
            </w:r>
            <w:r w:rsidR="005F2432">
              <w:instrText xml:space="preserve"> \* MERGEFORMAT </w:instrText>
            </w:r>
            <w:r w:rsidRPr="005F2432">
              <w:fldChar w:fldCharType="separate"/>
            </w:r>
            <w:r w:rsidR="008E4C54" w:rsidRPr="005F2432">
              <w:t xml:space="preserve">Figure </w:t>
            </w:r>
            <w:r w:rsidR="008E4C54">
              <w:rPr>
                <w:noProof/>
              </w:rPr>
              <w:t>50</w:t>
            </w:r>
            <w:r w:rsidRPr="005F2432">
              <w:fldChar w:fldCharType="end"/>
            </w:r>
            <w:r w:rsidRPr="005F2432">
              <w:t xml:space="preserve"> shows the total number of references to the climate change-health intersection according to these groupings. Both figures demonstrate the higher level of engagement with the climate change-health linkages by SIDS than by Tier 1 or Tier 2 countries. </w:t>
            </w:r>
          </w:p>
          <w:p w14:paraId="74828AFF" w14:textId="77777777" w:rsidR="005266E4" w:rsidRPr="005F2432" w:rsidRDefault="005266E4" w:rsidP="00D10905">
            <w:pPr>
              <w:spacing w:after="120"/>
            </w:pPr>
          </w:p>
          <w:p w14:paraId="4F1B3D57" w14:textId="77777777" w:rsidR="005266E4" w:rsidRPr="005F2432" w:rsidRDefault="005266E4" w:rsidP="00D10905">
            <w:pPr>
              <w:spacing w:after="120"/>
            </w:pPr>
          </w:p>
          <w:p w14:paraId="630D113D" w14:textId="77777777" w:rsidR="005266E4" w:rsidRPr="005F2432" w:rsidRDefault="005266E4" w:rsidP="00D10905">
            <w:pPr>
              <w:keepNext/>
              <w:spacing w:after="120"/>
              <w:jc w:val="both"/>
            </w:pPr>
            <w:r w:rsidRPr="005F2432">
              <w:rPr>
                <w:noProof/>
                <w:lang w:eastAsia="en-GB"/>
              </w:rPr>
              <w:drawing>
                <wp:inline distT="0" distB="0" distL="0" distR="0" wp14:anchorId="2EF25781" wp14:editId="2213CBA7">
                  <wp:extent cx="4715925" cy="291022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section_percent_country_group.pdf"/>
                          <pic:cNvPicPr/>
                        </pic:nvPicPr>
                        <pic:blipFill>
                          <a:blip r:embed="rId220">
                            <a:extLst>
                              <a:ext uri="{28A0092B-C50C-407E-A947-70E740481C1C}">
                                <a14:useLocalDpi xmlns:a14="http://schemas.microsoft.com/office/drawing/2010/main" val="0"/>
                              </a:ext>
                            </a:extLst>
                          </a:blip>
                          <a:stretch>
                            <a:fillRect/>
                          </a:stretch>
                        </pic:blipFill>
                        <pic:spPr>
                          <a:xfrm>
                            <a:off x="0" y="0"/>
                            <a:ext cx="4736569" cy="2922965"/>
                          </a:xfrm>
                          <a:prstGeom prst="rect">
                            <a:avLst/>
                          </a:prstGeom>
                        </pic:spPr>
                      </pic:pic>
                    </a:graphicData>
                  </a:graphic>
                </wp:inline>
              </w:drawing>
            </w:r>
          </w:p>
          <w:p w14:paraId="075B3AD0" w14:textId="523ADA96" w:rsidR="005266E4" w:rsidRPr="005F2432" w:rsidRDefault="005266E4" w:rsidP="00D10905">
            <w:pPr>
              <w:pStyle w:val="Caption"/>
              <w:jc w:val="both"/>
            </w:pPr>
            <w:bookmarkStart w:id="435" w:name="_Ref11001138"/>
            <w:r w:rsidRPr="005F2432">
              <w:t xml:space="preserve">Figure </w:t>
            </w:r>
            <w:r w:rsidRPr="005F2432">
              <w:fldChar w:fldCharType="begin"/>
            </w:r>
            <w:r w:rsidRPr="005F2432">
              <w:instrText xml:space="preserve"> SEQ Figure \* ARABIC </w:instrText>
            </w:r>
            <w:r w:rsidRPr="005F2432">
              <w:fldChar w:fldCharType="separate"/>
            </w:r>
            <w:ins w:id="436" w:author="Author">
              <w:r w:rsidR="00B11AAE">
                <w:rPr>
                  <w:noProof/>
                </w:rPr>
                <w:t>56</w:t>
              </w:r>
            </w:ins>
            <w:del w:id="437" w:author="Author">
              <w:r w:rsidR="008E4C54" w:rsidDel="00B11AAE">
                <w:rPr>
                  <w:noProof/>
                </w:rPr>
                <w:delText>49</w:delText>
              </w:r>
            </w:del>
            <w:r w:rsidRPr="005F2432">
              <w:rPr>
                <w:noProof/>
              </w:rPr>
              <w:fldChar w:fldCharType="end"/>
            </w:r>
            <w:bookmarkEnd w:id="435"/>
            <w:r w:rsidRPr="005F2432">
              <w:t>: Proportion of countries referring to intersection of health and climate change by country grouping, 1970-2018.</w:t>
            </w:r>
          </w:p>
          <w:p w14:paraId="51EBF562" w14:textId="77777777" w:rsidR="005266E4" w:rsidRPr="005F2432" w:rsidRDefault="005266E4" w:rsidP="00D10905">
            <w:pPr>
              <w:spacing w:after="120"/>
              <w:jc w:val="both"/>
            </w:pPr>
          </w:p>
          <w:p w14:paraId="643196CD" w14:textId="77777777" w:rsidR="005266E4" w:rsidRPr="005F2432" w:rsidRDefault="005266E4" w:rsidP="00D10905">
            <w:pPr>
              <w:spacing w:after="120"/>
              <w:jc w:val="both"/>
            </w:pPr>
          </w:p>
          <w:p w14:paraId="5D732D62" w14:textId="77777777" w:rsidR="005266E4" w:rsidRPr="005F2432" w:rsidRDefault="005266E4" w:rsidP="00D10905">
            <w:pPr>
              <w:keepNext/>
              <w:spacing w:after="120"/>
              <w:jc w:val="both"/>
            </w:pPr>
            <w:r w:rsidRPr="005F2432">
              <w:rPr>
                <w:noProof/>
                <w:lang w:eastAsia="en-GB"/>
              </w:rPr>
              <w:drawing>
                <wp:inline distT="0" distB="0" distL="0" distR="0" wp14:anchorId="6C788CB3" wp14:editId="67BA905B">
                  <wp:extent cx="4623371" cy="2853111"/>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ersection_percent_country_group.pdf"/>
                          <pic:cNvPicPr/>
                        </pic:nvPicPr>
                        <pic:blipFill>
                          <a:blip r:embed="rId221">
                            <a:extLst>
                              <a:ext uri="{28A0092B-C50C-407E-A947-70E740481C1C}">
                                <a14:useLocalDpi xmlns:a14="http://schemas.microsoft.com/office/drawing/2010/main" val="0"/>
                              </a:ext>
                            </a:extLst>
                          </a:blip>
                          <a:stretch>
                            <a:fillRect/>
                          </a:stretch>
                        </pic:blipFill>
                        <pic:spPr>
                          <a:xfrm>
                            <a:off x="0" y="0"/>
                            <a:ext cx="4639021" cy="2862769"/>
                          </a:xfrm>
                          <a:prstGeom prst="rect">
                            <a:avLst/>
                          </a:prstGeom>
                        </pic:spPr>
                      </pic:pic>
                    </a:graphicData>
                  </a:graphic>
                </wp:inline>
              </w:drawing>
            </w:r>
          </w:p>
          <w:p w14:paraId="26A0EC8F" w14:textId="11586F4B" w:rsidR="005266E4" w:rsidRPr="005F2432" w:rsidRDefault="005266E4" w:rsidP="00D10905">
            <w:pPr>
              <w:pStyle w:val="Caption"/>
              <w:jc w:val="both"/>
            </w:pPr>
            <w:bookmarkStart w:id="438" w:name="_Ref11001188"/>
            <w:r w:rsidRPr="005F2432">
              <w:t xml:space="preserve">Figure </w:t>
            </w:r>
            <w:r w:rsidRPr="005F2432">
              <w:fldChar w:fldCharType="begin"/>
            </w:r>
            <w:r w:rsidRPr="005F2432">
              <w:instrText xml:space="preserve"> SEQ Figure \* ARABIC </w:instrText>
            </w:r>
            <w:r w:rsidRPr="005F2432">
              <w:fldChar w:fldCharType="separate"/>
            </w:r>
            <w:ins w:id="439" w:author="Author">
              <w:r w:rsidR="00B11AAE">
                <w:rPr>
                  <w:noProof/>
                </w:rPr>
                <w:t>57</w:t>
              </w:r>
            </w:ins>
            <w:del w:id="440" w:author="Author">
              <w:r w:rsidR="008E4C54" w:rsidDel="00B11AAE">
                <w:rPr>
                  <w:noProof/>
                </w:rPr>
                <w:delText>50</w:delText>
              </w:r>
            </w:del>
            <w:r w:rsidRPr="005F2432">
              <w:rPr>
                <w:noProof/>
              </w:rPr>
              <w:fldChar w:fldCharType="end"/>
            </w:r>
            <w:bookmarkEnd w:id="438"/>
            <w:r w:rsidRPr="005F2432">
              <w:t>: Total number of references to intersection by country grouping, 1970-2018.</w:t>
            </w:r>
          </w:p>
          <w:p w14:paraId="069FE944" w14:textId="77777777" w:rsidR="005266E4" w:rsidRPr="005F2432" w:rsidRDefault="005266E4" w:rsidP="00D10905">
            <w:pPr>
              <w:spacing w:after="120"/>
              <w:jc w:val="both"/>
            </w:pPr>
          </w:p>
          <w:p w14:paraId="3FC49BD6" w14:textId="77777777" w:rsidR="005266E4" w:rsidRPr="005F2432" w:rsidRDefault="005266E4" w:rsidP="00D10905">
            <w:pPr>
              <w:spacing w:after="120"/>
              <w:jc w:val="both"/>
            </w:pPr>
          </w:p>
          <w:p w14:paraId="749B3B2E" w14:textId="71833E53" w:rsidR="005266E4" w:rsidRPr="005F2432" w:rsidRDefault="005266E4" w:rsidP="00D10905">
            <w:pPr>
              <w:spacing w:after="120"/>
              <w:jc w:val="both"/>
            </w:pPr>
            <w:r w:rsidRPr="005F2432">
              <w:fldChar w:fldCharType="begin"/>
            </w:r>
            <w:r w:rsidRPr="005F2432">
              <w:instrText xml:space="preserve"> REF _Ref11001215 \h </w:instrText>
            </w:r>
            <w:r w:rsidR="005F2432">
              <w:instrText xml:space="preserve"> \* MERGEFORMAT </w:instrText>
            </w:r>
            <w:r w:rsidRPr="005F2432">
              <w:fldChar w:fldCharType="separate"/>
            </w:r>
            <w:r w:rsidR="008E4C54" w:rsidRPr="005F2432">
              <w:t xml:space="preserve">Figure </w:t>
            </w:r>
            <w:r w:rsidR="008E4C54">
              <w:rPr>
                <w:noProof/>
              </w:rPr>
              <w:t>51</w:t>
            </w:r>
            <w:r w:rsidRPr="005F2432">
              <w:fldChar w:fldCharType="end"/>
            </w:r>
            <w:r w:rsidRPr="005F2432">
              <w:t xml:space="preserve"> below shows the level of political engagement with climate change and health separately, rather than engagement with the intersection of climate change and health. This is measured by the references to the key search terms associated with climate change and health in General Debate speeches. </w:t>
            </w:r>
            <w:r w:rsidRPr="005F2432">
              <w:fldChar w:fldCharType="begin"/>
            </w:r>
            <w:r w:rsidRPr="005F2432">
              <w:instrText xml:space="preserve"> REF _Ref11001235 \h </w:instrText>
            </w:r>
            <w:r w:rsidR="005F2432">
              <w:instrText xml:space="preserve"> \* MERGEFORMAT </w:instrText>
            </w:r>
            <w:r w:rsidRPr="005F2432">
              <w:fldChar w:fldCharType="separate"/>
            </w:r>
            <w:r w:rsidR="008E4C54" w:rsidRPr="005F2432">
              <w:t xml:space="preserve">Figure </w:t>
            </w:r>
            <w:r w:rsidR="008E4C54">
              <w:rPr>
                <w:noProof/>
              </w:rPr>
              <w:t>52</w:t>
            </w:r>
            <w:r w:rsidRPr="005F2432">
              <w:fldChar w:fldCharType="end"/>
            </w:r>
            <w:r w:rsidRPr="005F2432">
              <w:t xml:space="preserve"> shows the proportion of countries that refer to public health in their GD statements between 1970 and 2017, while </w:t>
            </w:r>
            <w:r w:rsidRPr="005F2432">
              <w:fldChar w:fldCharType="begin"/>
            </w:r>
            <w:r w:rsidRPr="005F2432">
              <w:instrText xml:space="preserve"> REF _Ref11001246 \h </w:instrText>
            </w:r>
            <w:r w:rsidR="005F2432">
              <w:instrText xml:space="preserve"> \* MERGEFORMAT </w:instrText>
            </w:r>
            <w:r w:rsidRPr="005F2432">
              <w:fldChar w:fldCharType="separate"/>
            </w:r>
            <w:r w:rsidR="008E4C54" w:rsidRPr="005F2432">
              <w:t xml:space="preserve">Figure </w:t>
            </w:r>
            <w:r w:rsidR="008E4C54">
              <w:rPr>
                <w:noProof/>
              </w:rPr>
              <w:t>53</w:t>
            </w:r>
            <w:r w:rsidRPr="005F2432">
              <w:fldChar w:fldCharType="end"/>
            </w:r>
            <w:r w:rsidRPr="005F2432">
              <w:t xml:space="preserve"> shows the proportion of countries that make a reference to climate change during this period. The figures show that in general there is higher levels of engagement with climate change than health. Figures 17 and 19 also show a sharp increase in engagement with climate change in the General Debate around 2006, followed by a decline in 2009 after the COP15 in Copenhagen that year. However, there has been an increase in engagement with climate change in recent years around the Paris Agreement. Engagement with health has in comparison been lower. However, there has broadly been increasing engagement with public health during this time period, and a sharp increase in 2000 with the launch of the Millennium Development Goals (MDGs). There is also an increase in the salience of global health from 2012 onwards, which coincides with the transition from the MDGs to the Sustainable Development Goals (SDGs).</w:t>
            </w:r>
          </w:p>
          <w:p w14:paraId="023A36C5" w14:textId="77777777" w:rsidR="005266E4" w:rsidRPr="005F2432" w:rsidRDefault="005266E4" w:rsidP="00D10905">
            <w:pPr>
              <w:spacing w:after="120"/>
              <w:jc w:val="both"/>
            </w:pPr>
          </w:p>
          <w:p w14:paraId="0E53DC24" w14:textId="77777777" w:rsidR="005266E4" w:rsidRPr="005F2432" w:rsidRDefault="005266E4" w:rsidP="00D10905">
            <w:pPr>
              <w:keepNext/>
              <w:spacing w:after="120"/>
              <w:jc w:val="both"/>
            </w:pPr>
            <w:r w:rsidRPr="005F2432">
              <w:rPr>
                <w:noProof/>
                <w:lang w:eastAsia="en-GB"/>
              </w:rPr>
              <w:drawing>
                <wp:inline distT="0" distB="0" distL="0" distR="0" wp14:anchorId="7B40F176" wp14:editId="057C261F">
                  <wp:extent cx="4611754" cy="28459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series_PHCC_total_count.pdf"/>
                          <pic:cNvPicPr/>
                        </pic:nvPicPr>
                        <pic:blipFill>
                          <a:blip r:embed="rId222">
                            <a:extLst>
                              <a:ext uri="{28A0092B-C50C-407E-A947-70E740481C1C}">
                                <a14:useLocalDpi xmlns:a14="http://schemas.microsoft.com/office/drawing/2010/main" val="0"/>
                              </a:ext>
                            </a:extLst>
                          </a:blip>
                          <a:stretch>
                            <a:fillRect/>
                          </a:stretch>
                        </pic:blipFill>
                        <pic:spPr>
                          <a:xfrm>
                            <a:off x="0" y="0"/>
                            <a:ext cx="4632817" cy="2858940"/>
                          </a:xfrm>
                          <a:prstGeom prst="rect">
                            <a:avLst/>
                          </a:prstGeom>
                        </pic:spPr>
                      </pic:pic>
                    </a:graphicData>
                  </a:graphic>
                </wp:inline>
              </w:drawing>
            </w:r>
          </w:p>
          <w:p w14:paraId="7E567D46" w14:textId="1689B474" w:rsidR="005266E4" w:rsidRPr="005F2432" w:rsidRDefault="005266E4" w:rsidP="00A46047">
            <w:pPr>
              <w:pStyle w:val="Caption"/>
              <w:jc w:val="both"/>
            </w:pPr>
            <w:bookmarkStart w:id="441" w:name="_Ref11001215"/>
            <w:r w:rsidRPr="005F2432">
              <w:t xml:space="preserve">Figure </w:t>
            </w:r>
            <w:r w:rsidRPr="005F2432">
              <w:fldChar w:fldCharType="begin"/>
            </w:r>
            <w:r w:rsidRPr="005F2432">
              <w:instrText xml:space="preserve"> SEQ Figure \* ARABIC </w:instrText>
            </w:r>
            <w:r w:rsidRPr="005F2432">
              <w:fldChar w:fldCharType="separate"/>
            </w:r>
            <w:ins w:id="442" w:author="Author">
              <w:r w:rsidR="00B11AAE">
                <w:rPr>
                  <w:noProof/>
                </w:rPr>
                <w:t>58</w:t>
              </w:r>
            </w:ins>
            <w:del w:id="443" w:author="Author">
              <w:r w:rsidR="008E4C54" w:rsidDel="00B11AAE">
                <w:rPr>
                  <w:noProof/>
                </w:rPr>
                <w:delText>51</w:delText>
              </w:r>
            </w:del>
            <w:r w:rsidRPr="005F2432">
              <w:rPr>
                <w:noProof/>
              </w:rPr>
              <w:fldChar w:fldCharType="end"/>
            </w:r>
            <w:bookmarkEnd w:id="441"/>
            <w:r w:rsidRPr="005F2432">
              <w:t>: Total number of references to public health and climate change, 1970-2018.</w:t>
            </w:r>
          </w:p>
          <w:p w14:paraId="5710F1F2" w14:textId="77777777" w:rsidR="005266E4" w:rsidRPr="005F2432" w:rsidRDefault="005266E4" w:rsidP="00D10905">
            <w:pPr>
              <w:keepNext/>
              <w:spacing w:after="120"/>
              <w:jc w:val="both"/>
            </w:pPr>
            <w:r w:rsidRPr="005F2432">
              <w:rPr>
                <w:noProof/>
                <w:lang w:eastAsia="en-GB"/>
              </w:rPr>
              <w:drawing>
                <wp:inline distT="0" distB="0" distL="0" distR="0" wp14:anchorId="06CF1642" wp14:editId="51958EC8">
                  <wp:extent cx="4495212" cy="2774023"/>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tal_percent_PH.pdf"/>
                          <pic:cNvPicPr/>
                        </pic:nvPicPr>
                        <pic:blipFill>
                          <a:blip r:embed="rId223">
                            <a:extLst>
                              <a:ext uri="{28A0092B-C50C-407E-A947-70E740481C1C}">
                                <a14:useLocalDpi xmlns:a14="http://schemas.microsoft.com/office/drawing/2010/main" val="0"/>
                              </a:ext>
                            </a:extLst>
                          </a:blip>
                          <a:stretch>
                            <a:fillRect/>
                          </a:stretch>
                        </pic:blipFill>
                        <pic:spPr>
                          <a:xfrm>
                            <a:off x="0" y="0"/>
                            <a:ext cx="4499596" cy="2776728"/>
                          </a:xfrm>
                          <a:prstGeom prst="rect">
                            <a:avLst/>
                          </a:prstGeom>
                        </pic:spPr>
                      </pic:pic>
                    </a:graphicData>
                  </a:graphic>
                </wp:inline>
              </w:drawing>
            </w:r>
          </w:p>
          <w:p w14:paraId="401EB325" w14:textId="6FE70275" w:rsidR="005266E4" w:rsidRPr="005F2432" w:rsidRDefault="005266E4" w:rsidP="00D10905">
            <w:pPr>
              <w:pStyle w:val="Caption"/>
              <w:jc w:val="both"/>
            </w:pPr>
            <w:bookmarkStart w:id="444" w:name="_Ref11001235"/>
            <w:r w:rsidRPr="005F2432">
              <w:t xml:space="preserve">Figure </w:t>
            </w:r>
            <w:r w:rsidRPr="005F2432">
              <w:fldChar w:fldCharType="begin"/>
            </w:r>
            <w:r w:rsidRPr="005F2432">
              <w:instrText xml:space="preserve"> SEQ Figure \* ARABIC </w:instrText>
            </w:r>
            <w:r w:rsidRPr="005F2432">
              <w:fldChar w:fldCharType="separate"/>
            </w:r>
            <w:ins w:id="445" w:author="Author">
              <w:r w:rsidR="00B11AAE">
                <w:rPr>
                  <w:noProof/>
                </w:rPr>
                <w:t>59</w:t>
              </w:r>
            </w:ins>
            <w:del w:id="446" w:author="Author">
              <w:r w:rsidR="008E4C54" w:rsidDel="00B11AAE">
                <w:rPr>
                  <w:noProof/>
                </w:rPr>
                <w:delText>52</w:delText>
              </w:r>
            </w:del>
            <w:r w:rsidRPr="005F2432">
              <w:rPr>
                <w:noProof/>
              </w:rPr>
              <w:fldChar w:fldCharType="end"/>
            </w:r>
            <w:bookmarkEnd w:id="444"/>
            <w:r w:rsidRPr="005F2432">
              <w:t>: Proportion of countries referring to public health, 1970-2018.</w:t>
            </w:r>
          </w:p>
          <w:p w14:paraId="74CB714C" w14:textId="77777777" w:rsidR="005266E4" w:rsidRPr="005F2432" w:rsidRDefault="005266E4" w:rsidP="00D10905">
            <w:pPr>
              <w:spacing w:after="120"/>
              <w:jc w:val="both"/>
            </w:pPr>
          </w:p>
          <w:p w14:paraId="3BC66F2A" w14:textId="77777777" w:rsidR="005266E4" w:rsidRPr="005F2432" w:rsidRDefault="005266E4" w:rsidP="00D10905">
            <w:pPr>
              <w:keepNext/>
              <w:spacing w:after="120"/>
              <w:jc w:val="both"/>
            </w:pPr>
            <w:r w:rsidRPr="005F2432">
              <w:rPr>
                <w:noProof/>
                <w:lang w:eastAsia="en-GB"/>
              </w:rPr>
              <w:drawing>
                <wp:inline distT="0" distB="0" distL="0" distR="0" wp14:anchorId="71938052" wp14:editId="42AEB8AF">
                  <wp:extent cx="4482840" cy="2766388"/>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tal_percent_CC.pdf"/>
                          <pic:cNvPicPr/>
                        </pic:nvPicPr>
                        <pic:blipFill>
                          <a:blip r:embed="rId224">
                            <a:extLst>
                              <a:ext uri="{28A0092B-C50C-407E-A947-70E740481C1C}">
                                <a14:useLocalDpi xmlns:a14="http://schemas.microsoft.com/office/drawing/2010/main" val="0"/>
                              </a:ext>
                            </a:extLst>
                          </a:blip>
                          <a:stretch>
                            <a:fillRect/>
                          </a:stretch>
                        </pic:blipFill>
                        <pic:spPr>
                          <a:xfrm>
                            <a:off x="0" y="0"/>
                            <a:ext cx="4510811" cy="2783649"/>
                          </a:xfrm>
                          <a:prstGeom prst="rect">
                            <a:avLst/>
                          </a:prstGeom>
                        </pic:spPr>
                      </pic:pic>
                    </a:graphicData>
                  </a:graphic>
                </wp:inline>
              </w:drawing>
            </w:r>
          </w:p>
          <w:p w14:paraId="07127677" w14:textId="1163CD61" w:rsidR="005266E4" w:rsidRPr="005F2432" w:rsidRDefault="005266E4" w:rsidP="00A46047">
            <w:pPr>
              <w:pStyle w:val="Caption"/>
              <w:jc w:val="both"/>
            </w:pPr>
            <w:bookmarkStart w:id="447" w:name="_Ref11001246"/>
            <w:r w:rsidRPr="005F2432">
              <w:t xml:space="preserve">Figure </w:t>
            </w:r>
            <w:r w:rsidRPr="005F2432">
              <w:fldChar w:fldCharType="begin"/>
            </w:r>
            <w:r w:rsidRPr="005F2432">
              <w:instrText xml:space="preserve"> SEQ Figure \* ARABIC </w:instrText>
            </w:r>
            <w:r w:rsidRPr="005F2432">
              <w:fldChar w:fldCharType="separate"/>
            </w:r>
            <w:ins w:id="448" w:author="Author">
              <w:r w:rsidR="00B11AAE">
                <w:rPr>
                  <w:noProof/>
                </w:rPr>
                <w:t>60</w:t>
              </w:r>
            </w:ins>
            <w:del w:id="449" w:author="Author">
              <w:r w:rsidR="008E4C54" w:rsidDel="00B11AAE">
                <w:rPr>
                  <w:noProof/>
                </w:rPr>
                <w:delText>53</w:delText>
              </w:r>
            </w:del>
            <w:r w:rsidRPr="005F2432">
              <w:rPr>
                <w:noProof/>
              </w:rPr>
              <w:fldChar w:fldCharType="end"/>
            </w:r>
            <w:bookmarkEnd w:id="447"/>
            <w:r w:rsidRPr="005F2432">
              <w:t>:  Proportion of countries referring to climate change, 1970-2017.</w:t>
            </w:r>
          </w:p>
          <w:p w14:paraId="6A577517" w14:textId="77777777" w:rsidR="005266E4" w:rsidRPr="005F2432" w:rsidRDefault="005266E4" w:rsidP="00D10905">
            <w:pPr>
              <w:spacing w:after="120"/>
              <w:jc w:val="both"/>
            </w:pPr>
          </w:p>
          <w:p w14:paraId="3833E699" w14:textId="258129B4" w:rsidR="005266E4" w:rsidRPr="005F2432" w:rsidRDefault="005266E4" w:rsidP="00D10905">
            <w:pPr>
              <w:spacing w:after="120"/>
              <w:jc w:val="both"/>
            </w:pPr>
            <w:r w:rsidRPr="005F2432">
              <w:fldChar w:fldCharType="begin"/>
            </w:r>
            <w:r w:rsidRPr="005F2432">
              <w:instrText xml:space="preserve"> REF _Ref11001318 \h </w:instrText>
            </w:r>
            <w:r w:rsidR="005F2432">
              <w:instrText xml:space="preserve"> \* MERGEFORMAT </w:instrText>
            </w:r>
            <w:r w:rsidRPr="005F2432">
              <w:fldChar w:fldCharType="separate"/>
            </w:r>
            <w:r w:rsidR="008E4C54" w:rsidRPr="005F2432">
              <w:t xml:space="preserve">Figure </w:t>
            </w:r>
            <w:r w:rsidR="008E4C54">
              <w:rPr>
                <w:noProof/>
              </w:rPr>
              <w:t>54</w:t>
            </w:r>
            <w:r w:rsidRPr="005F2432">
              <w:fldChar w:fldCharType="end"/>
            </w:r>
            <w:r w:rsidRPr="005F2432">
              <w:t xml:space="preserve"> below presents a world map, which shows the countries that refer to the intersection of climate change and health in their 2018 GD statements, and the number of individual references they make. The map shows the relatively low level of engagement with the health impacts of climate change around the world in 2018. However, due to their size the SIDS do not show up on the map. As noted, the SIDS tend to be highly represented among nations engaging with the health-climate change links. </w:t>
            </w:r>
          </w:p>
          <w:p w14:paraId="3A223CFF" w14:textId="149BDA6D" w:rsidR="005266E4" w:rsidRPr="005F2432" w:rsidRDefault="005266E4" w:rsidP="00D10905">
            <w:pPr>
              <w:spacing w:after="120"/>
              <w:jc w:val="both"/>
            </w:pPr>
            <w:r w:rsidRPr="005F2432">
              <w:fldChar w:fldCharType="begin"/>
            </w:r>
            <w:r w:rsidRPr="005F2432">
              <w:instrText xml:space="preserve"> REF _Ref11001426 \h </w:instrText>
            </w:r>
            <w:r w:rsidR="005F2432">
              <w:instrText xml:space="preserve"> \* MERGEFORMAT </w:instrText>
            </w:r>
            <w:r w:rsidRPr="005F2432">
              <w:fldChar w:fldCharType="separate"/>
            </w:r>
            <w:r w:rsidR="008E4C54" w:rsidRPr="005F2432">
              <w:t xml:space="preserve">Figure </w:t>
            </w:r>
            <w:r w:rsidR="008E4C54">
              <w:rPr>
                <w:noProof/>
              </w:rPr>
              <w:t>55</w:t>
            </w:r>
            <w:r w:rsidRPr="005F2432">
              <w:fldChar w:fldCharType="end"/>
            </w:r>
            <w:r w:rsidRPr="005F2432">
              <w:t xml:space="preserve"> and </w:t>
            </w:r>
            <w:r w:rsidRPr="005F2432">
              <w:fldChar w:fldCharType="begin"/>
            </w:r>
            <w:r w:rsidRPr="005F2432">
              <w:instrText xml:space="preserve"> REF _Ref11001436 \h </w:instrText>
            </w:r>
            <w:r w:rsidR="005F2432">
              <w:instrText xml:space="preserve"> \* MERGEFORMAT </w:instrText>
            </w:r>
            <w:r w:rsidRPr="005F2432">
              <w:fldChar w:fldCharType="separate"/>
            </w:r>
            <w:r w:rsidR="008E4C54" w:rsidRPr="005F2432">
              <w:t xml:space="preserve">Figure </w:t>
            </w:r>
            <w:r w:rsidR="008E4C54">
              <w:rPr>
                <w:noProof/>
              </w:rPr>
              <w:t>56</w:t>
            </w:r>
            <w:r w:rsidRPr="005F2432">
              <w:fldChar w:fldCharType="end"/>
            </w:r>
            <w:r w:rsidRPr="005F2432">
              <w:t xml:space="preserve"> present world maps, which show the countries that refer to public health and climate change respectively in their 2018 GD statements, as well as indicating the number of references made by each country. The figures demonstrate that while there is relatively low engagement with the intersection of health and climate change, there is considerable engagement with the issues of climate change and health separately. Figures Q and R show that as well as a much larger share of countries around the world discussing climate change and health in their GD statements compared to those discussing the intersection, there is also much deeper engagement with these two areas individually, in that countries tend to make a number of references to climate change and health in their GD statements. </w:t>
            </w:r>
          </w:p>
          <w:p w14:paraId="4E8ACC11" w14:textId="77777777" w:rsidR="005266E4" w:rsidRPr="005F2432" w:rsidRDefault="005266E4" w:rsidP="00D10905">
            <w:pPr>
              <w:spacing w:after="120"/>
              <w:jc w:val="both"/>
            </w:pPr>
          </w:p>
          <w:p w14:paraId="3DC38251" w14:textId="77777777" w:rsidR="005266E4" w:rsidRPr="005F2432" w:rsidRDefault="005266E4" w:rsidP="00D10905">
            <w:pPr>
              <w:keepNext/>
              <w:spacing w:after="120"/>
            </w:pPr>
            <w:r w:rsidRPr="005F2432">
              <w:rPr>
                <w:noProof/>
                <w:lang w:eastAsia="en-GB"/>
              </w:rPr>
              <w:drawing>
                <wp:inline distT="0" distB="0" distL="0" distR="0" wp14:anchorId="43EFE4D2" wp14:editId="652A1E8F">
                  <wp:extent cx="4664468" cy="19989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map_2018_intersection.pdf"/>
                          <pic:cNvPicPr/>
                        </pic:nvPicPr>
                        <pic:blipFill>
                          <a:blip r:embed="rId225">
                            <a:extLst>
                              <a:ext uri="{28A0092B-C50C-407E-A947-70E740481C1C}">
                                <a14:useLocalDpi xmlns:a14="http://schemas.microsoft.com/office/drawing/2010/main" val="0"/>
                              </a:ext>
                            </a:extLst>
                          </a:blip>
                          <a:stretch>
                            <a:fillRect/>
                          </a:stretch>
                        </pic:blipFill>
                        <pic:spPr>
                          <a:xfrm>
                            <a:off x="0" y="0"/>
                            <a:ext cx="4677110" cy="2004328"/>
                          </a:xfrm>
                          <a:prstGeom prst="rect">
                            <a:avLst/>
                          </a:prstGeom>
                        </pic:spPr>
                      </pic:pic>
                    </a:graphicData>
                  </a:graphic>
                </wp:inline>
              </w:drawing>
            </w:r>
          </w:p>
          <w:p w14:paraId="106B249C" w14:textId="65DF752D" w:rsidR="005266E4" w:rsidRPr="005F2432" w:rsidRDefault="005266E4" w:rsidP="00D10905">
            <w:pPr>
              <w:pStyle w:val="Caption"/>
            </w:pPr>
            <w:bookmarkStart w:id="450" w:name="_Ref11001318"/>
            <w:r w:rsidRPr="005F2432">
              <w:t xml:space="preserve">Figure </w:t>
            </w:r>
            <w:r w:rsidRPr="005F2432">
              <w:fldChar w:fldCharType="begin"/>
            </w:r>
            <w:r w:rsidRPr="005F2432">
              <w:instrText xml:space="preserve"> SEQ Figure \* ARABIC </w:instrText>
            </w:r>
            <w:r w:rsidRPr="005F2432">
              <w:fldChar w:fldCharType="separate"/>
            </w:r>
            <w:ins w:id="451" w:author="Author">
              <w:r w:rsidR="00B11AAE">
                <w:rPr>
                  <w:noProof/>
                </w:rPr>
                <w:t>61</w:t>
              </w:r>
            </w:ins>
            <w:del w:id="452" w:author="Author">
              <w:r w:rsidR="008E4C54" w:rsidDel="00B11AAE">
                <w:rPr>
                  <w:noProof/>
                </w:rPr>
                <w:delText>54</w:delText>
              </w:r>
            </w:del>
            <w:r w:rsidRPr="005F2432">
              <w:rPr>
                <w:noProof/>
              </w:rPr>
              <w:fldChar w:fldCharType="end"/>
            </w:r>
            <w:bookmarkEnd w:id="450"/>
            <w:r w:rsidRPr="005F2432">
              <w:t>: World map showing references to intersection of climate change and health, 2018.</w:t>
            </w:r>
          </w:p>
          <w:p w14:paraId="79683D93" w14:textId="77777777" w:rsidR="005266E4" w:rsidRPr="005F2432" w:rsidRDefault="005266E4" w:rsidP="00D10905">
            <w:pPr>
              <w:spacing w:after="120"/>
              <w:jc w:val="center"/>
            </w:pPr>
          </w:p>
          <w:p w14:paraId="2F0F267E" w14:textId="77777777" w:rsidR="005266E4" w:rsidRPr="005F2432" w:rsidRDefault="005266E4" w:rsidP="00D10905">
            <w:pPr>
              <w:keepNext/>
              <w:spacing w:after="120"/>
              <w:jc w:val="both"/>
            </w:pPr>
            <w:r w:rsidRPr="005F2432">
              <w:rPr>
                <w:noProof/>
                <w:lang w:eastAsia="en-GB"/>
              </w:rPr>
              <w:drawing>
                <wp:inline distT="0" distB="0" distL="0" distR="0" wp14:anchorId="1BE33EB9" wp14:editId="77EA12D3">
                  <wp:extent cx="4555213" cy="1952090"/>
                  <wp:effectExtent l="0" t="0" r="444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ldmap_2018_health.pdf"/>
                          <pic:cNvPicPr/>
                        </pic:nvPicPr>
                        <pic:blipFill>
                          <a:blip r:embed="rId226">
                            <a:extLst>
                              <a:ext uri="{28A0092B-C50C-407E-A947-70E740481C1C}">
                                <a14:useLocalDpi xmlns:a14="http://schemas.microsoft.com/office/drawing/2010/main" val="0"/>
                              </a:ext>
                            </a:extLst>
                          </a:blip>
                          <a:stretch>
                            <a:fillRect/>
                          </a:stretch>
                        </pic:blipFill>
                        <pic:spPr>
                          <a:xfrm>
                            <a:off x="0" y="0"/>
                            <a:ext cx="4577181" cy="1961504"/>
                          </a:xfrm>
                          <a:prstGeom prst="rect">
                            <a:avLst/>
                          </a:prstGeom>
                        </pic:spPr>
                      </pic:pic>
                    </a:graphicData>
                  </a:graphic>
                </wp:inline>
              </w:drawing>
            </w:r>
          </w:p>
          <w:p w14:paraId="73446D70" w14:textId="7F22D9A4" w:rsidR="005266E4" w:rsidRPr="005F2432" w:rsidRDefault="005266E4" w:rsidP="00D10905">
            <w:pPr>
              <w:pStyle w:val="Caption"/>
              <w:jc w:val="both"/>
            </w:pPr>
            <w:bookmarkStart w:id="453" w:name="_Ref11001426"/>
            <w:r w:rsidRPr="005F2432">
              <w:t xml:space="preserve">Figure </w:t>
            </w:r>
            <w:r w:rsidRPr="005F2432">
              <w:fldChar w:fldCharType="begin"/>
            </w:r>
            <w:r w:rsidRPr="005F2432">
              <w:instrText xml:space="preserve"> SEQ Figure \* ARABIC </w:instrText>
            </w:r>
            <w:r w:rsidRPr="005F2432">
              <w:fldChar w:fldCharType="separate"/>
            </w:r>
            <w:ins w:id="454" w:author="Author">
              <w:r w:rsidR="00B11AAE">
                <w:rPr>
                  <w:noProof/>
                </w:rPr>
                <w:t>62</w:t>
              </w:r>
            </w:ins>
            <w:del w:id="455" w:author="Author">
              <w:r w:rsidR="008E4C54" w:rsidDel="00B11AAE">
                <w:rPr>
                  <w:noProof/>
                </w:rPr>
                <w:delText>55</w:delText>
              </w:r>
            </w:del>
            <w:r w:rsidRPr="005F2432">
              <w:rPr>
                <w:noProof/>
              </w:rPr>
              <w:fldChar w:fldCharType="end"/>
            </w:r>
            <w:bookmarkEnd w:id="453"/>
            <w:r w:rsidRPr="005F2432">
              <w:t>: World map showing references to public health, 2018.</w:t>
            </w:r>
          </w:p>
          <w:p w14:paraId="23274E56" w14:textId="77777777" w:rsidR="005266E4" w:rsidRPr="005F2432" w:rsidRDefault="005266E4" w:rsidP="00D10905">
            <w:pPr>
              <w:spacing w:after="120"/>
              <w:jc w:val="both"/>
            </w:pPr>
          </w:p>
          <w:p w14:paraId="35F4FB68" w14:textId="77777777" w:rsidR="005266E4" w:rsidRPr="005F2432" w:rsidRDefault="005266E4" w:rsidP="00D10905">
            <w:pPr>
              <w:spacing w:after="120"/>
              <w:jc w:val="both"/>
            </w:pPr>
          </w:p>
          <w:p w14:paraId="125D872C" w14:textId="77777777" w:rsidR="005266E4" w:rsidRPr="005F2432" w:rsidRDefault="005266E4" w:rsidP="00D10905">
            <w:pPr>
              <w:keepNext/>
              <w:spacing w:after="120"/>
              <w:jc w:val="both"/>
            </w:pPr>
            <w:r w:rsidRPr="005F2432">
              <w:rPr>
                <w:noProof/>
                <w:lang w:eastAsia="en-GB"/>
              </w:rPr>
              <w:drawing>
                <wp:inline distT="0" distB="0" distL="0" distR="0" wp14:anchorId="69E11DC3" wp14:editId="7C3FBE71">
                  <wp:extent cx="4675085" cy="2003460"/>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orldmap_2018_climate.pdf"/>
                          <pic:cNvPicPr/>
                        </pic:nvPicPr>
                        <pic:blipFill>
                          <a:blip r:embed="rId227">
                            <a:extLst>
                              <a:ext uri="{28A0092B-C50C-407E-A947-70E740481C1C}">
                                <a14:useLocalDpi xmlns:a14="http://schemas.microsoft.com/office/drawing/2010/main" val="0"/>
                              </a:ext>
                            </a:extLst>
                          </a:blip>
                          <a:stretch>
                            <a:fillRect/>
                          </a:stretch>
                        </pic:blipFill>
                        <pic:spPr>
                          <a:xfrm>
                            <a:off x="0" y="0"/>
                            <a:ext cx="4685935" cy="2008110"/>
                          </a:xfrm>
                          <a:prstGeom prst="rect">
                            <a:avLst/>
                          </a:prstGeom>
                        </pic:spPr>
                      </pic:pic>
                    </a:graphicData>
                  </a:graphic>
                </wp:inline>
              </w:drawing>
            </w:r>
          </w:p>
          <w:p w14:paraId="291753EA" w14:textId="1152E331" w:rsidR="005266E4" w:rsidRPr="005F2432" w:rsidRDefault="005266E4" w:rsidP="00D10905">
            <w:pPr>
              <w:pStyle w:val="Caption"/>
              <w:jc w:val="both"/>
            </w:pPr>
            <w:bookmarkStart w:id="456" w:name="_Ref11001436"/>
            <w:r w:rsidRPr="005F2432">
              <w:t xml:space="preserve">Figure </w:t>
            </w:r>
            <w:r w:rsidRPr="005F2432">
              <w:fldChar w:fldCharType="begin"/>
            </w:r>
            <w:r w:rsidRPr="005F2432">
              <w:instrText xml:space="preserve"> SEQ Figure \* ARABIC </w:instrText>
            </w:r>
            <w:r w:rsidRPr="005F2432">
              <w:fldChar w:fldCharType="separate"/>
            </w:r>
            <w:ins w:id="457" w:author="Author">
              <w:r w:rsidR="00B11AAE">
                <w:rPr>
                  <w:noProof/>
                </w:rPr>
                <w:t>63</w:t>
              </w:r>
            </w:ins>
            <w:del w:id="458" w:author="Author">
              <w:r w:rsidR="008E4C54" w:rsidDel="00B11AAE">
                <w:rPr>
                  <w:noProof/>
                </w:rPr>
                <w:delText>56</w:delText>
              </w:r>
            </w:del>
            <w:r w:rsidRPr="005F2432">
              <w:rPr>
                <w:noProof/>
              </w:rPr>
              <w:fldChar w:fldCharType="end"/>
            </w:r>
            <w:bookmarkEnd w:id="456"/>
            <w:r w:rsidRPr="005F2432">
              <w:t>: World map showing references to climate change, 2018.</w:t>
            </w:r>
          </w:p>
          <w:p w14:paraId="7EFB02EF" w14:textId="77777777" w:rsidR="005266E4" w:rsidRPr="005F2432" w:rsidRDefault="005266E4" w:rsidP="00D10905">
            <w:pPr>
              <w:spacing w:after="120"/>
              <w:jc w:val="both"/>
            </w:pPr>
          </w:p>
          <w:p w14:paraId="7EAC7D3C" w14:textId="77777777" w:rsidR="005266E4" w:rsidRPr="005F2432" w:rsidRDefault="005266E4" w:rsidP="00D10905">
            <w:pPr>
              <w:spacing w:after="120"/>
            </w:pPr>
            <w:r w:rsidRPr="005F2432">
              <w:t>The figures below show engagement with climate change, health, and the intersection of climate change and health over 1970-2018 for selected countries.</w:t>
            </w:r>
          </w:p>
          <w:p w14:paraId="3A4D7516" w14:textId="77777777" w:rsidR="005266E4" w:rsidRPr="005F2432" w:rsidRDefault="005266E4" w:rsidP="00D10905">
            <w:pPr>
              <w:spacing w:after="120"/>
            </w:pPr>
          </w:p>
          <w:p w14:paraId="4891A46F" w14:textId="77777777" w:rsidR="005266E4" w:rsidRPr="005F2432" w:rsidRDefault="005266E4" w:rsidP="00D10905">
            <w:pPr>
              <w:spacing w:after="120"/>
            </w:pPr>
            <w:r w:rsidRPr="005F2432">
              <w:rPr>
                <w:noProof/>
                <w:lang w:eastAsia="en-GB"/>
              </w:rPr>
              <w:drawing>
                <wp:inline distT="0" distB="0" distL="0" distR="0" wp14:anchorId="3479F7E0" wp14:editId="46272BE9">
                  <wp:extent cx="4510355" cy="278336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series_all_total_count_AUS.pdf"/>
                          <pic:cNvPicPr/>
                        </pic:nvPicPr>
                        <pic:blipFill>
                          <a:blip r:embed="rId228">
                            <a:extLst>
                              <a:ext uri="{28A0092B-C50C-407E-A947-70E740481C1C}">
                                <a14:useLocalDpi xmlns:a14="http://schemas.microsoft.com/office/drawing/2010/main" val="0"/>
                              </a:ext>
                            </a:extLst>
                          </a:blip>
                          <a:stretch>
                            <a:fillRect/>
                          </a:stretch>
                        </pic:blipFill>
                        <pic:spPr>
                          <a:xfrm>
                            <a:off x="0" y="0"/>
                            <a:ext cx="4538398" cy="2800673"/>
                          </a:xfrm>
                          <a:prstGeom prst="rect">
                            <a:avLst/>
                          </a:prstGeom>
                        </pic:spPr>
                      </pic:pic>
                    </a:graphicData>
                  </a:graphic>
                </wp:inline>
              </w:drawing>
            </w:r>
          </w:p>
          <w:p w14:paraId="165E0F31" w14:textId="77777777" w:rsidR="005266E4" w:rsidRPr="005F2432" w:rsidRDefault="005266E4" w:rsidP="00D10905">
            <w:pPr>
              <w:spacing w:after="120"/>
            </w:pPr>
          </w:p>
          <w:p w14:paraId="31798E9D"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67CC53D2" wp14:editId="24B898C0">
                  <wp:extent cx="4566085" cy="2817759"/>
                  <wp:effectExtent l="0" t="0" r="635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series_all_total_count_CHN.pdf"/>
                          <pic:cNvPicPr/>
                        </pic:nvPicPr>
                        <pic:blipFill>
                          <a:blip r:embed="rId229">
                            <a:extLst>
                              <a:ext uri="{28A0092B-C50C-407E-A947-70E740481C1C}">
                                <a14:useLocalDpi xmlns:a14="http://schemas.microsoft.com/office/drawing/2010/main" val="0"/>
                              </a:ext>
                            </a:extLst>
                          </a:blip>
                          <a:stretch>
                            <a:fillRect/>
                          </a:stretch>
                        </pic:blipFill>
                        <pic:spPr>
                          <a:xfrm>
                            <a:off x="0" y="0"/>
                            <a:ext cx="4598496" cy="2837760"/>
                          </a:xfrm>
                          <a:prstGeom prst="rect">
                            <a:avLst/>
                          </a:prstGeom>
                        </pic:spPr>
                      </pic:pic>
                    </a:graphicData>
                  </a:graphic>
                </wp:inline>
              </w:drawing>
            </w:r>
          </w:p>
          <w:p w14:paraId="1F60DF46" w14:textId="77777777" w:rsidR="005266E4" w:rsidRPr="005F2432" w:rsidRDefault="005266E4" w:rsidP="00D10905">
            <w:pPr>
              <w:spacing w:after="120" w:line="276" w:lineRule="auto"/>
              <w:rPr>
                <w:rFonts w:cstheme="minorHAnsi"/>
              </w:rPr>
            </w:pPr>
          </w:p>
          <w:p w14:paraId="626249C8"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58C8C215" wp14:editId="28CA92A5">
                  <wp:extent cx="4438436" cy="273898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series_all_total_count_DEU.pdf"/>
                          <pic:cNvPicPr/>
                        </pic:nvPicPr>
                        <pic:blipFill>
                          <a:blip r:embed="rId230">
                            <a:extLst>
                              <a:ext uri="{28A0092B-C50C-407E-A947-70E740481C1C}">
                                <a14:useLocalDpi xmlns:a14="http://schemas.microsoft.com/office/drawing/2010/main" val="0"/>
                              </a:ext>
                            </a:extLst>
                          </a:blip>
                          <a:stretch>
                            <a:fillRect/>
                          </a:stretch>
                        </pic:blipFill>
                        <pic:spPr>
                          <a:xfrm>
                            <a:off x="0" y="0"/>
                            <a:ext cx="4454239" cy="2748738"/>
                          </a:xfrm>
                          <a:prstGeom prst="rect">
                            <a:avLst/>
                          </a:prstGeom>
                        </pic:spPr>
                      </pic:pic>
                    </a:graphicData>
                  </a:graphic>
                </wp:inline>
              </w:drawing>
            </w:r>
          </w:p>
          <w:p w14:paraId="6FB57730"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7E6896CF" wp14:editId="0D6E7F5C">
                  <wp:extent cx="4582274" cy="2827749"/>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series_all_total_count_EU.pdf"/>
                          <pic:cNvPicPr/>
                        </pic:nvPicPr>
                        <pic:blipFill>
                          <a:blip r:embed="rId231">
                            <a:extLst>
                              <a:ext uri="{28A0092B-C50C-407E-A947-70E740481C1C}">
                                <a14:useLocalDpi xmlns:a14="http://schemas.microsoft.com/office/drawing/2010/main" val="0"/>
                              </a:ext>
                            </a:extLst>
                          </a:blip>
                          <a:stretch>
                            <a:fillRect/>
                          </a:stretch>
                        </pic:blipFill>
                        <pic:spPr>
                          <a:xfrm>
                            <a:off x="0" y="0"/>
                            <a:ext cx="4596718" cy="2836662"/>
                          </a:xfrm>
                          <a:prstGeom prst="rect">
                            <a:avLst/>
                          </a:prstGeom>
                        </pic:spPr>
                      </pic:pic>
                    </a:graphicData>
                  </a:graphic>
                </wp:inline>
              </w:drawing>
            </w:r>
          </w:p>
          <w:p w14:paraId="1FAA5E1B"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63189F26" wp14:editId="429E4D85">
                  <wp:extent cx="4582274" cy="2827749"/>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series_all_total_count_FRA.pdf"/>
                          <pic:cNvPicPr/>
                        </pic:nvPicPr>
                        <pic:blipFill>
                          <a:blip r:embed="rId232">
                            <a:extLst>
                              <a:ext uri="{28A0092B-C50C-407E-A947-70E740481C1C}">
                                <a14:useLocalDpi xmlns:a14="http://schemas.microsoft.com/office/drawing/2010/main" val="0"/>
                              </a:ext>
                            </a:extLst>
                          </a:blip>
                          <a:stretch>
                            <a:fillRect/>
                          </a:stretch>
                        </pic:blipFill>
                        <pic:spPr>
                          <a:xfrm>
                            <a:off x="0" y="0"/>
                            <a:ext cx="4590495" cy="2832822"/>
                          </a:xfrm>
                          <a:prstGeom prst="rect">
                            <a:avLst/>
                          </a:prstGeom>
                        </pic:spPr>
                      </pic:pic>
                    </a:graphicData>
                  </a:graphic>
                </wp:inline>
              </w:drawing>
            </w:r>
          </w:p>
          <w:p w14:paraId="65E8FA6A" w14:textId="77777777" w:rsidR="005266E4" w:rsidRPr="005F2432" w:rsidRDefault="005266E4" w:rsidP="00D10905">
            <w:pPr>
              <w:spacing w:after="120" w:line="276" w:lineRule="auto"/>
              <w:rPr>
                <w:rFonts w:cstheme="minorHAnsi"/>
              </w:rPr>
            </w:pPr>
          </w:p>
          <w:p w14:paraId="35DB8EB9"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4E10C38D" wp14:editId="742AE910">
                  <wp:extent cx="4499489" cy="2776662"/>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eseries_all_total_count_GBR.pdf"/>
                          <pic:cNvPicPr/>
                        </pic:nvPicPr>
                        <pic:blipFill>
                          <a:blip r:embed="rId233">
                            <a:extLst>
                              <a:ext uri="{28A0092B-C50C-407E-A947-70E740481C1C}">
                                <a14:useLocalDpi xmlns:a14="http://schemas.microsoft.com/office/drawing/2010/main" val="0"/>
                              </a:ext>
                            </a:extLst>
                          </a:blip>
                          <a:stretch>
                            <a:fillRect/>
                          </a:stretch>
                        </pic:blipFill>
                        <pic:spPr>
                          <a:xfrm>
                            <a:off x="0" y="0"/>
                            <a:ext cx="4507649" cy="2781698"/>
                          </a:xfrm>
                          <a:prstGeom prst="rect">
                            <a:avLst/>
                          </a:prstGeom>
                        </pic:spPr>
                      </pic:pic>
                    </a:graphicData>
                  </a:graphic>
                </wp:inline>
              </w:drawing>
            </w:r>
          </w:p>
          <w:p w14:paraId="42FF1D5B" w14:textId="77777777" w:rsidR="005266E4" w:rsidRPr="005F2432" w:rsidRDefault="005266E4" w:rsidP="00D10905">
            <w:pPr>
              <w:spacing w:after="120" w:line="276" w:lineRule="auto"/>
              <w:rPr>
                <w:rFonts w:cstheme="minorHAnsi"/>
              </w:rPr>
            </w:pPr>
          </w:p>
          <w:p w14:paraId="50161735"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2D3BF9C8" wp14:editId="70EA47F1">
                  <wp:extent cx="4582735" cy="2828034"/>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eseries_all_total_count_IND.pdf"/>
                          <pic:cNvPicPr/>
                        </pic:nvPicPr>
                        <pic:blipFill>
                          <a:blip r:embed="rId234">
                            <a:extLst>
                              <a:ext uri="{28A0092B-C50C-407E-A947-70E740481C1C}">
                                <a14:useLocalDpi xmlns:a14="http://schemas.microsoft.com/office/drawing/2010/main" val="0"/>
                              </a:ext>
                            </a:extLst>
                          </a:blip>
                          <a:stretch>
                            <a:fillRect/>
                          </a:stretch>
                        </pic:blipFill>
                        <pic:spPr>
                          <a:xfrm>
                            <a:off x="0" y="0"/>
                            <a:ext cx="4610379" cy="2845093"/>
                          </a:xfrm>
                          <a:prstGeom prst="rect">
                            <a:avLst/>
                          </a:prstGeom>
                        </pic:spPr>
                      </pic:pic>
                    </a:graphicData>
                  </a:graphic>
                </wp:inline>
              </w:drawing>
            </w:r>
          </w:p>
          <w:p w14:paraId="7A851C59" w14:textId="77777777" w:rsidR="005266E4" w:rsidRPr="005F2432" w:rsidRDefault="005266E4" w:rsidP="00D10905">
            <w:pPr>
              <w:spacing w:after="120" w:line="276" w:lineRule="auto"/>
              <w:rPr>
                <w:rFonts w:cstheme="minorHAnsi"/>
              </w:rPr>
            </w:pPr>
            <w:r w:rsidRPr="005F2432">
              <w:rPr>
                <w:rFonts w:cstheme="minorHAnsi"/>
                <w:noProof/>
                <w:lang w:eastAsia="en-GB"/>
              </w:rPr>
              <w:drawing>
                <wp:inline distT="0" distB="0" distL="0" distR="0" wp14:anchorId="66D6E408" wp14:editId="5CF6EDEE">
                  <wp:extent cx="4616031" cy="28485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series_all_total_count_USA.pdf"/>
                          <pic:cNvPicPr/>
                        </pic:nvPicPr>
                        <pic:blipFill>
                          <a:blip r:embed="rId235">
                            <a:extLst>
                              <a:ext uri="{28A0092B-C50C-407E-A947-70E740481C1C}">
                                <a14:useLocalDpi xmlns:a14="http://schemas.microsoft.com/office/drawing/2010/main" val="0"/>
                              </a:ext>
                            </a:extLst>
                          </a:blip>
                          <a:stretch>
                            <a:fillRect/>
                          </a:stretch>
                        </pic:blipFill>
                        <pic:spPr>
                          <a:xfrm>
                            <a:off x="0" y="0"/>
                            <a:ext cx="4633150" cy="2859145"/>
                          </a:xfrm>
                          <a:prstGeom prst="rect">
                            <a:avLst/>
                          </a:prstGeom>
                        </pic:spPr>
                      </pic:pic>
                    </a:graphicData>
                  </a:graphic>
                </wp:inline>
              </w:drawing>
            </w:r>
          </w:p>
        </w:tc>
      </w:tr>
    </w:tbl>
    <w:p w14:paraId="39A567EF" w14:textId="77777777" w:rsidR="005266E4" w:rsidRPr="005F2432" w:rsidRDefault="005266E4" w:rsidP="005266E4"/>
    <w:p w14:paraId="1990FFB6" w14:textId="77777777" w:rsidR="005266E4" w:rsidRPr="005F2432" w:rsidRDefault="005266E4" w:rsidP="005266E4"/>
    <w:tbl>
      <w:tblPr>
        <w:tblStyle w:val="TableGrid"/>
        <w:tblW w:w="0" w:type="auto"/>
        <w:tblLook w:val="04A0" w:firstRow="1" w:lastRow="0" w:firstColumn="1" w:lastColumn="0" w:noHBand="0" w:noVBand="1"/>
      </w:tblPr>
      <w:tblGrid>
        <w:gridCol w:w="1303"/>
        <w:gridCol w:w="7713"/>
      </w:tblGrid>
      <w:tr w:rsidR="005266E4" w:rsidRPr="005F2432" w14:paraId="3BB5AC83" w14:textId="77777777" w:rsidTr="00D10905">
        <w:tc>
          <w:tcPr>
            <w:tcW w:w="2689" w:type="dxa"/>
          </w:tcPr>
          <w:p w14:paraId="6AAEB252" w14:textId="77777777" w:rsidR="005266E4" w:rsidRPr="005F2432" w:rsidRDefault="005266E4" w:rsidP="00D10905">
            <w:pPr>
              <w:rPr>
                <w:b/>
              </w:rPr>
            </w:pPr>
            <w:r w:rsidRPr="005F2432">
              <w:rPr>
                <w:b/>
              </w:rPr>
              <w:t>Working Group</w:t>
            </w:r>
          </w:p>
        </w:tc>
        <w:tc>
          <w:tcPr>
            <w:tcW w:w="6327" w:type="dxa"/>
          </w:tcPr>
          <w:p w14:paraId="4AFBDF63" w14:textId="77777777" w:rsidR="005266E4" w:rsidRPr="005F2432" w:rsidRDefault="005266E4" w:rsidP="00D10905">
            <w:r w:rsidRPr="005F2432">
              <w:t>5. Public and Political Engagement</w:t>
            </w:r>
          </w:p>
        </w:tc>
      </w:tr>
      <w:tr w:rsidR="005266E4" w:rsidRPr="005F2432" w14:paraId="672A5897" w14:textId="77777777" w:rsidTr="00D10905">
        <w:trPr>
          <w:trHeight w:val="284"/>
        </w:trPr>
        <w:tc>
          <w:tcPr>
            <w:tcW w:w="2689" w:type="dxa"/>
          </w:tcPr>
          <w:p w14:paraId="43A7E55F" w14:textId="77777777" w:rsidR="005266E4" w:rsidRPr="005F2432" w:rsidRDefault="005266E4" w:rsidP="00D10905">
            <w:pPr>
              <w:rPr>
                <w:b/>
              </w:rPr>
            </w:pPr>
            <w:r w:rsidRPr="005F2432">
              <w:rPr>
                <w:b/>
              </w:rPr>
              <w:t>Indicator</w:t>
            </w:r>
          </w:p>
        </w:tc>
        <w:tc>
          <w:tcPr>
            <w:tcW w:w="6327" w:type="dxa"/>
          </w:tcPr>
          <w:p w14:paraId="1B1747CE" w14:textId="77777777" w:rsidR="005266E4" w:rsidRPr="005F2432" w:rsidRDefault="005266E4" w:rsidP="00D10905">
            <w:r w:rsidRPr="005F2432">
              <w:t>5.4 Corporate engagement with health and climate change in the healthcare sector</w:t>
            </w:r>
          </w:p>
        </w:tc>
      </w:tr>
      <w:tr w:rsidR="005266E4" w:rsidRPr="005F2432" w14:paraId="2DC3A682" w14:textId="77777777" w:rsidTr="00D10905">
        <w:tc>
          <w:tcPr>
            <w:tcW w:w="2689" w:type="dxa"/>
          </w:tcPr>
          <w:p w14:paraId="5E957FE1" w14:textId="77777777" w:rsidR="005266E4" w:rsidRPr="005F2432" w:rsidRDefault="005266E4" w:rsidP="00D10905">
            <w:pPr>
              <w:rPr>
                <w:b/>
              </w:rPr>
            </w:pPr>
            <w:r w:rsidRPr="005F2432">
              <w:rPr>
                <w:b/>
              </w:rPr>
              <w:t>Methods</w:t>
            </w:r>
          </w:p>
        </w:tc>
        <w:tc>
          <w:tcPr>
            <w:tcW w:w="6327" w:type="dxa"/>
          </w:tcPr>
          <w:p w14:paraId="2857D194" w14:textId="77777777" w:rsidR="005266E4" w:rsidRPr="005F2432" w:rsidRDefault="005266E4" w:rsidP="00D10905">
            <w:pPr>
              <w:spacing w:after="120"/>
              <w:jc w:val="both"/>
            </w:pPr>
            <w:r w:rsidRPr="005F2432">
              <w:t>In order to produce the measure of engagement with climate change and health in healthcare companies’ UN Global Compact Communication of Progress (COP) reports, publicly available COP reports were used. The approach to using the COP reports to produce the indicators is based on identifying references to key search terms linked to (a) health, and (b) climate change.</w:t>
            </w:r>
          </w:p>
          <w:p w14:paraId="4C0FD163" w14:textId="7BB239C9" w:rsidR="005266E4" w:rsidRPr="005F2432" w:rsidRDefault="005266E4" w:rsidP="00D10905">
            <w:pPr>
              <w:pStyle w:val="Caption"/>
              <w:keepNext/>
            </w:pPr>
            <w:r w:rsidRPr="005F2432">
              <w:t xml:space="preserve">Table </w:t>
            </w:r>
            <w:r w:rsidRPr="005F2432">
              <w:fldChar w:fldCharType="begin"/>
            </w:r>
            <w:r w:rsidRPr="005F2432">
              <w:instrText xml:space="preserve"> SEQ Table \* ARABIC </w:instrText>
            </w:r>
            <w:r w:rsidRPr="005F2432">
              <w:fldChar w:fldCharType="separate"/>
            </w:r>
            <w:r w:rsidR="008E4C54">
              <w:rPr>
                <w:noProof/>
              </w:rPr>
              <w:t>28</w:t>
            </w:r>
            <w:r w:rsidRPr="005F2432">
              <w:rPr>
                <w:noProof/>
              </w:rPr>
              <w:fldChar w:fldCharType="end"/>
            </w:r>
            <w:r w:rsidRPr="005F2432">
              <w:t>: Search terms for Health and Climate Change.</w:t>
            </w:r>
          </w:p>
          <w:tbl>
            <w:tblPr>
              <w:tblStyle w:val="PlainTable1"/>
              <w:tblW w:w="0" w:type="auto"/>
              <w:tblLook w:val="04A0" w:firstRow="1" w:lastRow="0" w:firstColumn="1" w:lastColumn="0" w:noHBand="0" w:noVBand="1"/>
            </w:tblPr>
            <w:tblGrid>
              <w:gridCol w:w="3510"/>
              <w:gridCol w:w="3510"/>
            </w:tblGrid>
            <w:tr w:rsidR="005266E4" w:rsidRPr="005F2432" w14:paraId="1B3BDB54" w14:textId="77777777" w:rsidTr="00D10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15E0ACC4" w14:textId="77777777" w:rsidR="005266E4" w:rsidRPr="005F2432" w:rsidRDefault="005266E4" w:rsidP="00D10905">
                  <w:pPr>
                    <w:spacing w:after="120"/>
                    <w:jc w:val="center"/>
                  </w:pPr>
                  <w:r w:rsidRPr="005F2432">
                    <w:t>Health terms</w:t>
                  </w:r>
                </w:p>
              </w:tc>
              <w:tc>
                <w:tcPr>
                  <w:tcW w:w="3510" w:type="dxa"/>
                </w:tcPr>
                <w:p w14:paraId="6750A0F6" w14:textId="77777777" w:rsidR="005266E4" w:rsidRPr="005F2432" w:rsidRDefault="005266E4" w:rsidP="00D10905">
                  <w:pPr>
                    <w:spacing w:after="120"/>
                    <w:jc w:val="center"/>
                    <w:cnfStyle w:val="100000000000" w:firstRow="1" w:lastRow="0" w:firstColumn="0" w:lastColumn="0" w:oddVBand="0" w:evenVBand="0" w:oddHBand="0" w:evenHBand="0" w:firstRowFirstColumn="0" w:firstRowLastColumn="0" w:lastRowFirstColumn="0" w:lastRowLastColumn="0"/>
                  </w:pPr>
                  <w:r w:rsidRPr="005F2432">
                    <w:t>Climate change terms</w:t>
                  </w:r>
                </w:p>
              </w:tc>
            </w:tr>
            <w:tr w:rsidR="005266E4" w:rsidRPr="005F2432" w14:paraId="2FE54FF8" w14:textId="77777777" w:rsidTr="00D10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6259F6D0" w14:textId="77777777" w:rsidR="005266E4" w:rsidRPr="005F2432" w:rsidRDefault="005266E4" w:rsidP="005266E4">
                  <w:pPr>
                    <w:pStyle w:val="ListParagraph"/>
                    <w:numPr>
                      <w:ilvl w:val="0"/>
                      <w:numId w:val="35"/>
                    </w:numPr>
                    <w:spacing w:after="120"/>
                    <w:jc w:val="both"/>
                    <w:rPr>
                      <w:b w:val="0"/>
                    </w:rPr>
                  </w:pPr>
                  <w:r w:rsidRPr="005F2432">
                    <w:rPr>
                      <w:b w:val="0"/>
                    </w:rPr>
                    <w:t>malaria</w:t>
                  </w:r>
                </w:p>
                <w:p w14:paraId="305E667A" w14:textId="77777777" w:rsidR="005266E4" w:rsidRPr="005F2432" w:rsidRDefault="005266E4" w:rsidP="005266E4">
                  <w:pPr>
                    <w:pStyle w:val="ListParagraph"/>
                    <w:numPr>
                      <w:ilvl w:val="0"/>
                      <w:numId w:val="35"/>
                    </w:numPr>
                    <w:spacing w:after="120"/>
                    <w:jc w:val="both"/>
                    <w:rPr>
                      <w:b w:val="0"/>
                    </w:rPr>
                  </w:pPr>
                  <w:r w:rsidRPr="005F2432">
                    <w:rPr>
                      <w:b w:val="0"/>
                    </w:rPr>
                    <w:t>diarrhoea</w:t>
                  </w:r>
                </w:p>
                <w:p w14:paraId="308E12CA" w14:textId="77777777" w:rsidR="005266E4" w:rsidRPr="005F2432" w:rsidRDefault="005266E4" w:rsidP="005266E4">
                  <w:pPr>
                    <w:pStyle w:val="ListParagraph"/>
                    <w:numPr>
                      <w:ilvl w:val="0"/>
                      <w:numId w:val="35"/>
                    </w:numPr>
                    <w:spacing w:after="120"/>
                    <w:jc w:val="both"/>
                    <w:rPr>
                      <w:b w:val="0"/>
                    </w:rPr>
                  </w:pPr>
                  <w:r w:rsidRPr="005F2432">
                    <w:rPr>
                      <w:b w:val="0"/>
                    </w:rPr>
                    <w:t>infection</w:t>
                  </w:r>
                </w:p>
                <w:p w14:paraId="55739943" w14:textId="77777777" w:rsidR="005266E4" w:rsidRPr="005F2432" w:rsidRDefault="005266E4" w:rsidP="005266E4">
                  <w:pPr>
                    <w:pStyle w:val="ListParagraph"/>
                    <w:numPr>
                      <w:ilvl w:val="0"/>
                      <w:numId w:val="35"/>
                    </w:numPr>
                    <w:spacing w:after="120"/>
                    <w:jc w:val="both"/>
                    <w:rPr>
                      <w:b w:val="0"/>
                    </w:rPr>
                  </w:pPr>
                  <w:r w:rsidRPr="005F2432">
                    <w:rPr>
                      <w:b w:val="0"/>
                    </w:rPr>
                    <w:t>disease</w:t>
                  </w:r>
                </w:p>
                <w:p w14:paraId="4ECB7CED" w14:textId="77777777" w:rsidR="005266E4" w:rsidRPr="005F2432" w:rsidRDefault="005266E4" w:rsidP="005266E4">
                  <w:pPr>
                    <w:pStyle w:val="ListParagraph"/>
                    <w:numPr>
                      <w:ilvl w:val="0"/>
                      <w:numId w:val="35"/>
                    </w:numPr>
                    <w:spacing w:after="120"/>
                    <w:jc w:val="both"/>
                    <w:rPr>
                      <w:b w:val="0"/>
                    </w:rPr>
                  </w:pPr>
                  <w:r w:rsidRPr="005F2432">
                    <w:rPr>
                      <w:b w:val="0"/>
                    </w:rPr>
                    <w:t>sars</w:t>
                  </w:r>
                </w:p>
                <w:p w14:paraId="6F8464EA" w14:textId="77777777" w:rsidR="005266E4" w:rsidRPr="005F2432" w:rsidRDefault="005266E4" w:rsidP="005266E4">
                  <w:pPr>
                    <w:pStyle w:val="ListParagraph"/>
                    <w:numPr>
                      <w:ilvl w:val="0"/>
                      <w:numId w:val="35"/>
                    </w:numPr>
                    <w:spacing w:after="120"/>
                    <w:jc w:val="both"/>
                    <w:rPr>
                      <w:b w:val="0"/>
                    </w:rPr>
                  </w:pPr>
                  <w:r w:rsidRPr="005F2432">
                    <w:rPr>
                      <w:b w:val="0"/>
                    </w:rPr>
                    <w:t>measles</w:t>
                  </w:r>
                </w:p>
                <w:p w14:paraId="45205686" w14:textId="77777777" w:rsidR="005266E4" w:rsidRPr="005F2432" w:rsidRDefault="005266E4" w:rsidP="005266E4">
                  <w:pPr>
                    <w:pStyle w:val="ListParagraph"/>
                    <w:numPr>
                      <w:ilvl w:val="0"/>
                      <w:numId w:val="35"/>
                    </w:numPr>
                    <w:spacing w:after="120"/>
                    <w:jc w:val="both"/>
                    <w:rPr>
                      <w:b w:val="0"/>
                    </w:rPr>
                  </w:pPr>
                  <w:r w:rsidRPr="005F2432">
                    <w:rPr>
                      <w:b w:val="0"/>
                    </w:rPr>
                    <w:t>pneumonia</w:t>
                  </w:r>
                </w:p>
                <w:p w14:paraId="04A433B7" w14:textId="77777777" w:rsidR="005266E4" w:rsidRPr="005F2432" w:rsidRDefault="005266E4" w:rsidP="005266E4">
                  <w:pPr>
                    <w:pStyle w:val="ListParagraph"/>
                    <w:numPr>
                      <w:ilvl w:val="0"/>
                      <w:numId w:val="35"/>
                    </w:numPr>
                    <w:spacing w:after="120"/>
                    <w:jc w:val="both"/>
                    <w:rPr>
                      <w:b w:val="0"/>
                    </w:rPr>
                  </w:pPr>
                  <w:r w:rsidRPr="005F2432">
                    <w:rPr>
                      <w:b w:val="0"/>
                    </w:rPr>
                    <w:t>epidemic</w:t>
                  </w:r>
                </w:p>
                <w:p w14:paraId="2A60AF93" w14:textId="77777777" w:rsidR="005266E4" w:rsidRPr="005F2432" w:rsidRDefault="005266E4" w:rsidP="005266E4">
                  <w:pPr>
                    <w:pStyle w:val="ListParagraph"/>
                    <w:numPr>
                      <w:ilvl w:val="0"/>
                      <w:numId w:val="35"/>
                    </w:numPr>
                    <w:spacing w:after="120"/>
                    <w:jc w:val="both"/>
                    <w:rPr>
                      <w:b w:val="0"/>
                    </w:rPr>
                  </w:pPr>
                  <w:r w:rsidRPr="005F2432">
                    <w:rPr>
                      <w:b w:val="0"/>
                    </w:rPr>
                    <w:t>pandemic</w:t>
                  </w:r>
                </w:p>
                <w:p w14:paraId="5A3C67CD" w14:textId="77777777" w:rsidR="005266E4" w:rsidRPr="005F2432" w:rsidRDefault="005266E4" w:rsidP="005266E4">
                  <w:pPr>
                    <w:pStyle w:val="ListParagraph"/>
                    <w:numPr>
                      <w:ilvl w:val="0"/>
                      <w:numId w:val="35"/>
                    </w:numPr>
                    <w:spacing w:after="120"/>
                    <w:jc w:val="both"/>
                    <w:rPr>
                      <w:b w:val="0"/>
                    </w:rPr>
                  </w:pPr>
                  <w:r w:rsidRPr="005F2432">
                    <w:rPr>
                      <w:b w:val="0"/>
                    </w:rPr>
                    <w:t>public health</w:t>
                  </w:r>
                </w:p>
                <w:p w14:paraId="5A6715A9" w14:textId="77777777" w:rsidR="005266E4" w:rsidRPr="005F2432" w:rsidRDefault="005266E4" w:rsidP="005266E4">
                  <w:pPr>
                    <w:pStyle w:val="ListParagraph"/>
                    <w:numPr>
                      <w:ilvl w:val="0"/>
                      <w:numId w:val="35"/>
                    </w:numPr>
                    <w:spacing w:after="120"/>
                    <w:jc w:val="both"/>
                    <w:rPr>
                      <w:b w:val="0"/>
                    </w:rPr>
                  </w:pPr>
                  <w:r w:rsidRPr="005F2432">
                    <w:rPr>
                      <w:b w:val="0"/>
                    </w:rPr>
                    <w:t>health care</w:t>
                  </w:r>
                </w:p>
                <w:p w14:paraId="3FB6EDB4" w14:textId="77777777" w:rsidR="005266E4" w:rsidRPr="005F2432" w:rsidRDefault="005266E4" w:rsidP="005266E4">
                  <w:pPr>
                    <w:pStyle w:val="ListParagraph"/>
                    <w:numPr>
                      <w:ilvl w:val="0"/>
                      <w:numId w:val="35"/>
                    </w:numPr>
                    <w:spacing w:after="120"/>
                    <w:jc w:val="both"/>
                    <w:rPr>
                      <w:b w:val="0"/>
                    </w:rPr>
                  </w:pPr>
                  <w:r w:rsidRPr="005F2432">
                    <w:rPr>
                      <w:b w:val="0"/>
                    </w:rPr>
                    <w:t>epidemiology</w:t>
                  </w:r>
                </w:p>
                <w:p w14:paraId="67C9EF26" w14:textId="77777777" w:rsidR="005266E4" w:rsidRPr="005F2432" w:rsidRDefault="005266E4" w:rsidP="005266E4">
                  <w:pPr>
                    <w:pStyle w:val="ListParagraph"/>
                    <w:numPr>
                      <w:ilvl w:val="0"/>
                      <w:numId w:val="35"/>
                    </w:numPr>
                    <w:spacing w:after="120"/>
                    <w:jc w:val="both"/>
                    <w:rPr>
                      <w:b w:val="0"/>
                    </w:rPr>
                  </w:pPr>
                  <w:r w:rsidRPr="005F2432">
                    <w:rPr>
                      <w:b w:val="0"/>
                    </w:rPr>
                    <w:t>healthcare</w:t>
                  </w:r>
                </w:p>
                <w:p w14:paraId="48E88010" w14:textId="77777777" w:rsidR="005266E4" w:rsidRPr="005F2432" w:rsidRDefault="005266E4" w:rsidP="005266E4">
                  <w:pPr>
                    <w:pStyle w:val="ListParagraph"/>
                    <w:numPr>
                      <w:ilvl w:val="0"/>
                      <w:numId w:val="35"/>
                    </w:numPr>
                    <w:spacing w:after="120"/>
                    <w:jc w:val="both"/>
                    <w:rPr>
                      <w:b w:val="0"/>
                    </w:rPr>
                  </w:pPr>
                  <w:r w:rsidRPr="005F2432">
                    <w:rPr>
                      <w:b w:val="0"/>
                    </w:rPr>
                    <w:t>health</w:t>
                  </w:r>
                </w:p>
                <w:p w14:paraId="1A85B7F0" w14:textId="77777777" w:rsidR="005266E4" w:rsidRPr="005F2432" w:rsidRDefault="005266E4" w:rsidP="005266E4">
                  <w:pPr>
                    <w:pStyle w:val="ListParagraph"/>
                    <w:numPr>
                      <w:ilvl w:val="0"/>
                      <w:numId w:val="35"/>
                    </w:numPr>
                    <w:spacing w:after="120"/>
                    <w:jc w:val="both"/>
                    <w:rPr>
                      <w:b w:val="0"/>
                    </w:rPr>
                  </w:pPr>
                  <w:r w:rsidRPr="005F2432">
                    <w:rPr>
                      <w:b w:val="0"/>
                    </w:rPr>
                    <w:t>mortality</w:t>
                  </w:r>
                </w:p>
                <w:p w14:paraId="16EE28AA" w14:textId="77777777" w:rsidR="005266E4" w:rsidRPr="005F2432" w:rsidRDefault="005266E4" w:rsidP="005266E4">
                  <w:pPr>
                    <w:pStyle w:val="ListParagraph"/>
                    <w:numPr>
                      <w:ilvl w:val="0"/>
                      <w:numId w:val="35"/>
                    </w:numPr>
                    <w:spacing w:after="120"/>
                    <w:jc w:val="both"/>
                    <w:rPr>
                      <w:b w:val="0"/>
                    </w:rPr>
                  </w:pPr>
                  <w:r w:rsidRPr="005F2432">
                    <w:rPr>
                      <w:b w:val="0"/>
                    </w:rPr>
                    <w:t>morbidity</w:t>
                  </w:r>
                </w:p>
                <w:p w14:paraId="499AB742" w14:textId="77777777" w:rsidR="005266E4" w:rsidRPr="005F2432" w:rsidRDefault="005266E4" w:rsidP="005266E4">
                  <w:pPr>
                    <w:pStyle w:val="ListParagraph"/>
                    <w:numPr>
                      <w:ilvl w:val="0"/>
                      <w:numId w:val="35"/>
                    </w:numPr>
                    <w:spacing w:after="120"/>
                    <w:jc w:val="both"/>
                    <w:rPr>
                      <w:b w:val="0"/>
                    </w:rPr>
                  </w:pPr>
                  <w:r w:rsidRPr="005F2432">
                    <w:rPr>
                      <w:b w:val="0"/>
                    </w:rPr>
                    <w:t xml:space="preserve">nutrition </w:t>
                  </w:r>
                </w:p>
                <w:p w14:paraId="4F752CFA" w14:textId="77777777" w:rsidR="005266E4" w:rsidRPr="005F2432" w:rsidRDefault="005266E4" w:rsidP="005266E4">
                  <w:pPr>
                    <w:pStyle w:val="ListParagraph"/>
                    <w:numPr>
                      <w:ilvl w:val="0"/>
                      <w:numId w:val="35"/>
                    </w:numPr>
                    <w:spacing w:after="120"/>
                    <w:jc w:val="both"/>
                    <w:rPr>
                      <w:b w:val="0"/>
                    </w:rPr>
                  </w:pPr>
                  <w:r w:rsidRPr="005F2432">
                    <w:rPr>
                      <w:b w:val="0"/>
                    </w:rPr>
                    <w:t>illness</w:t>
                  </w:r>
                </w:p>
                <w:p w14:paraId="5D4B5008" w14:textId="77777777" w:rsidR="005266E4" w:rsidRPr="005F2432" w:rsidRDefault="005266E4" w:rsidP="005266E4">
                  <w:pPr>
                    <w:pStyle w:val="ListParagraph"/>
                    <w:numPr>
                      <w:ilvl w:val="0"/>
                      <w:numId w:val="35"/>
                    </w:numPr>
                    <w:spacing w:after="120"/>
                    <w:jc w:val="both"/>
                    <w:rPr>
                      <w:b w:val="0"/>
                    </w:rPr>
                  </w:pPr>
                  <w:r w:rsidRPr="005F2432">
                    <w:rPr>
                      <w:b w:val="0"/>
                    </w:rPr>
                    <w:t>infectious</w:t>
                  </w:r>
                </w:p>
                <w:p w14:paraId="2D4A1B40" w14:textId="77777777" w:rsidR="005266E4" w:rsidRPr="005F2432" w:rsidRDefault="005266E4" w:rsidP="005266E4">
                  <w:pPr>
                    <w:pStyle w:val="ListParagraph"/>
                    <w:numPr>
                      <w:ilvl w:val="0"/>
                      <w:numId w:val="35"/>
                    </w:numPr>
                    <w:spacing w:after="120"/>
                    <w:jc w:val="both"/>
                    <w:rPr>
                      <w:b w:val="0"/>
                    </w:rPr>
                  </w:pPr>
                  <w:r w:rsidRPr="005F2432">
                    <w:rPr>
                      <w:b w:val="0"/>
                    </w:rPr>
                    <w:t>ncd</w:t>
                  </w:r>
                </w:p>
                <w:p w14:paraId="0F041FA6"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2C3EDC07" w14:textId="77777777" w:rsidR="005266E4" w:rsidRPr="005F2432" w:rsidRDefault="005266E4" w:rsidP="005266E4">
                  <w:pPr>
                    <w:pStyle w:val="ListParagraph"/>
                    <w:numPr>
                      <w:ilvl w:val="0"/>
                      <w:numId w:val="35"/>
                    </w:numPr>
                    <w:spacing w:after="120"/>
                    <w:jc w:val="both"/>
                    <w:rPr>
                      <w:b w:val="0"/>
                    </w:rPr>
                  </w:pPr>
                  <w:r w:rsidRPr="005F2432">
                    <w:rPr>
                      <w:b w:val="0"/>
                    </w:rPr>
                    <w:t>noncommunicable disease</w:t>
                  </w:r>
                </w:p>
                <w:p w14:paraId="028BBF48" w14:textId="77777777" w:rsidR="005266E4" w:rsidRPr="005F2432" w:rsidRDefault="005266E4" w:rsidP="005266E4">
                  <w:pPr>
                    <w:pStyle w:val="ListParagraph"/>
                    <w:numPr>
                      <w:ilvl w:val="0"/>
                      <w:numId w:val="35"/>
                    </w:numPr>
                    <w:spacing w:after="120"/>
                    <w:jc w:val="both"/>
                    <w:rPr>
                      <w:b w:val="0"/>
                    </w:rPr>
                  </w:pPr>
                  <w:r w:rsidRPr="005F2432">
                    <w:rPr>
                      <w:b w:val="0"/>
                    </w:rPr>
                    <w:t>communicable disease</w:t>
                  </w:r>
                </w:p>
                <w:p w14:paraId="4635CC40" w14:textId="77777777" w:rsidR="005266E4" w:rsidRPr="005F2432" w:rsidRDefault="005266E4" w:rsidP="005266E4">
                  <w:pPr>
                    <w:pStyle w:val="ListParagraph"/>
                    <w:numPr>
                      <w:ilvl w:val="0"/>
                      <w:numId w:val="35"/>
                    </w:numPr>
                    <w:spacing w:after="120"/>
                    <w:jc w:val="both"/>
                    <w:rPr>
                      <w:b w:val="0"/>
                    </w:rPr>
                  </w:pPr>
                  <w:r w:rsidRPr="005F2432">
                    <w:rPr>
                      <w:b w:val="0"/>
                    </w:rPr>
                    <w:t>air pollution</w:t>
                  </w:r>
                </w:p>
                <w:p w14:paraId="18E99BB5" w14:textId="77777777" w:rsidR="005266E4" w:rsidRPr="005F2432" w:rsidRDefault="005266E4" w:rsidP="005266E4">
                  <w:pPr>
                    <w:pStyle w:val="ListParagraph"/>
                    <w:numPr>
                      <w:ilvl w:val="0"/>
                      <w:numId w:val="35"/>
                    </w:numPr>
                    <w:spacing w:after="120"/>
                    <w:jc w:val="both"/>
                    <w:rPr>
                      <w:b w:val="0"/>
                    </w:rPr>
                  </w:pPr>
                  <w:r w:rsidRPr="005F2432">
                    <w:rPr>
                      <w:b w:val="0"/>
                    </w:rPr>
                    <w:t>nutrition</w:t>
                  </w:r>
                </w:p>
                <w:p w14:paraId="55071AD0" w14:textId="77777777" w:rsidR="005266E4" w:rsidRPr="005F2432" w:rsidRDefault="005266E4" w:rsidP="005266E4">
                  <w:pPr>
                    <w:pStyle w:val="ListParagraph"/>
                    <w:numPr>
                      <w:ilvl w:val="0"/>
                      <w:numId w:val="35"/>
                    </w:numPr>
                    <w:spacing w:after="120"/>
                    <w:jc w:val="both"/>
                    <w:rPr>
                      <w:b w:val="0"/>
                    </w:rPr>
                  </w:pPr>
                  <w:r w:rsidRPr="005F2432">
                    <w:rPr>
                      <w:b w:val="0"/>
                    </w:rPr>
                    <w:t>malnutrition</w:t>
                  </w:r>
                </w:p>
                <w:p w14:paraId="0C9C6FEA" w14:textId="77777777" w:rsidR="005266E4" w:rsidRPr="005F2432" w:rsidRDefault="005266E4" w:rsidP="005266E4">
                  <w:pPr>
                    <w:pStyle w:val="ListParagraph"/>
                    <w:numPr>
                      <w:ilvl w:val="0"/>
                      <w:numId w:val="35"/>
                    </w:numPr>
                    <w:spacing w:after="120"/>
                    <w:jc w:val="both"/>
                    <w:rPr>
                      <w:b w:val="0"/>
                    </w:rPr>
                  </w:pPr>
                  <w:r w:rsidRPr="005F2432">
                    <w:rPr>
                      <w:b w:val="0"/>
                    </w:rPr>
                    <w:t>mental disorder</w:t>
                  </w:r>
                </w:p>
                <w:p w14:paraId="687E0905" w14:textId="77777777" w:rsidR="005266E4" w:rsidRPr="005F2432" w:rsidRDefault="005266E4" w:rsidP="005266E4">
                  <w:pPr>
                    <w:pStyle w:val="ListParagraph"/>
                    <w:numPr>
                      <w:ilvl w:val="0"/>
                      <w:numId w:val="35"/>
                    </w:numPr>
                    <w:spacing w:after="120"/>
                    <w:jc w:val="both"/>
                    <w:rPr>
                      <w:b w:val="0"/>
                    </w:rPr>
                  </w:pPr>
                  <w:r w:rsidRPr="005F2432">
                    <w:rPr>
                      <w:b w:val="0"/>
                    </w:rPr>
                    <w:t>stunting</w:t>
                  </w:r>
                </w:p>
              </w:tc>
              <w:tc>
                <w:tcPr>
                  <w:tcW w:w="3510" w:type="dxa"/>
                </w:tcPr>
                <w:p w14:paraId="462CFAAE"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change</w:t>
                  </w:r>
                </w:p>
                <w:p w14:paraId="4699B456"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 xml:space="preserve">global warming </w:t>
                  </w:r>
                </w:p>
                <w:p w14:paraId="11A819E4"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 house</w:t>
                  </w:r>
                </w:p>
                <w:p w14:paraId="78F600B6"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temperature</w:t>
                  </w:r>
                </w:p>
                <w:p w14:paraId="108651DD"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extreme weather</w:t>
                  </w:r>
                </w:p>
                <w:p w14:paraId="0BFF35A0"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global environmental change</w:t>
                  </w:r>
                </w:p>
                <w:p w14:paraId="58B8E04A"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variability</w:t>
                  </w:r>
                </w:p>
                <w:p w14:paraId="47815451"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greenhouse</w:t>
                  </w:r>
                </w:p>
                <w:p w14:paraId="478C94AC"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low carbon</w:t>
                  </w:r>
                </w:p>
                <w:p w14:paraId="77305DE0"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ghge</w:t>
                  </w:r>
                </w:p>
                <w:p w14:paraId="158E60F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renewable energy</w:t>
                  </w:r>
                </w:p>
                <w:p w14:paraId="122A0673"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carbon emission</w:t>
                  </w:r>
                </w:p>
                <w:p w14:paraId="714617C8"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co2 emission</w:t>
                  </w:r>
                </w:p>
                <w:p w14:paraId="290B41BA" w14:textId="77777777" w:rsidR="005266E4" w:rsidRPr="005F2432" w:rsidRDefault="005266E4" w:rsidP="005266E4">
                  <w:pPr>
                    <w:pStyle w:val="ListParagraph"/>
                    <w:numPr>
                      <w:ilvl w:val="0"/>
                      <w:numId w:val="35"/>
                    </w:numPr>
                    <w:spacing w:after="120"/>
                    <w:jc w:val="both"/>
                    <w:cnfStyle w:val="000000100000" w:firstRow="0" w:lastRow="0" w:firstColumn="0" w:lastColumn="0" w:oddVBand="0" w:evenVBand="0" w:oddHBand="1" w:evenHBand="0" w:firstRowFirstColumn="0" w:firstRowLastColumn="0" w:lastRowFirstColumn="0" w:lastRowLastColumn="0"/>
                  </w:pPr>
                  <w:r w:rsidRPr="005F2432">
                    <w:t>climate pollutant</w:t>
                  </w:r>
                </w:p>
              </w:tc>
            </w:tr>
          </w:tbl>
          <w:p w14:paraId="0B3996F1" w14:textId="77777777" w:rsidR="005266E4" w:rsidRPr="005F2432" w:rsidRDefault="005266E4" w:rsidP="00D10905">
            <w:pPr>
              <w:spacing w:after="120"/>
              <w:jc w:val="both"/>
            </w:pPr>
          </w:p>
          <w:p w14:paraId="3B6057B8" w14:textId="3237B0D9" w:rsidR="005266E4" w:rsidRPr="005F2432" w:rsidRDefault="005266E4" w:rsidP="00D10905">
            <w:r w:rsidRPr="005F2432">
              <w:t xml:space="preserve">In order to produce an indicator of engagement with the intersection of climate change and health, this indicator focused on whether any of the climate change related terms appeared immediately before or after any public health terms in the COP reports. This was based on a search of the 25 words before and after a reference to a public health related term. </w:t>
            </w:r>
            <w:r w:rsidRPr="005F2432">
              <w:fldChar w:fldCharType="begin"/>
            </w:r>
            <w:r w:rsidRPr="005F2432">
              <w:instrText xml:space="preserve"> REF _Ref11002314 \h </w:instrText>
            </w:r>
            <w:r w:rsidR="005F2432">
              <w:instrText xml:space="preserve"> \* MERGEFORMAT </w:instrText>
            </w:r>
            <w:r w:rsidRPr="005F2432">
              <w:fldChar w:fldCharType="separate"/>
            </w:r>
            <w:r w:rsidR="008E4C54" w:rsidRPr="005F2432">
              <w:t xml:space="preserve">Table </w:t>
            </w:r>
            <w:r w:rsidR="008E4C54">
              <w:rPr>
                <w:noProof/>
              </w:rPr>
              <w:t>29</w:t>
            </w:r>
            <w:r w:rsidRPr="005F2432">
              <w:fldChar w:fldCharType="end"/>
            </w:r>
            <w:r w:rsidRPr="005F2432">
              <w:t xml:space="preserve"> presents total number of references identified in COP reports per year, where the column “Intersection” is the count of climate change terms appearing in the context (25 words before and after) of health terms.</w:t>
            </w:r>
          </w:p>
          <w:p w14:paraId="7A120236" w14:textId="77777777" w:rsidR="005266E4" w:rsidRPr="005F2432" w:rsidRDefault="005266E4" w:rsidP="00D10905"/>
          <w:p w14:paraId="1FEBBFB0" w14:textId="2FAFCABC" w:rsidR="005266E4" w:rsidRPr="005F2432" w:rsidRDefault="005266E4" w:rsidP="00D10905">
            <w:pPr>
              <w:pStyle w:val="Caption"/>
              <w:keepNext/>
            </w:pPr>
            <w:bookmarkStart w:id="459" w:name="_Ref11002314"/>
            <w:r w:rsidRPr="005F2432">
              <w:t xml:space="preserve">Table </w:t>
            </w:r>
            <w:r w:rsidRPr="005F2432">
              <w:fldChar w:fldCharType="begin"/>
            </w:r>
            <w:r w:rsidRPr="005F2432">
              <w:instrText xml:space="preserve"> SEQ Table \* ARABIC </w:instrText>
            </w:r>
            <w:r w:rsidRPr="005F2432">
              <w:fldChar w:fldCharType="separate"/>
            </w:r>
            <w:r w:rsidR="008E4C54">
              <w:rPr>
                <w:noProof/>
              </w:rPr>
              <w:t>29</w:t>
            </w:r>
            <w:r w:rsidRPr="005F2432">
              <w:rPr>
                <w:noProof/>
              </w:rPr>
              <w:fldChar w:fldCharType="end"/>
            </w:r>
            <w:bookmarkEnd w:id="459"/>
            <w:r w:rsidRPr="005F2432">
              <w:t>:  total number of references identified in COP reports per year.</w:t>
            </w:r>
          </w:p>
          <w:tbl>
            <w:tblPr>
              <w:tblStyle w:val="TableGrid"/>
              <w:tblW w:w="0" w:type="auto"/>
              <w:tblLook w:val="04A0" w:firstRow="1" w:lastRow="0" w:firstColumn="1" w:lastColumn="0" w:noHBand="0" w:noVBand="1"/>
            </w:tblPr>
            <w:tblGrid>
              <w:gridCol w:w="1335"/>
              <w:gridCol w:w="1275"/>
              <w:gridCol w:w="1275"/>
              <w:gridCol w:w="1316"/>
            </w:tblGrid>
            <w:tr w:rsidR="005266E4" w:rsidRPr="005F2432" w14:paraId="1D75046E" w14:textId="77777777" w:rsidTr="00D10905">
              <w:trPr>
                <w:trHeight w:val="210"/>
              </w:trPr>
              <w:tc>
                <w:tcPr>
                  <w:tcW w:w="1335" w:type="dxa"/>
                  <w:hideMark/>
                </w:tcPr>
                <w:p w14:paraId="32259655" w14:textId="77777777" w:rsidR="005266E4" w:rsidRPr="005F2432" w:rsidRDefault="005266E4" w:rsidP="00D10905">
                  <w:pPr>
                    <w:rPr>
                      <w:rFonts w:eastAsia="Times New Roman" w:cstheme="minorHAnsi"/>
                    </w:rPr>
                  </w:pPr>
                </w:p>
              </w:tc>
              <w:tc>
                <w:tcPr>
                  <w:tcW w:w="1275" w:type="dxa"/>
                  <w:hideMark/>
                </w:tcPr>
                <w:p w14:paraId="67051B16"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Health</w:t>
                  </w:r>
                </w:p>
              </w:tc>
              <w:tc>
                <w:tcPr>
                  <w:tcW w:w="1275" w:type="dxa"/>
                  <w:hideMark/>
                </w:tcPr>
                <w:p w14:paraId="49ECFD86"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Climate</w:t>
                  </w:r>
                </w:p>
              </w:tc>
              <w:tc>
                <w:tcPr>
                  <w:tcW w:w="1275" w:type="dxa"/>
                  <w:hideMark/>
                </w:tcPr>
                <w:p w14:paraId="23C6D20D"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Intersection</w:t>
                  </w:r>
                </w:p>
              </w:tc>
            </w:tr>
            <w:tr w:rsidR="005266E4" w:rsidRPr="005F2432" w14:paraId="148858F6" w14:textId="77777777" w:rsidTr="00D10905">
              <w:trPr>
                <w:trHeight w:val="210"/>
              </w:trPr>
              <w:tc>
                <w:tcPr>
                  <w:tcW w:w="1335" w:type="dxa"/>
                  <w:hideMark/>
                </w:tcPr>
                <w:p w14:paraId="2D37C348"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2011</w:t>
                  </w:r>
                </w:p>
              </w:tc>
              <w:tc>
                <w:tcPr>
                  <w:tcW w:w="1275" w:type="dxa"/>
                  <w:hideMark/>
                </w:tcPr>
                <w:p w14:paraId="4F4B7A6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15362</w:t>
                  </w:r>
                </w:p>
              </w:tc>
              <w:tc>
                <w:tcPr>
                  <w:tcW w:w="1275" w:type="dxa"/>
                  <w:hideMark/>
                </w:tcPr>
                <w:p w14:paraId="1DA35B5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9338</w:t>
                  </w:r>
                </w:p>
              </w:tc>
              <w:tc>
                <w:tcPr>
                  <w:tcW w:w="1275" w:type="dxa"/>
                  <w:hideMark/>
                </w:tcPr>
                <w:p w14:paraId="1EF412F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473</w:t>
                  </w:r>
                </w:p>
              </w:tc>
            </w:tr>
            <w:tr w:rsidR="005266E4" w:rsidRPr="005F2432" w14:paraId="5D0A1869" w14:textId="77777777" w:rsidTr="00D10905">
              <w:trPr>
                <w:trHeight w:val="210"/>
              </w:trPr>
              <w:tc>
                <w:tcPr>
                  <w:tcW w:w="1335" w:type="dxa"/>
                  <w:hideMark/>
                </w:tcPr>
                <w:p w14:paraId="4DC996EE"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2012</w:t>
                  </w:r>
                </w:p>
              </w:tc>
              <w:tc>
                <w:tcPr>
                  <w:tcW w:w="1275" w:type="dxa"/>
                  <w:hideMark/>
                </w:tcPr>
                <w:p w14:paraId="49AFFFD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20097</w:t>
                  </w:r>
                </w:p>
              </w:tc>
              <w:tc>
                <w:tcPr>
                  <w:tcW w:w="1275" w:type="dxa"/>
                  <w:hideMark/>
                </w:tcPr>
                <w:p w14:paraId="7FF639E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11171</w:t>
                  </w:r>
                </w:p>
              </w:tc>
              <w:tc>
                <w:tcPr>
                  <w:tcW w:w="1275" w:type="dxa"/>
                  <w:hideMark/>
                </w:tcPr>
                <w:p w14:paraId="24188DF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475</w:t>
                  </w:r>
                </w:p>
              </w:tc>
            </w:tr>
            <w:tr w:rsidR="005266E4" w:rsidRPr="005F2432" w14:paraId="43788F86" w14:textId="77777777" w:rsidTr="00D10905">
              <w:trPr>
                <w:trHeight w:val="210"/>
              </w:trPr>
              <w:tc>
                <w:tcPr>
                  <w:tcW w:w="1335" w:type="dxa"/>
                  <w:hideMark/>
                </w:tcPr>
                <w:p w14:paraId="67576762"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2013</w:t>
                  </w:r>
                </w:p>
              </w:tc>
              <w:tc>
                <w:tcPr>
                  <w:tcW w:w="1275" w:type="dxa"/>
                  <w:hideMark/>
                </w:tcPr>
                <w:p w14:paraId="1F26026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25542</w:t>
                  </w:r>
                </w:p>
              </w:tc>
              <w:tc>
                <w:tcPr>
                  <w:tcW w:w="1275" w:type="dxa"/>
                  <w:hideMark/>
                </w:tcPr>
                <w:p w14:paraId="10360CA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12041</w:t>
                  </w:r>
                </w:p>
              </w:tc>
              <w:tc>
                <w:tcPr>
                  <w:tcW w:w="1275" w:type="dxa"/>
                  <w:hideMark/>
                </w:tcPr>
                <w:p w14:paraId="0490D64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643</w:t>
                  </w:r>
                </w:p>
              </w:tc>
            </w:tr>
            <w:tr w:rsidR="005266E4" w:rsidRPr="005F2432" w14:paraId="6C631831" w14:textId="77777777" w:rsidTr="00D10905">
              <w:trPr>
                <w:trHeight w:val="210"/>
              </w:trPr>
              <w:tc>
                <w:tcPr>
                  <w:tcW w:w="1335" w:type="dxa"/>
                  <w:hideMark/>
                </w:tcPr>
                <w:p w14:paraId="0326D097"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2014</w:t>
                  </w:r>
                </w:p>
              </w:tc>
              <w:tc>
                <w:tcPr>
                  <w:tcW w:w="1275" w:type="dxa"/>
                  <w:hideMark/>
                </w:tcPr>
                <w:p w14:paraId="031CDA3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29963</w:t>
                  </w:r>
                </w:p>
              </w:tc>
              <w:tc>
                <w:tcPr>
                  <w:tcW w:w="1275" w:type="dxa"/>
                  <w:hideMark/>
                </w:tcPr>
                <w:p w14:paraId="04EC540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13231</w:t>
                  </w:r>
                </w:p>
              </w:tc>
              <w:tc>
                <w:tcPr>
                  <w:tcW w:w="1275" w:type="dxa"/>
                  <w:hideMark/>
                </w:tcPr>
                <w:p w14:paraId="795FD45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712</w:t>
                  </w:r>
                </w:p>
              </w:tc>
            </w:tr>
            <w:tr w:rsidR="005266E4" w:rsidRPr="005F2432" w14:paraId="40A5D3EE" w14:textId="77777777" w:rsidTr="00D10905">
              <w:trPr>
                <w:trHeight w:val="210"/>
              </w:trPr>
              <w:tc>
                <w:tcPr>
                  <w:tcW w:w="1335" w:type="dxa"/>
                  <w:hideMark/>
                </w:tcPr>
                <w:p w14:paraId="30A3EE23"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2015</w:t>
                  </w:r>
                </w:p>
              </w:tc>
              <w:tc>
                <w:tcPr>
                  <w:tcW w:w="1275" w:type="dxa"/>
                  <w:hideMark/>
                </w:tcPr>
                <w:p w14:paraId="1BF3829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28277</w:t>
                  </w:r>
                </w:p>
              </w:tc>
              <w:tc>
                <w:tcPr>
                  <w:tcW w:w="1275" w:type="dxa"/>
                  <w:hideMark/>
                </w:tcPr>
                <w:p w14:paraId="67E4C3F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13399</w:t>
                  </w:r>
                </w:p>
              </w:tc>
              <w:tc>
                <w:tcPr>
                  <w:tcW w:w="1275" w:type="dxa"/>
                  <w:hideMark/>
                </w:tcPr>
                <w:p w14:paraId="4E3E21D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735</w:t>
                  </w:r>
                </w:p>
              </w:tc>
            </w:tr>
            <w:tr w:rsidR="005266E4" w:rsidRPr="005F2432" w14:paraId="09CD9C14" w14:textId="77777777" w:rsidTr="00D10905">
              <w:trPr>
                <w:trHeight w:val="210"/>
              </w:trPr>
              <w:tc>
                <w:tcPr>
                  <w:tcW w:w="1335" w:type="dxa"/>
                  <w:hideMark/>
                </w:tcPr>
                <w:p w14:paraId="34C03797"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2016</w:t>
                  </w:r>
                </w:p>
              </w:tc>
              <w:tc>
                <w:tcPr>
                  <w:tcW w:w="1275" w:type="dxa"/>
                  <w:hideMark/>
                </w:tcPr>
                <w:p w14:paraId="4D21656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30326</w:t>
                  </w:r>
                </w:p>
              </w:tc>
              <w:tc>
                <w:tcPr>
                  <w:tcW w:w="1275" w:type="dxa"/>
                  <w:hideMark/>
                </w:tcPr>
                <w:p w14:paraId="153D3B6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15048</w:t>
                  </w:r>
                </w:p>
              </w:tc>
              <w:tc>
                <w:tcPr>
                  <w:tcW w:w="1275" w:type="dxa"/>
                  <w:hideMark/>
                </w:tcPr>
                <w:p w14:paraId="691C9D5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918</w:t>
                  </w:r>
                </w:p>
              </w:tc>
            </w:tr>
            <w:tr w:rsidR="005266E4" w:rsidRPr="005F2432" w14:paraId="7D872F3D" w14:textId="77777777" w:rsidTr="00D10905">
              <w:trPr>
                <w:trHeight w:val="210"/>
              </w:trPr>
              <w:tc>
                <w:tcPr>
                  <w:tcW w:w="1335" w:type="dxa"/>
                  <w:hideMark/>
                </w:tcPr>
                <w:p w14:paraId="2FE973F3"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2017</w:t>
                  </w:r>
                </w:p>
              </w:tc>
              <w:tc>
                <w:tcPr>
                  <w:tcW w:w="1275" w:type="dxa"/>
                  <w:hideMark/>
                </w:tcPr>
                <w:p w14:paraId="2A11EC1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32493</w:t>
                  </w:r>
                </w:p>
              </w:tc>
              <w:tc>
                <w:tcPr>
                  <w:tcW w:w="1275" w:type="dxa"/>
                  <w:hideMark/>
                </w:tcPr>
                <w:p w14:paraId="0C9B451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16378</w:t>
                  </w:r>
                </w:p>
              </w:tc>
              <w:tc>
                <w:tcPr>
                  <w:tcW w:w="1275" w:type="dxa"/>
                  <w:hideMark/>
                </w:tcPr>
                <w:p w14:paraId="3BB72EB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1068</w:t>
                  </w:r>
                </w:p>
              </w:tc>
            </w:tr>
            <w:tr w:rsidR="005266E4" w:rsidRPr="005F2432" w14:paraId="3943C232" w14:textId="77777777" w:rsidTr="00D10905">
              <w:trPr>
                <w:trHeight w:val="210"/>
              </w:trPr>
              <w:tc>
                <w:tcPr>
                  <w:tcW w:w="1335" w:type="dxa"/>
                  <w:hideMark/>
                </w:tcPr>
                <w:p w14:paraId="462C296D"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2018</w:t>
                  </w:r>
                </w:p>
              </w:tc>
              <w:tc>
                <w:tcPr>
                  <w:tcW w:w="1275" w:type="dxa"/>
                  <w:hideMark/>
                </w:tcPr>
                <w:p w14:paraId="273E149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34223</w:t>
                  </w:r>
                </w:p>
              </w:tc>
              <w:tc>
                <w:tcPr>
                  <w:tcW w:w="1275" w:type="dxa"/>
                  <w:hideMark/>
                </w:tcPr>
                <w:p w14:paraId="13A89E1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17447</w:t>
                  </w:r>
                </w:p>
              </w:tc>
              <w:tc>
                <w:tcPr>
                  <w:tcW w:w="1275" w:type="dxa"/>
                  <w:hideMark/>
                </w:tcPr>
                <w:p w14:paraId="46C61C9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1098</w:t>
                  </w:r>
                </w:p>
              </w:tc>
            </w:tr>
          </w:tbl>
          <w:p w14:paraId="777DBCDF" w14:textId="77777777" w:rsidR="005266E4" w:rsidRPr="005F2432" w:rsidRDefault="005266E4" w:rsidP="00D10905">
            <w:pPr>
              <w:rPr>
                <w:i/>
              </w:rPr>
            </w:pPr>
          </w:p>
        </w:tc>
      </w:tr>
      <w:tr w:rsidR="005266E4" w:rsidRPr="005F2432" w14:paraId="4D871286" w14:textId="77777777" w:rsidTr="00D10905">
        <w:trPr>
          <w:trHeight w:val="287"/>
        </w:trPr>
        <w:tc>
          <w:tcPr>
            <w:tcW w:w="2689" w:type="dxa"/>
          </w:tcPr>
          <w:p w14:paraId="45D7877E" w14:textId="77777777" w:rsidR="005266E4" w:rsidRPr="005F2432" w:rsidRDefault="005266E4" w:rsidP="00D10905">
            <w:pPr>
              <w:rPr>
                <w:b/>
              </w:rPr>
            </w:pPr>
            <w:r w:rsidRPr="005F2432">
              <w:rPr>
                <w:b/>
              </w:rPr>
              <w:t>Data</w:t>
            </w:r>
          </w:p>
        </w:tc>
        <w:tc>
          <w:tcPr>
            <w:tcW w:w="6327" w:type="dxa"/>
          </w:tcPr>
          <w:p w14:paraId="7875C470" w14:textId="0CF8AB6C" w:rsidR="005266E4" w:rsidRPr="005F2432" w:rsidRDefault="005266E4" w:rsidP="00D10905">
            <w:pPr>
              <w:spacing w:after="120"/>
              <w:jc w:val="both"/>
            </w:pPr>
            <w:r w:rsidRPr="005F2432">
              <w:t xml:space="preserve">This indicator draws on the publicly available UN Global Compact COP reports. A total of 37,102 reports were downloaded from COP from 138 countries across 43 industries. The total number of reports per year for 2011-2018 in are presented in </w:t>
            </w:r>
            <w:r w:rsidRPr="005F2432">
              <w:fldChar w:fldCharType="begin"/>
            </w:r>
            <w:r w:rsidRPr="005F2432">
              <w:instrText xml:space="preserve"> REF _Ref11002595 \h </w:instrText>
            </w:r>
            <w:r w:rsidR="005F2432">
              <w:instrText xml:space="preserve"> \* MERGEFORMAT </w:instrText>
            </w:r>
            <w:r w:rsidRPr="005F2432">
              <w:fldChar w:fldCharType="separate"/>
            </w:r>
            <w:r w:rsidR="008E4C54" w:rsidRPr="005F2432">
              <w:t xml:space="preserve">Table </w:t>
            </w:r>
            <w:r w:rsidR="008E4C54">
              <w:rPr>
                <w:noProof/>
              </w:rPr>
              <w:t>30</w:t>
            </w:r>
            <w:r w:rsidRPr="005F2432">
              <w:fldChar w:fldCharType="end"/>
            </w:r>
            <w:r w:rsidRPr="005F2432">
              <w:t xml:space="preserve"> (prior to 2011 there were total of 11 reports).</w:t>
            </w:r>
          </w:p>
          <w:p w14:paraId="58FDEA75" w14:textId="062FBC29" w:rsidR="005266E4" w:rsidRPr="005F2432" w:rsidRDefault="005266E4" w:rsidP="00D10905">
            <w:pPr>
              <w:pStyle w:val="Caption"/>
              <w:keepNext/>
            </w:pPr>
            <w:bookmarkStart w:id="460" w:name="_Ref11002595"/>
            <w:r w:rsidRPr="005F2432">
              <w:t xml:space="preserve">Table </w:t>
            </w:r>
            <w:r w:rsidRPr="005F2432">
              <w:fldChar w:fldCharType="begin"/>
            </w:r>
            <w:r w:rsidRPr="005F2432">
              <w:instrText xml:space="preserve"> SEQ Table \* ARABIC </w:instrText>
            </w:r>
            <w:r w:rsidRPr="005F2432">
              <w:fldChar w:fldCharType="separate"/>
            </w:r>
            <w:r w:rsidR="008E4C54">
              <w:rPr>
                <w:noProof/>
              </w:rPr>
              <w:t>30</w:t>
            </w:r>
            <w:r w:rsidRPr="005F2432">
              <w:rPr>
                <w:noProof/>
              </w:rPr>
              <w:fldChar w:fldCharType="end"/>
            </w:r>
            <w:bookmarkEnd w:id="460"/>
            <w:r w:rsidRPr="005F2432">
              <w:t>: Total COP reports by year, 2011-2018.</w:t>
            </w:r>
          </w:p>
          <w:tbl>
            <w:tblPr>
              <w:tblStyle w:val="TableGrid"/>
              <w:tblW w:w="0" w:type="auto"/>
              <w:tblLook w:val="04A0" w:firstRow="1" w:lastRow="0" w:firstColumn="1" w:lastColumn="0" w:noHBand="0" w:noVBand="1"/>
            </w:tblPr>
            <w:tblGrid>
              <w:gridCol w:w="1275"/>
              <w:gridCol w:w="1275"/>
            </w:tblGrid>
            <w:tr w:rsidR="005266E4" w:rsidRPr="005F2432" w14:paraId="6392A410" w14:textId="77777777" w:rsidTr="00D10905">
              <w:trPr>
                <w:trHeight w:val="435"/>
              </w:trPr>
              <w:tc>
                <w:tcPr>
                  <w:tcW w:w="1275" w:type="dxa"/>
                  <w:hideMark/>
                </w:tcPr>
                <w:p w14:paraId="20186864"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Year</w:t>
                  </w:r>
                </w:p>
              </w:tc>
              <w:tc>
                <w:tcPr>
                  <w:tcW w:w="1275" w:type="dxa"/>
                  <w:hideMark/>
                </w:tcPr>
                <w:p w14:paraId="63698EA8" w14:textId="77777777" w:rsidR="005266E4" w:rsidRPr="005F2432" w:rsidRDefault="005266E4" w:rsidP="00D10905">
                  <w:pPr>
                    <w:rPr>
                      <w:rFonts w:eastAsia="Times New Roman" w:cstheme="minorHAnsi"/>
                    </w:rPr>
                  </w:pPr>
                  <w:r w:rsidRPr="005F2432">
                    <w:rPr>
                      <w:rFonts w:eastAsia="Times New Roman" w:cstheme="minorHAnsi"/>
                      <w:b/>
                      <w:bCs/>
                      <w:color w:val="000000"/>
                      <w:shd w:val="clear" w:color="auto" w:fill="FFFFFF"/>
                    </w:rPr>
                    <w:t>Number of reports</w:t>
                  </w:r>
                </w:p>
              </w:tc>
            </w:tr>
            <w:tr w:rsidR="005266E4" w:rsidRPr="005F2432" w14:paraId="4F03976C" w14:textId="77777777" w:rsidTr="00D10905">
              <w:trPr>
                <w:trHeight w:val="210"/>
              </w:trPr>
              <w:tc>
                <w:tcPr>
                  <w:tcW w:w="1275" w:type="dxa"/>
                  <w:hideMark/>
                </w:tcPr>
                <w:p w14:paraId="0BACDC4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2018</w:t>
                  </w:r>
                </w:p>
              </w:tc>
              <w:tc>
                <w:tcPr>
                  <w:tcW w:w="1275" w:type="dxa"/>
                  <w:hideMark/>
                </w:tcPr>
                <w:p w14:paraId="018B107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5490</w:t>
                  </w:r>
                </w:p>
              </w:tc>
            </w:tr>
            <w:tr w:rsidR="005266E4" w:rsidRPr="005F2432" w14:paraId="61F46510" w14:textId="77777777" w:rsidTr="00D10905">
              <w:trPr>
                <w:trHeight w:val="210"/>
              </w:trPr>
              <w:tc>
                <w:tcPr>
                  <w:tcW w:w="1275" w:type="dxa"/>
                  <w:hideMark/>
                </w:tcPr>
                <w:p w14:paraId="57D4DD2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2017</w:t>
                  </w:r>
                </w:p>
              </w:tc>
              <w:tc>
                <w:tcPr>
                  <w:tcW w:w="1275" w:type="dxa"/>
                  <w:hideMark/>
                </w:tcPr>
                <w:p w14:paraId="1C3615F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5602</w:t>
                  </w:r>
                </w:p>
              </w:tc>
            </w:tr>
            <w:tr w:rsidR="005266E4" w:rsidRPr="005F2432" w14:paraId="4E3BBAA8" w14:textId="77777777" w:rsidTr="00D10905">
              <w:trPr>
                <w:trHeight w:val="210"/>
              </w:trPr>
              <w:tc>
                <w:tcPr>
                  <w:tcW w:w="1275" w:type="dxa"/>
                  <w:hideMark/>
                </w:tcPr>
                <w:p w14:paraId="77D5FE9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2016</w:t>
                  </w:r>
                </w:p>
              </w:tc>
              <w:tc>
                <w:tcPr>
                  <w:tcW w:w="1275" w:type="dxa"/>
                  <w:hideMark/>
                </w:tcPr>
                <w:p w14:paraId="6794B04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5299</w:t>
                  </w:r>
                </w:p>
              </w:tc>
            </w:tr>
            <w:tr w:rsidR="005266E4" w:rsidRPr="005F2432" w14:paraId="7DF50034" w14:textId="77777777" w:rsidTr="00D10905">
              <w:trPr>
                <w:trHeight w:val="210"/>
              </w:trPr>
              <w:tc>
                <w:tcPr>
                  <w:tcW w:w="1275" w:type="dxa"/>
                  <w:hideMark/>
                </w:tcPr>
                <w:p w14:paraId="6474AC9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2015</w:t>
                  </w:r>
                </w:p>
              </w:tc>
              <w:tc>
                <w:tcPr>
                  <w:tcW w:w="1275" w:type="dxa"/>
                  <w:hideMark/>
                </w:tcPr>
                <w:p w14:paraId="6B0D72A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5182</w:t>
                  </w:r>
                </w:p>
              </w:tc>
            </w:tr>
            <w:tr w:rsidR="005266E4" w:rsidRPr="005F2432" w14:paraId="6534DBB7" w14:textId="77777777" w:rsidTr="00D10905">
              <w:trPr>
                <w:trHeight w:val="210"/>
              </w:trPr>
              <w:tc>
                <w:tcPr>
                  <w:tcW w:w="1275" w:type="dxa"/>
                  <w:hideMark/>
                </w:tcPr>
                <w:p w14:paraId="3B15D54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2014</w:t>
                  </w:r>
                </w:p>
              </w:tc>
              <w:tc>
                <w:tcPr>
                  <w:tcW w:w="1275" w:type="dxa"/>
                  <w:hideMark/>
                </w:tcPr>
                <w:p w14:paraId="4FA417E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4582</w:t>
                  </w:r>
                </w:p>
              </w:tc>
            </w:tr>
            <w:tr w:rsidR="005266E4" w:rsidRPr="005F2432" w14:paraId="30F2FCDF" w14:textId="77777777" w:rsidTr="00D10905">
              <w:trPr>
                <w:trHeight w:val="210"/>
              </w:trPr>
              <w:tc>
                <w:tcPr>
                  <w:tcW w:w="1275" w:type="dxa"/>
                  <w:hideMark/>
                </w:tcPr>
                <w:p w14:paraId="37DDF88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2013</w:t>
                  </w:r>
                </w:p>
              </w:tc>
              <w:tc>
                <w:tcPr>
                  <w:tcW w:w="1275" w:type="dxa"/>
                  <w:hideMark/>
                </w:tcPr>
                <w:p w14:paraId="59947FA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4561</w:t>
                  </w:r>
                </w:p>
              </w:tc>
            </w:tr>
            <w:tr w:rsidR="005266E4" w:rsidRPr="005F2432" w14:paraId="39DD8005" w14:textId="77777777" w:rsidTr="00D10905">
              <w:trPr>
                <w:trHeight w:val="210"/>
              </w:trPr>
              <w:tc>
                <w:tcPr>
                  <w:tcW w:w="1275" w:type="dxa"/>
                  <w:hideMark/>
                </w:tcPr>
                <w:p w14:paraId="74DBB58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2012</w:t>
                  </w:r>
                </w:p>
              </w:tc>
              <w:tc>
                <w:tcPr>
                  <w:tcW w:w="1275" w:type="dxa"/>
                  <w:hideMark/>
                </w:tcPr>
                <w:p w14:paraId="2BCEDC1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3811</w:t>
                  </w:r>
                </w:p>
              </w:tc>
            </w:tr>
            <w:tr w:rsidR="005266E4" w:rsidRPr="005F2432" w14:paraId="11E7522E" w14:textId="77777777" w:rsidTr="00D10905">
              <w:trPr>
                <w:trHeight w:val="210"/>
              </w:trPr>
              <w:tc>
                <w:tcPr>
                  <w:tcW w:w="1275" w:type="dxa"/>
                  <w:hideMark/>
                </w:tcPr>
                <w:p w14:paraId="018525B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2011</w:t>
                  </w:r>
                </w:p>
              </w:tc>
              <w:tc>
                <w:tcPr>
                  <w:tcW w:w="1275" w:type="dxa"/>
                  <w:hideMark/>
                </w:tcPr>
                <w:p w14:paraId="6C04DEE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2564</w:t>
                  </w:r>
                </w:p>
              </w:tc>
            </w:tr>
          </w:tbl>
          <w:p w14:paraId="72487810" w14:textId="77777777" w:rsidR="005266E4" w:rsidRPr="005F2432" w:rsidRDefault="005266E4" w:rsidP="00D10905">
            <w:pPr>
              <w:spacing w:after="120"/>
              <w:jc w:val="both"/>
            </w:pPr>
          </w:p>
          <w:p w14:paraId="6132F758" w14:textId="77777777" w:rsidR="005266E4" w:rsidRPr="005F2432" w:rsidRDefault="005266E4" w:rsidP="00D10905">
            <w:pPr>
              <w:spacing w:after="120"/>
              <w:jc w:val="both"/>
              <w:rPr>
                <w:i/>
              </w:rPr>
            </w:pPr>
            <w:r w:rsidRPr="005F2432">
              <w:rPr>
                <w:i/>
              </w:rPr>
              <w:t xml:space="preserve"> </w:t>
            </w:r>
          </w:p>
          <w:p w14:paraId="7B47DCC8" w14:textId="77777777" w:rsidR="005266E4" w:rsidRPr="005F2432" w:rsidRDefault="005266E4" w:rsidP="00D10905">
            <w:pPr>
              <w:spacing w:after="120"/>
              <w:jc w:val="both"/>
            </w:pPr>
          </w:p>
          <w:p w14:paraId="0EEDE17D" w14:textId="37FAC707" w:rsidR="005266E4" w:rsidRPr="005F2432" w:rsidRDefault="005266E4" w:rsidP="00D10905">
            <w:pPr>
              <w:spacing w:after="120"/>
              <w:jc w:val="both"/>
            </w:pPr>
            <w:r w:rsidRPr="005F2432">
              <w:t xml:space="preserve">COP reports are submitted in 31 different languages. For the development of this indicator only reports available in English (17,896 or 48.23%), were included. A number of the English language files were corrupt or could not be converted into plain text format for analysis. The distribution of available English-language reports over time is presented in </w:t>
            </w:r>
            <w:r w:rsidRPr="005F2432">
              <w:fldChar w:fldCharType="begin"/>
            </w:r>
            <w:r w:rsidRPr="005F2432">
              <w:instrText xml:space="preserve"> REF _Ref11002757 \h </w:instrText>
            </w:r>
            <w:r w:rsidR="005F2432">
              <w:instrText xml:space="preserve"> \* MERGEFORMAT </w:instrText>
            </w:r>
            <w:r w:rsidRPr="005F2432">
              <w:fldChar w:fldCharType="separate"/>
            </w:r>
            <w:r w:rsidR="008E4C54" w:rsidRPr="005F2432">
              <w:t xml:space="preserve">Table </w:t>
            </w:r>
            <w:r w:rsidR="008E4C54">
              <w:rPr>
                <w:noProof/>
              </w:rPr>
              <w:t>31</w:t>
            </w:r>
            <w:r w:rsidRPr="005F2432">
              <w:fldChar w:fldCharType="end"/>
            </w:r>
            <w:r w:rsidRPr="005F2432">
              <w:t xml:space="preserve">. </w:t>
            </w:r>
          </w:p>
          <w:p w14:paraId="56F04390" w14:textId="35CBF62C" w:rsidR="005266E4" w:rsidRPr="005F2432" w:rsidRDefault="005266E4" w:rsidP="00D10905">
            <w:pPr>
              <w:pStyle w:val="Caption"/>
              <w:keepNext/>
            </w:pPr>
            <w:bookmarkStart w:id="461" w:name="_Ref11002757"/>
            <w:r w:rsidRPr="005F2432">
              <w:t xml:space="preserve">Table </w:t>
            </w:r>
            <w:r w:rsidRPr="005F2432">
              <w:fldChar w:fldCharType="begin"/>
            </w:r>
            <w:r w:rsidRPr="005F2432">
              <w:instrText xml:space="preserve"> SEQ Table \* ARABIC </w:instrText>
            </w:r>
            <w:r w:rsidRPr="005F2432">
              <w:fldChar w:fldCharType="separate"/>
            </w:r>
            <w:r w:rsidR="008E4C54">
              <w:rPr>
                <w:noProof/>
              </w:rPr>
              <w:t>31</w:t>
            </w:r>
            <w:r w:rsidRPr="005F2432">
              <w:rPr>
                <w:noProof/>
              </w:rPr>
              <w:fldChar w:fldCharType="end"/>
            </w:r>
            <w:bookmarkEnd w:id="461"/>
            <w:r w:rsidRPr="005F2432">
              <w:t>: English -language COP reports by year.</w:t>
            </w:r>
          </w:p>
          <w:tbl>
            <w:tblPr>
              <w:tblStyle w:val="TableGrid"/>
              <w:tblW w:w="0" w:type="auto"/>
              <w:tblLook w:val="04A0" w:firstRow="1" w:lastRow="0" w:firstColumn="1" w:lastColumn="0" w:noHBand="0" w:noVBand="1"/>
            </w:tblPr>
            <w:tblGrid>
              <w:gridCol w:w="1275"/>
              <w:gridCol w:w="1275"/>
            </w:tblGrid>
            <w:tr w:rsidR="005266E4" w:rsidRPr="005F2432" w14:paraId="0D736F1D" w14:textId="77777777" w:rsidTr="00D10905">
              <w:trPr>
                <w:trHeight w:val="435"/>
              </w:trPr>
              <w:tc>
                <w:tcPr>
                  <w:tcW w:w="1275" w:type="dxa"/>
                  <w:hideMark/>
                </w:tcPr>
                <w:p w14:paraId="5A5CCC4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Year</w:t>
                  </w:r>
                </w:p>
              </w:tc>
              <w:tc>
                <w:tcPr>
                  <w:tcW w:w="1275" w:type="dxa"/>
                  <w:hideMark/>
                </w:tcPr>
                <w:p w14:paraId="35154E8E"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Number of reports</w:t>
                  </w:r>
                </w:p>
              </w:tc>
            </w:tr>
            <w:tr w:rsidR="005266E4" w:rsidRPr="005F2432" w14:paraId="6B7BF238" w14:textId="77777777" w:rsidTr="00D10905">
              <w:trPr>
                <w:trHeight w:val="210"/>
              </w:trPr>
              <w:tc>
                <w:tcPr>
                  <w:tcW w:w="1275" w:type="dxa"/>
                  <w:hideMark/>
                </w:tcPr>
                <w:p w14:paraId="207A50A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2018</w:t>
                  </w:r>
                </w:p>
              </w:tc>
              <w:tc>
                <w:tcPr>
                  <w:tcW w:w="1275" w:type="dxa"/>
                  <w:hideMark/>
                </w:tcPr>
                <w:p w14:paraId="0F73E09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2670</w:t>
                  </w:r>
                </w:p>
              </w:tc>
            </w:tr>
            <w:tr w:rsidR="005266E4" w:rsidRPr="005F2432" w14:paraId="56C3F0BF" w14:textId="77777777" w:rsidTr="00D10905">
              <w:trPr>
                <w:trHeight w:val="210"/>
              </w:trPr>
              <w:tc>
                <w:tcPr>
                  <w:tcW w:w="1275" w:type="dxa"/>
                  <w:hideMark/>
                </w:tcPr>
                <w:p w14:paraId="0D0847B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2017</w:t>
                  </w:r>
                </w:p>
              </w:tc>
              <w:tc>
                <w:tcPr>
                  <w:tcW w:w="1275" w:type="dxa"/>
                  <w:hideMark/>
                </w:tcPr>
                <w:p w14:paraId="11B48E4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2662</w:t>
                  </w:r>
                </w:p>
              </w:tc>
            </w:tr>
            <w:tr w:rsidR="005266E4" w:rsidRPr="005F2432" w14:paraId="3A89B421" w14:textId="77777777" w:rsidTr="00D10905">
              <w:trPr>
                <w:trHeight w:val="210"/>
              </w:trPr>
              <w:tc>
                <w:tcPr>
                  <w:tcW w:w="1275" w:type="dxa"/>
                  <w:hideMark/>
                </w:tcPr>
                <w:p w14:paraId="35F7A1E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2016</w:t>
                  </w:r>
                </w:p>
              </w:tc>
              <w:tc>
                <w:tcPr>
                  <w:tcW w:w="1275" w:type="dxa"/>
                  <w:hideMark/>
                </w:tcPr>
                <w:p w14:paraId="780A346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2653</w:t>
                  </w:r>
                </w:p>
              </w:tc>
            </w:tr>
            <w:tr w:rsidR="005266E4" w:rsidRPr="005F2432" w14:paraId="2A7704C3" w14:textId="77777777" w:rsidTr="00D10905">
              <w:trPr>
                <w:trHeight w:val="210"/>
              </w:trPr>
              <w:tc>
                <w:tcPr>
                  <w:tcW w:w="1275" w:type="dxa"/>
                  <w:hideMark/>
                </w:tcPr>
                <w:p w14:paraId="4FD025F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2015</w:t>
                  </w:r>
                </w:p>
              </w:tc>
              <w:tc>
                <w:tcPr>
                  <w:tcW w:w="1275" w:type="dxa"/>
                  <w:hideMark/>
                </w:tcPr>
                <w:p w14:paraId="7F4C3AC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2452</w:t>
                  </w:r>
                </w:p>
              </w:tc>
            </w:tr>
            <w:tr w:rsidR="005266E4" w:rsidRPr="005F2432" w14:paraId="13DBD684" w14:textId="77777777" w:rsidTr="00D10905">
              <w:trPr>
                <w:trHeight w:val="210"/>
              </w:trPr>
              <w:tc>
                <w:tcPr>
                  <w:tcW w:w="1275" w:type="dxa"/>
                  <w:hideMark/>
                </w:tcPr>
                <w:p w14:paraId="32FE700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2014</w:t>
                  </w:r>
                </w:p>
              </w:tc>
              <w:tc>
                <w:tcPr>
                  <w:tcW w:w="1275" w:type="dxa"/>
                  <w:hideMark/>
                </w:tcPr>
                <w:p w14:paraId="661D79F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2261</w:t>
                  </w:r>
                </w:p>
              </w:tc>
            </w:tr>
            <w:tr w:rsidR="005266E4" w:rsidRPr="005F2432" w14:paraId="4D877E6B" w14:textId="77777777" w:rsidTr="00D10905">
              <w:trPr>
                <w:trHeight w:val="210"/>
              </w:trPr>
              <w:tc>
                <w:tcPr>
                  <w:tcW w:w="1275" w:type="dxa"/>
                  <w:hideMark/>
                </w:tcPr>
                <w:p w14:paraId="73C12FC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2013</w:t>
                  </w:r>
                </w:p>
              </w:tc>
              <w:tc>
                <w:tcPr>
                  <w:tcW w:w="1275" w:type="dxa"/>
                  <w:hideMark/>
                </w:tcPr>
                <w:p w14:paraId="5552335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2141</w:t>
                  </w:r>
                </w:p>
              </w:tc>
            </w:tr>
            <w:tr w:rsidR="005266E4" w:rsidRPr="005F2432" w14:paraId="6BF3811C" w14:textId="77777777" w:rsidTr="00D10905">
              <w:trPr>
                <w:trHeight w:val="210"/>
              </w:trPr>
              <w:tc>
                <w:tcPr>
                  <w:tcW w:w="1275" w:type="dxa"/>
                  <w:hideMark/>
                </w:tcPr>
                <w:p w14:paraId="6209C07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2012</w:t>
                  </w:r>
                </w:p>
              </w:tc>
              <w:tc>
                <w:tcPr>
                  <w:tcW w:w="1275" w:type="dxa"/>
                  <w:hideMark/>
                </w:tcPr>
                <w:p w14:paraId="2B2956C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1774</w:t>
                  </w:r>
                </w:p>
              </w:tc>
            </w:tr>
            <w:tr w:rsidR="005266E4" w:rsidRPr="005F2432" w14:paraId="408A86C9" w14:textId="77777777" w:rsidTr="00D10905">
              <w:trPr>
                <w:trHeight w:val="210"/>
              </w:trPr>
              <w:tc>
                <w:tcPr>
                  <w:tcW w:w="1275" w:type="dxa"/>
                  <w:hideMark/>
                </w:tcPr>
                <w:p w14:paraId="77AD076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2011</w:t>
                  </w:r>
                </w:p>
              </w:tc>
              <w:tc>
                <w:tcPr>
                  <w:tcW w:w="1275" w:type="dxa"/>
                  <w:hideMark/>
                </w:tcPr>
                <w:p w14:paraId="4402F55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1276</w:t>
                  </w:r>
                </w:p>
              </w:tc>
            </w:tr>
          </w:tbl>
          <w:p w14:paraId="1D619CBF" w14:textId="77777777" w:rsidR="005266E4" w:rsidRPr="005F2432" w:rsidRDefault="005266E4" w:rsidP="00D10905">
            <w:pPr>
              <w:spacing w:after="120"/>
              <w:jc w:val="both"/>
              <w:rPr>
                <w:i/>
              </w:rPr>
            </w:pPr>
          </w:p>
          <w:p w14:paraId="44C7090E" w14:textId="77777777" w:rsidR="005266E4" w:rsidRPr="005F2432" w:rsidRDefault="005266E4" w:rsidP="00D10905">
            <w:pPr>
              <w:spacing w:after="120"/>
              <w:jc w:val="both"/>
            </w:pPr>
            <w:r w:rsidRPr="005F2432">
              <w:t>These English language reports come from companies representing 132 countries,  with the top 10 being Denmark (1,360 reports), USA (1,226), France (1,057), UK (1,031), Sweden (890), Germany (815), Japan (746), India (615), Australia (460), Netherlands (452), and Switzerland (427).</w:t>
            </w:r>
          </w:p>
          <w:p w14:paraId="22B3245F" w14:textId="77777777" w:rsidR="005266E4" w:rsidRPr="005F2432" w:rsidRDefault="005266E4" w:rsidP="00D10905">
            <w:pPr>
              <w:spacing w:after="120"/>
              <w:jc w:val="both"/>
            </w:pPr>
            <w:r w:rsidRPr="005F2432">
              <w:t>There are only single COP report submissions before 2011, the sample of COP reports was limited to the period 2011-2018. These documents were pre-processed and prepared for the application of natural language processing by converting the reports to plain text format; removing punctuation and numbers; removing stopwords; regularising (lowercasing); and stemming.  All of the pre-processing was conducted using the Python NLTK toolkit.</w:t>
            </w:r>
          </w:p>
        </w:tc>
      </w:tr>
      <w:tr w:rsidR="005266E4" w:rsidRPr="005F2432" w14:paraId="7A2C90D5" w14:textId="77777777" w:rsidTr="00D10905">
        <w:tc>
          <w:tcPr>
            <w:tcW w:w="2689" w:type="dxa"/>
          </w:tcPr>
          <w:p w14:paraId="51DE797E" w14:textId="77777777" w:rsidR="005266E4" w:rsidRPr="005F2432" w:rsidRDefault="005266E4" w:rsidP="00D10905">
            <w:pPr>
              <w:rPr>
                <w:b/>
              </w:rPr>
            </w:pPr>
            <w:r w:rsidRPr="005F2432">
              <w:rPr>
                <w:b/>
              </w:rPr>
              <w:t>Caveats</w:t>
            </w:r>
          </w:p>
        </w:tc>
        <w:tc>
          <w:tcPr>
            <w:tcW w:w="6327" w:type="dxa"/>
          </w:tcPr>
          <w:p w14:paraId="5EE7B64E" w14:textId="77777777" w:rsidR="005266E4" w:rsidRPr="005F2432" w:rsidRDefault="005266E4" w:rsidP="00D10905">
            <w:pPr>
              <w:spacing w:after="120"/>
              <w:jc w:val="both"/>
            </w:pPr>
            <w:r w:rsidRPr="005F2432">
              <w:t xml:space="preserve">As noted above, only COP reports that were submitted in English were considered. This includes just under half of all available UN General Compact COP reports. </w:t>
            </w:r>
          </w:p>
          <w:p w14:paraId="7A49BEE0" w14:textId="77777777" w:rsidR="005266E4" w:rsidRPr="005F2432" w:rsidRDefault="005266E4" w:rsidP="00D10905">
            <w:r w:rsidRPr="005F2432">
              <w:t>This analysis here is based on a narrow range of search terms, which excludes reference to many of indirect links between climate change and health. Reports may also discuss indirect connections, such as the effect of climate change on agriculture, however, these are not included here. Therefore, the results present a somewhat conservative estimate of high corporate engagement with the intersection of climate change and health. Future work in this area will consider engagement with these indirect links, as well as providing additional forms of analysis.</w:t>
            </w:r>
          </w:p>
        </w:tc>
      </w:tr>
      <w:tr w:rsidR="005266E4" w:rsidRPr="005F2432" w14:paraId="33E8E901" w14:textId="77777777" w:rsidTr="00D10905">
        <w:tc>
          <w:tcPr>
            <w:tcW w:w="2689" w:type="dxa"/>
          </w:tcPr>
          <w:p w14:paraId="1ABD2628" w14:textId="77777777" w:rsidR="005266E4" w:rsidRPr="005F2432" w:rsidRDefault="005266E4" w:rsidP="00D10905">
            <w:pPr>
              <w:rPr>
                <w:b/>
              </w:rPr>
            </w:pPr>
            <w:r w:rsidRPr="005F2432">
              <w:rPr>
                <w:b/>
              </w:rPr>
              <w:t>Future Form of Indicator</w:t>
            </w:r>
          </w:p>
        </w:tc>
        <w:tc>
          <w:tcPr>
            <w:tcW w:w="6327" w:type="dxa"/>
          </w:tcPr>
          <w:p w14:paraId="656D79DC" w14:textId="77777777" w:rsidR="005266E4" w:rsidRPr="005F2432" w:rsidRDefault="005266E4" w:rsidP="00D10905">
            <w:r w:rsidRPr="005F2432">
              <w:t>In the future, this indicator will increase the number of reports analysed by translating our key search terms into several other key languages, and incorporating reports submitted in languages other than English into this sample. Translation of key terms into Spanish, Portuguese, and German has already been implemented in WG5. These translations will be used in next year’s report.</w:t>
            </w:r>
          </w:p>
        </w:tc>
      </w:tr>
      <w:tr w:rsidR="005266E4" w:rsidRPr="005F2432" w14:paraId="4FF17A33" w14:textId="77777777" w:rsidTr="00D10905">
        <w:tc>
          <w:tcPr>
            <w:tcW w:w="2689" w:type="dxa"/>
          </w:tcPr>
          <w:p w14:paraId="093F9D6A" w14:textId="77777777" w:rsidR="005266E4" w:rsidRPr="005F2432" w:rsidRDefault="005266E4" w:rsidP="00D10905">
            <w:pPr>
              <w:rPr>
                <w:b/>
              </w:rPr>
            </w:pPr>
            <w:r w:rsidRPr="005F2432">
              <w:rPr>
                <w:b/>
              </w:rPr>
              <w:t>Additional Information</w:t>
            </w:r>
          </w:p>
        </w:tc>
        <w:tc>
          <w:tcPr>
            <w:tcW w:w="6327" w:type="dxa"/>
          </w:tcPr>
          <w:p w14:paraId="3BA48C11" w14:textId="37467DB4" w:rsidR="000B5856" w:rsidRDefault="000B5856" w:rsidP="000B5856">
            <w:pPr>
              <w:keepNext/>
              <w:spacing w:after="120"/>
              <w:rPr>
                <w:ins w:id="462" w:author="Author"/>
              </w:rPr>
            </w:pPr>
            <w:ins w:id="463" w:author="Author">
              <w:r>
                <w:fldChar w:fldCharType="begin"/>
              </w:r>
              <w:r>
                <w:instrText xml:space="preserve"> REF _Ref8261001 \h </w:instrText>
              </w:r>
            </w:ins>
            <w:r>
              <w:fldChar w:fldCharType="separate"/>
            </w:r>
            <w:ins w:id="464" w:author="Author">
              <w:r w:rsidRPr="008D09E4">
                <w:t xml:space="preserve">Figure </w:t>
              </w:r>
              <w:r>
                <w:rPr>
                  <w:noProof/>
                </w:rPr>
                <w:t>39</w:t>
              </w:r>
              <w:r>
                <w:fldChar w:fldCharType="end"/>
              </w:r>
              <w:r>
                <w:t xml:space="preserve"> presents the proportion of healthcare equipment and services companies referring to climate change, health, and the intersection in CP reports from 2011 to 2018</w:t>
              </w:r>
              <w:r w:rsidR="00562008">
                <w:t>, with only 12% of companies making reference to both in 2018.</w:t>
              </w:r>
            </w:ins>
          </w:p>
          <w:p w14:paraId="1B291DEB" w14:textId="4FCB0C52" w:rsidR="000B5856" w:rsidRPr="008D09E4" w:rsidRDefault="000B5856" w:rsidP="000B5856">
            <w:pPr>
              <w:keepNext/>
              <w:spacing w:after="120"/>
              <w:rPr>
                <w:ins w:id="465" w:author="Author"/>
              </w:rPr>
            </w:pPr>
            <w:ins w:id="466" w:author="Author">
              <w:r w:rsidRPr="008D09E4">
                <w:rPr>
                  <w:rFonts w:cstheme="minorHAnsi"/>
                  <w:noProof/>
                </w:rPr>
                <w:drawing>
                  <wp:inline distT="0" distB="0" distL="0" distR="0" wp14:anchorId="69F95261" wp14:editId="30C34F6E">
                    <wp:extent cx="4800600" cy="1716221"/>
                    <wp:effectExtent l="0" t="0" r="0" b="0"/>
                    <wp:docPr id="197" name="Picture 197" descr="/var/folders/6s/nnhvb5tn2qs1ht1rf8kd577r0000gn/T/com.microsoft.Word/Content.MSO/3207B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6s/nnhvb5tn2qs1ht1rf8kd577r0000gn/T/com.microsoft.Word/Content.MSO/3207B6E9.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21587" cy="1723724"/>
                            </a:xfrm>
                            <a:prstGeom prst="rect">
                              <a:avLst/>
                            </a:prstGeom>
                            <a:noFill/>
                            <a:ln>
                              <a:noFill/>
                            </a:ln>
                          </pic:spPr>
                        </pic:pic>
                      </a:graphicData>
                    </a:graphic>
                  </wp:inline>
                </w:drawing>
              </w:r>
            </w:ins>
          </w:p>
          <w:p w14:paraId="136D7A4B" w14:textId="77777777" w:rsidR="000B5856" w:rsidRPr="008D09E4" w:rsidRDefault="000B5856" w:rsidP="000B5856">
            <w:pPr>
              <w:pStyle w:val="Caption"/>
              <w:rPr>
                <w:ins w:id="467" w:author="Author"/>
              </w:rPr>
            </w:pPr>
            <w:bookmarkStart w:id="468" w:name="_Ref8261001"/>
            <w:bookmarkStart w:id="469" w:name="_Toc8294207"/>
            <w:bookmarkStart w:id="470" w:name="_Toc15587726"/>
            <w:bookmarkStart w:id="471" w:name="_Ref15635726"/>
            <w:ins w:id="472" w:author="Author">
              <w:r w:rsidRPr="008D09E4">
                <w:t xml:space="preserve">Figure </w:t>
              </w:r>
              <w:r>
                <w:fldChar w:fldCharType="begin"/>
              </w:r>
              <w:r>
                <w:instrText xml:space="preserve"> SEQ Figure \* ARABIC </w:instrText>
              </w:r>
              <w:r>
                <w:fldChar w:fldCharType="separate"/>
              </w:r>
              <w:r>
                <w:rPr>
                  <w:noProof/>
                </w:rPr>
                <w:t>39</w:t>
              </w:r>
              <w:r>
                <w:rPr>
                  <w:noProof/>
                </w:rPr>
                <w:fldChar w:fldCharType="end"/>
              </w:r>
              <w:bookmarkEnd w:id="468"/>
              <w:r w:rsidRPr="008D09E4">
                <w:t>: Proportion of healthcare sector companies referring to climate change, health, and the intersection of health and climate change in CP reports, 2011-2018</w:t>
              </w:r>
              <w:bookmarkEnd w:id="469"/>
              <w:bookmarkEnd w:id="470"/>
              <w:bookmarkEnd w:id="471"/>
            </w:ins>
          </w:p>
          <w:p w14:paraId="68869B03" w14:textId="5602B445" w:rsidR="005266E4" w:rsidRPr="005F2432" w:rsidRDefault="005266E4" w:rsidP="00D10905">
            <w:pPr>
              <w:spacing w:after="120"/>
              <w:jc w:val="both"/>
            </w:pPr>
            <w:r w:rsidRPr="005F2432">
              <w:t xml:space="preserve">Some additional findings and breakdowns are presented in this section. </w:t>
            </w:r>
            <w:r w:rsidRPr="005F2432">
              <w:fldChar w:fldCharType="begin"/>
            </w:r>
            <w:r w:rsidRPr="005F2432">
              <w:instrText xml:space="preserve"> REF _Ref11003134 \h </w:instrText>
            </w:r>
            <w:r w:rsidR="005F2432">
              <w:instrText xml:space="preserve"> \* MERGEFORMAT </w:instrText>
            </w:r>
            <w:r w:rsidRPr="005F2432">
              <w:fldChar w:fldCharType="separate"/>
            </w:r>
            <w:r w:rsidR="008E4C54" w:rsidRPr="005F2432">
              <w:t xml:space="preserve">Figure </w:t>
            </w:r>
            <w:r w:rsidR="008E4C54">
              <w:rPr>
                <w:noProof/>
              </w:rPr>
              <w:t>57</w:t>
            </w:r>
            <w:r w:rsidRPr="005F2432">
              <w:fldChar w:fldCharType="end"/>
            </w:r>
            <w:r w:rsidRPr="005F2432">
              <w:t xml:space="preserve"> presents the total number of references to climate change, health, and the intersection of climate change and health across all of the COP reports (and all sectors). As noted in the main report, there are low and fairly constant levels of engagement with the climate change-health linkages. </w:t>
            </w:r>
          </w:p>
          <w:p w14:paraId="0EF5A214" w14:textId="77777777" w:rsidR="005266E4" w:rsidRPr="005F2432" w:rsidRDefault="005266E4" w:rsidP="00D10905">
            <w:pPr>
              <w:spacing w:after="120"/>
              <w:jc w:val="both"/>
            </w:pPr>
          </w:p>
          <w:p w14:paraId="00578088" w14:textId="77777777" w:rsidR="005266E4" w:rsidRPr="005F2432" w:rsidRDefault="005266E4" w:rsidP="00D10905">
            <w:pPr>
              <w:keepNext/>
              <w:spacing w:after="120"/>
              <w:jc w:val="both"/>
            </w:pPr>
            <w:r w:rsidRPr="005F2432">
              <w:rPr>
                <w:noProof/>
                <w:lang w:eastAsia="en-GB"/>
              </w:rPr>
              <w:drawing>
                <wp:inline distT="0" distB="0" distL="0" distR="0" wp14:anchorId="0812BA4D" wp14:editId="5181D298">
                  <wp:extent cx="4642460" cy="1623317"/>
                  <wp:effectExtent l="0" t="0" r="0" b="0"/>
                  <wp:docPr id="129" name="Picture 129" descr="/var/folders/6s/nnhvb5tn2qs1ht1rf8kd577r0000gn/T/com.microsoft.Word/Content.MSO/BC9C5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s/nnhvb5tn2qs1ht1rf8kd577r0000gn/T/com.microsoft.Word/Content.MSO/BC9C5253.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70568" cy="1633146"/>
                          </a:xfrm>
                          <a:prstGeom prst="rect">
                            <a:avLst/>
                          </a:prstGeom>
                          <a:noFill/>
                          <a:ln>
                            <a:noFill/>
                          </a:ln>
                        </pic:spPr>
                      </pic:pic>
                    </a:graphicData>
                  </a:graphic>
                </wp:inline>
              </w:drawing>
            </w:r>
          </w:p>
          <w:p w14:paraId="37EA9BC7" w14:textId="40CB850A" w:rsidR="005266E4" w:rsidRPr="005F2432" w:rsidRDefault="005266E4" w:rsidP="00D10905">
            <w:pPr>
              <w:pStyle w:val="Caption"/>
              <w:jc w:val="both"/>
            </w:pPr>
            <w:bookmarkStart w:id="473" w:name="_Ref11003134"/>
            <w:r w:rsidRPr="005F2432">
              <w:t xml:space="preserve">Figure </w:t>
            </w:r>
            <w:r w:rsidRPr="005F2432">
              <w:fldChar w:fldCharType="begin"/>
            </w:r>
            <w:r w:rsidRPr="005F2432">
              <w:instrText xml:space="preserve"> SEQ Figure \* ARABIC </w:instrText>
            </w:r>
            <w:r w:rsidRPr="005F2432">
              <w:fldChar w:fldCharType="separate"/>
            </w:r>
            <w:ins w:id="474" w:author="Author">
              <w:r w:rsidR="00B11AAE">
                <w:rPr>
                  <w:noProof/>
                </w:rPr>
                <w:t>64</w:t>
              </w:r>
            </w:ins>
            <w:del w:id="475" w:author="Author">
              <w:r w:rsidR="008E4C54" w:rsidDel="00B11AAE">
                <w:rPr>
                  <w:noProof/>
                </w:rPr>
                <w:delText>57</w:delText>
              </w:r>
            </w:del>
            <w:r w:rsidRPr="005F2432">
              <w:rPr>
                <w:noProof/>
              </w:rPr>
              <w:fldChar w:fldCharType="end"/>
            </w:r>
            <w:bookmarkEnd w:id="473"/>
            <w:r w:rsidRPr="005F2432">
              <w:t>: Total references to climate change, health, and the intersection of climate change and health across all COP reports, 2011-2018.</w:t>
            </w:r>
          </w:p>
          <w:p w14:paraId="3E66E7E1" w14:textId="77777777" w:rsidR="005266E4" w:rsidRPr="005F2432" w:rsidRDefault="005266E4" w:rsidP="00D10905">
            <w:pPr>
              <w:spacing w:after="120"/>
              <w:jc w:val="both"/>
              <w:rPr>
                <w:i/>
              </w:rPr>
            </w:pPr>
          </w:p>
          <w:p w14:paraId="0CDA68A6" w14:textId="77777777" w:rsidR="005266E4" w:rsidRPr="005F2432" w:rsidRDefault="005266E4" w:rsidP="00D10905">
            <w:pPr>
              <w:spacing w:after="120"/>
              <w:jc w:val="both"/>
            </w:pPr>
          </w:p>
          <w:p w14:paraId="31ED6DD7" w14:textId="44C7730B" w:rsidR="005266E4" w:rsidRPr="005F2432" w:rsidRDefault="005266E4" w:rsidP="00D10905">
            <w:pPr>
              <w:spacing w:after="120"/>
              <w:jc w:val="both"/>
            </w:pPr>
            <w:r w:rsidRPr="005F2432">
              <w:fldChar w:fldCharType="begin"/>
            </w:r>
            <w:r w:rsidRPr="005F2432">
              <w:instrText xml:space="preserve"> REF _Ref11010025 \h </w:instrText>
            </w:r>
            <w:r w:rsidR="005F2432">
              <w:instrText xml:space="preserve"> \* MERGEFORMAT </w:instrText>
            </w:r>
            <w:r w:rsidRPr="005F2432">
              <w:fldChar w:fldCharType="separate"/>
            </w:r>
            <w:r w:rsidR="008E4C54" w:rsidRPr="005F2432">
              <w:t xml:space="preserve">Figure </w:t>
            </w:r>
            <w:r w:rsidR="008E4C54">
              <w:rPr>
                <w:noProof/>
              </w:rPr>
              <w:t>58</w:t>
            </w:r>
            <w:r w:rsidRPr="005F2432">
              <w:fldChar w:fldCharType="end"/>
            </w:r>
            <w:r w:rsidRPr="005F2432">
              <w:t xml:space="preserve"> presents the total references with the intersection of climate change and health to better show any trends occurring in engagement. The figure shows that there while total references may still be quite low, there has been an increase in engagement with the climate change-health linkages, particularly since 2015. </w:t>
            </w:r>
          </w:p>
          <w:p w14:paraId="7C9B9A28" w14:textId="77777777" w:rsidR="005266E4" w:rsidRPr="005F2432" w:rsidRDefault="005266E4" w:rsidP="00D10905">
            <w:pPr>
              <w:spacing w:after="120"/>
              <w:jc w:val="both"/>
            </w:pPr>
          </w:p>
          <w:p w14:paraId="7875F48D" w14:textId="77777777" w:rsidR="005266E4" w:rsidRPr="005F2432" w:rsidRDefault="005266E4" w:rsidP="00D10905">
            <w:pPr>
              <w:keepNext/>
              <w:spacing w:after="120"/>
              <w:jc w:val="both"/>
            </w:pPr>
            <w:r w:rsidRPr="005F2432">
              <w:rPr>
                <w:noProof/>
                <w:lang w:eastAsia="en-GB"/>
              </w:rPr>
              <w:drawing>
                <wp:inline distT="0" distB="0" distL="0" distR="0" wp14:anchorId="7C78FB04" wp14:editId="4842B493">
                  <wp:extent cx="4641850" cy="1633911"/>
                  <wp:effectExtent l="0" t="0" r="0" b="0"/>
                  <wp:docPr id="130" name="Picture 130" descr="/var/folders/6s/nnhvb5tn2qs1ht1rf8kd577r0000gn/T/com.microsoft.Word/Content.MSO/7DA95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s/nnhvb5tn2qs1ht1rf8kd577r0000gn/T/com.microsoft.Word/Content.MSO/7DA9534F.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62416" cy="1641150"/>
                          </a:xfrm>
                          <a:prstGeom prst="rect">
                            <a:avLst/>
                          </a:prstGeom>
                          <a:noFill/>
                          <a:ln>
                            <a:noFill/>
                          </a:ln>
                        </pic:spPr>
                      </pic:pic>
                    </a:graphicData>
                  </a:graphic>
                </wp:inline>
              </w:drawing>
            </w:r>
          </w:p>
          <w:p w14:paraId="6033C785" w14:textId="180696DB" w:rsidR="005266E4" w:rsidRPr="005F2432" w:rsidRDefault="005266E4" w:rsidP="00D10905">
            <w:pPr>
              <w:pStyle w:val="Caption"/>
              <w:jc w:val="both"/>
            </w:pPr>
            <w:bookmarkStart w:id="476" w:name="_Ref11010025"/>
            <w:r w:rsidRPr="005F2432">
              <w:t xml:space="preserve">Figure </w:t>
            </w:r>
            <w:r w:rsidRPr="005F2432">
              <w:fldChar w:fldCharType="begin"/>
            </w:r>
            <w:r w:rsidRPr="005F2432">
              <w:instrText xml:space="preserve"> SEQ Figure \* ARABIC </w:instrText>
            </w:r>
            <w:r w:rsidRPr="005F2432">
              <w:fldChar w:fldCharType="separate"/>
            </w:r>
            <w:ins w:id="477" w:author="Author">
              <w:r w:rsidR="00B11AAE">
                <w:rPr>
                  <w:noProof/>
                </w:rPr>
                <w:t>65</w:t>
              </w:r>
            </w:ins>
            <w:del w:id="478" w:author="Author">
              <w:r w:rsidR="008E4C54" w:rsidDel="00B11AAE">
                <w:rPr>
                  <w:noProof/>
                </w:rPr>
                <w:delText>58</w:delText>
              </w:r>
            </w:del>
            <w:r w:rsidRPr="005F2432">
              <w:rPr>
                <w:noProof/>
              </w:rPr>
              <w:fldChar w:fldCharType="end"/>
            </w:r>
            <w:bookmarkEnd w:id="476"/>
            <w:r w:rsidRPr="005F2432">
              <w:t>: Total references to the intersection of climate change and health across all COP reports, 2011-2018.</w:t>
            </w:r>
          </w:p>
          <w:p w14:paraId="3D7A34B9" w14:textId="77777777" w:rsidR="005266E4" w:rsidRPr="005F2432" w:rsidRDefault="005266E4" w:rsidP="00D10905">
            <w:pPr>
              <w:spacing w:after="120"/>
              <w:jc w:val="both"/>
              <w:rPr>
                <w:i/>
              </w:rPr>
            </w:pPr>
          </w:p>
          <w:p w14:paraId="14457D45" w14:textId="77777777" w:rsidR="005266E4" w:rsidRPr="005F2432" w:rsidRDefault="005266E4" w:rsidP="00D10905">
            <w:pPr>
              <w:spacing w:after="120"/>
              <w:jc w:val="both"/>
            </w:pPr>
          </w:p>
          <w:p w14:paraId="48E36E4C" w14:textId="13925C15" w:rsidR="005266E4" w:rsidRPr="005F2432" w:rsidRDefault="005266E4" w:rsidP="00D10905">
            <w:pPr>
              <w:spacing w:after="120"/>
              <w:jc w:val="both"/>
            </w:pPr>
            <w:r w:rsidRPr="005F2432">
              <w:fldChar w:fldCharType="begin"/>
            </w:r>
            <w:r w:rsidRPr="005F2432">
              <w:instrText xml:space="preserve"> REF _Ref11010110 \h </w:instrText>
            </w:r>
            <w:r w:rsidR="005F2432">
              <w:instrText xml:space="preserve"> \* MERGEFORMAT </w:instrText>
            </w:r>
            <w:r w:rsidRPr="005F2432">
              <w:fldChar w:fldCharType="separate"/>
            </w:r>
            <w:r w:rsidR="008E4C54" w:rsidRPr="005F2432">
              <w:t xml:space="preserve">Figure </w:t>
            </w:r>
            <w:r w:rsidR="008E4C54">
              <w:rPr>
                <w:noProof/>
              </w:rPr>
              <w:t>59</w:t>
            </w:r>
            <w:r w:rsidRPr="005F2432">
              <w:fldChar w:fldCharType="end"/>
            </w:r>
            <w:r w:rsidRPr="005F2432">
              <w:t xml:space="preserve"> shows that the total proportion of COP reports that refer to climate change, health, and the intersection of climate change and health. The report shows that engagement with climate change and health are generally much higher than with the intersection. Around 60% of all COP reports refer to climate change in 2018, while approximately 45% of all reports refer to health in 2018. In contrast only 15% of reports refer to the intersection of climate change and health in 2018. The figure shows that there has been a very slight increase in the level of engagement across all three issues, however, the increase in engagement with the climate change-health intersection is far less pronounced than when we consider total references. </w:t>
            </w:r>
          </w:p>
          <w:p w14:paraId="580B3638" w14:textId="77777777" w:rsidR="005266E4" w:rsidRPr="005F2432" w:rsidRDefault="005266E4" w:rsidP="00D10905">
            <w:pPr>
              <w:keepNext/>
              <w:spacing w:after="120"/>
              <w:jc w:val="both"/>
            </w:pPr>
            <w:r w:rsidRPr="005F2432">
              <w:rPr>
                <w:noProof/>
                <w:lang w:eastAsia="en-GB"/>
              </w:rPr>
              <w:drawing>
                <wp:inline distT="0" distB="0" distL="0" distR="0" wp14:anchorId="42164970" wp14:editId="6C0C25F3">
                  <wp:extent cx="4626944" cy="1654139"/>
                  <wp:effectExtent l="0" t="0" r="0" b="0"/>
                  <wp:docPr id="131" name="Picture 131" descr="/var/folders/6s/nnhvb5tn2qs1ht1rf8kd577r0000gn/T/com.microsoft.Word/Content.MSO/E5064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6s/nnhvb5tn2qs1ht1rf8kd577r0000gn/T/com.microsoft.Word/Content.MSO/E506460B.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62509" cy="1666854"/>
                          </a:xfrm>
                          <a:prstGeom prst="rect">
                            <a:avLst/>
                          </a:prstGeom>
                          <a:noFill/>
                          <a:ln>
                            <a:noFill/>
                          </a:ln>
                        </pic:spPr>
                      </pic:pic>
                    </a:graphicData>
                  </a:graphic>
                </wp:inline>
              </w:drawing>
            </w:r>
          </w:p>
          <w:p w14:paraId="412BEFAA" w14:textId="6D3D1AD4" w:rsidR="005266E4" w:rsidRPr="005F2432" w:rsidRDefault="005266E4" w:rsidP="00D10905">
            <w:pPr>
              <w:pStyle w:val="Caption"/>
              <w:jc w:val="both"/>
            </w:pPr>
            <w:bookmarkStart w:id="479" w:name="_Ref11010110"/>
            <w:r w:rsidRPr="005F2432">
              <w:t xml:space="preserve">Figure </w:t>
            </w:r>
            <w:r w:rsidRPr="005F2432">
              <w:fldChar w:fldCharType="begin"/>
            </w:r>
            <w:r w:rsidRPr="005F2432">
              <w:instrText xml:space="preserve"> SEQ Figure \* ARABIC </w:instrText>
            </w:r>
            <w:r w:rsidRPr="005F2432">
              <w:fldChar w:fldCharType="separate"/>
            </w:r>
            <w:ins w:id="480" w:author="Author">
              <w:r w:rsidR="00B11AAE">
                <w:rPr>
                  <w:noProof/>
                </w:rPr>
                <w:t>66</w:t>
              </w:r>
            </w:ins>
            <w:del w:id="481" w:author="Author">
              <w:r w:rsidR="008E4C54" w:rsidDel="00B11AAE">
                <w:rPr>
                  <w:noProof/>
                </w:rPr>
                <w:delText>59</w:delText>
              </w:r>
            </w:del>
            <w:r w:rsidRPr="005F2432">
              <w:rPr>
                <w:noProof/>
              </w:rPr>
              <w:fldChar w:fldCharType="end"/>
            </w:r>
            <w:bookmarkEnd w:id="479"/>
            <w:r w:rsidRPr="005F2432">
              <w:t>: Proportion of COP reports referring to climate change, health, and the intersection of climate change and health, 2011-2018.</w:t>
            </w:r>
          </w:p>
          <w:p w14:paraId="4D96271F" w14:textId="77777777" w:rsidR="005266E4" w:rsidRPr="005F2432" w:rsidRDefault="005266E4" w:rsidP="00D10905">
            <w:pPr>
              <w:spacing w:after="120"/>
              <w:jc w:val="both"/>
            </w:pPr>
          </w:p>
          <w:p w14:paraId="1467AC5A" w14:textId="60A27A71" w:rsidR="005266E4" w:rsidRPr="005F2432" w:rsidRDefault="005266E4" w:rsidP="00D10905">
            <w:pPr>
              <w:spacing w:after="120"/>
              <w:jc w:val="both"/>
            </w:pPr>
            <w:r w:rsidRPr="005F2432">
              <w:t xml:space="preserve">Engagement with climate change and health in the UN Global Compact COP reports by WHO region was also considered. </w:t>
            </w:r>
            <w:r w:rsidRPr="005F2432">
              <w:fldChar w:fldCharType="begin"/>
            </w:r>
            <w:r w:rsidRPr="005F2432">
              <w:instrText xml:space="preserve"> REF _Ref11010406 \h </w:instrText>
            </w:r>
            <w:r w:rsidR="005F2432">
              <w:instrText xml:space="preserve"> \* MERGEFORMAT </w:instrText>
            </w:r>
            <w:r w:rsidRPr="005F2432">
              <w:fldChar w:fldCharType="separate"/>
            </w:r>
            <w:r w:rsidR="008E4C54" w:rsidRPr="005F2432">
              <w:t xml:space="preserve">Figure </w:t>
            </w:r>
            <w:r w:rsidR="008E4C54">
              <w:rPr>
                <w:noProof/>
              </w:rPr>
              <w:t>60</w:t>
            </w:r>
            <w:r w:rsidRPr="005F2432">
              <w:fldChar w:fldCharType="end"/>
            </w:r>
            <w:r w:rsidRPr="005F2432">
              <w:t xml:space="preserve"> shows the total number of references to the climate change-health intersection based on which of the WHO regions a company is based on, and </w:t>
            </w:r>
            <w:r w:rsidRPr="005F2432">
              <w:fldChar w:fldCharType="begin"/>
            </w:r>
            <w:r w:rsidRPr="005F2432">
              <w:instrText xml:space="preserve"> REF _Ref11010455 \h </w:instrText>
            </w:r>
            <w:r w:rsidR="005F2432">
              <w:instrText xml:space="preserve"> \* MERGEFORMAT </w:instrText>
            </w:r>
            <w:r w:rsidRPr="005F2432">
              <w:fldChar w:fldCharType="separate"/>
            </w:r>
            <w:r w:rsidR="008E4C54" w:rsidRPr="005F2432">
              <w:t xml:space="preserve">Figure </w:t>
            </w:r>
            <w:r w:rsidR="008E4C54">
              <w:rPr>
                <w:noProof/>
              </w:rPr>
              <w:t>61</w:t>
            </w:r>
            <w:r w:rsidRPr="005F2432">
              <w:fldChar w:fldCharType="end"/>
            </w:r>
            <w:r w:rsidRPr="005F2432">
              <w:t xml:space="preserve"> shows the proportion of companies based in the different WHO regions that refer to the health impacts of climate change in their annual COP report.</w:t>
            </w:r>
          </w:p>
          <w:p w14:paraId="684BB53C" w14:textId="77777777" w:rsidR="005266E4" w:rsidRPr="005F2432" w:rsidRDefault="005266E4" w:rsidP="00D10905">
            <w:pPr>
              <w:spacing w:after="120"/>
              <w:jc w:val="both"/>
            </w:pPr>
          </w:p>
          <w:p w14:paraId="3B74B602" w14:textId="77777777" w:rsidR="005266E4" w:rsidRPr="005F2432" w:rsidRDefault="005266E4" w:rsidP="00D10905">
            <w:pPr>
              <w:keepNext/>
              <w:spacing w:after="120"/>
              <w:jc w:val="both"/>
            </w:pPr>
            <w:r w:rsidRPr="005F2432">
              <w:rPr>
                <w:noProof/>
                <w:lang w:eastAsia="en-GB"/>
              </w:rPr>
              <w:drawing>
                <wp:inline distT="0" distB="0" distL="0" distR="0" wp14:anchorId="2918DA6F" wp14:editId="3980913E">
                  <wp:extent cx="4629304" cy="1643865"/>
                  <wp:effectExtent l="0" t="0" r="0" b="0"/>
                  <wp:docPr id="132" name="Picture 132" descr="/var/folders/6s/nnhvb5tn2qs1ht1rf8kd577r0000gn/T/com.microsoft.Word/Content.MSO/2119C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6s/nnhvb5tn2qs1ht1rf8kd577r0000gn/T/com.microsoft.Word/Content.MSO/2119C935.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56369" cy="1653476"/>
                          </a:xfrm>
                          <a:prstGeom prst="rect">
                            <a:avLst/>
                          </a:prstGeom>
                          <a:noFill/>
                          <a:ln>
                            <a:noFill/>
                          </a:ln>
                        </pic:spPr>
                      </pic:pic>
                    </a:graphicData>
                  </a:graphic>
                </wp:inline>
              </w:drawing>
            </w:r>
          </w:p>
          <w:p w14:paraId="07774432" w14:textId="2007A529" w:rsidR="005266E4" w:rsidRPr="005F2432" w:rsidRDefault="005266E4" w:rsidP="00D10905">
            <w:pPr>
              <w:pStyle w:val="Caption"/>
              <w:jc w:val="both"/>
            </w:pPr>
            <w:bookmarkStart w:id="482" w:name="_Ref11010406"/>
            <w:r w:rsidRPr="005F2432">
              <w:t xml:space="preserve">Figure </w:t>
            </w:r>
            <w:r w:rsidRPr="005F2432">
              <w:fldChar w:fldCharType="begin"/>
            </w:r>
            <w:r w:rsidRPr="005F2432">
              <w:instrText xml:space="preserve"> SEQ Figure \* ARABIC </w:instrText>
            </w:r>
            <w:r w:rsidRPr="005F2432">
              <w:fldChar w:fldCharType="separate"/>
            </w:r>
            <w:ins w:id="483" w:author="Author">
              <w:r w:rsidR="00B11AAE">
                <w:rPr>
                  <w:noProof/>
                </w:rPr>
                <w:t>67</w:t>
              </w:r>
            </w:ins>
            <w:del w:id="484" w:author="Author">
              <w:r w:rsidR="008E4C54" w:rsidDel="00B11AAE">
                <w:rPr>
                  <w:noProof/>
                </w:rPr>
                <w:delText>60</w:delText>
              </w:r>
            </w:del>
            <w:r w:rsidRPr="005F2432">
              <w:rPr>
                <w:noProof/>
              </w:rPr>
              <w:fldChar w:fldCharType="end"/>
            </w:r>
            <w:bookmarkEnd w:id="482"/>
            <w:r w:rsidRPr="005F2432">
              <w:t>: Total references with the intersection of climate change and health by WHO region, 2011-2018.</w:t>
            </w:r>
          </w:p>
          <w:p w14:paraId="057FE100" w14:textId="77777777" w:rsidR="005266E4" w:rsidRPr="005F2432" w:rsidRDefault="005266E4" w:rsidP="00D10905">
            <w:pPr>
              <w:spacing w:after="120"/>
              <w:jc w:val="both"/>
              <w:rPr>
                <w:i/>
              </w:rPr>
            </w:pPr>
          </w:p>
          <w:p w14:paraId="15E75E45" w14:textId="77777777" w:rsidR="005266E4" w:rsidRPr="005F2432" w:rsidRDefault="005266E4" w:rsidP="00D10905">
            <w:pPr>
              <w:keepNext/>
              <w:spacing w:after="120"/>
              <w:jc w:val="both"/>
            </w:pPr>
            <w:r w:rsidRPr="005F2432">
              <w:rPr>
                <w:noProof/>
                <w:lang w:eastAsia="en-GB"/>
              </w:rPr>
              <w:drawing>
                <wp:inline distT="0" distB="0" distL="0" distR="0" wp14:anchorId="1450C4DA" wp14:editId="799CA40D">
                  <wp:extent cx="4643919" cy="1660208"/>
                  <wp:effectExtent l="0" t="0" r="4445" b="0"/>
                  <wp:docPr id="133" name="Picture 133" descr="/var/folders/6s/nnhvb5tn2qs1ht1rf8kd577r0000gn/T/com.microsoft.Word/Content.MSO/C1D19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6s/nnhvb5tn2qs1ht1rf8kd577r0000gn/T/com.microsoft.Word/Content.MSO/C1D19751.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60792" cy="1666240"/>
                          </a:xfrm>
                          <a:prstGeom prst="rect">
                            <a:avLst/>
                          </a:prstGeom>
                          <a:noFill/>
                          <a:ln>
                            <a:noFill/>
                          </a:ln>
                        </pic:spPr>
                      </pic:pic>
                    </a:graphicData>
                  </a:graphic>
                </wp:inline>
              </w:drawing>
            </w:r>
          </w:p>
          <w:p w14:paraId="6818496B" w14:textId="23C4C912" w:rsidR="005266E4" w:rsidRPr="005F2432" w:rsidRDefault="005266E4" w:rsidP="00D10905">
            <w:pPr>
              <w:pStyle w:val="Caption"/>
              <w:jc w:val="both"/>
            </w:pPr>
            <w:bookmarkStart w:id="485" w:name="_Ref11010455"/>
            <w:r w:rsidRPr="005F2432">
              <w:t xml:space="preserve">Figure </w:t>
            </w:r>
            <w:r w:rsidRPr="005F2432">
              <w:fldChar w:fldCharType="begin"/>
            </w:r>
            <w:r w:rsidRPr="005F2432">
              <w:instrText xml:space="preserve"> SEQ Figure \* ARABIC </w:instrText>
            </w:r>
            <w:r w:rsidRPr="005F2432">
              <w:fldChar w:fldCharType="separate"/>
            </w:r>
            <w:ins w:id="486" w:author="Author">
              <w:r w:rsidR="00B11AAE">
                <w:rPr>
                  <w:noProof/>
                </w:rPr>
                <w:t>68</w:t>
              </w:r>
            </w:ins>
            <w:del w:id="487" w:author="Author">
              <w:r w:rsidR="008E4C54" w:rsidDel="00B11AAE">
                <w:rPr>
                  <w:noProof/>
                </w:rPr>
                <w:delText>61</w:delText>
              </w:r>
            </w:del>
            <w:r w:rsidRPr="005F2432">
              <w:rPr>
                <w:noProof/>
              </w:rPr>
              <w:fldChar w:fldCharType="end"/>
            </w:r>
            <w:bookmarkEnd w:id="485"/>
            <w:r w:rsidRPr="005F2432">
              <w:t>: Proportion of companies referring to intersection of health and climate change by WHO region, 2011-2018.</w:t>
            </w:r>
          </w:p>
          <w:p w14:paraId="06C56B3C" w14:textId="77777777" w:rsidR="005266E4" w:rsidRPr="005F2432" w:rsidRDefault="005266E4" w:rsidP="00D10905">
            <w:pPr>
              <w:spacing w:after="120"/>
              <w:jc w:val="both"/>
            </w:pPr>
          </w:p>
          <w:p w14:paraId="5EAF9CB6" w14:textId="69CE1AA4" w:rsidR="005266E4" w:rsidRPr="005F2432" w:rsidRDefault="005266E4" w:rsidP="00D10905">
            <w:pPr>
              <w:spacing w:after="120"/>
              <w:jc w:val="both"/>
            </w:pPr>
            <w:r w:rsidRPr="005F2432">
              <w:fldChar w:fldCharType="begin"/>
            </w:r>
            <w:r w:rsidRPr="005F2432">
              <w:instrText xml:space="preserve"> REF _Ref11010455 \h </w:instrText>
            </w:r>
            <w:r w:rsidR="005F2432">
              <w:instrText xml:space="preserve"> \* MERGEFORMAT </w:instrText>
            </w:r>
            <w:r w:rsidRPr="005F2432">
              <w:fldChar w:fldCharType="separate"/>
            </w:r>
            <w:r w:rsidR="008E4C54" w:rsidRPr="005F2432">
              <w:t xml:space="preserve">Figure </w:t>
            </w:r>
            <w:r w:rsidR="008E4C54">
              <w:rPr>
                <w:noProof/>
              </w:rPr>
              <w:t>61</w:t>
            </w:r>
            <w:r w:rsidRPr="005F2432">
              <w:fldChar w:fldCharType="end"/>
            </w:r>
            <w:r w:rsidRPr="005F2432">
              <w:t xml:space="preserve"> shows that the highest proportion of COP reports engaging with the climate change-health intersection in recent years has come from corporations based in North America, followed by the Western Pacific region. The lowest engagement comes from corporations based in the Eastern Mediterranean region.</w:t>
            </w:r>
          </w:p>
          <w:p w14:paraId="121BC9A3" w14:textId="77777777" w:rsidR="005266E4" w:rsidRPr="005F2432" w:rsidRDefault="005266E4" w:rsidP="00D10905">
            <w:pPr>
              <w:spacing w:after="120"/>
              <w:jc w:val="both"/>
            </w:pPr>
          </w:p>
          <w:p w14:paraId="4F132BAF" w14:textId="44C37EB1" w:rsidR="005266E4" w:rsidRPr="005F2432" w:rsidRDefault="005266E4" w:rsidP="00D10905">
            <w:pPr>
              <w:spacing w:after="120"/>
              <w:jc w:val="both"/>
            </w:pPr>
            <w:r w:rsidRPr="005F2432">
              <w:t xml:space="preserve">Engagement across different sectors was also considered. </w:t>
            </w:r>
            <w:r w:rsidRPr="005F2432">
              <w:fldChar w:fldCharType="begin"/>
            </w:r>
            <w:r w:rsidRPr="005F2432">
              <w:instrText xml:space="preserve"> REF _Ref11010679 \h </w:instrText>
            </w:r>
            <w:r w:rsidR="005F2432">
              <w:instrText xml:space="preserve"> \* MERGEFORMAT </w:instrText>
            </w:r>
            <w:r w:rsidRPr="005F2432">
              <w:fldChar w:fldCharType="separate"/>
            </w:r>
            <w:r w:rsidR="008E4C54" w:rsidRPr="005F2432">
              <w:t xml:space="preserve">Table </w:t>
            </w:r>
            <w:r w:rsidR="008E4C54">
              <w:rPr>
                <w:noProof/>
              </w:rPr>
              <w:t>32</w:t>
            </w:r>
            <w:r w:rsidRPr="005F2432">
              <w:fldChar w:fldCharType="end"/>
            </w:r>
            <w:r w:rsidRPr="005F2432">
              <w:t xml:space="preserve">shows the total number of references to climate change, health, and the intersection across the different sectors, while </w:t>
            </w:r>
            <w:r w:rsidRPr="005F2432">
              <w:fldChar w:fldCharType="begin"/>
            </w:r>
            <w:r w:rsidRPr="005F2432">
              <w:instrText xml:space="preserve"> REF _Ref11010691 \h </w:instrText>
            </w:r>
            <w:r w:rsidR="005F2432">
              <w:instrText xml:space="preserve"> \* MERGEFORMAT </w:instrText>
            </w:r>
            <w:r w:rsidRPr="005F2432">
              <w:fldChar w:fldCharType="separate"/>
            </w:r>
            <w:r w:rsidR="008E4C54" w:rsidRPr="005F2432">
              <w:t xml:space="preserve">Table </w:t>
            </w:r>
            <w:r w:rsidR="008E4C54">
              <w:rPr>
                <w:noProof/>
              </w:rPr>
              <w:t>33</w:t>
            </w:r>
            <w:r w:rsidRPr="005F2432">
              <w:fldChar w:fldCharType="end"/>
            </w:r>
            <w:r w:rsidRPr="005F2432">
              <w:t xml:space="preserve"> shows the proportion of corporations in each sector that engage with climate change, health, and the climate change-health intersection. </w:t>
            </w:r>
            <w:r w:rsidRPr="005F2432">
              <w:fldChar w:fldCharType="begin"/>
            </w:r>
            <w:r w:rsidRPr="005F2432">
              <w:instrText xml:space="preserve"> REF _Ref11010495 \h </w:instrText>
            </w:r>
            <w:r w:rsidR="005F2432">
              <w:instrText xml:space="preserve"> \* MERGEFORMAT </w:instrText>
            </w:r>
            <w:r w:rsidRPr="005F2432">
              <w:fldChar w:fldCharType="separate"/>
            </w:r>
            <w:r w:rsidR="008E4C54" w:rsidRPr="005F2432">
              <w:t xml:space="preserve">Figure </w:t>
            </w:r>
            <w:r w:rsidR="008E4C54">
              <w:rPr>
                <w:noProof/>
              </w:rPr>
              <w:t>62</w:t>
            </w:r>
            <w:r w:rsidRPr="005F2432">
              <w:fldChar w:fldCharType="end"/>
            </w:r>
            <w:r w:rsidRPr="005F2432">
              <w:t xml:space="preserve"> and </w:t>
            </w:r>
            <w:r w:rsidRPr="005F2432">
              <w:fldChar w:fldCharType="begin"/>
            </w:r>
            <w:r w:rsidRPr="005F2432">
              <w:instrText xml:space="preserve"> REF _Ref11011349 \h </w:instrText>
            </w:r>
            <w:r w:rsidR="005F2432">
              <w:instrText xml:space="preserve"> \* MERGEFORMAT </w:instrText>
            </w:r>
            <w:r w:rsidRPr="005F2432">
              <w:fldChar w:fldCharType="separate"/>
            </w:r>
            <w:r w:rsidR="008E4C54" w:rsidRPr="005F2432">
              <w:t xml:space="preserve">Figure </w:t>
            </w:r>
            <w:r w:rsidR="008E4C54">
              <w:rPr>
                <w:noProof/>
              </w:rPr>
              <w:t>63</w:t>
            </w:r>
            <w:r w:rsidRPr="005F2432">
              <w:fldChar w:fldCharType="end"/>
            </w:r>
            <w:r w:rsidR="00A46047">
              <w:t xml:space="preserve"> </w:t>
            </w:r>
            <w:r w:rsidRPr="005F2432">
              <w:t xml:space="preserve">present this information in the form of bar graphs. </w:t>
            </w:r>
          </w:p>
          <w:p w14:paraId="2D7FBEA1" w14:textId="77777777" w:rsidR="005266E4" w:rsidRPr="005F2432" w:rsidRDefault="005266E4" w:rsidP="00D10905">
            <w:pPr>
              <w:spacing w:after="120"/>
              <w:jc w:val="both"/>
            </w:pPr>
          </w:p>
          <w:p w14:paraId="18C0E91A" w14:textId="617B289D" w:rsidR="005266E4" w:rsidRPr="005F2432" w:rsidRDefault="005266E4" w:rsidP="00D10905">
            <w:pPr>
              <w:pStyle w:val="Caption"/>
              <w:keepNext/>
            </w:pPr>
            <w:bookmarkStart w:id="488" w:name="_Ref11010679"/>
            <w:r w:rsidRPr="005F2432">
              <w:t xml:space="preserve">Table </w:t>
            </w:r>
            <w:r w:rsidRPr="005F2432">
              <w:fldChar w:fldCharType="begin"/>
            </w:r>
            <w:r w:rsidRPr="005F2432">
              <w:instrText xml:space="preserve"> SEQ Table \* ARABIC </w:instrText>
            </w:r>
            <w:r w:rsidRPr="005F2432">
              <w:fldChar w:fldCharType="separate"/>
            </w:r>
            <w:r w:rsidR="008E4C54">
              <w:rPr>
                <w:noProof/>
              </w:rPr>
              <w:t>32</w:t>
            </w:r>
            <w:r w:rsidRPr="005F2432">
              <w:rPr>
                <w:noProof/>
              </w:rPr>
              <w:fldChar w:fldCharType="end"/>
            </w:r>
            <w:bookmarkEnd w:id="488"/>
            <w:r w:rsidRPr="005F2432">
              <w:t>: Total number of references to the intersection of climate change and health by sector.</w:t>
            </w:r>
          </w:p>
          <w:tbl>
            <w:tblPr>
              <w:tblStyle w:val="TableGrid"/>
              <w:tblW w:w="0" w:type="auto"/>
              <w:tblLook w:val="04A0" w:firstRow="1" w:lastRow="0" w:firstColumn="1" w:lastColumn="0" w:noHBand="0" w:noVBand="1"/>
            </w:tblPr>
            <w:tblGrid>
              <w:gridCol w:w="2114"/>
              <w:gridCol w:w="1275"/>
              <w:gridCol w:w="1275"/>
              <w:gridCol w:w="1311"/>
            </w:tblGrid>
            <w:tr w:rsidR="005266E4" w:rsidRPr="005F2432" w14:paraId="6589EDC6" w14:textId="77777777" w:rsidTr="00D10905">
              <w:trPr>
                <w:trHeight w:val="210"/>
              </w:trPr>
              <w:tc>
                <w:tcPr>
                  <w:tcW w:w="2114" w:type="dxa"/>
                  <w:hideMark/>
                </w:tcPr>
                <w:p w14:paraId="3BBB5047" w14:textId="77777777" w:rsidR="005266E4" w:rsidRPr="005F2432" w:rsidRDefault="005266E4" w:rsidP="00D10905">
                  <w:pPr>
                    <w:rPr>
                      <w:rFonts w:eastAsia="Times New Roman" w:cstheme="minorHAnsi"/>
                    </w:rPr>
                  </w:pPr>
                </w:p>
              </w:tc>
              <w:tc>
                <w:tcPr>
                  <w:tcW w:w="1275" w:type="dxa"/>
                  <w:hideMark/>
                </w:tcPr>
                <w:p w14:paraId="1C0398B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health</w:t>
                  </w:r>
                </w:p>
              </w:tc>
              <w:tc>
                <w:tcPr>
                  <w:tcW w:w="1275" w:type="dxa"/>
                  <w:hideMark/>
                </w:tcPr>
                <w:p w14:paraId="5106BE6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climate</w:t>
                  </w:r>
                </w:p>
              </w:tc>
              <w:tc>
                <w:tcPr>
                  <w:tcW w:w="1311" w:type="dxa"/>
                  <w:hideMark/>
                </w:tcPr>
                <w:p w14:paraId="0AC292E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intersection</w:t>
                  </w:r>
                </w:p>
              </w:tc>
            </w:tr>
            <w:tr w:rsidR="005266E4" w:rsidRPr="005F2432" w14:paraId="595B352A" w14:textId="77777777" w:rsidTr="00D10905">
              <w:trPr>
                <w:trHeight w:val="435"/>
              </w:trPr>
              <w:tc>
                <w:tcPr>
                  <w:tcW w:w="2114" w:type="dxa"/>
                  <w:hideMark/>
                </w:tcPr>
                <w:p w14:paraId="7773A090"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Aerospace &amp; Defense</w:t>
                  </w:r>
                </w:p>
              </w:tc>
              <w:tc>
                <w:tcPr>
                  <w:tcW w:w="1275" w:type="dxa"/>
                  <w:hideMark/>
                </w:tcPr>
                <w:p w14:paraId="29E3BA2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2127</w:t>
                  </w:r>
                </w:p>
              </w:tc>
              <w:tc>
                <w:tcPr>
                  <w:tcW w:w="1275" w:type="dxa"/>
                  <w:hideMark/>
                </w:tcPr>
                <w:p w14:paraId="2068941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1014</w:t>
                  </w:r>
                </w:p>
              </w:tc>
              <w:tc>
                <w:tcPr>
                  <w:tcW w:w="1311" w:type="dxa"/>
                  <w:hideMark/>
                </w:tcPr>
                <w:p w14:paraId="6705820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63</w:t>
                  </w:r>
                </w:p>
              </w:tc>
            </w:tr>
            <w:tr w:rsidR="005266E4" w:rsidRPr="005F2432" w14:paraId="5DC9581F" w14:textId="77777777" w:rsidTr="00D10905">
              <w:trPr>
                <w:trHeight w:val="435"/>
              </w:trPr>
              <w:tc>
                <w:tcPr>
                  <w:tcW w:w="2114" w:type="dxa"/>
                  <w:hideMark/>
                </w:tcPr>
                <w:p w14:paraId="1B13838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Alternative Energy</w:t>
                  </w:r>
                </w:p>
              </w:tc>
              <w:tc>
                <w:tcPr>
                  <w:tcW w:w="1275" w:type="dxa"/>
                  <w:hideMark/>
                </w:tcPr>
                <w:p w14:paraId="56AA4B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1260</w:t>
                  </w:r>
                </w:p>
              </w:tc>
              <w:tc>
                <w:tcPr>
                  <w:tcW w:w="1275" w:type="dxa"/>
                  <w:hideMark/>
                </w:tcPr>
                <w:p w14:paraId="5E2FBA8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1607</w:t>
                  </w:r>
                </w:p>
              </w:tc>
              <w:tc>
                <w:tcPr>
                  <w:tcW w:w="1311" w:type="dxa"/>
                  <w:hideMark/>
                </w:tcPr>
                <w:p w14:paraId="6813E1C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89</w:t>
                  </w:r>
                </w:p>
              </w:tc>
            </w:tr>
            <w:tr w:rsidR="005266E4" w:rsidRPr="005F2432" w14:paraId="7E78CD96" w14:textId="77777777" w:rsidTr="00D10905">
              <w:trPr>
                <w:trHeight w:val="435"/>
              </w:trPr>
              <w:tc>
                <w:tcPr>
                  <w:tcW w:w="2114" w:type="dxa"/>
                  <w:hideMark/>
                </w:tcPr>
                <w:p w14:paraId="10468C6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Automobiles &amp; Parts</w:t>
                  </w:r>
                </w:p>
              </w:tc>
              <w:tc>
                <w:tcPr>
                  <w:tcW w:w="1275" w:type="dxa"/>
                  <w:hideMark/>
                </w:tcPr>
                <w:p w14:paraId="7D844D6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6223</w:t>
                  </w:r>
                </w:p>
              </w:tc>
              <w:tc>
                <w:tcPr>
                  <w:tcW w:w="1275" w:type="dxa"/>
                  <w:hideMark/>
                </w:tcPr>
                <w:p w14:paraId="5799BB3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2970</w:t>
                  </w:r>
                </w:p>
              </w:tc>
              <w:tc>
                <w:tcPr>
                  <w:tcW w:w="1311" w:type="dxa"/>
                  <w:hideMark/>
                </w:tcPr>
                <w:p w14:paraId="3FB0D8C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209</w:t>
                  </w:r>
                </w:p>
              </w:tc>
            </w:tr>
            <w:tr w:rsidR="005266E4" w:rsidRPr="005F2432" w14:paraId="675A3DC9" w14:textId="77777777" w:rsidTr="00D10905">
              <w:trPr>
                <w:trHeight w:val="210"/>
              </w:trPr>
              <w:tc>
                <w:tcPr>
                  <w:tcW w:w="2114" w:type="dxa"/>
                  <w:hideMark/>
                </w:tcPr>
                <w:p w14:paraId="7B73F36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Banks</w:t>
                  </w:r>
                </w:p>
              </w:tc>
              <w:tc>
                <w:tcPr>
                  <w:tcW w:w="1275" w:type="dxa"/>
                  <w:hideMark/>
                </w:tcPr>
                <w:p w14:paraId="2A4D45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3683</w:t>
                  </w:r>
                </w:p>
              </w:tc>
              <w:tc>
                <w:tcPr>
                  <w:tcW w:w="1275" w:type="dxa"/>
                  <w:hideMark/>
                </w:tcPr>
                <w:p w14:paraId="7180860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2869</w:t>
                  </w:r>
                </w:p>
              </w:tc>
              <w:tc>
                <w:tcPr>
                  <w:tcW w:w="1311" w:type="dxa"/>
                  <w:hideMark/>
                </w:tcPr>
                <w:p w14:paraId="6AA2170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72</w:t>
                  </w:r>
                </w:p>
              </w:tc>
            </w:tr>
            <w:tr w:rsidR="005266E4" w:rsidRPr="005F2432" w14:paraId="135DE93A" w14:textId="77777777" w:rsidTr="00D10905">
              <w:trPr>
                <w:trHeight w:val="210"/>
              </w:trPr>
              <w:tc>
                <w:tcPr>
                  <w:tcW w:w="2114" w:type="dxa"/>
                  <w:hideMark/>
                </w:tcPr>
                <w:p w14:paraId="0C01247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Beverages</w:t>
                  </w:r>
                </w:p>
              </w:tc>
              <w:tc>
                <w:tcPr>
                  <w:tcW w:w="1275" w:type="dxa"/>
                  <w:hideMark/>
                </w:tcPr>
                <w:p w14:paraId="22E1621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5210</w:t>
                  </w:r>
                </w:p>
              </w:tc>
              <w:tc>
                <w:tcPr>
                  <w:tcW w:w="1275" w:type="dxa"/>
                  <w:hideMark/>
                </w:tcPr>
                <w:p w14:paraId="3B7C08C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2671</w:t>
                  </w:r>
                </w:p>
              </w:tc>
              <w:tc>
                <w:tcPr>
                  <w:tcW w:w="1311" w:type="dxa"/>
                  <w:hideMark/>
                </w:tcPr>
                <w:p w14:paraId="2069BBF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199</w:t>
                  </w:r>
                </w:p>
              </w:tc>
            </w:tr>
            <w:tr w:rsidR="005266E4" w:rsidRPr="005F2432" w14:paraId="734A519B" w14:textId="77777777" w:rsidTr="00D10905">
              <w:trPr>
                <w:trHeight w:val="210"/>
              </w:trPr>
              <w:tc>
                <w:tcPr>
                  <w:tcW w:w="2114" w:type="dxa"/>
                  <w:hideMark/>
                </w:tcPr>
                <w:p w14:paraId="14C90368"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Chemicals</w:t>
                  </w:r>
                </w:p>
              </w:tc>
              <w:tc>
                <w:tcPr>
                  <w:tcW w:w="1275" w:type="dxa"/>
                  <w:hideMark/>
                </w:tcPr>
                <w:p w14:paraId="7E945C2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14438</w:t>
                  </w:r>
                </w:p>
              </w:tc>
              <w:tc>
                <w:tcPr>
                  <w:tcW w:w="1275" w:type="dxa"/>
                  <w:hideMark/>
                </w:tcPr>
                <w:p w14:paraId="1C9F7CC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5967</w:t>
                  </w:r>
                </w:p>
              </w:tc>
              <w:tc>
                <w:tcPr>
                  <w:tcW w:w="1311" w:type="dxa"/>
                  <w:hideMark/>
                </w:tcPr>
                <w:p w14:paraId="2D821AC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619</w:t>
                  </w:r>
                </w:p>
              </w:tc>
            </w:tr>
            <w:tr w:rsidR="005266E4" w:rsidRPr="005F2432" w14:paraId="71F0AF68" w14:textId="77777777" w:rsidTr="00D10905">
              <w:trPr>
                <w:trHeight w:val="435"/>
              </w:trPr>
              <w:tc>
                <w:tcPr>
                  <w:tcW w:w="2114" w:type="dxa"/>
                  <w:hideMark/>
                </w:tcPr>
                <w:p w14:paraId="0529972E"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Construction &amp; Materials</w:t>
                  </w:r>
                </w:p>
              </w:tc>
              <w:tc>
                <w:tcPr>
                  <w:tcW w:w="1275" w:type="dxa"/>
                  <w:hideMark/>
                </w:tcPr>
                <w:p w14:paraId="27997A8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12564</w:t>
                  </w:r>
                </w:p>
              </w:tc>
              <w:tc>
                <w:tcPr>
                  <w:tcW w:w="1275" w:type="dxa"/>
                  <w:hideMark/>
                </w:tcPr>
                <w:p w14:paraId="45FE7D6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6398</w:t>
                  </w:r>
                </w:p>
              </w:tc>
              <w:tc>
                <w:tcPr>
                  <w:tcW w:w="1311" w:type="dxa"/>
                  <w:hideMark/>
                </w:tcPr>
                <w:p w14:paraId="4F1EF6D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364</w:t>
                  </w:r>
                </w:p>
              </w:tc>
            </w:tr>
            <w:tr w:rsidR="005266E4" w:rsidRPr="005F2432" w14:paraId="0148FE15" w14:textId="77777777" w:rsidTr="00D10905">
              <w:trPr>
                <w:trHeight w:val="210"/>
              </w:trPr>
              <w:tc>
                <w:tcPr>
                  <w:tcW w:w="2114" w:type="dxa"/>
                  <w:hideMark/>
                </w:tcPr>
                <w:p w14:paraId="39861B0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Diversified</w:t>
                  </w:r>
                </w:p>
              </w:tc>
              <w:tc>
                <w:tcPr>
                  <w:tcW w:w="1275" w:type="dxa"/>
                  <w:hideMark/>
                </w:tcPr>
                <w:p w14:paraId="68C8755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1648</w:t>
                  </w:r>
                </w:p>
              </w:tc>
              <w:tc>
                <w:tcPr>
                  <w:tcW w:w="1275" w:type="dxa"/>
                  <w:hideMark/>
                </w:tcPr>
                <w:p w14:paraId="6D4AB6F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751</w:t>
                  </w:r>
                </w:p>
              </w:tc>
              <w:tc>
                <w:tcPr>
                  <w:tcW w:w="1311" w:type="dxa"/>
                  <w:hideMark/>
                </w:tcPr>
                <w:p w14:paraId="66590CB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33</w:t>
                  </w:r>
                </w:p>
              </w:tc>
            </w:tr>
            <w:tr w:rsidR="005266E4" w:rsidRPr="005F2432" w14:paraId="43EFD946" w14:textId="77777777" w:rsidTr="00D10905">
              <w:trPr>
                <w:trHeight w:val="210"/>
              </w:trPr>
              <w:tc>
                <w:tcPr>
                  <w:tcW w:w="2114" w:type="dxa"/>
                  <w:hideMark/>
                </w:tcPr>
                <w:p w14:paraId="684810F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Electricity</w:t>
                  </w:r>
                </w:p>
              </w:tc>
              <w:tc>
                <w:tcPr>
                  <w:tcW w:w="1275" w:type="dxa"/>
                  <w:hideMark/>
                </w:tcPr>
                <w:p w14:paraId="2FBED8E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4095</w:t>
                  </w:r>
                </w:p>
              </w:tc>
              <w:tc>
                <w:tcPr>
                  <w:tcW w:w="1275" w:type="dxa"/>
                  <w:hideMark/>
                </w:tcPr>
                <w:p w14:paraId="4794C63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4393</w:t>
                  </w:r>
                </w:p>
              </w:tc>
              <w:tc>
                <w:tcPr>
                  <w:tcW w:w="1311" w:type="dxa"/>
                  <w:hideMark/>
                </w:tcPr>
                <w:p w14:paraId="3184850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179</w:t>
                  </w:r>
                </w:p>
              </w:tc>
            </w:tr>
            <w:tr w:rsidR="005266E4" w:rsidRPr="005F2432" w14:paraId="7C4EF03D" w14:textId="77777777" w:rsidTr="00D10905">
              <w:trPr>
                <w:trHeight w:val="660"/>
              </w:trPr>
              <w:tc>
                <w:tcPr>
                  <w:tcW w:w="2114" w:type="dxa"/>
                  <w:hideMark/>
                </w:tcPr>
                <w:p w14:paraId="636F1EB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Electronic &amp; Electrical Equ...</w:t>
                  </w:r>
                </w:p>
              </w:tc>
              <w:tc>
                <w:tcPr>
                  <w:tcW w:w="1275" w:type="dxa"/>
                  <w:hideMark/>
                </w:tcPr>
                <w:p w14:paraId="38F9DC2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4923</w:t>
                  </w:r>
                </w:p>
              </w:tc>
              <w:tc>
                <w:tcPr>
                  <w:tcW w:w="1275" w:type="dxa"/>
                  <w:hideMark/>
                </w:tcPr>
                <w:p w14:paraId="647F61D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2452</w:t>
                  </w:r>
                </w:p>
              </w:tc>
              <w:tc>
                <w:tcPr>
                  <w:tcW w:w="1311" w:type="dxa"/>
                  <w:hideMark/>
                </w:tcPr>
                <w:p w14:paraId="05D94C4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98</w:t>
                  </w:r>
                </w:p>
              </w:tc>
            </w:tr>
            <w:tr w:rsidR="005266E4" w:rsidRPr="005F2432" w14:paraId="4C921269" w14:textId="77777777" w:rsidTr="00D10905">
              <w:trPr>
                <w:trHeight w:val="660"/>
              </w:trPr>
              <w:tc>
                <w:tcPr>
                  <w:tcW w:w="2114" w:type="dxa"/>
                  <w:hideMark/>
                </w:tcPr>
                <w:p w14:paraId="7B634ED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Equity Investment Instruments</w:t>
                  </w:r>
                </w:p>
              </w:tc>
              <w:tc>
                <w:tcPr>
                  <w:tcW w:w="1275" w:type="dxa"/>
                  <w:hideMark/>
                </w:tcPr>
                <w:p w14:paraId="2BD38F1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811</w:t>
                  </w:r>
                </w:p>
              </w:tc>
              <w:tc>
                <w:tcPr>
                  <w:tcW w:w="1275" w:type="dxa"/>
                  <w:hideMark/>
                </w:tcPr>
                <w:p w14:paraId="6E25B6E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121</w:t>
                  </w:r>
                </w:p>
              </w:tc>
              <w:tc>
                <w:tcPr>
                  <w:tcW w:w="1311" w:type="dxa"/>
                  <w:hideMark/>
                </w:tcPr>
                <w:p w14:paraId="37E7A42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w:t>
                  </w:r>
                </w:p>
              </w:tc>
            </w:tr>
            <w:tr w:rsidR="005266E4" w:rsidRPr="005F2432" w14:paraId="085835A1" w14:textId="77777777" w:rsidTr="00D10905">
              <w:trPr>
                <w:trHeight w:val="435"/>
              </w:trPr>
              <w:tc>
                <w:tcPr>
                  <w:tcW w:w="2114" w:type="dxa"/>
                  <w:hideMark/>
                </w:tcPr>
                <w:p w14:paraId="1AD92B9A"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Financial Services</w:t>
                  </w:r>
                </w:p>
              </w:tc>
              <w:tc>
                <w:tcPr>
                  <w:tcW w:w="1275" w:type="dxa"/>
                  <w:hideMark/>
                </w:tcPr>
                <w:p w14:paraId="186A642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10971</w:t>
                  </w:r>
                </w:p>
              </w:tc>
              <w:tc>
                <w:tcPr>
                  <w:tcW w:w="1275" w:type="dxa"/>
                  <w:hideMark/>
                </w:tcPr>
                <w:p w14:paraId="4491D2C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10995</w:t>
                  </w:r>
                </w:p>
              </w:tc>
              <w:tc>
                <w:tcPr>
                  <w:tcW w:w="1311" w:type="dxa"/>
                  <w:hideMark/>
                </w:tcPr>
                <w:p w14:paraId="29504AF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350</w:t>
                  </w:r>
                </w:p>
              </w:tc>
            </w:tr>
            <w:tr w:rsidR="005266E4" w:rsidRPr="005F2432" w14:paraId="64096069" w14:textId="77777777" w:rsidTr="00D10905">
              <w:trPr>
                <w:trHeight w:val="660"/>
              </w:trPr>
              <w:tc>
                <w:tcPr>
                  <w:tcW w:w="2114" w:type="dxa"/>
                  <w:hideMark/>
                </w:tcPr>
                <w:p w14:paraId="3B0E23C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Fixed Line Telecommunications</w:t>
                  </w:r>
                </w:p>
              </w:tc>
              <w:tc>
                <w:tcPr>
                  <w:tcW w:w="1275" w:type="dxa"/>
                  <w:hideMark/>
                </w:tcPr>
                <w:p w14:paraId="28803FC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3062</w:t>
                  </w:r>
                </w:p>
              </w:tc>
              <w:tc>
                <w:tcPr>
                  <w:tcW w:w="1275" w:type="dxa"/>
                  <w:hideMark/>
                </w:tcPr>
                <w:p w14:paraId="5B1C442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1307</w:t>
                  </w:r>
                </w:p>
              </w:tc>
              <w:tc>
                <w:tcPr>
                  <w:tcW w:w="1311" w:type="dxa"/>
                  <w:hideMark/>
                </w:tcPr>
                <w:p w14:paraId="666FA49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68</w:t>
                  </w:r>
                </w:p>
              </w:tc>
            </w:tr>
            <w:tr w:rsidR="005266E4" w:rsidRPr="005F2432" w14:paraId="3B4E5F6A" w14:textId="77777777" w:rsidTr="00D10905">
              <w:trPr>
                <w:trHeight w:val="435"/>
              </w:trPr>
              <w:tc>
                <w:tcPr>
                  <w:tcW w:w="2114" w:type="dxa"/>
                  <w:hideMark/>
                </w:tcPr>
                <w:p w14:paraId="56C48126"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Food &amp; Drug Retailers</w:t>
                  </w:r>
                </w:p>
              </w:tc>
              <w:tc>
                <w:tcPr>
                  <w:tcW w:w="1275" w:type="dxa"/>
                  <w:hideMark/>
                </w:tcPr>
                <w:p w14:paraId="4B9B62F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777</w:t>
                  </w:r>
                </w:p>
              </w:tc>
              <w:tc>
                <w:tcPr>
                  <w:tcW w:w="1275" w:type="dxa"/>
                  <w:hideMark/>
                </w:tcPr>
                <w:p w14:paraId="232FDD7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390</w:t>
                  </w:r>
                </w:p>
              </w:tc>
              <w:tc>
                <w:tcPr>
                  <w:tcW w:w="1311" w:type="dxa"/>
                  <w:hideMark/>
                </w:tcPr>
                <w:p w14:paraId="7E4F17B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w:t>
                  </w:r>
                </w:p>
              </w:tc>
            </w:tr>
            <w:tr w:rsidR="005266E4" w:rsidRPr="005F2432" w14:paraId="3BDB938F" w14:textId="77777777" w:rsidTr="00D10905">
              <w:trPr>
                <w:trHeight w:val="435"/>
              </w:trPr>
              <w:tc>
                <w:tcPr>
                  <w:tcW w:w="2114" w:type="dxa"/>
                  <w:hideMark/>
                </w:tcPr>
                <w:p w14:paraId="48AF305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Food Producers</w:t>
                  </w:r>
                </w:p>
              </w:tc>
              <w:tc>
                <w:tcPr>
                  <w:tcW w:w="1275" w:type="dxa"/>
                  <w:hideMark/>
                </w:tcPr>
                <w:p w14:paraId="03DF24D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12953</w:t>
                  </w:r>
                </w:p>
              </w:tc>
              <w:tc>
                <w:tcPr>
                  <w:tcW w:w="1275" w:type="dxa"/>
                  <w:hideMark/>
                </w:tcPr>
                <w:p w14:paraId="2296449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4447</w:t>
                  </w:r>
                </w:p>
              </w:tc>
              <w:tc>
                <w:tcPr>
                  <w:tcW w:w="1311" w:type="dxa"/>
                  <w:hideMark/>
                </w:tcPr>
                <w:p w14:paraId="79D357C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372</w:t>
                  </w:r>
                </w:p>
              </w:tc>
            </w:tr>
            <w:tr w:rsidR="005266E4" w:rsidRPr="005F2432" w14:paraId="25560734" w14:textId="77777777" w:rsidTr="00D10905">
              <w:trPr>
                <w:trHeight w:val="435"/>
              </w:trPr>
              <w:tc>
                <w:tcPr>
                  <w:tcW w:w="2114" w:type="dxa"/>
                  <w:hideMark/>
                </w:tcPr>
                <w:p w14:paraId="71B8B12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Forestry &amp; Paper</w:t>
                  </w:r>
                </w:p>
              </w:tc>
              <w:tc>
                <w:tcPr>
                  <w:tcW w:w="1275" w:type="dxa"/>
                  <w:hideMark/>
                </w:tcPr>
                <w:p w14:paraId="557248E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2448</w:t>
                  </w:r>
                </w:p>
              </w:tc>
              <w:tc>
                <w:tcPr>
                  <w:tcW w:w="1275" w:type="dxa"/>
                  <w:hideMark/>
                </w:tcPr>
                <w:p w14:paraId="1C64282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1951</w:t>
                  </w:r>
                </w:p>
              </w:tc>
              <w:tc>
                <w:tcPr>
                  <w:tcW w:w="1311" w:type="dxa"/>
                  <w:hideMark/>
                </w:tcPr>
                <w:p w14:paraId="49643BC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w:t>
                  </w:r>
                </w:p>
              </w:tc>
            </w:tr>
            <w:tr w:rsidR="005266E4" w:rsidRPr="005F2432" w14:paraId="7120F042" w14:textId="77777777" w:rsidTr="00D10905">
              <w:trPr>
                <w:trHeight w:val="435"/>
              </w:trPr>
              <w:tc>
                <w:tcPr>
                  <w:tcW w:w="2114" w:type="dxa"/>
                  <w:hideMark/>
                </w:tcPr>
                <w:p w14:paraId="705F1B6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Gas, Water &amp; Multiutilities</w:t>
                  </w:r>
                </w:p>
              </w:tc>
              <w:tc>
                <w:tcPr>
                  <w:tcW w:w="1275" w:type="dxa"/>
                  <w:hideMark/>
                </w:tcPr>
                <w:p w14:paraId="0BABEDA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2665</w:t>
                  </w:r>
                </w:p>
              </w:tc>
              <w:tc>
                <w:tcPr>
                  <w:tcW w:w="1275" w:type="dxa"/>
                  <w:hideMark/>
                </w:tcPr>
                <w:p w14:paraId="5DC8FD6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2893</w:t>
                  </w:r>
                </w:p>
              </w:tc>
              <w:tc>
                <w:tcPr>
                  <w:tcW w:w="1311" w:type="dxa"/>
                  <w:hideMark/>
                </w:tcPr>
                <w:p w14:paraId="02AE3B2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101</w:t>
                  </w:r>
                </w:p>
              </w:tc>
            </w:tr>
            <w:tr w:rsidR="005266E4" w:rsidRPr="005F2432" w14:paraId="5A6B6186" w14:textId="77777777" w:rsidTr="00D10905">
              <w:trPr>
                <w:trHeight w:val="435"/>
              </w:trPr>
              <w:tc>
                <w:tcPr>
                  <w:tcW w:w="2114" w:type="dxa"/>
                  <w:hideMark/>
                </w:tcPr>
                <w:p w14:paraId="17ADF5B0"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General Industrials</w:t>
                  </w:r>
                </w:p>
              </w:tc>
              <w:tc>
                <w:tcPr>
                  <w:tcW w:w="1275" w:type="dxa"/>
                  <w:hideMark/>
                </w:tcPr>
                <w:p w14:paraId="07B7261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14241</w:t>
                  </w:r>
                </w:p>
              </w:tc>
              <w:tc>
                <w:tcPr>
                  <w:tcW w:w="1275" w:type="dxa"/>
                  <w:hideMark/>
                </w:tcPr>
                <w:p w14:paraId="183D59A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6847</w:t>
                  </w:r>
                </w:p>
              </w:tc>
              <w:tc>
                <w:tcPr>
                  <w:tcW w:w="1311" w:type="dxa"/>
                  <w:hideMark/>
                </w:tcPr>
                <w:p w14:paraId="04A5744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471</w:t>
                  </w:r>
                </w:p>
              </w:tc>
            </w:tr>
            <w:tr w:rsidR="005266E4" w:rsidRPr="005F2432" w14:paraId="25E8C340" w14:textId="77777777" w:rsidTr="00D10905">
              <w:trPr>
                <w:trHeight w:val="435"/>
              </w:trPr>
              <w:tc>
                <w:tcPr>
                  <w:tcW w:w="2114" w:type="dxa"/>
                  <w:hideMark/>
                </w:tcPr>
                <w:p w14:paraId="64892A5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General Retailers</w:t>
                  </w:r>
                </w:p>
              </w:tc>
              <w:tc>
                <w:tcPr>
                  <w:tcW w:w="1275" w:type="dxa"/>
                  <w:hideMark/>
                </w:tcPr>
                <w:p w14:paraId="7D29610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5608</w:t>
                  </w:r>
                </w:p>
              </w:tc>
              <w:tc>
                <w:tcPr>
                  <w:tcW w:w="1275" w:type="dxa"/>
                  <w:hideMark/>
                </w:tcPr>
                <w:p w14:paraId="377D4B0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3208</w:t>
                  </w:r>
                </w:p>
              </w:tc>
              <w:tc>
                <w:tcPr>
                  <w:tcW w:w="1311" w:type="dxa"/>
                  <w:hideMark/>
                </w:tcPr>
                <w:p w14:paraId="5CB4FA0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111</w:t>
                  </w:r>
                </w:p>
              </w:tc>
            </w:tr>
            <w:tr w:rsidR="005266E4" w:rsidRPr="005F2432" w14:paraId="704B58F2" w14:textId="77777777" w:rsidTr="00D10905">
              <w:trPr>
                <w:trHeight w:val="660"/>
              </w:trPr>
              <w:tc>
                <w:tcPr>
                  <w:tcW w:w="2114" w:type="dxa"/>
                  <w:hideMark/>
                </w:tcPr>
                <w:p w14:paraId="6D97268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Health Care Equipment &amp; Ser...</w:t>
                  </w:r>
                </w:p>
              </w:tc>
              <w:tc>
                <w:tcPr>
                  <w:tcW w:w="1275" w:type="dxa"/>
                  <w:hideMark/>
                </w:tcPr>
                <w:p w14:paraId="5AADA5F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6843</w:t>
                  </w:r>
                </w:p>
              </w:tc>
              <w:tc>
                <w:tcPr>
                  <w:tcW w:w="1275" w:type="dxa"/>
                  <w:hideMark/>
                </w:tcPr>
                <w:p w14:paraId="52C4D31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677</w:t>
                  </w:r>
                </w:p>
              </w:tc>
              <w:tc>
                <w:tcPr>
                  <w:tcW w:w="1311" w:type="dxa"/>
                  <w:hideMark/>
                </w:tcPr>
                <w:p w14:paraId="63E200F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108</w:t>
                  </w:r>
                </w:p>
              </w:tc>
            </w:tr>
            <w:tr w:rsidR="005266E4" w:rsidRPr="005F2432" w14:paraId="2280B4D8" w14:textId="77777777" w:rsidTr="00D10905">
              <w:trPr>
                <w:trHeight w:val="660"/>
              </w:trPr>
              <w:tc>
                <w:tcPr>
                  <w:tcW w:w="2114" w:type="dxa"/>
                  <w:hideMark/>
                </w:tcPr>
                <w:p w14:paraId="15A0209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Household Goods &amp; Home Cons...</w:t>
                  </w:r>
                </w:p>
              </w:tc>
              <w:tc>
                <w:tcPr>
                  <w:tcW w:w="1275" w:type="dxa"/>
                  <w:hideMark/>
                </w:tcPr>
                <w:p w14:paraId="3B102C0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2361</w:t>
                  </w:r>
                </w:p>
              </w:tc>
              <w:tc>
                <w:tcPr>
                  <w:tcW w:w="1275" w:type="dxa"/>
                  <w:hideMark/>
                </w:tcPr>
                <w:p w14:paraId="7676188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1295</w:t>
                  </w:r>
                </w:p>
              </w:tc>
              <w:tc>
                <w:tcPr>
                  <w:tcW w:w="1311" w:type="dxa"/>
                  <w:hideMark/>
                </w:tcPr>
                <w:p w14:paraId="2B98DDC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61</w:t>
                  </w:r>
                </w:p>
              </w:tc>
            </w:tr>
            <w:tr w:rsidR="005266E4" w:rsidRPr="005F2432" w14:paraId="1B239FC2" w14:textId="77777777" w:rsidTr="00D10905">
              <w:trPr>
                <w:trHeight w:val="435"/>
              </w:trPr>
              <w:tc>
                <w:tcPr>
                  <w:tcW w:w="2114" w:type="dxa"/>
                  <w:hideMark/>
                </w:tcPr>
                <w:p w14:paraId="3EA699F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Engineering</w:t>
                  </w:r>
                </w:p>
              </w:tc>
              <w:tc>
                <w:tcPr>
                  <w:tcW w:w="1275" w:type="dxa"/>
                  <w:hideMark/>
                </w:tcPr>
                <w:p w14:paraId="186E386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4903</w:t>
                  </w:r>
                </w:p>
              </w:tc>
              <w:tc>
                <w:tcPr>
                  <w:tcW w:w="1275" w:type="dxa"/>
                  <w:hideMark/>
                </w:tcPr>
                <w:p w14:paraId="5775C74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2140</w:t>
                  </w:r>
                </w:p>
              </w:tc>
              <w:tc>
                <w:tcPr>
                  <w:tcW w:w="1311" w:type="dxa"/>
                  <w:hideMark/>
                </w:tcPr>
                <w:p w14:paraId="5C6B4AD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165</w:t>
                  </w:r>
                </w:p>
              </w:tc>
            </w:tr>
            <w:tr w:rsidR="005266E4" w:rsidRPr="005F2432" w14:paraId="644ECC83" w14:textId="77777777" w:rsidTr="00D10905">
              <w:trPr>
                <w:trHeight w:val="660"/>
              </w:trPr>
              <w:tc>
                <w:tcPr>
                  <w:tcW w:w="2114" w:type="dxa"/>
                  <w:hideMark/>
                </w:tcPr>
                <w:p w14:paraId="40B4940B"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Goods &amp; Services</w:t>
                  </w:r>
                </w:p>
              </w:tc>
              <w:tc>
                <w:tcPr>
                  <w:tcW w:w="1275" w:type="dxa"/>
                  <w:hideMark/>
                </w:tcPr>
                <w:p w14:paraId="6AA0372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w:t>
                  </w:r>
                </w:p>
              </w:tc>
              <w:tc>
                <w:tcPr>
                  <w:tcW w:w="1275" w:type="dxa"/>
                  <w:hideMark/>
                </w:tcPr>
                <w:p w14:paraId="1F71704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w:t>
                  </w:r>
                </w:p>
              </w:tc>
              <w:tc>
                <w:tcPr>
                  <w:tcW w:w="1311" w:type="dxa"/>
                  <w:hideMark/>
                </w:tcPr>
                <w:p w14:paraId="5DECE66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w:t>
                  </w:r>
                </w:p>
              </w:tc>
            </w:tr>
            <w:tr w:rsidR="005266E4" w:rsidRPr="005F2432" w14:paraId="20244A2E" w14:textId="77777777" w:rsidTr="00D10905">
              <w:trPr>
                <w:trHeight w:val="660"/>
              </w:trPr>
              <w:tc>
                <w:tcPr>
                  <w:tcW w:w="2114" w:type="dxa"/>
                  <w:hideMark/>
                </w:tcPr>
                <w:p w14:paraId="3E089D0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Metals &amp; Mining</w:t>
                  </w:r>
                </w:p>
              </w:tc>
              <w:tc>
                <w:tcPr>
                  <w:tcW w:w="1275" w:type="dxa"/>
                  <w:hideMark/>
                </w:tcPr>
                <w:p w14:paraId="6B7DBE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7461</w:t>
                  </w:r>
                </w:p>
              </w:tc>
              <w:tc>
                <w:tcPr>
                  <w:tcW w:w="1275" w:type="dxa"/>
                  <w:hideMark/>
                </w:tcPr>
                <w:p w14:paraId="5212AE0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2493</w:t>
                  </w:r>
                </w:p>
              </w:tc>
              <w:tc>
                <w:tcPr>
                  <w:tcW w:w="1311" w:type="dxa"/>
                  <w:hideMark/>
                </w:tcPr>
                <w:p w14:paraId="31AB9FF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150</w:t>
                  </w:r>
                </w:p>
              </w:tc>
            </w:tr>
            <w:tr w:rsidR="005266E4" w:rsidRPr="005F2432" w14:paraId="25D87D0B" w14:textId="77777777" w:rsidTr="00D10905">
              <w:trPr>
                <w:trHeight w:val="435"/>
              </w:trPr>
              <w:tc>
                <w:tcPr>
                  <w:tcW w:w="2114" w:type="dxa"/>
                  <w:hideMark/>
                </w:tcPr>
                <w:p w14:paraId="2B3E87D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Transportation</w:t>
                  </w:r>
                </w:p>
              </w:tc>
              <w:tc>
                <w:tcPr>
                  <w:tcW w:w="1275" w:type="dxa"/>
                  <w:hideMark/>
                </w:tcPr>
                <w:p w14:paraId="18ED7D9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4370</w:t>
                  </w:r>
                </w:p>
              </w:tc>
              <w:tc>
                <w:tcPr>
                  <w:tcW w:w="1275" w:type="dxa"/>
                  <w:hideMark/>
                </w:tcPr>
                <w:p w14:paraId="69F734A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2279</w:t>
                  </w:r>
                </w:p>
              </w:tc>
              <w:tc>
                <w:tcPr>
                  <w:tcW w:w="1311" w:type="dxa"/>
                  <w:hideMark/>
                </w:tcPr>
                <w:p w14:paraId="4BAC237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108</w:t>
                  </w:r>
                </w:p>
              </w:tc>
            </w:tr>
            <w:tr w:rsidR="005266E4" w:rsidRPr="005F2432" w14:paraId="64C64687" w14:textId="77777777" w:rsidTr="00D10905">
              <w:trPr>
                <w:trHeight w:val="210"/>
              </w:trPr>
              <w:tc>
                <w:tcPr>
                  <w:tcW w:w="2114" w:type="dxa"/>
                  <w:hideMark/>
                </w:tcPr>
                <w:p w14:paraId="7D41E46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Leisure Goods</w:t>
                  </w:r>
                </w:p>
              </w:tc>
              <w:tc>
                <w:tcPr>
                  <w:tcW w:w="1275" w:type="dxa"/>
                  <w:hideMark/>
                </w:tcPr>
                <w:p w14:paraId="63E4930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428</w:t>
                  </w:r>
                </w:p>
              </w:tc>
              <w:tc>
                <w:tcPr>
                  <w:tcW w:w="1275" w:type="dxa"/>
                  <w:hideMark/>
                </w:tcPr>
                <w:p w14:paraId="52E9F36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295</w:t>
                  </w:r>
                </w:p>
              </w:tc>
              <w:tc>
                <w:tcPr>
                  <w:tcW w:w="1311" w:type="dxa"/>
                  <w:hideMark/>
                </w:tcPr>
                <w:p w14:paraId="742C5BA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w:t>
                  </w:r>
                </w:p>
              </w:tc>
            </w:tr>
            <w:tr w:rsidR="005266E4" w:rsidRPr="005F2432" w14:paraId="4F467969" w14:textId="77777777" w:rsidTr="00D10905">
              <w:trPr>
                <w:trHeight w:val="210"/>
              </w:trPr>
              <w:tc>
                <w:tcPr>
                  <w:tcW w:w="2114" w:type="dxa"/>
                  <w:hideMark/>
                </w:tcPr>
                <w:p w14:paraId="258C8FE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Life Insurance</w:t>
                  </w:r>
                </w:p>
              </w:tc>
              <w:tc>
                <w:tcPr>
                  <w:tcW w:w="1275" w:type="dxa"/>
                  <w:hideMark/>
                </w:tcPr>
                <w:p w14:paraId="1C7A134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1048</w:t>
                  </w:r>
                </w:p>
              </w:tc>
              <w:tc>
                <w:tcPr>
                  <w:tcW w:w="1275" w:type="dxa"/>
                  <w:hideMark/>
                </w:tcPr>
                <w:p w14:paraId="1242234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239</w:t>
                  </w:r>
                </w:p>
              </w:tc>
              <w:tc>
                <w:tcPr>
                  <w:tcW w:w="1311" w:type="dxa"/>
                  <w:hideMark/>
                </w:tcPr>
                <w:p w14:paraId="0E50DD4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w:t>
                  </w:r>
                </w:p>
              </w:tc>
            </w:tr>
            <w:tr w:rsidR="005266E4" w:rsidRPr="005F2432" w14:paraId="6C0B67D2" w14:textId="77777777" w:rsidTr="00D10905">
              <w:trPr>
                <w:trHeight w:val="210"/>
              </w:trPr>
              <w:tc>
                <w:tcPr>
                  <w:tcW w:w="2114" w:type="dxa"/>
                  <w:hideMark/>
                </w:tcPr>
                <w:p w14:paraId="5DAC91F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Media</w:t>
                  </w:r>
                </w:p>
              </w:tc>
              <w:tc>
                <w:tcPr>
                  <w:tcW w:w="1275" w:type="dxa"/>
                  <w:hideMark/>
                </w:tcPr>
                <w:p w14:paraId="40680B3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3135</w:t>
                  </w:r>
                </w:p>
              </w:tc>
              <w:tc>
                <w:tcPr>
                  <w:tcW w:w="1275" w:type="dxa"/>
                  <w:hideMark/>
                </w:tcPr>
                <w:p w14:paraId="7282309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1531</w:t>
                  </w:r>
                </w:p>
              </w:tc>
              <w:tc>
                <w:tcPr>
                  <w:tcW w:w="1311" w:type="dxa"/>
                  <w:hideMark/>
                </w:tcPr>
                <w:p w14:paraId="078DF56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38</w:t>
                  </w:r>
                </w:p>
              </w:tc>
            </w:tr>
            <w:tr w:rsidR="005266E4" w:rsidRPr="005F2432" w14:paraId="7EF75CD7" w14:textId="77777777" w:rsidTr="00D10905">
              <w:trPr>
                <w:trHeight w:val="210"/>
              </w:trPr>
              <w:tc>
                <w:tcPr>
                  <w:tcW w:w="2114" w:type="dxa"/>
                  <w:hideMark/>
                </w:tcPr>
                <w:p w14:paraId="0C9ADE7A"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Mining</w:t>
                  </w:r>
                </w:p>
              </w:tc>
              <w:tc>
                <w:tcPr>
                  <w:tcW w:w="1275" w:type="dxa"/>
                  <w:hideMark/>
                </w:tcPr>
                <w:p w14:paraId="2C55931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5057</w:t>
                  </w:r>
                </w:p>
              </w:tc>
              <w:tc>
                <w:tcPr>
                  <w:tcW w:w="1275" w:type="dxa"/>
                  <w:hideMark/>
                </w:tcPr>
                <w:p w14:paraId="69F97A2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1496</w:t>
                  </w:r>
                </w:p>
              </w:tc>
              <w:tc>
                <w:tcPr>
                  <w:tcW w:w="1311" w:type="dxa"/>
                  <w:hideMark/>
                </w:tcPr>
                <w:p w14:paraId="22CF1F7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100</w:t>
                  </w:r>
                </w:p>
              </w:tc>
            </w:tr>
            <w:tr w:rsidR="005266E4" w:rsidRPr="005F2432" w14:paraId="4EC86F97" w14:textId="77777777" w:rsidTr="00D10905">
              <w:trPr>
                <w:trHeight w:val="660"/>
              </w:trPr>
              <w:tc>
                <w:tcPr>
                  <w:tcW w:w="2114" w:type="dxa"/>
                  <w:hideMark/>
                </w:tcPr>
                <w:p w14:paraId="72B195EB"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Mobile Telecommunications</w:t>
                  </w:r>
                </w:p>
              </w:tc>
              <w:tc>
                <w:tcPr>
                  <w:tcW w:w="1275" w:type="dxa"/>
                  <w:hideMark/>
                </w:tcPr>
                <w:p w14:paraId="21D1554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5202</w:t>
                  </w:r>
                </w:p>
              </w:tc>
              <w:tc>
                <w:tcPr>
                  <w:tcW w:w="1275" w:type="dxa"/>
                  <w:hideMark/>
                </w:tcPr>
                <w:p w14:paraId="76C156D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2628</w:t>
                  </w:r>
                </w:p>
              </w:tc>
              <w:tc>
                <w:tcPr>
                  <w:tcW w:w="1311" w:type="dxa"/>
                  <w:hideMark/>
                </w:tcPr>
                <w:p w14:paraId="722D4BF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170</w:t>
                  </w:r>
                </w:p>
              </w:tc>
            </w:tr>
            <w:tr w:rsidR="005266E4" w:rsidRPr="005F2432" w14:paraId="7C9CDFA7" w14:textId="77777777" w:rsidTr="00D10905">
              <w:trPr>
                <w:trHeight w:val="660"/>
              </w:trPr>
              <w:tc>
                <w:tcPr>
                  <w:tcW w:w="2114" w:type="dxa"/>
                  <w:hideMark/>
                </w:tcPr>
                <w:p w14:paraId="7A6DCF7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Nonequity Investment Instru...</w:t>
                  </w:r>
                </w:p>
              </w:tc>
              <w:tc>
                <w:tcPr>
                  <w:tcW w:w="1275" w:type="dxa"/>
                  <w:hideMark/>
                </w:tcPr>
                <w:p w14:paraId="61BDF43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153</w:t>
                  </w:r>
                </w:p>
              </w:tc>
              <w:tc>
                <w:tcPr>
                  <w:tcW w:w="1275" w:type="dxa"/>
                  <w:hideMark/>
                </w:tcPr>
                <w:p w14:paraId="4F4F652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49</w:t>
                  </w:r>
                </w:p>
              </w:tc>
              <w:tc>
                <w:tcPr>
                  <w:tcW w:w="1311" w:type="dxa"/>
                  <w:hideMark/>
                </w:tcPr>
                <w:p w14:paraId="33E894A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w:t>
                  </w:r>
                </w:p>
              </w:tc>
            </w:tr>
            <w:tr w:rsidR="005266E4" w:rsidRPr="005F2432" w14:paraId="58BDF9D8" w14:textId="77777777" w:rsidTr="00D10905">
              <w:trPr>
                <w:trHeight w:val="435"/>
              </w:trPr>
              <w:tc>
                <w:tcPr>
                  <w:tcW w:w="2114" w:type="dxa"/>
                  <w:hideMark/>
                </w:tcPr>
                <w:p w14:paraId="293D00F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Nonlife Insurance</w:t>
                  </w:r>
                </w:p>
              </w:tc>
              <w:tc>
                <w:tcPr>
                  <w:tcW w:w="1275" w:type="dxa"/>
                  <w:hideMark/>
                </w:tcPr>
                <w:p w14:paraId="245A711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1145</w:t>
                  </w:r>
                </w:p>
              </w:tc>
              <w:tc>
                <w:tcPr>
                  <w:tcW w:w="1275" w:type="dxa"/>
                  <w:hideMark/>
                </w:tcPr>
                <w:p w14:paraId="3CB0B6F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229</w:t>
                  </w:r>
                </w:p>
              </w:tc>
              <w:tc>
                <w:tcPr>
                  <w:tcW w:w="1311" w:type="dxa"/>
                  <w:hideMark/>
                </w:tcPr>
                <w:p w14:paraId="62685CD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w:t>
                  </w:r>
                </w:p>
              </w:tc>
            </w:tr>
            <w:tr w:rsidR="005266E4" w:rsidRPr="005F2432" w14:paraId="5E7181FD" w14:textId="77777777" w:rsidTr="00D10905">
              <w:trPr>
                <w:trHeight w:val="210"/>
              </w:trPr>
              <w:tc>
                <w:tcPr>
                  <w:tcW w:w="2114" w:type="dxa"/>
                  <w:hideMark/>
                </w:tcPr>
                <w:p w14:paraId="0B26C297"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Not Applicable</w:t>
                  </w:r>
                </w:p>
              </w:tc>
              <w:tc>
                <w:tcPr>
                  <w:tcW w:w="1275" w:type="dxa"/>
                  <w:hideMark/>
                </w:tcPr>
                <w:p w14:paraId="6903DCA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1475</w:t>
                  </w:r>
                </w:p>
              </w:tc>
              <w:tc>
                <w:tcPr>
                  <w:tcW w:w="1275" w:type="dxa"/>
                  <w:hideMark/>
                </w:tcPr>
                <w:p w14:paraId="54346BD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711</w:t>
                  </w:r>
                </w:p>
              </w:tc>
              <w:tc>
                <w:tcPr>
                  <w:tcW w:w="1311" w:type="dxa"/>
                  <w:hideMark/>
                </w:tcPr>
                <w:p w14:paraId="7A1A4FB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w:t>
                  </w:r>
                </w:p>
              </w:tc>
            </w:tr>
            <w:tr w:rsidR="005266E4" w:rsidRPr="005F2432" w14:paraId="6A048AA2" w14:textId="77777777" w:rsidTr="00D10905">
              <w:trPr>
                <w:trHeight w:val="435"/>
              </w:trPr>
              <w:tc>
                <w:tcPr>
                  <w:tcW w:w="2114" w:type="dxa"/>
                  <w:hideMark/>
                </w:tcPr>
                <w:p w14:paraId="4394A4A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Oil &amp; Gas Producers</w:t>
                  </w:r>
                </w:p>
              </w:tc>
              <w:tc>
                <w:tcPr>
                  <w:tcW w:w="1275" w:type="dxa"/>
                  <w:hideMark/>
                </w:tcPr>
                <w:p w14:paraId="387D30B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10073</w:t>
                  </w:r>
                </w:p>
              </w:tc>
              <w:tc>
                <w:tcPr>
                  <w:tcW w:w="1275" w:type="dxa"/>
                  <w:hideMark/>
                </w:tcPr>
                <w:p w14:paraId="35C205F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7035</w:t>
                  </w:r>
                </w:p>
              </w:tc>
              <w:tc>
                <w:tcPr>
                  <w:tcW w:w="1311" w:type="dxa"/>
                  <w:hideMark/>
                </w:tcPr>
                <w:p w14:paraId="6F6AA9E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392</w:t>
                  </w:r>
                </w:p>
              </w:tc>
            </w:tr>
            <w:tr w:rsidR="005266E4" w:rsidRPr="005F2432" w14:paraId="74A93283" w14:textId="77777777" w:rsidTr="00D10905">
              <w:trPr>
                <w:trHeight w:val="435"/>
              </w:trPr>
              <w:tc>
                <w:tcPr>
                  <w:tcW w:w="2114" w:type="dxa"/>
                  <w:hideMark/>
                </w:tcPr>
                <w:p w14:paraId="4B475DF7"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Oil Equipment, Services &amp; D...</w:t>
                  </w:r>
                </w:p>
              </w:tc>
              <w:tc>
                <w:tcPr>
                  <w:tcW w:w="1275" w:type="dxa"/>
                  <w:hideMark/>
                </w:tcPr>
                <w:p w14:paraId="0BECA2E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1926</w:t>
                  </w:r>
                </w:p>
              </w:tc>
              <w:tc>
                <w:tcPr>
                  <w:tcW w:w="1275" w:type="dxa"/>
                  <w:hideMark/>
                </w:tcPr>
                <w:p w14:paraId="1032270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761</w:t>
                  </w:r>
                </w:p>
              </w:tc>
              <w:tc>
                <w:tcPr>
                  <w:tcW w:w="1311" w:type="dxa"/>
                  <w:hideMark/>
                </w:tcPr>
                <w:p w14:paraId="6F10DAD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54</w:t>
                  </w:r>
                </w:p>
              </w:tc>
            </w:tr>
            <w:tr w:rsidR="005266E4" w:rsidRPr="005F2432" w14:paraId="1151E1BA" w14:textId="77777777" w:rsidTr="00D10905">
              <w:trPr>
                <w:trHeight w:val="435"/>
              </w:trPr>
              <w:tc>
                <w:tcPr>
                  <w:tcW w:w="2114" w:type="dxa"/>
                  <w:hideMark/>
                </w:tcPr>
                <w:p w14:paraId="1A03D0E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Personal Goods</w:t>
                  </w:r>
                </w:p>
              </w:tc>
              <w:tc>
                <w:tcPr>
                  <w:tcW w:w="1275" w:type="dxa"/>
                  <w:hideMark/>
                </w:tcPr>
                <w:p w14:paraId="1F7173B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3697</w:t>
                  </w:r>
                </w:p>
              </w:tc>
              <w:tc>
                <w:tcPr>
                  <w:tcW w:w="1275" w:type="dxa"/>
                  <w:hideMark/>
                </w:tcPr>
                <w:p w14:paraId="5E706EB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1481</w:t>
                  </w:r>
                </w:p>
              </w:tc>
              <w:tc>
                <w:tcPr>
                  <w:tcW w:w="1311" w:type="dxa"/>
                  <w:hideMark/>
                </w:tcPr>
                <w:p w14:paraId="1A53863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89</w:t>
                  </w:r>
                </w:p>
              </w:tc>
            </w:tr>
            <w:tr w:rsidR="005266E4" w:rsidRPr="005F2432" w14:paraId="0EB194ED" w14:textId="77777777" w:rsidTr="00D10905">
              <w:trPr>
                <w:trHeight w:val="660"/>
              </w:trPr>
              <w:tc>
                <w:tcPr>
                  <w:tcW w:w="2114" w:type="dxa"/>
                  <w:hideMark/>
                </w:tcPr>
                <w:p w14:paraId="0D4D50F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Pharmaceuticals &amp; Biotechno...</w:t>
                  </w:r>
                </w:p>
              </w:tc>
              <w:tc>
                <w:tcPr>
                  <w:tcW w:w="1275" w:type="dxa"/>
                  <w:hideMark/>
                </w:tcPr>
                <w:p w14:paraId="6A272C7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14516</w:t>
                  </w:r>
                </w:p>
              </w:tc>
              <w:tc>
                <w:tcPr>
                  <w:tcW w:w="1275" w:type="dxa"/>
                  <w:hideMark/>
                </w:tcPr>
                <w:p w14:paraId="7BE238F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1512</w:t>
                  </w:r>
                </w:p>
              </w:tc>
              <w:tc>
                <w:tcPr>
                  <w:tcW w:w="1311" w:type="dxa"/>
                  <w:hideMark/>
                </w:tcPr>
                <w:p w14:paraId="30B0EE4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274</w:t>
                  </w:r>
                </w:p>
              </w:tc>
            </w:tr>
            <w:tr w:rsidR="005266E4" w:rsidRPr="005F2432" w14:paraId="6837203D" w14:textId="77777777" w:rsidTr="00D10905">
              <w:trPr>
                <w:trHeight w:val="660"/>
              </w:trPr>
              <w:tc>
                <w:tcPr>
                  <w:tcW w:w="2114" w:type="dxa"/>
                  <w:hideMark/>
                </w:tcPr>
                <w:p w14:paraId="4DAB02FE"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Real Estate Investment &amp; Se...</w:t>
                  </w:r>
                </w:p>
              </w:tc>
              <w:tc>
                <w:tcPr>
                  <w:tcW w:w="1275" w:type="dxa"/>
                  <w:hideMark/>
                </w:tcPr>
                <w:p w14:paraId="349E9B4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3364</w:t>
                  </w:r>
                </w:p>
              </w:tc>
              <w:tc>
                <w:tcPr>
                  <w:tcW w:w="1275" w:type="dxa"/>
                  <w:hideMark/>
                </w:tcPr>
                <w:p w14:paraId="43B78D7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1690</w:t>
                  </w:r>
                </w:p>
              </w:tc>
              <w:tc>
                <w:tcPr>
                  <w:tcW w:w="1311" w:type="dxa"/>
                  <w:hideMark/>
                </w:tcPr>
                <w:p w14:paraId="73BB018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58</w:t>
                  </w:r>
                </w:p>
              </w:tc>
            </w:tr>
            <w:tr w:rsidR="005266E4" w:rsidRPr="005F2432" w14:paraId="43CD3542" w14:textId="77777777" w:rsidTr="00D10905">
              <w:trPr>
                <w:trHeight w:val="660"/>
              </w:trPr>
              <w:tc>
                <w:tcPr>
                  <w:tcW w:w="2114" w:type="dxa"/>
                  <w:hideMark/>
                </w:tcPr>
                <w:p w14:paraId="25DCAFF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Real Estate Investment Trusts</w:t>
                  </w:r>
                </w:p>
              </w:tc>
              <w:tc>
                <w:tcPr>
                  <w:tcW w:w="1275" w:type="dxa"/>
                  <w:hideMark/>
                </w:tcPr>
                <w:p w14:paraId="1E5818A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1584</w:t>
                  </w:r>
                </w:p>
              </w:tc>
              <w:tc>
                <w:tcPr>
                  <w:tcW w:w="1275" w:type="dxa"/>
                  <w:hideMark/>
                </w:tcPr>
                <w:p w14:paraId="34B5E0A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775</w:t>
                  </w:r>
                </w:p>
              </w:tc>
              <w:tc>
                <w:tcPr>
                  <w:tcW w:w="1311" w:type="dxa"/>
                  <w:hideMark/>
                </w:tcPr>
                <w:p w14:paraId="4077824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96</w:t>
                  </w:r>
                </w:p>
              </w:tc>
            </w:tr>
            <w:tr w:rsidR="005266E4" w:rsidRPr="005F2432" w14:paraId="10B72CC7" w14:textId="77777777" w:rsidTr="00D10905">
              <w:trPr>
                <w:trHeight w:val="660"/>
              </w:trPr>
              <w:tc>
                <w:tcPr>
                  <w:tcW w:w="2114" w:type="dxa"/>
                  <w:hideMark/>
                </w:tcPr>
                <w:p w14:paraId="3280F48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Software &amp; Computer Services</w:t>
                  </w:r>
                </w:p>
              </w:tc>
              <w:tc>
                <w:tcPr>
                  <w:tcW w:w="1275" w:type="dxa"/>
                  <w:hideMark/>
                </w:tcPr>
                <w:p w14:paraId="18329B5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4219</w:t>
                  </w:r>
                </w:p>
              </w:tc>
              <w:tc>
                <w:tcPr>
                  <w:tcW w:w="1275" w:type="dxa"/>
                  <w:hideMark/>
                </w:tcPr>
                <w:p w14:paraId="687D40F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2307</w:t>
                  </w:r>
                </w:p>
              </w:tc>
              <w:tc>
                <w:tcPr>
                  <w:tcW w:w="1311" w:type="dxa"/>
                  <w:hideMark/>
                </w:tcPr>
                <w:p w14:paraId="283191E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110</w:t>
                  </w:r>
                </w:p>
              </w:tc>
            </w:tr>
            <w:tr w:rsidR="005266E4" w:rsidRPr="005F2432" w14:paraId="56844B78" w14:textId="77777777" w:rsidTr="00D10905">
              <w:trPr>
                <w:trHeight w:val="435"/>
              </w:trPr>
              <w:tc>
                <w:tcPr>
                  <w:tcW w:w="2114" w:type="dxa"/>
                  <w:hideMark/>
                </w:tcPr>
                <w:p w14:paraId="5E3D8A4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Support Services</w:t>
                  </w:r>
                </w:p>
              </w:tc>
              <w:tc>
                <w:tcPr>
                  <w:tcW w:w="1275" w:type="dxa"/>
                  <w:hideMark/>
                </w:tcPr>
                <w:p w14:paraId="79EFE57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9759</w:t>
                  </w:r>
                </w:p>
              </w:tc>
              <w:tc>
                <w:tcPr>
                  <w:tcW w:w="1275" w:type="dxa"/>
                  <w:hideMark/>
                </w:tcPr>
                <w:p w14:paraId="0344091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4775</w:t>
                  </w:r>
                </w:p>
              </w:tc>
              <w:tc>
                <w:tcPr>
                  <w:tcW w:w="1311" w:type="dxa"/>
                  <w:hideMark/>
                </w:tcPr>
                <w:p w14:paraId="641D63A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223</w:t>
                  </w:r>
                </w:p>
              </w:tc>
            </w:tr>
            <w:tr w:rsidR="005266E4" w:rsidRPr="005F2432" w14:paraId="6142BE80" w14:textId="77777777" w:rsidTr="00D10905">
              <w:trPr>
                <w:trHeight w:val="660"/>
              </w:trPr>
              <w:tc>
                <w:tcPr>
                  <w:tcW w:w="2114" w:type="dxa"/>
                  <w:hideMark/>
                </w:tcPr>
                <w:p w14:paraId="2C50109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Technology Hardware &amp; Equip...</w:t>
                  </w:r>
                </w:p>
              </w:tc>
              <w:tc>
                <w:tcPr>
                  <w:tcW w:w="1275" w:type="dxa"/>
                  <w:hideMark/>
                </w:tcPr>
                <w:p w14:paraId="169A1E9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9786</w:t>
                  </w:r>
                </w:p>
              </w:tc>
              <w:tc>
                <w:tcPr>
                  <w:tcW w:w="1275" w:type="dxa"/>
                  <w:hideMark/>
                </w:tcPr>
                <w:p w14:paraId="3194729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5883</w:t>
                  </w:r>
                </w:p>
              </w:tc>
              <w:tc>
                <w:tcPr>
                  <w:tcW w:w="1311" w:type="dxa"/>
                  <w:hideMark/>
                </w:tcPr>
                <w:p w14:paraId="26FD5F6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279</w:t>
                  </w:r>
                </w:p>
              </w:tc>
            </w:tr>
            <w:tr w:rsidR="005266E4" w:rsidRPr="005F2432" w14:paraId="23957AA2" w14:textId="77777777" w:rsidTr="00D10905">
              <w:trPr>
                <w:trHeight w:val="210"/>
              </w:trPr>
              <w:tc>
                <w:tcPr>
                  <w:tcW w:w="2114" w:type="dxa"/>
                  <w:hideMark/>
                </w:tcPr>
                <w:p w14:paraId="58930F8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Tobacco</w:t>
                  </w:r>
                </w:p>
              </w:tc>
              <w:tc>
                <w:tcPr>
                  <w:tcW w:w="1275" w:type="dxa"/>
                  <w:hideMark/>
                </w:tcPr>
                <w:p w14:paraId="1CC7EF3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41</w:t>
                  </w:r>
                </w:p>
              </w:tc>
              <w:tc>
                <w:tcPr>
                  <w:tcW w:w="1275" w:type="dxa"/>
                  <w:hideMark/>
                </w:tcPr>
                <w:p w14:paraId="3D30A86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19</w:t>
                  </w:r>
                </w:p>
              </w:tc>
              <w:tc>
                <w:tcPr>
                  <w:tcW w:w="1311" w:type="dxa"/>
                  <w:hideMark/>
                </w:tcPr>
                <w:p w14:paraId="0EBA7E8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w:t>
                  </w:r>
                </w:p>
              </w:tc>
            </w:tr>
            <w:tr w:rsidR="005266E4" w:rsidRPr="005F2432" w14:paraId="3A29C4C3" w14:textId="77777777" w:rsidTr="00D10905">
              <w:trPr>
                <w:trHeight w:val="435"/>
              </w:trPr>
              <w:tc>
                <w:tcPr>
                  <w:tcW w:w="2114" w:type="dxa"/>
                  <w:hideMark/>
                </w:tcPr>
                <w:p w14:paraId="388E4E0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Travel &amp; Leisure</w:t>
                  </w:r>
                </w:p>
              </w:tc>
              <w:tc>
                <w:tcPr>
                  <w:tcW w:w="1275" w:type="dxa"/>
                  <w:hideMark/>
                </w:tcPr>
                <w:p w14:paraId="4655213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4414</w:t>
                  </w:r>
                </w:p>
              </w:tc>
              <w:tc>
                <w:tcPr>
                  <w:tcW w:w="1275" w:type="dxa"/>
                  <w:hideMark/>
                </w:tcPr>
                <w:p w14:paraId="4AE8025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2813</w:t>
                  </w:r>
                </w:p>
              </w:tc>
              <w:tc>
                <w:tcPr>
                  <w:tcW w:w="1311" w:type="dxa"/>
                  <w:hideMark/>
                </w:tcPr>
                <w:p w14:paraId="41AD8DE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98</w:t>
                  </w:r>
                </w:p>
              </w:tc>
            </w:tr>
          </w:tbl>
          <w:p w14:paraId="6F6E519E" w14:textId="77777777" w:rsidR="005266E4" w:rsidRPr="005F2432" w:rsidRDefault="005266E4" w:rsidP="00D10905">
            <w:pPr>
              <w:spacing w:after="120"/>
              <w:jc w:val="both"/>
            </w:pPr>
          </w:p>
          <w:p w14:paraId="763E0000" w14:textId="77777777" w:rsidR="005266E4" w:rsidRPr="005F2432" w:rsidRDefault="005266E4" w:rsidP="00D10905">
            <w:pPr>
              <w:spacing w:after="120"/>
              <w:jc w:val="both"/>
            </w:pPr>
          </w:p>
          <w:p w14:paraId="4392E587" w14:textId="225FB9D2" w:rsidR="005266E4" w:rsidRPr="005F2432" w:rsidRDefault="005266E4" w:rsidP="00D10905">
            <w:pPr>
              <w:pStyle w:val="Caption"/>
              <w:keepNext/>
            </w:pPr>
            <w:bookmarkStart w:id="489" w:name="_Ref11010691"/>
            <w:r w:rsidRPr="005F2432">
              <w:t xml:space="preserve">Table </w:t>
            </w:r>
            <w:r w:rsidRPr="005F2432">
              <w:fldChar w:fldCharType="begin"/>
            </w:r>
            <w:r w:rsidRPr="005F2432">
              <w:instrText xml:space="preserve"> SEQ Table \* ARABIC </w:instrText>
            </w:r>
            <w:r w:rsidRPr="005F2432">
              <w:fldChar w:fldCharType="separate"/>
            </w:r>
            <w:r w:rsidR="008E4C54">
              <w:rPr>
                <w:noProof/>
              </w:rPr>
              <w:t>33</w:t>
            </w:r>
            <w:r w:rsidRPr="005F2432">
              <w:rPr>
                <w:noProof/>
              </w:rPr>
              <w:fldChar w:fldCharType="end"/>
            </w:r>
            <w:bookmarkEnd w:id="489"/>
            <w:r w:rsidRPr="005F2432">
              <w:t>: Total proportion of corporations in each sector engaging with the intersection of climate change and health.</w:t>
            </w:r>
          </w:p>
          <w:tbl>
            <w:tblPr>
              <w:tblStyle w:val="TableGrid"/>
              <w:tblW w:w="0" w:type="auto"/>
              <w:tblLook w:val="04A0" w:firstRow="1" w:lastRow="0" w:firstColumn="1" w:lastColumn="0" w:noHBand="0" w:noVBand="1"/>
            </w:tblPr>
            <w:tblGrid>
              <w:gridCol w:w="2114"/>
              <w:gridCol w:w="1275"/>
              <w:gridCol w:w="1275"/>
              <w:gridCol w:w="1311"/>
            </w:tblGrid>
            <w:tr w:rsidR="005266E4" w:rsidRPr="005F2432" w14:paraId="6CE9F5C0" w14:textId="77777777" w:rsidTr="00D10905">
              <w:trPr>
                <w:trHeight w:val="210"/>
              </w:trPr>
              <w:tc>
                <w:tcPr>
                  <w:tcW w:w="2114" w:type="dxa"/>
                  <w:hideMark/>
                </w:tcPr>
                <w:p w14:paraId="757C4AAD" w14:textId="77777777" w:rsidR="005266E4" w:rsidRPr="005F2432" w:rsidRDefault="005266E4" w:rsidP="00D10905">
                  <w:pPr>
                    <w:rPr>
                      <w:rFonts w:eastAsia="Times New Roman" w:cstheme="minorHAnsi"/>
                    </w:rPr>
                  </w:pPr>
                </w:p>
              </w:tc>
              <w:tc>
                <w:tcPr>
                  <w:tcW w:w="1275" w:type="dxa"/>
                  <w:hideMark/>
                </w:tcPr>
                <w:p w14:paraId="3C49B87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health</w:t>
                  </w:r>
                </w:p>
              </w:tc>
              <w:tc>
                <w:tcPr>
                  <w:tcW w:w="1275" w:type="dxa"/>
                  <w:hideMark/>
                </w:tcPr>
                <w:p w14:paraId="7337BE78"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climate</w:t>
                  </w:r>
                </w:p>
              </w:tc>
              <w:tc>
                <w:tcPr>
                  <w:tcW w:w="1311" w:type="dxa"/>
                  <w:hideMark/>
                </w:tcPr>
                <w:p w14:paraId="3C92F5B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intersection</w:t>
                  </w:r>
                </w:p>
              </w:tc>
            </w:tr>
            <w:tr w:rsidR="005266E4" w:rsidRPr="005F2432" w14:paraId="35F84285" w14:textId="77777777" w:rsidTr="00D10905">
              <w:trPr>
                <w:trHeight w:val="435"/>
              </w:trPr>
              <w:tc>
                <w:tcPr>
                  <w:tcW w:w="2114" w:type="dxa"/>
                  <w:hideMark/>
                </w:tcPr>
                <w:p w14:paraId="6685B96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Aerospace &amp; Defense</w:t>
                  </w:r>
                </w:p>
              </w:tc>
              <w:tc>
                <w:tcPr>
                  <w:tcW w:w="1275" w:type="dxa"/>
                  <w:hideMark/>
                </w:tcPr>
                <w:p w14:paraId="332607D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60.773481</w:t>
                  </w:r>
                </w:p>
              </w:tc>
              <w:tc>
                <w:tcPr>
                  <w:tcW w:w="1275" w:type="dxa"/>
                  <w:hideMark/>
                </w:tcPr>
                <w:p w14:paraId="5508C7F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45.856354</w:t>
                  </w:r>
                </w:p>
              </w:tc>
              <w:tc>
                <w:tcPr>
                  <w:tcW w:w="1311" w:type="dxa"/>
                  <w:hideMark/>
                </w:tcPr>
                <w:p w14:paraId="4CECDD7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9.392265</w:t>
                  </w:r>
                </w:p>
              </w:tc>
            </w:tr>
            <w:tr w:rsidR="005266E4" w:rsidRPr="005F2432" w14:paraId="195F935E" w14:textId="77777777" w:rsidTr="00D10905">
              <w:trPr>
                <w:trHeight w:val="435"/>
              </w:trPr>
              <w:tc>
                <w:tcPr>
                  <w:tcW w:w="2114" w:type="dxa"/>
                  <w:hideMark/>
                </w:tcPr>
                <w:p w14:paraId="101CB59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Alternative Energy</w:t>
                  </w:r>
                </w:p>
              </w:tc>
              <w:tc>
                <w:tcPr>
                  <w:tcW w:w="1275" w:type="dxa"/>
                  <w:hideMark/>
                </w:tcPr>
                <w:p w14:paraId="386E5F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62.711864</w:t>
                  </w:r>
                </w:p>
              </w:tc>
              <w:tc>
                <w:tcPr>
                  <w:tcW w:w="1275" w:type="dxa"/>
                  <w:hideMark/>
                </w:tcPr>
                <w:p w14:paraId="7D6308A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61.864407</w:t>
                  </w:r>
                </w:p>
              </w:tc>
              <w:tc>
                <w:tcPr>
                  <w:tcW w:w="1311" w:type="dxa"/>
                  <w:hideMark/>
                </w:tcPr>
                <w:p w14:paraId="5B4FA45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26.271186</w:t>
                  </w:r>
                </w:p>
              </w:tc>
            </w:tr>
            <w:tr w:rsidR="005266E4" w:rsidRPr="005F2432" w14:paraId="785D2AA2" w14:textId="77777777" w:rsidTr="00D10905">
              <w:trPr>
                <w:trHeight w:val="435"/>
              </w:trPr>
              <w:tc>
                <w:tcPr>
                  <w:tcW w:w="2114" w:type="dxa"/>
                  <w:hideMark/>
                </w:tcPr>
                <w:p w14:paraId="02A52BC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Automobiles &amp; Parts</w:t>
                  </w:r>
                </w:p>
              </w:tc>
              <w:tc>
                <w:tcPr>
                  <w:tcW w:w="1275" w:type="dxa"/>
                  <w:hideMark/>
                </w:tcPr>
                <w:p w14:paraId="158C643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60.135135</w:t>
                  </w:r>
                </w:p>
              </w:tc>
              <w:tc>
                <w:tcPr>
                  <w:tcW w:w="1275" w:type="dxa"/>
                  <w:hideMark/>
                </w:tcPr>
                <w:p w14:paraId="45ECF79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36.261261</w:t>
                  </w:r>
                </w:p>
              </w:tc>
              <w:tc>
                <w:tcPr>
                  <w:tcW w:w="1311" w:type="dxa"/>
                  <w:hideMark/>
                </w:tcPr>
                <w:p w14:paraId="2EE3E88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15.090090</w:t>
                  </w:r>
                </w:p>
              </w:tc>
            </w:tr>
            <w:tr w:rsidR="005266E4" w:rsidRPr="005F2432" w14:paraId="3B999751" w14:textId="77777777" w:rsidTr="00D10905">
              <w:trPr>
                <w:trHeight w:val="210"/>
              </w:trPr>
              <w:tc>
                <w:tcPr>
                  <w:tcW w:w="2114" w:type="dxa"/>
                  <w:hideMark/>
                </w:tcPr>
                <w:p w14:paraId="293978A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Banks</w:t>
                  </w:r>
                </w:p>
              </w:tc>
              <w:tc>
                <w:tcPr>
                  <w:tcW w:w="1275" w:type="dxa"/>
                  <w:hideMark/>
                </w:tcPr>
                <w:p w14:paraId="1CD62C1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60.154242</w:t>
                  </w:r>
                </w:p>
              </w:tc>
              <w:tc>
                <w:tcPr>
                  <w:tcW w:w="1275" w:type="dxa"/>
                  <w:hideMark/>
                </w:tcPr>
                <w:p w14:paraId="5F65E8C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52.185090</w:t>
                  </w:r>
                </w:p>
              </w:tc>
              <w:tc>
                <w:tcPr>
                  <w:tcW w:w="1311" w:type="dxa"/>
                  <w:hideMark/>
                </w:tcPr>
                <w:p w14:paraId="63A13C7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10.282776</w:t>
                  </w:r>
                </w:p>
              </w:tc>
            </w:tr>
            <w:tr w:rsidR="005266E4" w:rsidRPr="005F2432" w14:paraId="17A8BB65" w14:textId="77777777" w:rsidTr="00D10905">
              <w:trPr>
                <w:trHeight w:val="210"/>
              </w:trPr>
              <w:tc>
                <w:tcPr>
                  <w:tcW w:w="2114" w:type="dxa"/>
                  <w:hideMark/>
                </w:tcPr>
                <w:p w14:paraId="0E4EE27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Beverages</w:t>
                  </w:r>
                </w:p>
              </w:tc>
              <w:tc>
                <w:tcPr>
                  <w:tcW w:w="1275" w:type="dxa"/>
                  <w:hideMark/>
                </w:tcPr>
                <w:p w14:paraId="035268C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61.994609</w:t>
                  </w:r>
                </w:p>
              </w:tc>
              <w:tc>
                <w:tcPr>
                  <w:tcW w:w="1275" w:type="dxa"/>
                  <w:hideMark/>
                </w:tcPr>
                <w:p w14:paraId="0B8ACF6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52.021563</w:t>
                  </w:r>
                </w:p>
              </w:tc>
              <w:tc>
                <w:tcPr>
                  <w:tcW w:w="1311" w:type="dxa"/>
                  <w:hideMark/>
                </w:tcPr>
                <w:p w14:paraId="6743308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17.250674</w:t>
                  </w:r>
                </w:p>
              </w:tc>
            </w:tr>
            <w:tr w:rsidR="005266E4" w:rsidRPr="005F2432" w14:paraId="30D011B0" w14:textId="77777777" w:rsidTr="00D10905">
              <w:trPr>
                <w:trHeight w:val="210"/>
              </w:trPr>
              <w:tc>
                <w:tcPr>
                  <w:tcW w:w="2114" w:type="dxa"/>
                  <w:hideMark/>
                </w:tcPr>
                <w:p w14:paraId="3F29C38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Chemicals</w:t>
                  </w:r>
                </w:p>
              </w:tc>
              <w:tc>
                <w:tcPr>
                  <w:tcW w:w="1275" w:type="dxa"/>
                  <w:hideMark/>
                </w:tcPr>
                <w:p w14:paraId="403E972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66.140351</w:t>
                  </w:r>
                </w:p>
              </w:tc>
              <w:tc>
                <w:tcPr>
                  <w:tcW w:w="1275" w:type="dxa"/>
                  <w:hideMark/>
                </w:tcPr>
                <w:p w14:paraId="3C39010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55.964912</w:t>
                  </w:r>
                </w:p>
              </w:tc>
              <w:tc>
                <w:tcPr>
                  <w:tcW w:w="1311" w:type="dxa"/>
                  <w:hideMark/>
                </w:tcPr>
                <w:p w14:paraId="71E9C8F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29.473684</w:t>
                  </w:r>
                </w:p>
              </w:tc>
            </w:tr>
            <w:tr w:rsidR="005266E4" w:rsidRPr="005F2432" w14:paraId="306B6795" w14:textId="77777777" w:rsidTr="00D10905">
              <w:trPr>
                <w:trHeight w:val="435"/>
              </w:trPr>
              <w:tc>
                <w:tcPr>
                  <w:tcW w:w="2114" w:type="dxa"/>
                  <w:hideMark/>
                </w:tcPr>
                <w:p w14:paraId="394351F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Construction &amp; Materials</w:t>
                  </w:r>
                </w:p>
              </w:tc>
              <w:tc>
                <w:tcPr>
                  <w:tcW w:w="1275" w:type="dxa"/>
                  <w:hideMark/>
                </w:tcPr>
                <w:p w14:paraId="66AB95E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55.576560</w:t>
                  </w:r>
                </w:p>
              </w:tc>
              <w:tc>
                <w:tcPr>
                  <w:tcW w:w="1275" w:type="dxa"/>
                  <w:hideMark/>
                </w:tcPr>
                <w:p w14:paraId="5FA32C8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44.801512</w:t>
                  </w:r>
                </w:p>
              </w:tc>
              <w:tc>
                <w:tcPr>
                  <w:tcW w:w="1311" w:type="dxa"/>
                  <w:hideMark/>
                </w:tcPr>
                <w:p w14:paraId="11EF9D1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14.933837</w:t>
                  </w:r>
                </w:p>
              </w:tc>
            </w:tr>
            <w:tr w:rsidR="005266E4" w:rsidRPr="005F2432" w14:paraId="072A9FAF" w14:textId="77777777" w:rsidTr="00D10905">
              <w:trPr>
                <w:trHeight w:val="210"/>
              </w:trPr>
              <w:tc>
                <w:tcPr>
                  <w:tcW w:w="2114" w:type="dxa"/>
                  <w:hideMark/>
                </w:tcPr>
                <w:p w14:paraId="2371973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Diversified</w:t>
                  </w:r>
                </w:p>
              </w:tc>
              <w:tc>
                <w:tcPr>
                  <w:tcW w:w="1275" w:type="dxa"/>
                  <w:hideMark/>
                </w:tcPr>
                <w:p w14:paraId="57C416B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62.666667</w:t>
                  </w:r>
                </w:p>
              </w:tc>
              <w:tc>
                <w:tcPr>
                  <w:tcW w:w="1275" w:type="dxa"/>
                  <w:hideMark/>
                </w:tcPr>
                <w:p w14:paraId="18A93C1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52.000000</w:t>
                  </w:r>
                </w:p>
              </w:tc>
              <w:tc>
                <w:tcPr>
                  <w:tcW w:w="1311" w:type="dxa"/>
                  <w:hideMark/>
                </w:tcPr>
                <w:p w14:paraId="2F73C3C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18.666667</w:t>
                  </w:r>
                </w:p>
              </w:tc>
            </w:tr>
            <w:tr w:rsidR="005266E4" w:rsidRPr="005F2432" w14:paraId="3B54C6B5" w14:textId="77777777" w:rsidTr="00D10905">
              <w:trPr>
                <w:trHeight w:val="210"/>
              </w:trPr>
              <w:tc>
                <w:tcPr>
                  <w:tcW w:w="2114" w:type="dxa"/>
                  <w:hideMark/>
                </w:tcPr>
                <w:p w14:paraId="093CAFC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Electricity</w:t>
                  </w:r>
                </w:p>
              </w:tc>
              <w:tc>
                <w:tcPr>
                  <w:tcW w:w="1275" w:type="dxa"/>
                  <w:hideMark/>
                </w:tcPr>
                <w:p w14:paraId="782F34E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68.000000</w:t>
                  </w:r>
                </w:p>
              </w:tc>
              <w:tc>
                <w:tcPr>
                  <w:tcW w:w="1275" w:type="dxa"/>
                  <w:hideMark/>
                </w:tcPr>
                <w:p w14:paraId="460DB88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64.727273</w:t>
                  </w:r>
                </w:p>
              </w:tc>
              <w:tc>
                <w:tcPr>
                  <w:tcW w:w="1311" w:type="dxa"/>
                  <w:hideMark/>
                </w:tcPr>
                <w:p w14:paraId="176C931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25.818182</w:t>
                  </w:r>
                </w:p>
              </w:tc>
            </w:tr>
            <w:tr w:rsidR="005266E4" w:rsidRPr="005F2432" w14:paraId="243C9147" w14:textId="77777777" w:rsidTr="00D10905">
              <w:trPr>
                <w:trHeight w:val="660"/>
              </w:trPr>
              <w:tc>
                <w:tcPr>
                  <w:tcW w:w="2114" w:type="dxa"/>
                  <w:hideMark/>
                </w:tcPr>
                <w:p w14:paraId="3E57DB4E"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Electronic &amp; Electrical Equ...</w:t>
                  </w:r>
                </w:p>
              </w:tc>
              <w:tc>
                <w:tcPr>
                  <w:tcW w:w="1275" w:type="dxa"/>
                  <w:hideMark/>
                </w:tcPr>
                <w:p w14:paraId="4B85191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44.395280</w:t>
                  </w:r>
                </w:p>
              </w:tc>
              <w:tc>
                <w:tcPr>
                  <w:tcW w:w="1275" w:type="dxa"/>
                  <w:hideMark/>
                </w:tcPr>
                <w:p w14:paraId="4C20C52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29.793510</w:t>
                  </w:r>
                </w:p>
              </w:tc>
              <w:tc>
                <w:tcPr>
                  <w:tcW w:w="1311" w:type="dxa"/>
                  <w:hideMark/>
                </w:tcPr>
                <w:p w14:paraId="2038205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7.079646</w:t>
                  </w:r>
                </w:p>
              </w:tc>
            </w:tr>
            <w:tr w:rsidR="005266E4" w:rsidRPr="005F2432" w14:paraId="5545ABED" w14:textId="77777777" w:rsidTr="00D10905">
              <w:trPr>
                <w:trHeight w:val="660"/>
              </w:trPr>
              <w:tc>
                <w:tcPr>
                  <w:tcW w:w="2114" w:type="dxa"/>
                  <w:hideMark/>
                </w:tcPr>
                <w:p w14:paraId="429E201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Equity Investment Instruments</w:t>
                  </w:r>
                </w:p>
              </w:tc>
              <w:tc>
                <w:tcPr>
                  <w:tcW w:w="1275" w:type="dxa"/>
                  <w:hideMark/>
                </w:tcPr>
                <w:p w14:paraId="47410CC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40.476190</w:t>
                  </w:r>
                </w:p>
              </w:tc>
              <w:tc>
                <w:tcPr>
                  <w:tcW w:w="1275" w:type="dxa"/>
                  <w:hideMark/>
                </w:tcPr>
                <w:p w14:paraId="25934D7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23.809524</w:t>
                  </w:r>
                </w:p>
              </w:tc>
              <w:tc>
                <w:tcPr>
                  <w:tcW w:w="1311" w:type="dxa"/>
                  <w:hideMark/>
                </w:tcPr>
                <w:p w14:paraId="1F10742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5.952381</w:t>
                  </w:r>
                </w:p>
              </w:tc>
            </w:tr>
            <w:tr w:rsidR="005266E4" w:rsidRPr="005F2432" w14:paraId="3F0FB6BF" w14:textId="77777777" w:rsidTr="00D10905">
              <w:trPr>
                <w:trHeight w:val="435"/>
              </w:trPr>
              <w:tc>
                <w:tcPr>
                  <w:tcW w:w="2114" w:type="dxa"/>
                  <w:hideMark/>
                </w:tcPr>
                <w:p w14:paraId="6CE18B2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Financial Services</w:t>
                  </w:r>
                </w:p>
              </w:tc>
              <w:tc>
                <w:tcPr>
                  <w:tcW w:w="1275" w:type="dxa"/>
                  <w:hideMark/>
                </w:tcPr>
                <w:p w14:paraId="23A4FC4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55.065739</w:t>
                  </w:r>
                </w:p>
              </w:tc>
              <w:tc>
                <w:tcPr>
                  <w:tcW w:w="1275" w:type="dxa"/>
                  <w:hideMark/>
                </w:tcPr>
                <w:p w14:paraId="0B6F6C8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52.822892</w:t>
                  </w:r>
                </w:p>
              </w:tc>
              <w:tc>
                <w:tcPr>
                  <w:tcW w:w="1311" w:type="dxa"/>
                  <w:hideMark/>
                </w:tcPr>
                <w:p w14:paraId="4CA3B2D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11.446249</w:t>
                  </w:r>
                </w:p>
              </w:tc>
            </w:tr>
            <w:tr w:rsidR="005266E4" w:rsidRPr="005F2432" w14:paraId="59D89844" w14:textId="77777777" w:rsidTr="00D10905">
              <w:trPr>
                <w:trHeight w:val="660"/>
              </w:trPr>
              <w:tc>
                <w:tcPr>
                  <w:tcW w:w="2114" w:type="dxa"/>
                  <w:hideMark/>
                </w:tcPr>
                <w:p w14:paraId="58E2876A"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Fixed Line Telecommunications</w:t>
                  </w:r>
                </w:p>
              </w:tc>
              <w:tc>
                <w:tcPr>
                  <w:tcW w:w="1275" w:type="dxa"/>
                  <w:hideMark/>
                </w:tcPr>
                <w:p w14:paraId="0571D90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64.210526</w:t>
                  </w:r>
                </w:p>
              </w:tc>
              <w:tc>
                <w:tcPr>
                  <w:tcW w:w="1275" w:type="dxa"/>
                  <w:hideMark/>
                </w:tcPr>
                <w:p w14:paraId="7B9FD47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52.105263</w:t>
                  </w:r>
                </w:p>
              </w:tc>
              <w:tc>
                <w:tcPr>
                  <w:tcW w:w="1311" w:type="dxa"/>
                  <w:hideMark/>
                </w:tcPr>
                <w:p w14:paraId="3DA764F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15.263158</w:t>
                  </w:r>
                </w:p>
              </w:tc>
            </w:tr>
            <w:tr w:rsidR="005266E4" w:rsidRPr="005F2432" w14:paraId="2DC75698" w14:textId="77777777" w:rsidTr="00D10905">
              <w:trPr>
                <w:trHeight w:val="435"/>
              </w:trPr>
              <w:tc>
                <w:tcPr>
                  <w:tcW w:w="2114" w:type="dxa"/>
                  <w:hideMark/>
                </w:tcPr>
                <w:p w14:paraId="6556484F"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Food &amp; Drug Retailers</w:t>
                  </w:r>
                </w:p>
              </w:tc>
              <w:tc>
                <w:tcPr>
                  <w:tcW w:w="1275" w:type="dxa"/>
                  <w:hideMark/>
                </w:tcPr>
                <w:p w14:paraId="3A20F63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50.000000</w:t>
                  </w:r>
                </w:p>
              </w:tc>
              <w:tc>
                <w:tcPr>
                  <w:tcW w:w="1275" w:type="dxa"/>
                  <w:hideMark/>
                </w:tcPr>
                <w:p w14:paraId="1D92449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52.500000</w:t>
                  </w:r>
                </w:p>
              </w:tc>
              <w:tc>
                <w:tcPr>
                  <w:tcW w:w="1311" w:type="dxa"/>
                  <w:hideMark/>
                </w:tcPr>
                <w:p w14:paraId="0F5E3F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17.500000</w:t>
                  </w:r>
                </w:p>
              </w:tc>
            </w:tr>
            <w:tr w:rsidR="005266E4" w:rsidRPr="005F2432" w14:paraId="6114F228" w14:textId="77777777" w:rsidTr="00D10905">
              <w:trPr>
                <w:trHeight w:val="435"/>
              </w:trPr>
              <w:tc>
                <w:tcPr>
                  <w:tcW w:w="2114" w:type="dxa"/>
                  <w:hideMark/>
                </w:tcPr>
                <w:p w14:paraId="5351C37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Food Producers</w:t>
                  </w:r>
                </w:p>
              </w:tc>
              <w:tc>
                <w:tcPr>
                  <w:tcW w:w="1275" w:type="dxa"/>
                  <w:hideMark/>
                </w:tcPr>
                <w:p w14:paraId="02C543B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65.507246</w:t>
                  </w:r>
                </w:p>
              </w:tc>
              <w:tc>
                <w:tcPr>
                  <w:tcW w:w="1275" w:type="dxa"/>
                  <w:hideMark/>
                </w:tcPr>
                <w:p w14:paraId="64C38AE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47.826087</w:t>
                  </w:r>
                </w:p>
              </w:tc>
              <w:tc>
                <w:tcPr>
                  <w:tcW w:w="1311" w:type="dxa"/>
                  <w:hideMark/>
                </w:tcPr>
                <w:p w14:paraId="3CB4044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17.246377</w:t>
                  </w:r>
                </w:p>
              </w:tc>
            </w:tr>
            <w:tr w:rsidR="005266E4" w:rsidRPr="005F2432" w14:paraId="781D5445" w14:textId="77777777" w:rsidTr="00D10905">
              <w:trPr>
                <w:trHeight w:val="435"/>
              </w:trPr>
              <w:tc>
                <w:tcPr>
                  <w:tcW w:w="2114" w:type="dxa"/>
                  <w:hideMark/>
                </w:tcPr>
                <w:p w14:paraId="7B9AC49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Forestry &amp; Paper</w:t>
                  </w:r>
                </w:p>
              </w:tc>
              <w:tc>
                <w:tcPr>
                  <w:tcW w:w="1275" w:type="dxa"/>
                  <w:hideMark/>
                </w:tcPr>
                <w:p w14:paraId="7B75C44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60.165975</w:t>
                  </w:r>
                </w:p>
              </w:tc>
              <w:tc>
                <w:tcPr>
                  <w:tcW w:w="1275" w:type="dxa"/>
                  <w:hideMark/>
                </w:tcPr>
                <w:p w14:paraId="6FF8B52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52.282158</w:t>
                  </w:r>
                </w:p>
              </w:tc>
              <w:tc>
                <w:tcPr>
                  <w:tcW w:w="1311" w:type="dxa"/>
                  <w:hideMark/>
                </w:tcPr>
                <w:p w14:paraId="334BA59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15.352697</w:t>
                  </w:r>
                </w:p>
              </w:tc>
            </w:tr>
            <w:tr w:rsidR="005266E4" w:rsidRPr="005F2432" w14:paraId="32423EDE" w14:textId="77777777" w:rsidTr="00D10905">
              <w:trPr>
                <w:trHeight w:val="435"/>
              </w:trPr>
              <w:tc>
                <w:tcPr>
                  <w:tcW w:w="2114" w:type="dxa"/>
                  <w:hideMark/>
                </w:tcPr>
                <w:p w14:paraId="1836CBE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Gas, Water &amp; Multiutilities</w:t>
                  </w:r>
                </w:p>
              </w:tc>
              <w:tc>
                <w:tcPr>
                  <w:tcW w:w="1275" w:type="dxa"/>
                  <w:hideMark/>
                </w:tcPr>
                <w:p w14:paraId="0939726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52.061856</w:t>
                  </w:r>
                </w:p>
              </w:tc>
              <w:tc>
                <w:tcPr>
                  <w:tcW w:w="1275" w:type="dxa"/>
                  <w:hideMark/>
                </w:tcPr>
                <w:p w14:paraId="7BE69B3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49.484536</w:t>
                  </w:r>
                </w:p>
              </w:tc>
              <w:tc>
                <w:tcPr>
                  <w:tcW w:w="1311" w:type="dxa"/>
                  <w:hideMark/>
                </w:tcPr>
                <w:p w14:paraId="58DD062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14.948454</w:t>
                  </w:r>
                </w:p>
              </w:tc>
            </w:tr>
            <w:tr w:rsidR="005266E4" w:rsidRPr="005F2432" w14:paraId="11F26E28" w14:textId="77777777" w:rsidTr="00D10905">
              <w:trPr>
                <w:trHeight w:val="435"/>
              </w:trPr>
              <w:tc>
                <w:tcPr>
                  <w:tcW w:w="2114" w:type="dxa"/>
                  <w:hideMark/>
                </w:tcPr>
                <w:p w14:paraId="32729AA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General Industrials</w:t>
                  </w:r>
                </w:p>
              </w:tc>
              <w:tc>
                <w:tcPr>
                  <w:tcW w:w="1275" w:type="dxa"/>
                  <w:hideMark/>
                </w:tcPr>
                <w:p w14:paraId="71A4920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50.107373</w:t>
                  </w:r>
                </w:p>
              </w:tc>
              <w:tc>
                <w:tcPr>
                  <w:tcW w:w="1275" w:type="dxa"/>
                  <w:hideMark/>
                </w:tcPr>
                <w:p w14:paraId="5182CC5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38.081603</w:t>
                  </w:r>
                </w:p>
              </w:tc>
              <w:tc>
                <w:tcPr>
                  <w:tcW w:w="1311" w:type="dxa"/>
                  <w:hideMark/>
                </w:tcPr>
                <w:p w14:paraId="21E60FA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11.238368</w:t>
                  </w:r>
                </w:p>
              </w:tc>
            </w:tr>
            <w:tr w:rsidR="005266E4" w:rsidRPr="005F2432" w14:paraId="4291BBBE" w14:textId="77777777" w:rsidTr="00D10905">
              <w:trPr>
                <w:trHeight w:val="435"/>
              </w:trPr>
              <w:tc>
                <w:tcPr>
                  <w:tcW w:w="2114" w:type="dxa"/>
                  <w:hideMark/>
                </w:tcPr>
                <w:p w14:paraId="1C789FC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General Retailers</w:t>
                  </w:r>
                </w:p>
              </w:tc>
              <w:tc>
                <w:tcPr>
                  <w:tcW w:w="1275" w:type="dxa"/>
                  <w:hideMark/>
                </w:tcPr>
                <w:p w14:paraId="5A95F49F"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51.052632</w:t>
                  </w:r>
                </w:p>
              </w:tc>
              <w:tc>
                <w:tcPr>
                  <w:tcW w:w="1275" w:type="dxa"/>
                  <w:hideMark/>
                </w:tcPr>
                <w:p w14:paraId="45D6707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37.543860</w:t>
                  </w:r>
                </w:p>
              </w:tc>
              <w:tc>
                <w:tcPr>
                  <w:tcW w:w="1311" w:type="dxa"/>
                  <w:hideMark/>
                </w:tcPr>
                <w:p w14:paraId="4EA59D5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10.701754</w:t>
                  </w:r>
                </w:p>
              </w:tc>
            </w:tr>
            <w:tr w:rsidR="005266E4" w:rsidRPr="005F2432" w14:paraId="6A36FB31" w14:textId="77777777" w:rsidTr="00D10905">
              <w:trPr>
                <w:trHeight w:val="660"/>
              </w:trPr>
              <w:tc>
                <w:tcPr>
                  <w:tcW w:w="2114" w:type="dxa"/>
                  <w:hideMark/>
                </w:tcPr>
                <w:p w14:paraId="6BDC3725"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Health Care Equipment &amp; Ser...</w:t>
                  </w:r>
                </w:p>
              </w:tc>
              <w:tc>
                <w:tcPr>
                  <w:tcW w:w="1275" w:type="dxa"/>
                  <w:hideMark/>
                </w:tcPr>
                <w:p w14:paraId="7A3C7F7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64.768683</w:t>
                  </w:r>
                </w:p>
              </w:tc>
              <w:tc>
                <w:tcPr>
                  <w:tcW w:w="1275" w:type="dxa"/>
                  <w:hideMark/>
                </w:tcPr>
                <w:p w14:paraId="7DF2461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29.537367</w:t>
                  </w:r>
                </w:p>
              </w:tc>
              <w:tc>
                <w:tcPr>
                  <w:tcW w:w="1311" w:type="dxa"/>
                  <w:hideMark/>
                </w:tcPr>
                <w:p w14:paraId="52783FD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10.676157</w:t>
                  </w:r>
                </w:p>
              </w:tc>
            </w:tr>
            <w:tr w:rsidR="005266E4" w:rsidRPr="005F2432" w14:paraId="15C82D97" w14:textId="77777777" w:rsidTr="00D10905">
              <w:trPr>
                <w:trHeight w:val="660"/>
              </w:trPr>
              <w:tc>
                <w:tcPr>
                  <w:tcW w:w="2114" w:type="dxa"/>
                  <w:hideMark/>
                </w:tcPr>
                <w:p w14:paraId="5A4F74F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Household Goods &amp; Home Cons...</w:t>
                  </w:r>
                </w:p>
              </w:tc>
              <w:tc>
                <w:tcPr>
                  <w:tcW w:w="1275" w:type="dxa"/>
                  <w:hideMark/>
                </w:tcPr>
                <w:p w14:paraId="3546423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57.203390</w:t>
                  </w:r>
                </w:p>
              </w:tc>
              <w:tc>
                <w:tcPr>
                  <w:tcW w:w="1275" w:type="dxa"/>
                  <w:hideMark/>
                </w:tcPr>
                <w:p w14:paraId="63669A0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36.864407</w:t>
                  </w:r>
                </w:p>
              </w:tc>
              <w:tc>
                <w:tcPr>
                  <w:tcW w:w="1311" w:type="dxa"/>
                  <w:hideMark/>
                </w:tcPr>
                <w:p w14:paraId="722F25C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11.016949</w:t>
                  </w:r>
                </w:p>
              </w:tc>
            </w:tr>
            <w:tr w:rsidR="005266E4" w:rsidRPr="005F2432" w14:paraId="113D0855" w14:textId="77777777" w:rsidTr="00D10905">
              <w:trPr>
                <w:trHeight w:val="435"/>
              </w:trPr>
              <w:tc>
                <w:tcPr>
                  <w:tcW w:w="2114" w:type="dxa"/>
                  <w:hideMark/>
                </w:tcPr>
                <w:p w14:paraId="3B89B0A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Engineering</w:t>
                  </w:r>
                </w:p>
              </w:tc>
              <w:tc>
                <w:tcPr>
                  <w:tcW w:w="1275" w:type="dxa"/>
                  <w:hideMark/>
                </w:tcPr>
                <w:p w14:paraId="2C49E1D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52.848723</w:t>
                  </w:r>
                </w:p>
              </w:tc>
              <w:tc>
                <w:tcPr>
                  <w:tcW w:w="1275" w:type="dxa"/>
                  <w:hideMark/>
                </w:tcPr>
                <w:p w14:paraId="296A98C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40.275049</w:t>
                  </w:r>
                </w:p>
              </w:tc>
              <w:tc>
                <w:tcPr>
                  <w:tcW w:w="1311" w:type="dxa"/>
                  <w:hideMark/>
                </w:tcPr>
                <w:p w14:paraId="7974CF2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12.966601</w:t>
                  </w:r>
                </w:p>
              </w:tc>
            </w:tr>
            <w:tr w:rsidR="005266E4" w:rsidRPr="005F2432" w14:paraId="6B9E3F3F" w14:textId="77777777" w:rsidTr="00D10905">
              <w:trPr>
                <w:trHeight w:val="660"/>
              </w:trPr>
              <w:tc>
                <w:tcPr>
                  <w:tcW w:w="2114" w:type="dxa"/>
                  <w:hideMark/>
                </w:tcPr>
                <w:p w14:paraId="6D7558A7"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Goods &amp; Services</w:t>
                  </w:r>
                </w:p>
              </w:tc>
              <w:tc>
                <w:tcPr>
                  <w:tcW w:w="1275" w:type="dxa"/>
                  <w:hideMark/>
                </w:tcPr>
                <w:p w14:paraId="49D6EC3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0.000000</w:t>
                  </w:r>
                </w:p>
              </w:tc>
              <w:tc>
                <w:tcPr>
                  <w:tcW w:w="1275" w:type="dxa"/>
                  <w:hideMark/>
                </w:tcPr>
                <w:p w14:paraId="5530C30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0.000000</w:t>
                  </w:r>
                </w:p>
              </w:tc>
              <w:tc>
                <w:tcPr>
                  <w:tcW w:w="1311" w:type="dxa"/>
                  <w:hideMark/>
                </w:tcPr>
                <w:p w14:paraId="4AB70DE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0.000000</w:t>
                  </w:r>
                </w:p>
              </w:tc>
            </w:tr>
            <w:tr w:rsidR="005266E4" w:rsidRPr="005F2432" w14:paraId="45980CDB" w14:textId="77777777" w:rsidTr="00D10905">
              <w:trPr>
                <w:trHeight w:val="660"/>
              </w:trPr>
              <w:tc>
                <w:tcPr>
                  <w:tcW w:w="2114" w:type="dxa"/>
                  <w:hideMark/>
                </w:tcPr>
                <w:p w14:paraId="30ED414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Metals &amp; Mining</w:t>
                  </w:r>
                </w:p>
              </w:tc>
              <w:tc>
                <w:tcPr>
                  <w:tcW w:w="1275" w:type="dxa"/>
                  <w:hideMark/>
                </w:tcPr>
                <w:p w14:paraId="18EE487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64.453961</w:t>
                  </w:r>
                </w:p>
              </w:tc>
              <w:tc>
                <w:tcPr>
                  <w:tcW w:w="1275" w:type="dxa"/>
                  <w:hideMark/>
                </w:tcPr>
                <w:p w14:paraId="085FBB6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47.751606</w:t>
                  </w:r>
                </w:p>
              </w:tc>
              <w:tc>
                <w:tcPr>
                  <w:tcW w:w="1311" w:type="dxa"/>
                  <w:hideMark/>
                </w:tcPr>
                <w:p w14:paraId="5BA4352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16.059957</w:t>
                  </w:r>
                </w:p>
              </w:tc>
            </w:tr>
            <w:tr w:rsidR="005266E4" w:rsidRPr="005F2432" w14:paraId="7D36645B" w14:textId="77777777" w:rsidTr="00D10905">
              <w:trPr>
                <w:trHeight w:val="435"/>
              </w:trPr>
              <w:tc>
                <w:tcPr>
                  <w:tcW w:w="2114" w:type="dxa"/>
                  <w:hideMark/>
                </w:tcPr>
                <w:p w14:paraId="753218C7"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Industrial Transportation</w:t>
                  </w:r>
                </w:p>
              </w:tc>
              <w:tc>
                <w:tcPr>
                  <w:tcW w:w="1275" w:type="dxa"/>
                  <w:hideMark/>
                </w:tcPr>
                <w:p w14:paraId="1DED87B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54.311927</w:t>
                  </w:r>
                </w:p>
              </w:tc>
              <w:tc>
                <w:tcPr>
                  <w:tcW w:w="1275" w:type="dxa"/>
                  <w:hideMark/>
                </w:tcPr>
                <w:p w14:paraId="3C7CA0B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40.550459</w:t>
                  </w:r>
                </w:p>
              </w:tc>
              <w:tc>
                <w:tcPr>
                  <w:tcW w:w="1311" w:type="dxa"/>
                  <w:hideMark/>
                </w:tcPr>
                <w:p w14:paraId="142F7F6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8.623853</w:t>
                  </w:r>
                </w:p>
              </w:tc>
            </w:tr>
            <w:tr w:rsidR="005266E4" w:rsidRPr="005F2432" w14:paraId="4528E95D" w14:textId="77777777" w:rsidTr="00D10905">
              <w:trPr>
                <w:trHeight w:val="210"/>
              </w:trPr>
              <w:tc>
                <w:tcPr>
                  <w:tcW w:w="2114" w:type="dxa"/>
                  <w:hideMark/>
                </w:tcPr>
                <w:p w14:paraId="2AB4F92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Leisure Goods</w:t>
                  </w:r>
                </w:p>
              </w:tc>
              <w:tc>
                <w:tcPr>
                  <w:tcW w:w="1275" w:type="dxa"/>
                  <w:hideMark/>
                </w:tcPr>
                <w:p w14:paraId="7BC673C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55.223881</w:t>
                  </w:r>
                </w:p>
              </w:tc>
              <w:tc>
                <w:tcPr>
                  <w:tcW w:w="1275" w:type="dxa"/>
                  <w:hideMark/>
                </w:tcPr>
                <w:p w14:paraId="07547EC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37.313433</w:t>
                  </w:r>
                </w:p>
              </w:tc>
              <w:tc>
                <w:tcPr>
                  <w:tcW w:w="1311" w:type="dxa"/>
                  <w:hideMark/>
                </w:tcPr>
                <w:p w14:paraId="4F8F3D2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8.955224</w:t>
                  </w:r>
                </w:p>
              </w:tc>
            </w:tr>
            <w:tr w:rsidR="005266E4" w:rsidRPr="005F2432" w14:paraId="6F0C50BB" w14:textId="77777777" w:rsidTr="00D10905">
              <w:trPr>
                <w:trHeight w:val="210"/>
              </w:trPr>
              <w:tc>
                <w:tcPr>
                  <w:tcW w:w="2114" w:type="dxa"/>
                  <w:hideMark/>
                </w:tcPr>
                <w:p w14:paraId="4D8D6E7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Life Insurance</w:t>
                  </w:r>
                </w:p>
              </w:tc>
              <w:tc>
                <w:tcPr>
                  <w:tcW w:w="1275" w:type="dxa"/>
                  <w:hideMark/>
                </w:tcPr>
                <w:p w14:paraId="45D4020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47.619048</w:t>
                  </w:r>
                </w:p>
              </w:tc>
              <w:tc>
                <w:tcPr>
                  <w:tcW w:w="1275" w:type="dxa"/>
                  <w:hideMark/>
                </w:tcPr>
                <w:p w14:paraId="715FB4B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49.206349</w:t>
                  </w:r>
                </w:p>
              </w:tc>
              <w:tc>
                <w:tcPr>
                  <w:tcW w:w="1311" w:type="dxa"/>
                  <w:hideMark/>
                </w:tcPr>
                <w:p w14:paraId="7FA4C45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4.761905</w:t>
                  </w:r>
                </w:p>
              </w:tc>
            </w:tr>
            <w:tr w:rsidR="005266E4" w:rsidRPr="005F2432" w14:paraId="31BE6D3C" w14:textId="77777777" w:rsidTr="00D10905">
              <w:trPr>
                <w:trHeight w:val="210"/>
              </w:trPr>
              <w:tc>
                <w:tcPr>
                  <w:tcW w:w="2114" w:type="dxa"/>
                  <w:hideMark/>
                </w:tcPr>
                <w:p w14:paraId="4682192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Media</w:t>
                  </w:r>
                </w:p>
              </w:tc>
              <w:tc>
                <w:tcPr>
                  <w:tcW w:w="1275" w:type="dxa"/>
                  <w:hideMark/>
                </w:tcPr>
                <w:p w14:paraId="080B094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54.158607</w:t>
                  </w:r>
                </w:p>
              </w:tc>
              <w:tc>
                <w:tcPr>
                  <w:tcW w:w="1275" w:type="dxa"/>
                  <w:hideMark/>
                </w:tcPr>
                <w:p w14:paraId="2A7030D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38.491296</w:t>
                  </w:r>
                </w:p>
              </w:tc>
              <w:tc>
                <w:tcPr>
                  <w:tcW w:w="1311" w:type="dxa"/>
                  <w:hideMark/>
                </w:tcPr>
                <w:p w14:paraId="2D0EF44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4.255319</w:t>
                  </w:r>
                </w:p>
              </w:tc>
            </w:tr>
            <w:tr w:rsidR="005266E4" w:rsidRPr="005F2432" w14:paraId="40CA985D" w14:textId="77777777" w:rsidTr="00D10905">
              <w:trPr>
                <w:trHeight w:val="210"/>
              </w:trPr>
              <w:tc>
                <w:tcPr>
                  <w:tcW w:w="2114" w:type="dxa"/>
                  <w:hideMark/>
                </w:tcPr>
                <w:p w14:paraId="71717308"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Mining</w:t>
                  </w:r>
                </w:p>
              </w:tc>
              <w:tc>
                <w:tcPr>
                  <w:tcW w:w="1275" w:type="dxa"/>
                  <w:hideMark/>
                </w:tcPr>
                <w:p w14:paraId="2856EAC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60.264901</w:t>
                  </w:r>
                </w:p>
              </w:tc>
              <w:tc>
                <w:tcPr>
                  <w:tcW w:w="1275" w:type="dxa"/>
                  <w:hideMark/>
                </w:tcPr>
                <w:p w14:paraId="2978908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45.033113</w:t>
                  </w:r>
                </w:p>
              </w:tc>
              <w:tc>
                <w:tcPr>
                  <w:tcW w:w="1311" w:type="dxa"/>
                  <w:hideMark/>
                </w:tcPr>
                <w:p w14:paraId="114C8D0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23.841060</w:t>
                  </w:r>
                </w:p>
              </w:tc>
            </w:tr>
            <w:tr w:rsidR="005266E4" w:rsidRPr="005F2432" w14:paraId="1B3D0554" w14:textId="77777777" w:rsidTr="00D10905">
              <w:trPr>
                <w:trHeight w:val="660"/>
              </w:trPr>
              <w:tc>
                <w:tcPr>
                  <w:tcW w:w="2114" w:type="dxa"/>
                  <w:hideMark/>
                </w:tcPr>
                <w:p w14:paraId="3743ED52"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Mobile Telecommunications</w:t>
                  </w:r>
                </w:p>
              </w:tc>
              <w:tc>
                <w:tcPr>
                  <w:tcW w:w="1275" w:type="dxa"/>
                  <w:hideMark/>
                </w:tcPr>
                <w:p w14:paraId="43F42BD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73.898305</w:t>
                  </w:r>
                </w:p>
              </w:tc>
              <w:tc>
                <w:tcPr>
                  <w:tcW w:w="1275" w:type="dxa"/>
                  <w:hideMark/>
                </w:tcPr>
                <w:p w14:paraId="0942DB2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60.677966</w:t>
                  </w:r>
                </w:p>
              </w:tc>
              <w:tc>
                <w:tcPr>
                  <w:tcW w:w="1311" w:type="dxa"/>
                  <w:hideMark/>
                </w:tcPr>
                <w:p w14:paraId="64DD5CC6"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25.762712</w:t>
                  </w:r>
                </w:p>
              </w:tc>
            </w:tr>
            <w:tr w:rsidR="005266E4" w:rsidRPr="005F2432" w14:paraId="7F7CAAF6" w14:textId="77777777" w:rsidTr="00D10905">
              <w:trPr>
                <w:trHeight w:val="660"/>
              </w:trPr>
              <w:tc>
                <w:tcPr>
                  <w:tcW w:w="2114" w:type="dxa"/>
                  <w:hideMark/>
                </w:tcPr>
                <w:p w14:paraId="0F02227D"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Nonequity Investment Instru...</w:t>
                  </w:r>
                </w:p>
              </w:tc>
              <w:tc>
                <w:tcPr>
                  <w:tcW w:w="1275" w:type="dxa"/>
                  <w:hideMark/>
                </w:tcPr>
                <w:p w14:paraId="5FF1C70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93.333333</w:t>
                  </w:r>
                </w:p>
              </w:tc>
              <w:tc>
                <w:tcPr>
                  <w:tcW w:w="1275" w:type="dxa"/>
                  <w:hideMark/>
                </w:tcPr>
                <w:p w14:paraId="596CA15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80.000000</w:t>
                  </w:r>
                </w:p>
              </w:tc>
              <w:tc>
                <w:tcPr>
                  <w:tcW w:w="1311" w:type="dxa"/>
                  <w:hideMark/>
                </w:tcPr>
                <w:p w14:paraId="377786D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20.000000</w:t>
                  </w:r>
                </w:p>
              </w:tc>
            </w:tr>
            <w:tr w:rsidR="005266E4" w:rsidRPr="005F2432" w14:paraId="2E513C8A" w14:textId="77777777" w:rsidTr="00D10905">
              <w:trPr>
                <w:trHeight w:val="435"/>
              </w:trPr>
              <w:tc>
                <w:tcPr>
                  <w:tcW w:w="2114" w:type="dxa"/>
                  <w:hideMark/>
                </w:tcPr>
                <w:p w14:paraId="6CB79CCB"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Nonlife Insurance</w:t>
                  </w:r>
                </w:p>
              </w:tc>
              <w:tc>
                <w:tcPr>
                  <w:tcW w:w="1275" w:type="dxa"/>
                  <w:hideMark/>
                </w:tcPr>
                <w:p w14:paraId="5B071AA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52.000000</w:t>
                  </w:r>
                </w:p>
              </w:tc>
              <w:tc>
                <w:tcPr>
                  <w:tcW w:w="1275" w:type="dxa"/>
                  <w:hideMark/>
                </w:tcPr>
                <w:p w14:paraId="3A96125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38.000000</w:t>
                  </w:r>
                </w:p>
              </w:tc>
              <w:tc>
                <w:tcPr>
                  <w:tcW w:w="1311" w:type="dxa"/>
                  <w:hideMark/>
                </w:tcPr>
                <w:p w14:paraId="2A4B859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2.000000</w:t>
                  </w:r>
                </w:p>
              </w:tc>
            </w:tr>
            <w:tr w:rsidR="005266E4" w:rsidRPr="005F2432" w14:paraId="109743F0" w14:textId="77777777" w:rsidTr="00D10905">
              <w:trPr>
                <w:trHeight w:val="210"/>
              </w:trPr>
              <w:tc>
                <w:tcPr>
                  <w:tcW w:w="2114" w:type="dxa"/>
                  <w:hideMark/>
                </w:tcPr>
                <w:p w14:paraId="7D8C3A91"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Not Applicable</w:t>
                  </w:r>
                </w:p>
              </w:tc>
              <w:tc>
                <w:tcPr>
                  <w:tcW w:w="1275" w:type="dxa"/>
                  <w:hideMark/>
                </w:tcPr>
                <w:p w14:paraId="07AFD4F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56.250000</w:t>
                  </w:r>
                </w:p>
              </w:tc>
              <w:tc>
                <w:tcPr>
                  <w:tcW w:w="1275" w:type="dxa"/>
                  <w:hideMark/>
                </w:tcPr>
                <w:p w14:paraId="7F8A178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31.944444</w:t>
                  </w:r>
                </w:p>
              </w:tc>
              <w:tc>
                <w:tcPr>
                  <w:tcW w:w="1311" w:type="dxa"/>
                  <w:hideMark/>
                </w:tcPr>
                <w:p w14:paraId="6FB5129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11.805556</w:t>
                  </w:r>
                </w:p>
              </w:tc>
            </w:tr>
            <w:tr w:rsidR="005266E4" w:rsidRPr="005F2432" w14:paraId="3B5F7233" w14:textId="77777777" w:rsidTr="00D10905">
              <w:trPr>
                <w:trHeight w:val="435"/>
              </w:trPr>
              <w:tc>
                <w:tcPr>
                  <w:tcW w:w="2114" w:type="dxa"/>
                  <w:hideMark/>
                </w:tcPr>
                <w:p w14:paraId="1616054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Oil &amp; Gas Producers</w:t>
                  </w:r>
                </w:p>
              </w:tc>
              <w:tc>
                <w:tcPr>
                  <w:tcW w:w="1275" w:type="dxa"/>
                  <w:hideMark/>
                </w:tcPr>
                <w:p w14:paraId="65D4A23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70.852018</w:t>
                  </w:r>
                </w:p>
              </w:tc>
              <w:tc>
                <w:tcPr>
                  <w:tcW w:w="1275" w:type="dxa"/>
                  <w:hideMark/>
                </w:tcPr>
                <w:p w14:paraId="2960381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61.434978</w:t>
                  </w:r>
                </w:p>
              </w:tc>
              <w:tc>
                <w:tcPr>
                  <w:tcW w:w="1311" w:type="dxa"/>
                  <w:hideMark/>
                </w:tcPr>
                <w:p w14:paraId="6B551DA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31.614350</w:t>
                  </w:r>
                </w:p>
              </w:tc>
            </w:tr>
            <w:tr w:rsidR="005266E4" w:rsidRPr="005F2432" w14:paraId="737F42DF" w14:textId="77777777" w:rsidTr="00D10905">
              <w:trPr>
                <w:trHeight w:val="435"/>
              </w:trPr>
              <w:tc>
                <w:tcPr>
                  <w:tcW w:w="2114" w:type="dxa"/>
                  <w:hideMark/>
                </w:tcPr>
                <w:p w14:paraId="57ACE2F8"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Oil Equipment, Services &amp; D...</w:t>
                  </w:r>
                </w:p>
              </w:tc>
              <w:tc>
                <w:tcPr>
                  <w:tcW w:w="1275" w:type="dxa"/>
                  <w:hideMark/>
                </w:tcPr>
                <w:p w14:paraId="1E8C392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63.687151</w:t>
                  </w:r>
                </w:p>
              </w:tc>
              <w:tc>
                <w:tcPr>
                  <w:tcW w:w="1275" w:type="dxa"/>
                  <w:hideMark/>
                </w:tcPr>
                <w:p w14:paraId="04789C8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40.223464</w:t>
                  </w:r>
                </w:p>
              </w:tc>
              <w:tc>
                <w:tcPr>
                  <w:tcW w:w="1311" w:type="dxa"/>
                  <w:hideMark/>
                </w:tcPr>
                <w:p w14:paraId="221AA6D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16.759777</w:t>
                  </w:r>
                </w:p>
              </w:tc>
            </w:tr>
            <w:tr w:rsidR="005266E4" w:rsidRPr="005F2432" w14:paraId="371B22A4" w14:textId="77777777" w:rsidTr="00D10905">
              <w:trPr>
                <w:trHeight w:val="435"/>
              </w:trPr>
              <w:tc>
                <w:tcPr>
                  <w:tcW w:w="2114" w:type="dxa"/>
                  <w:hideMark/>
                </w:tcPr>
                <w:p w14:paraId="74354AC3"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Personal Goods</w:t>
                  </w:r>
                </w:p>
              </w:tc>
              <w:tc>
                <w:tcPr>
                  <w:tcW w:w="1275" w:type="dxa"/>
                  <w:hideMark/>
                </w:tcPr>
                <w:p w14:paraId="3B820E7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59.533898</w:t>
                  </w:r>
                </w:p>
              </w:tc>
              <w:tc>
                <w:tcPr>
                  <w:tcW w:w="1275" w:type="dxa"/>
                  <w:hideMark/>
                </w:tcPr>
                <w:p w14:paraId="07715C79"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37.500000</w:t>
                  </w:r>
                </w:p>
              </w:tc>
              <w:tc>
                <w:tcPr>
                  <w:tcW w:w="1311" w:type="dxa"/>
                  <w:hideMark/>
                </w:tcPr>
                <w:p w14:paraId="22F549C0"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7.627119</w:t>
                  </w:r>
                </w:p>
              </w:tc>
            </w:tr>
            <w:tr w:rsidR="005266E4" w:rsidRPr="005F2432" w14:paraId="2B9AED3B" w14:textId="77777777" w:rsidTr="00D10905">
              <w:trPr>
                <w:trHeight w:val="660"/>
              </w:trPr>
              <w:tc>
                <w:tcPr>
                  <w:tcW w:w="2114" w:type="dxa"/>
                  <w:hideMark/>
                </w:tcPr>
                <w:p w14:paraId="270CC9E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Pharmaceuticals &amp; Biotechno...</w:t>
                  </w:r>
                </w:p>
              </w:tc>
              <w:tc>
                <w:tcPr>
                  <w:tcW w:w="1275" w:type="dxa"/>
                  <w:hideMark/>
                </w:tcPr>
                <w:p w14:paraId="30AA014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70.224719</w:t>
                  </w:r>
                </w:p>
              </w:tc>
              <w:tc>
                <w:tcPr>
                  <w:tcW w:w="1275" w:type="dxa"/>
                  <w:hideMark/>
                </w:tcPr>
                <w:p w14:paraId="04FFC54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43.258427</w:t>
                  </w:r>
                </w:p>
              </w:tc>
              <w:tc>
                <w:tcPr>
                  <w:tcW w:w="1311" w:type="dxa"/>
                  <w:hideMark/>
                </w:tcPr>
                <w:p w14:paraId="63400F6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20.786517</w:t>
                  </w:r>
                </w:p>
              </w:tc>
            </w:tr>
            <w:tr w:rsidR="005266E4" w:rsidRPr="005F2432" w14:paraId="467E6B64" w14:textId="77777777" w:rsidTr="00D10905">
              <w:trPr>
                <w:trHeight w:val="660"/>
              </w:trPr>
              <w:tc>
                <w:tcPr>
                  <w:tcW w:w="2114" w:type="dxa"/>
                  <w:hideMark/>
                </w:tcPr>
                <w:p w14:paraId="718BC6F9"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Real Estate Investment &amp; Se...</w:t>
                  </w:r>
                </w:p>
              </w:tc>
              <w:tc>
                <w:tcPr>
                  <w:tcW w:w="1275" w:type="dxa"/>
                  <w:hideMark/>
                </w:tcPr>
                <w:p w14:paraId="1A5D36C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51.219512</w:t>
                  </w:r>
                </w:p>
              </w:tc>
              <w:tc>
                <w:tcPr>
                  <w:tcW w:w="1275" w:type="dxa"/>
                  <w:hideMark/>
                </w:tcPr>
                <w:p w14:paraId="050BD8C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46.341463</w:t>
                  </w:r>
                </w:p>
              </w:tc>
              <w:tc>
                <w:tcPr>
                  <w:tcW w:w="1311" w:type="dxa"/>
                  <w:hideMark/>
                </w:tcPr>
                <w:p w14:paraId="3288D5CA"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10.670732</w:t>
                  </w:r>
                </w:p>
              </w:tc>
            </w:tr>
            <w:tr w:rsidR="005266E4" w:rsidRPr="005F2432" w14:paraId="759A47AC" w14:textId="77777777" w:rsidTr="00D10905">
              <w:trPr>
                <w:trHeight w:val="660"/>
              </w:trPr>
              <w:tc>
                <w:tcPr>
                  <w:tcW w:w="2114" w:type="dxa"/>
                  <w:hideMark/>
                </w:tcPr>
                <w:p w14:paraId="7AEAC05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Real Estate Investment Trusts</w:t>
                  </w:r>
                </w:p>
              </w:tc>
              <w:tc>
                <w:tcPr>
                  <w:tcW w:w="1275" w:type="dxa"/>
                  <w:hideMark/>
                </w:tcPr>
                <w:p w14:paraId="1AE1510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72.000000</w:t>
                  </w:r>
                </w:p>
              </w:tc>
              <w:tc>
                <w:tcPr>
                  <w:tcW w:w="1275" w:type="dxa"/>
                  <w:hideMark/>
                </w:tcPr>
                <w:p w14:paraId="50EE2C6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64.000000</w:t>
                  </w:r>
                </w:p>
              </w:tc>
              <w:tc>
                <w:tcPr>
                  <w:tcW w:w="1311" w:type="dxa"/>
                  <w:hideMark/>
                </w:tcPr>
                <w:p w14:paraId="5C2AEB85"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44.000000</w:t>
                  </w:r>
                </w:p>
              </w:tc>
            </w:tr>
            <w:tr w:rsidR="005266E4" w:rsidRPr="005F2432" w14:paraId="7466C22B" w14:textId="77777777" w:rsidTr="00D10905">
              <w:trPr>
                <w:trHeight w:val="660"/>
              </w:trPr>
              <w:tc>
                <w:tcPr>
                  <w:tcW w:w="2114" w:type="dxa"/>
                  <w:hideMark/>
                </w:tcPr>
                <w:p w14:paraId="3ABC8314"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Software &amp; Computer Services</w:t>
                  </w:r>
                </w:p>
              </w:tc>
              <w:tc>
                <w:tcPr>
                  <w:tcW w:w="1275" w:type="dxa"/>
                  <w:hideMark/>
                </w:tcPr>
                <w:p w14:paraId="6CFD57D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55.873926</w:t>
                  </w:r>
                </w:p>
              </w:tc>
              <w:tc>
                <w:tcPr>
                  <w:tcW w:w="1275" w:type="dxa"/>
                  <w:hideMark/>
                </w:tcPr>
                <w:p w14:paraId="4E1F376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33.237822</w:t>
                  </w:r>
                </w:p>
              </w:tc>
              <w:tc>
                <w:tcPr>
                  <w:tcW w:w="1311" w:type="dxa"/>
                  <w:hideMark/>
                </w:tcPr>
                <w:p w14:paraId="1E9C7CA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6.733524</w:t>
                  </w:r>
                </w:p>
              </w:tc>
            </w:tr>
            <w:tr w:rsidR="005266E4" w:rsidRPr="005F2432" w14:paraId="324B076C" w14:textId="77777777" w:rsidTr="00D10905">
              <w:trPr>
                <w:trHeight w:val="435"/>
              </w:trPr>
              <w:tc>
                <w:tcPr>
                  <w:tcW w:w="2114" w:type="dxa"/>
                  <w:hideMark/>
                </w:tcPr>
                <w:p w14:paraId="2533F1F8"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Support Services</w:t>
                  </w:r>
                </w:p>
              </w:tc>
              <w:tc>
                <w:tcPr>
                  <w:tcW w:w="1275" w:type="dxa"/>
                  <w:hideMark/>
                </w:tcPr>
                <w:p w14:paraId="54D684C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51.705115</w:t>
                  </w:r>
                </w:p>
              </w:tc>
              <w:tc>
                <w:tcPr>
                  <w:tcW w:w="1275" w:type="dxa"/>
                  <w:hideMark/>
                </w:tcPr>
                <w:p w14:paraId="44B14772"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34.904714</w:t>
                  </w:r>
                </w:p>
              </w:tc>
              <w:tc>
                <w:tcPr>
                  <w:tcW w:w="1311" w:type="dxa"/>
                  <w:hideMark/>
                </w:tcPr>
                <w:p w14:paraId="600EC93D"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6.569709</w:t>
                  </w:r>
                </w:p>
              </w:tc>
            </w:tr>
            <w:tr w:rsidR="005266E4" w:rsidRPr="005F2432" w14:paraId="3C93277C" w14:textId="77777777" w:rsidTr="00D10905">
              <w:trPr>
                <w:trHeight w:val="660"/>
              </w:trPr>
              <w:tc>
                <w:tcPr>
                  <w:tcW w:w="2114" w:type="dxa"/>
                  <w:hideMark/>
                </w:tcPr>
                <w:p w14:paraId="0368810C"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Technology Hardware &amp; Equip...</w:t>
                  </w:r>
                </w:p>
              </w:tc>
              <w:tc>
                <w:tcPr>
                  <w:tcW w:w="1275" w:type="dxa"/>
                  <w:hideMark/>
                </w:tcPr>
                <w:p w14:paraId="5B2B4F6C"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58.620690</w:t>
                  </w:r>
                </w:p>
              </w:tc>
              <w:tc>
                <w:tcPr>
                  <w:tcW w:w="1275" w:type="dxa"/>
                  <w:hideMark/>
                </w:tcPr>
                <w:p w14:paraId="2792C691"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46.551724</w:t>
                  </w:r>
                </w:p>
              </w:tc>
              <w:tc>
                <w:tcPr>
                  <w:tcW w:w="1311" w:type="dxa"/>
                  <w:hideMark/>
                </w:tcPr>
                <w:p w14:paraId="44D86478"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16.379310</w:t>
                  </w:r>
                </w:p>
              </w:tc>
            </w:tr>
            <w:tr w:rsidR="005266E4" w:rsidRPr="005F2432" w14:paraId="705F52F6" w14:textId="77777777" w:rsidTr="00D10905">
              <w:trPr>
                <w:trHeight w:val="210"/>
              </w:trPr>
              <w:tc>
                <w:tcPr>
                  <w:tcW w:w="2114" w:type="dxa"/>
                  <w:hideMark/>
                </w:tcPr>
                <w:p w14:paraId="745E9C5B"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Tobacco</w:t>
                  </w:r>
                </w:p>
              </w:tc>
              <w:tc>
                <w:tcPr>
                  <w:tcW w:w="1275" w:type="dxa"/>
                  <w:hideMark/>
                </w:tcPr>
                <w:p w14:paraId="6CA146DE"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50.000000</w:t>
                  </w:r>
                </w:p>
              </w:tc>
              <w:tc>
                <w:tcPr>
                  <w:tcW w:w="1275" w:type="dxa"/>
                  <w:hideMark/>
                </w:tcPr>
                <w:p w14:paraId="02289D93"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25.000000</w:t>
                  </w:r>
                </w:p>
              </w:tc>
              <w:tc>
                <w:tcPr>
                  <w:tcW w:w="1311" w:type="dxa"/>
                  <w:hideMark/>
                </w:tcPr>
                <w:p w14:paraId="6B31CBA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0.000000</w:t>
                  </w:r>
                </w:p>
              </w:tc>
            </w:tr>
            <w:tr w:rsidR="005266E4" w:rsidRPr="005F2432" w14:paraId="1FF87723" w14:textId="77777777" w:rsidTr="00D10905">
              <w:trPr>
                <w:trHeight w:val="435"/>
              </w:trPr>
              <w:tc>
                <w:tcPr>
                  <w:tcW w:w="2114" w:type="dxa"/>
                  <w:hideMark/>
                </w:tcPr>
                <w:p w14:paraId="13FE913E" w14:textId="77777777" w:rsidR="005266E4" w:rsidRPr="005F2432" w:rsidRDefault="005266E4" w:rsidP="00D10905">
                  <w:pPr>
                    <w:jc w:val="right"/>
                    <w:rPr>
                      <w:rFonts w:eastAsia="Times New Roman" w:cstheme="minorHAnsi"/>
                    </w:rPr>
                  </w:pPr>
                  <w:r w:rsidRPr="005F2432">
                    <w:rPr>
                      <w:rFonts w:eastAsia="Times New Roman" w:cstheme="minorHAnsi"/>
                      <w:b/>
                      <w:bCs/>
                      <w:color w:val="000000"/>
                      <w:shd w:val="clear" w:color="auto" w:fill="FFFFFF"/>
                    </w:rPr>
                    <w:t>Travel &amp; Leisure</w:t>
                  </w:r>
                </w:p>
              </w:tc>
              <w:tc>
                <w:tcPr>
                  <w:tcW w:w="1275" w:type="dxa"/>
                  <w:hideMark/>
                </w:tcPr>
                <w:p w14:paraId="2816C454"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60.925926</w:t>
                  </w:r>
                </w:p>
              </w:tc>
              <w:tc>
                <w:tcPr>
                  <w:tcW w:w="1275" w:type="dxa"/>
                  <w:hideMark/>
                </w:tcPr>
                <w:p w14:paraId="0C7684F7"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47.407407</w:t>
                  </w:r>
                </w:p>
              </w:tc>
              <w:tc>
                <w:tcPr>
                  <w:tcW w:w="1311" w:type="dxa"/>
                  <w:hideMark/>
                </w:tcPr>
                <w:p w14:paraId="39D79EEB" w14:textId="77777777" w:rsidR="005266E4" w:rsidRPr="005F2432" w:rsidRDefault="005266E4" w:rsidP="00D10905">
                  <w:pPr>
                    <w:rPr>
                      <w:rFonts w:eastAsia="Times New Roman" w:cstheme="minorHAnsi"/>
                    </w:rPr>
                  </w:pPr>
                  <w:r w:rsidRPr="005F2432">
                    <w:rPr>
                      <w:rFonts w:eastAsia="Times New Roman" w:cstheme="minorHAnsi"/>
                      <w:color w:val="000000"/>
                      <w:shd w:val="clear" w:color="auto" w:fill="FFFFFF"/>
                    </w:rPr>
                    <w:t>10.185185</w:t>
                  </w:r>
                </w:p>
              </w:tc>
            </w:tr>
          </w:tbl>
          <w:p w14:paraId="19FF446C" w14:textId="77777777" w:rsidR="005266E4" w:rsidRPr="005F2432" w:rsidRDefault="005266E4" w:rsidP="00D10905">
            <w:pPr>
              <w:spacing w:after="120"/>
              <w:jc w:val="both"/>
              <w:rPr>
                <w:i/>
              </w:rPr>
            </w:pPr>
          </w:p>
          <w:p w14:paraId="70F09A61" w14:textId="77777777" w:rsidR="005266E4" w:rsidRPr="005F2432" w:rsidRDefault="005266E4" w:rsidP="00D10905">
            <w:pPr>
              <w:spacing w:after="120"/>
              <w:jc w:val="both"/>
              <w:rPr>
                <w:i/>
              </w:rPr>
            </w:pPr>
          </w:p>
          <w:p w14:paraId="595F6F73" w14:textId="77777777" w:rsidR="005266E4" w:rsidRPr="005F2432" w:rsidRDefault="005266E4" w:rsidP="00D10905">
            <w:pPr>
              <w:keepNext/>
              <w:spacing w:after="120"/>
              <w:jc w:val="both"/>
            </w:pPr>
            <w:r w:rsidRPr="005F2432">
              <w:rPr>
                <w:noProof/>
                <w:lang w:eastAsia="en-GB"/>
              </w:rPr>
              <w:drawing>
                <wp:inline distT="0" distB="0" distL="0" distR="0" wp14:anchorId="094E8428" wp14:editId="2430A8B5">
                  <wp:extent cx="4613097" cy="2432872"/>
                  <wp:effectExtent l="0" t="0" r="0" b="0"/>
                  <wp:docPr id="134" name="Picture 134" descr="/var/folders/6s/nnhvb5tn2qs1ht1rf8kd577r0000gn/T/com.microsoft.Word/Content.MSO/A68F6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6s/nnhvb5tn2qs1ht1rf8kd577r0000gn/T/com.microsoft.Word/Content.MSO/A68F6687.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19234" cy="2436108"/>
                          </a:xfrm>
                          <a:prstGeom prst="rect">
                            <a:avLst/>
                          </a:prstGeom>
                          <a:noFill/>
                          <a:ln>
                            <a:noFill/>
                          </a:ln>
                        </pic:spPr>
                      </pic:pic>
                    </a:graphicData>
                  </a:graphic>
                </wp:inline>
              </w:drawing>
            </w:r>
          </w:p>
          <w:p w14:paraId="3D43847D" w14:textId="2321CDF2" w:rsidR="005266E4" w:rsidRPr="005F2432" w:rsidRDefault="005266E4" w:rsidP="00D10905">
            <w:pPr>
              <w:pStyle w:val="Caption"/>
              <w:jc w:val="both"/>
            </w:pPr>
            <w:bookmarkStart w:id="490" w:name="_Ref11010495"/>
            <w:r w:rsidRPr="005F2432">
              <w:t xml:space="preserve">Figure </w:t>
            </w:r>
            <w:r w:rsidRPr="005F2432">
              <w:fldChar w:fldCharType="begin"/>
            </w:r>
            <w:r w:rsidRPr="005F2432">
              <w:instrText xml:space="preserve"> SEQ Figure \* ARABIC </w:instrText>
            </w:r>
            <w:r w:rsidRPr="005F2432">
              <w:fldChar w:fldCharType="separate"/>
            </w:r>
            <w:ins w:id="491" w:author="Author">
              <w:r w:rsidR="00B11AAE">
                <w:rPr>
                  <w:noProof/>
                </w:rPr>
                <w:t>69</w:t>
              </w:r>
            </w:ins>
            <w:del w:id="492" w:author="Author">
              <w:r w:rsidR="008E4C54" w:rsidDel="00B11AAE">
                <w:rPr>
                  <w:noProof/>
                </w:rPr>
                <w:delText>62</w:delText>
              </w:r>
            </w:del>
            <w:r w:rsidRPr="005F2432">
              <w:rPr>
                <w:noProof/>
              </w:rPr>
              <w:fldChar w:fldCharType="end"/>
            </w:r>
            <w:bookmarkEnd w:id="490"/>
            <w:r w:rsidRPr="005F2432">
              <w:t>: Total references to climate change, health, and  the intersection of climate change and health by sector.</w:t>
            </w:r>
          </w:p>
          <w:p w14:paraId="623E96F6" w14:textId="77777777" w:rsidR="005266E4" w:rsidRPr="005F2432" w:rsidRDefault="005266E4" w:rsidP="00D10905">
            <w:pPr>
              <w:spacing w:after="120"/>
              <w:jc w:val="both"/>
            </w:pPr>
          </w:p>
          <w:p w14:paraId="16323642" w14:textId="77777777" w:rsidR="005266E4" w:rsidRPr="005F2432" w:rsidRDefault="005266E4" w:rsidP="00D10905">
            <w:pPr>
              <w:keepNext/>
              <w:spacing w:after="120"/>
              <w:jc w:val="both"/>
            </w:pPr>
            <w:r w:rsidRPr="005F2432">
              <w:rPr>
                <w:noProof/>
                <w:lang w:eastAsia="en-GB"/>
              </w:rPr>
              <w:drawing>
                <wp:inline distT="0" distB="0" distL="0" distR="0" wp14:anchorId="79C4E7BD" wp14:editId="11FB4283">
                  <wp:extent cx="4705564" cy="1978215"/>
                  <wp:effectExtent l="0" t="0" r="0" b="3175"/>
                  <wp:docPr id="135" name="Picture 135" descr="/var/folders/6s/nnhvb5tn2qs1ht1rf8kd577r0000gn/T/com.microsoft.Word/Content.MSO/C249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6s/nnhvb5tn2qs1ht1rf8kd577r0000gn/T/com.microsoft.Word/Content.MSO/C24992D.t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716550" cy="1982833"/>
                          </a:xfrm>
                          <a:prstGeom prst="rect">
                            <a:avLst/>
                          </a:prstGeom>
                          <a:noFill/>
                          <a:ln>
                            <a:noFill/>
                          </a:ln>
                        </pic:spPr>
                      </pic:pic>
                    </a:graphicData>
                  </a:graphic>
                </wp:inline>
              </w:drawing>
            </w:r>
          </w:p>
          <w:p w14:paraId="1F58421E" w14:textId="0F111CF8" w:rsidR="005266E4" w:rsidRPr="005F2432" w:rsidRDefault="005266E4" w:rsidP="00D10905">
            <w:pPr>
              <w:pStyle w:val="Caption"/>
              <w:jc w:val="both"/>
              <w:rPr>
                <w:i w:val="0"/>
              </w:rPr>
            </w:pPr>
            <w:bookmarkStart w:id="493" w:name="_Ref11011349"/>
            <w:r w:rsidRPr="005F2432">
              <w:t xml:space="preserve">Figure </w:t>
            </w:r>
            <w:r w:rsidRPr="005F2432">
              <w:fldChar w:fldCharType="begin"/>
            </w:r>
            <w:r w:rsidRPr="005F2432">
              <w:instrText xml:space="preserve"> SEQ Figure \* ARABIC </w:instrText>
            </w:r>
            <w:r w:rsidRPr="005F2432">
              <w:fldChar w:fldCharType="separate"/>
            </w:r>
            <w:ins w:id="494" w:author="Author">
              <w:r w:rsidR="00B11AAE">
                <w:rPr>
                  <w:noProof/>
                </w:rPr>
                <w:t>70</w:t>
              </w:r>
            </w:ins>
            <w:del w:id="495" w:author="Author">
              <w:r w:rsidR="008E4C54" w:rsidDel="00B11AAE">
                <w:rPr>
                  <w:noProof/>
                </w:rPr>
                <w:delText>63</w:delText>
              </w:r>
            </w:del>
            <w:r w:rsidRPr="005F2432">
              <w:rPr>
                <w:noProof/>
              </w:rPr>
              <w:fldChar w:fldCharType="end"/>
            </w:r>
            <w:bookmarkEnd w:id="493"/>
            <w:r w:rsidRPr="005F2432">
              <w:t>: Proportion of corporations referring to climate change, health, and the intersection of climate change and health by sector.</w:t>
            </w:r>
          </w:p>
          <w:p w14:paraId="17ED3EF6" w14:textId="77777777" w:rsidR="005266E4" w:rsidRPr="005F2432" w:rsidRDefault="005266E4" w:rsidP="00D10905">
            <w:pPr>
              <w:spacing w:after="120"/>
              <w:jc w:val="both"/>
            </w:pPr>
          </w:p>
          <w:p w14:paraId="0395107A" w14:textId="77777777" w:rsidR="005266E4" w:rsidRPr="005F2432" w:rsidRDefault="005266E4" w:rsidP="00D10905">
            <w:pPr>
              <w:spacing w:after="120"/>
              <w:jc w:val="both"/>
            </w:pPr>
            <w:r w:rsidRPr="005F2432">
              <w:t xml:space="preserve">As discussed in the main report, the highest level of engagement with the intersection of climate change and health can be seen in the alternative energy, chemicals, electricity, mobile telecommunications, oil and gas producers, and real estate investment sectors. In contrast, there were much lower levels of engagement in the healthcare sector. </w:t>
            </w:r>
          </w:p>
          <w:p w14:paraId="08A5D923" w14:textId="4517E883" w:rsidR="005266E4" w:rsidRPr="005F2432" w:rsidRDefault="005266E4" w:rsidP="00D10905">
            <w:pPr>
              <w:spacing w:after="120"/>
              <w:jc w:val="both"/>
            </w:pPr>
            <w:r w:rsidRPr="005F2432">
              <w:t xml:space="preserve">Additional information is presented here on engagement with the climate change-health intersection in the healthcare sector, which is the focus in the main report. In addition to the total number of references to, and total proportion of reports that refer to, the climate change and health, </w:t>
            </w:r>
            <w:r w:rsidRPr="005F2432">
              <w:fldChar w:fldCharType="begin"/>
            </w:r>
            <w:r w:rsidRPr="005F2432">
              <w:instrText xml:space="preserve"> REF _Ref11011416 \h </w:instrText>
            </w:r>
            <w:r w:rsidR="005F2432">
              <w:instrText xml:space="preserve"> \* MERGEFORMAT </w:instrText>
            </w:r>
            <w:r w:rsidRPr="005F2432">
              <w:fldChar w:fldCharType="separate"/>
            </w:r>
            <w:r w:rsidR="008E4C54" w:rsidRPr="005F2432">
              <w:t xml:space="preserve">Figure </w:t>
            </w:r>
            <w:r w:rsidR="008E4C54">
              <w:rPr>
                <w:noProof/>
              </w:rPr>
              <w:t>64</w:t>
            </w:r>
            <w:r w:rsidRPr="005F2432">
              <w:fldChar w:fldCharType="end"/>
            </w:r>
            <w:r w:rsidRPr="005F2432">
              <w:t xml:space="preserve"> shows the average number of references to climate change, health, and the intersection in COP reports from healthcare corporations. The figure again demonstrates the low level of engagement with the health impacts of climate change in healthcare sector COP reports.</w:t>
            </w:r>
          </w:p>
          <w:p w14:paraId="5D87CBC2" w14:textId="77777777" w:rsidR="005266E4" w:rsidRPr="005F2432" w:rsidRDefault="005266E4" w:rsidP="00D10905">
            <w:pPr>
              <w:spacing w:after="120"/>
              <w:jc w:val="both"/>
            </w:pPr>
          </w:p>
          <w:p w14:paraId="3DA0CC96" w14:textId="77777777" w:rsidR="005266E4" w:rsidRPr="005F2432" w:rsidRDefault="005266E4" w:rsidP="00D10905">
            <w:pPr>
              <w:keepNext/>
              <w:spacing w:after="120"/>
              <w:jc w:val="both"/>
            </w:pPr>
            <w:r w:rsidRPr="005F2432">
              <w:rPr>
                <w:noProof/>
                <w:lang w:eastAsia="en-GB"/>
              </w:rPr>
              <w:drawing>
                <wp:inline distT="0" distB="0" distL="0" distR="0" wp14:anchorId="6F335103" wp14:editId="1EB7CD7D">
                  <wp:extent cx="4719716" cy="1687305"/>
                  <wp:effectExtent l="0" t="0" r="5080" b="1905"/>
                  <wp:docPr id="136" name="Picture 136" descr="/var/folders/6s/nnhvb5tn2qs1ht1rf8kd577r0000gn/T/com.microsoft.Word/Content.MSO/FC4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6s/nnhvb5tn2qs1ht1rf8kd577r0000gn/T/com.microsoft.Word/Content.MSO/FC4FE3.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31598" cy="1691553"/>
                          </a:xfrm>
                          <a:prstGeom prst="rect">
                            <a:avLst/>
                          </a:prstGeom>
                          <a:noFill/>
                          <a:ln>
                            <a:noFill/>
                          </a:ln>
                        </pic:spPr>
                      </pic:pic>
                    </a:graphicData>
                  </a:graphic>
                </wp:inline>
              </w:drawing>
            </w:r>
          </w:p>
          <w:p w14:paraId="5CD55AAD" w14:textId="2A30D949" w:rsidR="005266E4" w:rsidRPr="005F2432" w:rsidRDefault="005266E4" w:rsidP="00D10905">
            <w:pPr>
              <w:pStyle w:val="Caption"/>
              <w:jc w:val="both"/>
            </w:pPr>
            <w:bookmarkStart w:id="496" w:name="_Ref11011416"/>
            <w:r w:rsidRPr="005F2432">
              <w:t xml:space="preserve">Figure </w:t>
            </w:r>
            <w:r w:rsidRPr="005F2432">
              <w:fldChar w:fldCharType="begin"/>
            </w:r>
            <w:r w:rsidRPr="005F2432">
              <w:instrText xml:space="preserve"> SEQ Figure \* ARABIC </w:instrText>
            </w:r>
            <w:r w:rsidRPr="005F2432">
              <w:fldChar w:fldCharType="separate"/>
            </w:r>
            <w:ins w:id="497" w:author="Author">
              <w:r w:rsidR="00B11AAE">
                <w:rPr>
                  <w:noProof/>
                </w:rPr>
                <w:t>71</w:t>
              </w:r>
            </w:ins>
            <w:del w:id="498" w:author="Author">
              <w:r w:rsidR="008E4C54" w:rsidDel="00B11AAE">
                <w:rPr>
                  <w:noProof/>
                </w:rPr>
                <w:delText>64</w:delText>
              </w:r>
            </w:del>
            <w:r w:rsidRPr="005F2432">
              <w:rPr>
                <w:noProof/>
              </w:rPr>
              <w:fldChar w:fldCharType="end"/>
            </w:r>
            <w:bookmarkEnd w:id="496"/>
            <w:r w:rsidRPr="005F2432">
              <w:t>: Average references to climate change, health, and the intersection of climate change and health in the healthcare sector COP reports, 2011-2018.</w:t>
            </w:r>
          </w:p>
          <w:p w14:paraId="000483EE" w14:textId="77777777" w:rsidR="005266E4" w:rsidRPr="005F2432" w:rsidRDefault="005266E4" w:rsidP="00D10905"/>
          <w:p w14:paraId="4845F636" w14:textId="5E298609" w:rsidR="005266E4" w:rsidRPr="005F2432" w:rsidRDefault="005266E4" w:rsidP="00D10905">
            <w:pPr>
              <w:spacing w:after="120"/>
              <w:jc w:val="both"/>
            </w:pPr>
            <w:r w:rsidRPr="005F2432">
              <w:fldChar w:fldCharType="begin"/>
            </w:r>
            <w:r w:rsidRPr="005F2432">
              <w:instrText xml:space="preserve"> REF _Ref11011506 \h </w:instrText>
            </w:r>
            <w:r w:rsidR="005F2432">
              <w:instrText xml:space="preserve"> \* MERGEFORMAT </w:instrText>
            </w:r>
            <w:r w:rsidRPr="005F2432">
              <w:fldChar w:fldCharType="separate"/>
            </w:r>
            <w:r w:rsidR="008E4C54" w:rsidRPr="005F2432">
              <w:t xml:space="preserve">Figure </w:t>
            </w:r>
            <w:r w:rsidR="008E4C54">
              <w:rPr>
                <w:noProof/>
              </w:rPr>
              <w:t>65</w:t>
            </w:r>
            <w:r w:rsidRPr="005F2432">
              <w:fldChar w:fldCharType="end"/>
            </w:r>
            <w:r w:rsidRPr="005F2432">
              <w:t xml:space="preserve"> shows the proportion of healthcare sector corporations that engage with the climate change-health intersection by WHO region. As discussed in the main report, the figure shows that healthcare sector corporations based in Europe tend to engage much more with the climate change-health links than healthcare corporations based in other regions. </w:t>
            </w:r>
          </w:p>
          <w:p w14:paraId="3F034AAA" w14:textId="77777777" w:rsidR="005266E4" w:rsidRPr="005F2432" w:rsidRDefault="005266E4" w:rsidP="00D10905">
            <w:pPr>
              <w:spacing w:after="120"/>
              <w:jc w:val="both"/>
            </w:pPr>
          </w:p>
          <w:p w14:paraId="7C542350" w14:textId="77777777" w:rsidR="005266E4" w:rsidRPr="005F2432" w:rsidRDefault="005266E4" w:rsidP="00D10905">
            <w:pPr>
              <w:keepNext/>
              <w:spacing w:after="120"/>
              <w:jc w:val="both"/>
            </w:pPr>
            <w:r w:rsidRPr="005F2432">
              <w:rPr>
                <w:noProof/>
                <w:lang w:eastAsia="en-GB"/>
              </w:rPr>
              <w:drawing>
                <wp:inline distT="0" distB="0" distL="0" distR="0" wp14:anchorId="0C52EF62" wp14:editId="64B63434">
                  <wp:extent cx="4719716" cy="1687305"/>
                  <wp:effectExtent l="0" t="0" r="5080" b="1905"/>
                  <wp:docPr id="137" name="Picture 137" descr="/var/folders/6s/nnhvb5tn2qs1ht1rf8kd577r0000gn/T/com.microsoft.Word/Content.MSO/B826A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6s/nnhvb5tn2qs1ht1rf8kd577r0000gn/T/com.microsoft.Word/Content.MSO/B826A645.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3678" cy="1692296"/>
                          </a:xfrm>
                          <a:prstGeom prst="rect">
                            <a:avLst/>
                          </a:prstGeom>
                          <a:noFill/>
                          <a:ln>
                            <a:noFill/>
                          </a:ln>
                        </pic:spPr>
                      </pic:pic>
                    </a:graphicData>
                  </a:graphic>
                </wp:inline>
              </w:drawing>
            </w:r>
          </w:p>
          <w:p w14:paraId="42DB9FCF" w14:textId="2B5C1CE0" w:rsidR="005266E4" w:rsidRPr="005F2432" w:rsidRDefault="005266E4" w:rsidP="00D10905">
            <w:pPr>
              <w:pStyle w:val="Caption"/>
              <w:jc w:val="both"/>
            </w:pPr>
            <w:bookmarkStart w:id="499" w:name="_Ref11011506"/>
            <w:r w:rsidRPr="005F2432">
              <w:t xml:space="preserve">Figure </w:t>
            </w:r>
            <w:r w:rsidRPr="005F2432">
              <w:fldChar w:fldCharType="begin"/>
            </w:r>
            <w:r w:rsidRPr="005F2432">
              <w:instrText xml:space="preserve"> SEQ Figure \* ARABIC </w:instrText>
            </w:r>
            <w:r w:rsidRPr="005F2432">
              <w:fldChar w:fldCharType="separate"/>
            </w:r>
            <w:ins w:id="500" w:author="Author">
              <w:r w:rsidR="00B11AAE">
                <w:rPr>
                  <w:noProof/>
                </w:rPr>
                <w:t>72</w:t>
              </w:r>
            </w:ins>
            <w:del w:id="501" w:author="Author">
              <w:r w:rsidR="008E4C54" w:rsidDel="00B11AAE">
                <w:rPr>
                  <w:noProof/>
                </w:rPr>
                <w:delText>65</w:delText>
              </w:r>
            </w:del>
            <w:r w:rsidRPr="005F2432">
              <w:rPr>
                <w:noProof/>
              </w:rPr>
              <w:fldChar w:fldCharType="end"/>
            </w:r>
            <w:bookmarkEnd w:id="499"/>
            <w:r w:rsidRPr="005F2432">
              <w:t>: Proportion of corporations in the healthcare sector engaging with the climate change-health intersection by WHO region, 2011-2018.</w:t>
            </w:r>
          </w:p>
          <w:p w14:paraId="7E8EA9D4" w14:textId="77777777" w:rsidR="005266E4" w:rsidRPr="005F2432" w:rsidRDefault="005266E4" w:rsidP="00D10905">
            <w:pPr>
              <w:spacing w:after="120"/>
              <w:jc w:val="both"/>
            </w:pPr>
            <w:r w:rsidRPr="005F2432">
              <w:t xml:space="preserve"> </w:t>
            </w:r>
          </w:p>
          <w:p w14:paraId="42161DDB" w14:textId="632755E9" w:rsidR="005266E4" w:rsidRPr="005F2432" w:rsidRDefault="005266E4" w:rsidP="00D10905">
            <w:pPr>
              <w:spacing w:after="120"/>
              <w:jc w:val="both"/>
            </w:pPr>
            <w:r w:rsidRPr="005F2432">
              <w:fldChar w:fldCharType="begin"/>
            </w:r>
            <w:r w:rsidRPr="005F2432">
              <w:instrText xml:space="preserve"> REF _Ref11011605 \h </w:instrText>
            </w:r>
            <w:r w:rsidR="005F2432">
              <w:instrText xml:space="preserve"> \* MERGEFORMAT </w:instrText>
            </w:r>
            <w:r w:rsidRPr="005F2432">
              <w:fldChar w:fldCharType="separate"/>
            </w:r>
            <w:r w:rsidR="008E4C54" w:rsidRPr="005F2432">
              <w:t xml:space="preserve">Table </w:t>
            </w:r>
            <w:r w:rsidR="008E4C54">
              <w:rPr>
                <w:noProof/>
              </w:rPr>
              <w:t>34</w:t>
            </w:r>
            <w:r w:rsidRPr="005F2432">
              <w:fldChar w:fldCharType="end"/>
            </w:r>
            <w:r w:rsidRPr="005F2432">
              <w:fldChar w:fldCharType="begin"/>
            </w:r>
            <w:r w:rsidRPr="005F2432">
              <w:instrText xml:space="preserve"> REF _Ref11010691 \h </w:instrText>
            </w:r>
            <w:r w:rsidR="005F2432">
              <w:instrText xml:space="preserve"> \* MERGEFORMAT </w:instrText>
            </w:r>
            <w:r w:rsidRPr="005F2432">
              <w:fldChar w:fldCharType="separate"/>
            </w:r>
            <w:r w:rsidR="008E4C54" w:rsidRPr="005F2432">
              <w:t xml:space="preserve">Table </w:t>
            </w:r>
            <w:r w:rsidR="008E4C54">
              <w:rPr>
                <w:noProof/>
              </w:rPr>
              <w:t>33</w:t>
            </w:r>
            <w:r w:rsidRPr="005F2432">
              <w:fldChar w:fldCharType="end"/>
            </w:r>
            <w:r w:rsidRPr="005F2432">
              <w:t xml:space="preserve">and </w:t>
            </w:r>
            <w:r w:rsidRPr="005F2432">
              <w:fldChar w:fldCharType="begin"/>
            </w:r>
            <w:r w:rsidRPr="005F2432">
              <w:instrText xml:space="preserve"> REF _Ref11011625 \h </w:instrText>
            </w:r>
            <w:r w:rsidR="005F2432">
              <w:instrText xml:space="preserve"> \* MERGEFORMAT </w:instrText>
            </w:r>
            <w:r w:rsidRPr="005F2432">
              <w:fldChar w:fldCharType="separate"/>
            </w:r>
            <w:r w:rsidR="008E4C54" w:rsidRPr="005F2432">
              <w:t xml:space="preserve">Table </w:t>
            </w:r>
            <w:r w:rsidR="008E4C54">
              <w:rPr>
                <w:noProof/>
              </w:rPr>
              <w:t>35</w:t>
            </w:r>
            <w:r w:rsidRPr="005F2432">
              <w:fldChar w:fldCharType="end"/>
            </w:r>
            <w:r w:rsidRPr="005F2432">
              <w:t xml:space="preserve"> display the total number of references to each of the keywords related to climate change (</w:t>
            </w:r>
            <w:r w:rsidRPr="005F2432">
              <w:fldChar w:fldCharType="begin"/>
            </w:r>
            <w:r w:rsidRPr="005F2432">
              <w:instrText xml:space="preserve"> REF _Ref11011605 \h </w:instrText>
            </w:r>
            <w:r w:rsidR="005F2432">
              <w:instrText xml:space="preserve"> \* MERGEFORMAT </w:instrText>
            </w:r>
            <w:r w:rsidRPr="005F2432">
              <w:fldChar w:fldCharType="separate"/>
            </w:r>
            <w:r w:rsidR="008E4C54" w:rsidRPr="005F2432">
              <w:t xml:space="preserve">Table </w:t>
            </w:r>
            <w:r w:rsidR="008E4C54">
              <w:rPr>
                <w:noProof/>
              </w:rPr>
              <w:t>34</w:t>
            </w:r>
            <w:r w:rsidRPr="005F2432">
              <w:fldChar w:fldCharType="end"/>
            </w:r>
            <w:r w:rsidRPr="005F2432">
              <w:t>) and health (</w:t>
            </w:r>
            <w:r w:rsidRPr="005F2432">
              <w:fldChar w:fldCharType="begin"/>
            </w:r>
            <w:r w:rsidRPr="005F2432">
              <w:instrText xml:space="preserve"> REF _Ref11011625 \h </w:instrText>
            </w:r>
            <w:r w:rsidR="005F2432">
              <w:instrText xml:space="preserve"> \* MERGEFORMAT </w:instrText>
            </w:r>
            <w:r w:rsidRPr="005F2432">
              <w:fldChar w:fldCharType="separate"/>
            </w:r>
            <w:r w:rsidR="008E4C54" w:rsidRPr="005F2432">
              <w:t xml:space="preserve">Table </w:t>
            </w:r>
            <w:r w:rsidR="008E4C54">
              <w:rPr>
                <w:noProof/>
              </w:rPr>
              <w:t>35</w:t>
            </w:r>
            <w:r w:rsidRPr="005F2432">
              <w:fldChar w:fldCharType="end"/>
            </w:r>
            <w:r w:rsidRPr="005F2432">
              <w:t xml:space="preserve">) in the COP reports of corporations in the health care sector. </w:t>
            </w:r>
          </w:p>
          <w:p w14:paraId="65842D81" w14:textId="77777777" w:rsidR="005266E4" w:rsidRPr="005F2432" w:rsidRDefault="005266E4" w:rsidP="00D10905">
            <w:pPr>
              <w:spacing w:after="120"/>
              <w:jc w:val="both"/>
            </w:pPr>
          </w:p>
          <w:p w14:paraId="1AD28AA1" w14:textId="52335A29" w:rsidR="005266E4" w:rsidRPr="005F2432" w:rsidRDefault="005266E4" w:rsidP="00D10905">
            <w:pPr>
              <w:pStyle w:val="Caption"/>
              <w:keepNext/>
            </w:pPr>
            <w:bookmarkStart w:id="502" w:name="_Ref11011605"/>
            <w:r w:rsidRPr="005F2432">
              <w:t xml:space="preserve">Table </w:t>
            </w:r>
            <w:r w:rsidRPr="005F2432">
              <w:fldChar w:fldCharType="begin"/>
            </w:r>
            <w:r w:rsidRPr="005F2432">
              <w:instrText xml:space="preserve"> SEQ Table \* ARABIC </w:instrText>
            </w:r>
            <w:r w:rsidRPr="005F2432">
              <w:fldChar w:fldCharType="separate"/>
            </w:r>
            <w:r w:rsidR="008E4C54">
              <w:rPr>
                <w:noProof/>
              </w:rPr>
              <w:t>34</w:t>
            </w:r>
            <w:r w:rsidRPr="005F2432">
              <w:rPr>
                <w:noProof/>
              </w:rPr>
              <w:fldChar w:fldCharType="end"/>
            </w:r>
            <w:bookmarkEnd w:id="502"/>
            <w:r w:rsidRPr="005F2432">
              <w:t>: Total references to climate change-related keywords in healthcare sector COP reports.</w:t>
            </w:r>
          </w:p>
          <w:tbl>
            <w:tblPr>
              <w:tblStyle w:val="TableGrid"/>
              <w:tblW w:w="0" w:type="auto"/>
              <w:tblLook w:val="04A0" w:firstRow="1" w:lastRow="0" w:firstColumn="1" w:lastColumn="0" w:noHBand="0" w:noVBand="1"/>
            </w:tblPr>
            <w:tblGrid>
              <w:gridCol w:w="1890"/>
              <w:gridCol w:w="1275"/>
            </w:tblGrid>
            <w:tr w:rsidR="005266E4" w:rsidRPr="005F2432" w14:paraId="204ABA07" w14:textId="77777777" w:rsidTr="00D10905">
              <w:trPr>
                <w:trHeight w:val="195"/>
              </w:trPr>
              <w:tc>
                <w:tcPr>
                  <w:tcW w:w="1890" w:type="dxa"/>
                </w:tcPr>
                <w:p w14:paraId="1A1CF105" w14:textId="77777777" w:rsidR="005266E4" w:rsidRPr="005F2432" w:rsidRDefault="005266E4" w:rsidP="00D10905">
                  <w:pPr>
                    <w:pStyle w:val="NormalWeb"/>
                    <w:spacing w:before="0" w:beforeAutospacing="0" w:after="0" w:afterAutospacing="0"/>
                    <w:jc w:val="right"/>
                    <w:rPr>
                      <w:rFonts w:asciiTheme="minorHAnsi" w:hAnsiTheme="minorHAnsi" w:cstheme="minorHAnsi"/>
                      <w:b/>
                      <w:color w:val="000000"/>
                      <w:sz w:val="22"/>
                      <w:szCs w:val="22"/>
                      <w:shd w:val="clear" w:color="auto" w:fill="FFFFFF"/>
                    </w:rPr>
                  </w:pPr>
                  <w:r w:rsidRPr="005F2432">
                    <w:rPr>
                      <w:rFonts w:asciiTheme="minorHAnsi" w:hAnsiTheme="minorHAnsi" w:cstheme="minorHAnsi"/>
                      <w:b/>
                      <w:color w:val="000000"/>
                      <w:sz w:val="22"/>
                      <w:szCs w:val="22"/>
                      <w:shd w:val="clear" w:color="auto" w:fill="FFFFFF"/>
                    </w:rPr>
                    <w:t>Keyword</w:t>
                  </w:r>
                </w:p>
              </w:tc>
              <w:tc>
                <w:tcPr>
                  <w:tcW w:w="1275" w:type="dxa"/>
                </w:tcPr>
                <w:p w14:paraId="63571EF0" w14:textId="77777777" w:rsidR="005266E4" w:rsidRPr="005F2432" w:rsidRDefault="005266E4" w:rsidP="00D10905">
                  <w:pPr>
                    <w:pStyle w:val="NormalWeb"/>
                    <w:spacing w:before="0" w:beforeAutospacing="0" w:after="0" w:afterAutospacing="0"/>
                    <w:rPr>
                      <w:rFonts w:asciiTheme="minorHAnsi" w:hAnsiTheme="minorHAnsi" w:cstheme="minorHAnsi"/>
                      <w:b/>
                      <w:color w:val="000000"/>
                      <w:sz w:val="22"/>
                      <w:szCs w:val="22"/>
                      <w:shd w:val="clear" w:color="auto" w:fill="FFFFFF"/>
                    </w:rPr>
                  </w:pPr>
                  <w:r w:rsidRPr="005F2432">
                    <w:rPr>
                      <w:rFonts w:asciiTheme="minorHAnsi" w:hAnsiTheme="minorHAnsi" w:cstheme="minorHAnsi"/>
                      <w:b/>
                      <w:color w:val="000000"/>
                      <w:sz w:val="22"/>
                      <w:szCs w:val="22"/>
                      <w:shd w:val="clear" w:color="auto" w:fill="FFFFFF"/>
                    </w:rPr>
                    <w:t>Number of mentions</w:t>
                  </w:r>
                </w:p>
              </w:tc>
            </w:tr>
            <w:tr w:rsidR="005266E4" w:rsidRPr="005F2432" w14:paraId="0951CEED" w14:textId="77777777" w:rsidTr="00D10905">
              <w:trPr>
                <w:trHeight w:val="195"/>
              </w:trPr>
              <w:tc>
                <w:tcPr>
                  <w:tcW w:w="1890" w:type="dxa"/>
                  <w:hideMark/>
                </w:tcPr>
                <w:p w14:paraId="6DCF540A"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greenhouse</w:t>
                  </w:r>
                </w:p>
              </w:tc>
              <w:tc>
                <w:tcPr>
                  <w:tcW w:w="1275" w:type="dxa"/>
                  <w:hideMark/>
                </w:tcPr>
                <w:p w14:paraId="45D7F7FF"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303</w:t>
                  </w:r>
                </w:p>
              </w:tc>
            </w:tr>
            <w:tr w:rsidR="005266E4" w:rsidRPr="005F2432" w14:paraId="7101EE4F" w14:textId="77777777" w:rsidTr="00D10905">
              <w:trPr>
                <w:trHeight w:val="195"/>
              </w:trPr>
              <w:tc>
                <w:tcPr>
                  <w:tcW w:w="1890" w:type="dxa"/>
                  <w:hideMark/>
                </w:tcPr>
                <w:p w14:paraId="227C130C"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climate_change</w:t>
                  </w:r>
                </w:p>
              </w:tc>
              <w:tc>
                <w:tcPr>
                  <w:tcW w:w="1275" w:type="dxa"/>
                  <w:hideMark/>
                </w:tcPr>
                <w:p w14:paraId="0CF368A3"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191</w:t>
                  </w:r>
                </w:p>
              </w:tc>
            </w:tr>
            <w:tr w:rsidR="005266E4" w:rsidRPr="005F2432" w14:paraId="16426E37" w14:textId="77777777" w:rsidTr="00D10905">
              <w:trPr>
                <w:trHeight w:val="405"/>
              </w:trPr>
              <w:tc>
                <w:tcPr>
                  <w:tcW w:w="1890" w:type="dxa"/>
                  <w:hideMark/>
                </w:tcPr>
                <w:p w14:paraId="72203645"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renewable_energy</w:t>
                  </w:r>
                </w:p>
              </w:tc>
              <w:tc>
                <w:tcPr>
                  <w:tcW w:w="1275" w:type="dxa"/>
                  <w:hideMark/>
                </w:tcPr>
                <w:p w14:paraId="58CEF2B8"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63</w:t>
                  </w:r>
                </w:p>
              </w:tc>
            </w:tr>
            <w:tr w:rsidR="005266E4" w:rsidRPr="005F2432" w14:paraId="4B0904B0" w14:textId="77777777" w:rsidTr="00D10905">
              <w:trPr>
                <w:trHeight w:val="195"/>
              </w:trPr>
              <w:tc>
                <w:tcPr>
                  <w:tcW w:w="1890" w:type="dxa"/>
                  <w:hideMark/>
                </w:tcPr>
                <w:p w14:paraId="0D8AE0A4"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temperature</w:t>
                  </w:r>
                </w:p>
              </w:tc>
              <w:tc>
                <w:tcPr>
                  <w:tcW w:w="1275" w:type="dxa"/>
                  <w:hideMark/>
                </w:tcPr>
                <w:p w14:paraId="23D8B0F2"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50</w:t>
                  </w:r>
                </w:p>
              </w:tc>
            </w:tr>
            <w:tr w:rsidR="005266E4" w:rsidRPr="005F2432" w14:paraId="331A5FD6" w14:textId="77777777" w:rsidTr="00D10905">
              <w:trPr>
                <w:trHeight w:val="195"/>
              </w:trPr>
              <w:tc>
                <w:tcPr>
                  <w:tcW w:w="1890" w:type="dxa"/>
                  <w:hideMark/>
                </w:tcPr>
                <w:p w14:paraId="3405A66F"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low_carbon</w:t>
                  </w:r>
                </w:p>
              </w:tc>
              <w:tc>
                <w:tcPr>
                  <w:tcW w:w="1275" w:type="dxa"/>
                  <w:hideMark/>
                </w:tcPr>
                <w:p w14:paraId="57CEC9A3"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39</w:t>
                  </w:r>
                </w:p>
              </w:tc>
            </w:tr>
            <w:tr w:rsidR="005266E4" w:rsidRPr="005F2432" w14:paraId="1F585D68" w14:textId="77777777" w:rsidTr="00D10905">
              <w:trPr>
                <w:trHeight w:val="195"/>
              </w:trPr>
              <w:tc>
                <w:tcPr>
                  <w:tcW w:w="1890" w:type="dxa"/>
                  <w:hideMark/>
                </w:tcPr>
                <w:p w14:paraId="15DB649E"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global_warming</w:t>
                  </w:r>
                </w:p>
              </w:tc>
              <w:tc>
                <w:tcPr>
                  <w:tcW w:w="1275" w:type="dxa"/>
                  <w:hideMark/>
                </w:tcPr>
                <w:p w14:paraId="1CAFCD01"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14</w:t>
                  </w:r>
                </w:p>
              </w:tc>
            </w:tr>
            <w:tr w:rsidR="005266E4" w:rsidRPr="005F2432" w14:paraId="1FDBFE64" w14:textId="77777777" w:rsidTr="00D10905">
              <w:trPr>
                <w:trHeight w:val="405"/>
              </w:trPr>
              <w:tc>
                <w:tcPr>
                  <w:tcW w:w="1890" w:type="dxa"/>
                  <w:hideMark/>
                </w:tcPr>
                <w:p w14:paraId="1C04218B"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carbon_emission</w:t>
                  </w:r>
                </w:p>
              </w:tc>
              <w:tc>
                <w:tcPr>
                  <w:tcW w:w="1275" w:type="dxa"/>
                  <w:hideMark/>
                </w:tcPr>
                <w:p w14:paraId="6587A544"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8</w:t>
                  </w:r>
                </w:p>
              </w:tc>
            </w:tr>
            <w:tr w:rsidR="005266E4" w:rsidRPr="005F2432" w14:paraId="26E2A506" w14:textId="77777777" w:rsidTr="00D10905">
              <w:trPr>
                <w:trHeight w:val="405"/>
              </w:trPr>
              <w:tc>
                <w:tcPr>
                  <w:tcW w:w="1890" w:type="dxa"/>
                  <w:hideMark/>
                </w:tcPr>
                <w:p w14:paraId="55BB1041"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extreme_weather</w:t>
                  </w:r>
                </w:p>
              </w:tc>
              <w:tc>
                <w:tcPr>
                  <w:tcW w:w="1275" w:type="dxa"/>
                  <w:hideMark/>
                </w:tcPr>
                <w:p w14:paraId="046B63DC"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5</w:t>
                  </w:r>
                </w:p>
              </w:tc>
            </w:tr>
            <w:tr w:rsidR="005266E4" w:rsidRPr="005F2432" w14:paraId="3CFB0EB1" w14:textId="77777777" w:rsidTr="00D10905">
              <w:trPr>
                <w:trHeight w:val="195"/>
              </w:trPr>
              <w:tc>
                <w:tcPr>
                  <w:tcW w:w="1890" w:type="dxa"/>
                  <w:hideMark/>
                </w:tcPr>
                <w:p w14:paraId="5FE19033"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green_house</w:t>
                  </w:r>
                </w:p>
              </w:tc>
              <w:tc>
                <w:tcPr>
                  <w:tcW w:w="1275" w:type="dxa"/>
                  <w:hideMark/>
                </w:tcPr>
                <w:p w14:paraId="6B65D721"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w:t>
                  </w:r>
                </w:p>
              </w:tc>
            </w:tr>
          </w:tbl>
          <w:p w14:paraId="066F5FF7" w14:textId="77777777" w:rsidR="005266E4" w:rsidRPr="005F2432" w:rsidRDefault="005266E4" w:rsidP="00D10905">
            <w:pPr>
              <w:spacing w:after="120"/>
              <w:jc w:val="both"/>
            </w:pPr>
          </w:p>
          <w:p w14:paraId="79C13B07" w14:textId="77777777" w:rsidR="005266E4" w:rsidRPr="005F2432" w:rsidRDefault="005266E4" w:rsidP="00D10905">
            <w:pPr>
              <w:spacing w:after="120"/>
              <w:jc w:val="both"/>
            </w:pPr>
          </w:p>
          <w:p w14:paraId="05027382" w14:textId="0013D5D1" w:rsidR="005266E4" w:rsidRPr="005F2432" w:rsidRDefault="005266E4" w:rsidP="00D10905">
            <w:pPr>
              <w:pStyle w:val="Caption"/>
              <w:keepNext/>
            </w:pPr>
            <w:bookmarkStart w:id="503" w:name="_Ref11011625"/>
            <w:r w:rsidRPr="005F2432">
              <w:t xml:space="preserve">Table </w:t>
            </w:r>
            <w:r w:rsidRPr="005F2432">
              <w:fldChar w:fldCharType="begin"/>
            </w:r>
            <w:r w:rsidRPr="005F2432">
              <w:instrText xml:space="preserve"> SEQ Table \* ARABIC </w:instrText>
            </w:r>
            <w:r w:rsidRPr="005F2432">
              <w:fldChar w:fldCharType="separate"/>
            </w:r>
            <w:r w:rsidR="008E4C54">
              <w:rPr>
                <w:noProof/>
              </w:rPr>
              <w:t>35</w:t>
            </w:r>
            <w:r w:rsidRPr="005F2432">
              <w:rPr>
                <w:noProof/>
              </w:rPr>
              <w:fldChar w:fldCharType="end"/>
            </w:r>
            <w:bookmarkEnd w:id="503"/>
            <w:r w:rsidRPr="005F2432">
              <w:t>: Total references to public health-related keywords in healthcare sector COP reports.</w:t>
            </w:r>
          </w:p>
          <w:tbl>
            <w:tblPr>
              <w:tblStyle w:val="TableGrid"/>
              <w:tblW w:w="0" w:type="auto"/>
              <w:tblLook w:val="04A0" w:firstRow="1" w:lastRow="0" w:firstColumn="1" w:lastColumn="0" w:noHBand="0" w:noVBand="1"/>
            </w:tblPr>
            <w:tblGrid>
              <w:gridCol w:w="2305"/>
              <w:gridCol w:w="1275"/>
            </w:tblGrid>
            <w:tr w:rsidR="005266E4" w:rsidRPr="005F2432" w14:paraId="55CFD1EA" w14:textId="77777777" w:rsidTr="00D10905">
              <w:trPr>
                <w:trHeight w:val="435"/>
              </w:trPr>
              <w:tc>
                <w:tcPr>
                  <w:tcW w:w="2305" w:type="dxa"/>
                  <w:hideMark/>
                </w:tcPr>
                <w:p w14:paraId="4A15EE5C"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b/>
                      <w:bCs/>
                      <w:color w:val="000000"/>
                      <w:sz w:val="22"/>
                      <w:szCs w:val="22"/>
                      <w:shd w:val="clear" w:color="auto" w:fill="FFFFFF"/>
                    </w:rPr>
                    <w:t>Keyword</w:t>
                  </w:r>
                </w:p>
              </w:tc>
              <w:tc>
                <w:tcPr>
                  <w:tcW w:w="1275" w:type="dxa"/>
                  <w:hideMark/>
                </w:tcPr>
                <w:p w14:paraId="466618BD"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b/>
                      <w:bCs/>
                      <w:color w:val="000000"/>
                      <w:sz w:val="22"/>
                      <w:szCs w:val="22"/>
                      <w:shd w:val="clear" w:color="auto" w:fill="FFFFFF"/>
                    </w:rPr>
                    <w:t>Number of mentions</w:t>
                  </w:r>
                </w:p>
              </w:tc>
            </w:tr>
            <w:tr w:rsidR="005266E4" w:rsidRPr="005F2432" w14:paraId="1152FFD1" w14:textId="77777777" w:rsidTr="00D10905">
              <w:trPr>
                <w:trHeight w:val="195"/>
              </w:trPr>
              <w:tc>
                <w:tcPr>
                  <w:tcW w:w="2305" w:type="dxa"/>
                  <w:hideMark/>
                </w:tcPr>
                <w:p w14:paraId="20B4F43F"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health</w:t>
                  </w:r>
                </w:p>
              </w:tc>
              <w:tc>
                <w:tcPr>
                  <w:tcW w:w="1275" w:type="dxa"/>
                  <w:hideMark/>
                </w:tcPr>
                <w:p w14:paraId="590AE07D"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3407</w:t>
                  </w:r>
                </w:p>
              </w:tc>
            </w:tr>
            <w:tr w:rsidR="005266E4" w:rsidRPr="005F2432" w14:paraId="712E3270" w14:textId="77777777" w:rsidTr="00D10905">
              <w:trPr>
                <w:trHeight w:val="195"/>
              </w:trPr>
              <w:tc>
                <w:tcPr>
                  <w:tcW w:w="2305" w:type="dxa"/>
                  <w:hideMark/>
                </w:tcPr>
                <w:p w14:paraId="382CB7B0"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healthcare</w:t>
                  </w:r>
                </w:p>
              </w:tc>
              <w:tc>
                <w:tcPr>
                  <w:tcW w:w="1275" w:type="dxa"/>
                  <w:hideMark/>
                </w:tcPr>
                <w:p w14:paraId="268FAEB6"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1991</w:t>
                  </w:r>
                </w:p>
              </w:tc>
            </w:tr>
            <w:tr w:rsidR="005266E4" w:rsidRPr="005F2432" w14:paraId="78DED145" w14:textId="77777777" w:rsidTr="00D10905">
              <w:trPr>
                <w:trHeight w:val="195"/>
              </w:trPr>
              <w:tc>
                <w:tcPr>
                  <w:tcW w:w="2305" w:type="dxa"/>
                  <w:hideMark/>
                </w:tcPr>
                <w:p w14:paraId="1451E6FB"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health_care</w:t>
                  </w:r>
                </w:p>
              </w:tc>
              <w:tc>
                <w:tcPr>
                  <w:tcW w:w="1275" w:type="dxa"/>
                  <w:hideMark/>
                </w:tcPr>
                <w:p w14:paraId="2516DB11"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440</w:t>
                  </w:r>
                </w:p>
              </w:tc>
            </w:tr>
            <w:tr w:rsidR="005266E4" w:rsidRPr="005F2432" w14:paraId="5F1093D4" w14:textId="77777777" w:rsidTr="00D10905">
              <w:trPr>
                <w:trHeight w:val="195"/>
              </w:trPr>
              <w:tc>
                <w:tcPr>
                  <w:tcW w:w="2305" w:type="dxa"/>
                  <w:hideMark/>
                </w:tcPr>
                <w:p w14:paraId="170F49D1"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disease</w:t>
                  </w:r>
                </w:p>
              </w:tc>
              <w:tc>
                <w:tcPr>
                  <w:tcW w:w="1275" w:type="dxa"/>
                  <w:hideMark/>
                </w:tcPr>
                <w:p w14:paraId="408F933E"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280</w:t>
                  </w:r>
                </w:p>
              </w:tc>
            </w:tr>
            <w:tr w:rsidR="005266E4" w:rsidRPr="005F2432" w14:paraId="4CB70354" w14:textId="77777777" w:rsidTr="00D10905">
              <w:trPr>
                <w:trHeight w:val="195"/>
              </w:trPr>
              <w:tc>
                <w:tcPr>
                  <w:tcW w:w="2305" w:type="dxa"/>
                  <w:hideMark/>
                </w:tcPr>
                <w:p w14:paraId="1A0411D9"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infection</w:t>
                  </w:r>
                </w:p>
              </w:tc>
              <w:tc>
                <w:tcPr>
                  <w:tcW w:w="1275" w:type="dxa"/>
                  <w:hideMark/>
                </w:tcPr>
                <w:p w14:paraId="292D5F8A"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133</w:t>
                  </w:r>
                </w:p>
              </w:tc>
            </w:tr>
            <w:tr w:rsidR="005266E4" w:rsidRPr="005F2432" w14:paraId="3D2605C8" w14:textId="77777777" w:rsidTr="00D10905">
              <w:trPr>
                <w:trHeight w:val="195"/>
              </w:trPr>
              <w:tc>
                <w:tcPr>
                  <w:tcW w:w="2305" w:type="dxa"/>
                  <w:hideMark/>
                </w:tcPr>
                <w:p w14:paraId="24079152"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malaria</w:t>
                  </w:r>
                </w:p>
              </w:tc>
              <w:tc>
                <w:tcPr>
                  <w:tcW w:w="1275" w:type="dxa"/>
                  <w:hideMark/>
                </w:tcPr>
                <w:p w14:paraId="515ECE88"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117</w:t>
                  </w:r>
                </w:p>
              </w:tc>
            </w:tr>
            <w:tr w:rsidR="005266E4" w:rsidRPr="005F2432" w14:paraId="77B5DACE" w14:textId="77777777" w:rsidTr="00D10905">
              <w:trPr>
                <w:trHeight w:val="195"/>
              </w:trPr>
              <w:tc>
                <w:tcPr>
                  <w:tcW w:w="2305" w:type="dxa"/>
                  <w:hideMark/>
                </w:tcPr>
                <w:p w14:paraId="76B8A358"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infectious</w:t>
                  </w:r>
                </w:p>
              </w:tc>
              <w:tc>
                <w:tcPr>
                  <w:tcW w:w="1275" w:type="dxa"/>
                  <w:hideMark/>
                </w:tcPr>
                <w:p w14:paraId="245F5112"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104</w:t>
                  </w:r>
                </w:p>
              </w:tc>
            </w:tr>
            <w:tr w:rsidR="005266E4" w:rsidRPr="005F2432" w14:paraId="2CE7CF82" w14:textId="77777777" w:rsidTr="00D10905">
              <w:trPr>
                <w:trHeight w:val="195"/>
              </w:trPr>
              <w:tc>
                <w:tcPr>
                  <w:tcW w:w="2305" w:type="dxa"/>
                  <w:hideMark/>
                </w:tcPr>
                <w:p w14:paraId="169804AE"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public_health</w:t>
                  </w:r>
                </w:p>
              </w:tc>
              <w:tc>
                <w:tcPr>
                  <w:tcW w:w="1275" w:type="dxa"/>
                  <w:hideMark/>
                </w:tcPr>
                <w:p w14:paraId="60F833CB"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90</w:t>
                  </w:r>
                </w:p>
              </w:tc>
            </w:tr>
            <w:tr w:rsidR="005266E4" w:rsidRPr="005F2432" w14:paraId="76CBA26F" w14:textId="77777777" w:rsidTr="00D10905">
              <w:trPr>
                <w:trHeight w:val="195"/>
              </w:trPr>
              <w:tc>
                <w:tcPr>
                  <w:tcW w:w="2305" w:type="dxa"/>
                  <w:hideMark/>
                </w:tcPr>
                <w:p w14:paraId="5410831F"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illness</w:t>
                  </w:r>
                </w:p>
              </w:tc>
              <w:tc>
                <w:tcPr>
                  <w:tcW w:w="1275" w:type="dxa"/>
                  <w:hideMark/>
                </w:tcPr>
                <w:p w14:paraId="18830E63"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83</w:t>
                  </w:r>
                </w:p>
              </w:tc>
            </w:tr>
            <w:tr w:rsidR="005266E4" w:rsidRPr="005F2432" w14:paraId="76CCE8BB" w14:textId="77777777" w:rsidTr="00D10905">
              <w:trPr>
                <w:trHeight w:val="195"/>
              </w:trPr>
              <w:tc>
                <w:tcPr>
                  <w:tcW w:w="2305" w:type="dxa"/>
                  <w:hideMark/>
                </w:tcPr>
                <w:p w14:paraId="7D237E8C"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nutrition</w:t>
                  </w:r>
                </w:p>
              </w:tc>
              <w:tc>
                <w:tcPr>
                  <w:tcW w:w="1275" w:type="dxa"/>
                  <w:hideMark/>
                </w:tcPr>
                <w:p w14:paraId="55BAB55F"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72</w:t>
                  </w:r>
                </w:p>
              </w:tc>
            </w:tr>
            <w:tr w:rsidR="005266E4" w:rsidRPr="005F2432" w14:paraId="64C82F24" w14:textId="77777777" w:rsidTr="00D10905">
              <w:trPr>
                <w:trHeight w:val="195"/>
              </w:trPr>
              <w:tc>
                <w:tcPr>
                  <w:tcW w:w="2305" w:type="dxa"/>
                  <w:hideMark/>
                </w:tcPr>
                <w:p w14:paraId="2E094B5D"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mortality</w:t>
                  </w:r>
                </w:p>
              </w:tc>
              <w:tc>
                <w:tcPr>
                  <w:tcW w:w="1275" w:type="dxa"/>
                  <w:hideMark/>
                </w:tcPr>
                <w:p w14:paraId="359D0B53"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52</w:t>
                  </w:r>
                </w:p>
              </w:tc>
            </w:tr>
            <w:tr w:rsidR="005266E4" w:rsidRPr="005F2432" w14:paraId="669F029B" w14:textId="77777777" w:rsidTr="00D10905">
              <w:trPr>
                <w:trHeight w:val="195"/>
              </w:trPr>
              <w:tc>
                <w:tcPr>
                  <w:tcW w:w="2305" w:type="dxa"/>
                  <w:hideMark/>
                </w:tcPr>
                <w:p w14:paraId="6EC5568F"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pandemic</w:t>
                  </w:r>
                </w:p>
              </w:tc>
              <w:tc>
                <w:tcPr>
                  <w:tcW w:w="1275" w:type="dxa"/>
                  <w:hideMark/>
                </w:tcPr>
                <w:p w14:paraId="2396AE07"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18</w:t>
                  </w:r>
                </w:p>
              </w:tc>
            </w:tr>
            <w:tr w:rsidR="005266E4" w:rsidRPr="005F2432" w14:paraId="33AF93D7" w14:textId="77777777" w:rsidTr="00D10905">
              <w:trPr>
                <w:trHeight w:val="195"/>
              </w:trPr>
              <w:tc>
                <w:tcPr>
                  <w:tcW w:w="2305" w:type="dxa"/>
                  <w:hideMark/>
                </w:tcPr>
                <w:p w14:paraId="7D33D9C2"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air_pollution</w:t>
                  </w:r>
                </w:p>
              </w:tc>
              <w:tc>
                <w:tcPr>
                  <w:tcW w:w="1275" w:type="dxa"/>
                  <w:hideMark/>
                </w:tcPr>
                <w:p w14:paraId="4935E56E"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16</w:t>
                  </w:r>
                </w:p>
              </w:tc>
            </w:tr>
            <w:tr w:rsidR="005266E4" w:rsidRPr="005F2432" w14:paraId="6EC088F5" w14:textId="77777777" w:rsidTr="00D10905">
              <w:trPr>
                <w:trHeight w:val="195"/>
              </w:trPr>
              <w:tc>
                <w:tcPr>
                  <w:tcW w:w="2305" w:type="dxa"/>
                  <w:hideMark/>
                </w:tcPr>
                <w:p w14:paraId="71C761A4"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malnutrition</w:t>
                  </w:r>
                </w:p>
              </w:tc>
              <w:tc>
                <w:tcPr>
                  <w:tcW w:w="1275" w:type="dxa"/>
                  <w:hideMark/>
                </w:tcPr>
                <w:p w14:paraId="08F9B5CF"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10</w:t>
                  </w:r>
                </w:p>
              </w:tc>
            </w:tr>
            <w:tr w:rsidR="005266E4" w:rsidRPr="005F2432" w14:paraId="656B6D28" w14:textId="77777777" w:rsidTr="00D10905">
              <w:trPr>
                <w:trHeight w:val="195"/>
              </w:trPr>
              <w:tc>
                <w:tcPr>
                  <w:tcW w:w="2305" w:type="dxa"/>
                  <w:hideMark/>
                </w:tcPr>
                <w:p w14:paraId="6B531922"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morbidity</w:t>
                  </w:r>
                </w:p>
              </w:tc>
              <w:tc>
                <w:tcPr>
                  <w:tcW w:w="1275" w:type="dxa"/>
                  <w:hideMark/>
                </w:tcPr>
                <w:p w14:paraId="6DF8308C"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10</w:t>
                  </w:r>
                </w:p>
              </w:tc>
            </w:tr>
            <w:tr w:rsidR="005266E4" w:rsidRPr="005F2432" w14:paraId="05BA027C" w14:textId="77777777" w:rsidTr="00D10905">
              <w:trPr>
                <w:trHeight w:val="405"/>
              </w:trPr>
              <w:tc>
                <w:tcPr>
                  <w:tcW w:w="2305" w:type="dxa"/>
                  <w:hideMark/>
                </w:tcPr>
                <w:p w14:paraId="654792F0"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communicable_disease</w:t>
                  </w:r>
                </w:p>
              </w:tc>
              <w:tc>
                <w:tcPr>
                  <w:tcW w:w="1275" w:type="dxa"/>
                  <w:hideMark/>
                </w:tcPr>
                <w:p w14:paraId="05DCE140"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w:t>
                  </w:r>
                </w:p>
              </w:tc>
            </w:tr>
            <w:tr w:rsidR="005266E4" w:rsidRPr="005F2432" w14:paraId="7848C409" w14:textId="77777777" w:rsidTr="00D10905">
              <w:trPr>
                <w:trHeight w:val="195"/>
              </w:trPr>
              <w:tc>
                <w:tcPr>
                  <w:tcW w:w="2305" w:type="dxa"/>
                  <w:hideMark/>
                </w:tcPr>
                <w:p w14:paraId="4BFE054B"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measles</w:t>
                  </w:r>
                </w:p>
              </w:tc>
              <w:tc>
                <w:tcPr>
                  <w:tcW w:w="1275" w:type="dxa"/>
                  <w:hideMark/>
                </w:tcPr>
                <w:p w14:paraId="6B1DFB90"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w:t>
                  </w:r>
                </w:p>
              </w:tc>
            </w:tr>
            <w:tr w:rsidR="005266E4" w:rsidRPr="005F2432" w14:paraId="51CA1240" w14:textId="77777777" w:rsidTr="00D10905">
              <w:trPr>
                <w:trHeight w:val="195"/>
              </w:trPr>
              <w:tc>
                <w:tcPr>
                  <w:tcW w:w="2305" w:type="dxa"/>
                  <w:hideMark/>
                </w:tcPr>
                <w:p w14:paraId="1A958FDF"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stunting</w:t>
                  </w:r>
                </w:p>
              </w:tc>
              <w:tc>
                <w:tcPr>
                  <w:tcW w:w="1275" w:type="dxa"/>
                  <w:hideMark/>
                </w:tcPr>
                <w:p w14:paraId="76BD2890"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w:t>
                  </w:r>
                </w:p>
              </w:tc>
            </w:tr>
            <w:tr w:rsidR="005266E4" w:rsidRPr="005F2432" w14:paraId="1EE8D22F" w14:textId="77777777" w:rsidTr="00D10905">
              <w:trPr>
                <w:trHeight w:val="195"/>
              </w:trPr>
              <w:tc>
                <w:tcPr>
                  <w:tcW w:w="2305" w:type="dxa"/>
                  <w:hideMark/>
                </w:tcPr>
                <w:p w14:paraId="502AF77E"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epidemic</w:t>
                  </w:r>
                </w:p>
              </w:tc>
              <w:tc>
                <w:tcPr>
                  <w:tcW w:w="1275" w:type="dxa"/>
                  <w:hideMark/>
                </w:tcPr>
                <w:p w14:paraId="1B65793D"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4</w:t>
                  </w:r>
                </w:p>
              </w:tc>
            </w:tr>
            <w:tr w:rsidR="005266E4" w:rsidRPr="005F2432" w14:paraId="1300C1CB" w14:textId="77777777" w:rsidTr="00D10905">
              <w:trPr>
                <w:trHeight w:val="195"/>
              </w:trPr>
              <w:tc>
                <w:tcPr>
                  <w:tcW w:w="2305" w:type="dxa"/>
                  <w:hideMark/>
                </w:tcPr>
                <w:p w14:paraId="64D41151"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sars</w:t>
                  </w:r>
                </w:p>
              </w:tc>
              <w:tc>
                <w:tcPr>
                  <w:tcW w:w="1275" w:type="dxa"/>
                  <w:hideMark/>
                </w:tcPr>
                <w:p w14:paraId="36A92BC4"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2</w:t>
                  </w:r>
                </w:p>
              </w:tc>
            </w:tr>
            <w:tr w:rsidR="005266E4" w:rsidRPr="005F2432" w14:paraId="1F81FF98" w14:textId="77777777" w:rsidTr="00D10905">
              <w:trPr>
                <w:trHeight w:val="195"/>
              </w:trPr>
              <w:tc>
                <w:tcPr>
                  <w:tcW w:w="2305" w:type="dxa"/>
                  <w:hideMark/>
                </w:tcPr>
                <w:p w14:paraId="1F173614"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pneumonia</w:t>
                  </w:r>
                </w:p>
              </w:tc>
              <w:tc>
                <w:tcPr>
                  <w:tcW w:w="1275" w:type="dxa"/>
                  <w:hideMark/>
                </w:tcPr>
                <w:p w14:paraId="588272FB"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w:t>
                  </w:r>
                </w:p>
              </w:tc>
            </w:tr>
            <w:tr w:rsidR="005266E4" w:rsidRPr="005F2432" w14:paraId="6D152372" w14:textId="77777777" w:rsidTr="00D10905">
              <w:trPr>
                <w:trHeight w:val="195"/>
              </w:trPr>
              <w:tc>
                <w:tcPr>
                  <w:tcW w:w="2305" w:type="dxa"/>
                  <w:hideMark/>
                </w:tcPr>
                <w:p w14:paraId="59374016" w14:textId="77777777" w:rsidR="005266E4" w:rsidRPr="005F2432" w:rsidRDefault="005266E4" w:rsidP="00D10905">
                  <w:pPr>
                    <w:pStyle w:val="NormalWeb"/>
                    <w:spacing w:before="0" w:beforeAutospacing="0" w:after="0" w:afterAutospacing="0"/>
                    <w:jc w:val="right"/>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epidemiology</w:t>
                  </w:r>
                </w:p>
              </w:tc>
              <w:tc>
                <w:tcPr>
                  <w:tcW w:w="1275" w:type="dxa"/>
                  <w:hideMark/>
                </w:tcPr>
                <w:p w14:paraId="37A26BFA" w14:textId="77777777" w:rsidR="005266E4" w:rsidRPr="005F2432" w:rsidRDefault="005266E4" w:rsidP="00D10905">
                  <w:pPr>
                    <w:pStyle w:val="NormalWeb"/>
                    <w:spacing w:before="0" w:beforeAutospacing="0" w:after="0" w:afterAutospacing="0"/>
                    <w:rPr>
                      <w:rFonts w:asciiTheme="minorHAnsi" w:hAnsiTheme="minorHAnsi" w:cstheme="minorHAnsi"/>
                      <w:sz w:val="22"/>
                      <w:szCs w:val="22"/>
                    </w:rPr>
                  </w:pPr>
                  <w:r w:rsidRPr="005F2432">
                    <w:rPr>
                      <w:rFonts w:asciiTheme="minorHAnsi" w:hAnsiTheme="minorHAnsi" w:cstheme="minorHAnsi"/>
                      <w:color w:val="000000"/>
                      <w:sz w:val="22"/>
                      <w:szCs w:val="22"/>
                      <w:shd w:val="clear" w:color="auto" w:fill="FFFFFF"/>
                    </w:rPr>
                    <w:t>1</w:t>
                  </w:r>
                </w:p>
              </w:tc>
            </w:tr>
          </w:tbl>
          <w:p w14:paraId="5EFDAD25" w14:textId="77777777" w:rsidR="005266E4" w:rsidRPr="005F2432" w:rsidRDefault="005266E4" w:rsidP="00D10905">
            <w:pPr>
              <w:spacing w:after="120"/>
              <w:jc w:val="both"/>
            </w:pPr>
          </w:p>
          <w:p w14:paraId="44E85176" w14:textId="1D9A5DF1" w:rsidR="005266E4" w:rsidRPr="005F2432" w:rsidRDefault="005266E4" w:rsidP="00D10905">
            <w:pPr>
              <w:spacing w:after="120"/>
              <w:jc w:val="both"/>
            </w:pPr>
            <w:r w:rsidRPr="005F2432">
              <w:fldChar w:fldCharType="begin"/>
            </w:r>
            <w:r w:rsidRPr="005F2432">
              <w:instrText xml:space="preserve"> REF _Ref11011912 \h </w:instrText>
            </w:r>
            <w:r w:rsidR="005F2432">
              <w:instrText xml:space="preserve"> \* MERGEFORMAT </w:instrText>
            </w:r>
            <w:r w:rsidRPr="005F2432">
              <w:fldChar w:fldCharType="separate"/>
            </w:r>
            <w:r w:rsidR="008E4C54" w:rsidRPr="005F2432">
              <w:t xml:space="preserve">Figure </w:t>
            </w:r>
            <w:r w:rsidR="008E4C54">
              <w:rPr>
                <w:noProof/>
              </w:rPr>
              <w:t>66</w:t>
            </w:r>
            <w:r w:rsidRPr="005F2432">
              <w:fldChar w:fldCharType="end"/>
            </w:r>
            <w:r w:rsidRPr="005F2432">
              <w:t xml:space="preserve"> displays a network graph of the co-occurrence of these key terms in COP reports in the healthcare sector. The figure shows that much of the emphasis is on the link between ‘climate change’ and ‘health’, as well as on ‘healthcare’. </w:t>
            </w:r>
          </w:p>
          <w:p w14:paraId="1F8A00B9" w14:textId="77777777" w:rsidR="005266E4" w:rsidRPr="005F2432" w:rsidRDefault="005266E4" w:rsidP="00D10905">
            <w:pPr>
              <w:spacing w:after="120"/>
              <w:jc w:val="both"/>
            </w:pPr>
          </w:p>
          <w:p w14:paraId="0C4A7F6B" w14:textId="77777777" w:rsidR="005266E4" w:rsidRPr="005F2432" w:rsidRDefault="005266E4" w:rsidP="00D10905">
            <w:pPr>
              <w:keepNext/>
              <w:spacing w:after="120"/>
              <w:jc w:val="both"/>
            </w:pPr>
            <w:r w:rsidRPr="005F2432">
              <w:rPr>
                <w:noProof/>
                <w:lang w:eastAsia="en-GB"/>
              </w:rPr>
              <w:drawing>
                <wp:inline distT="0" distB="0" distL="0" distR="0" wp14:anchorId="3CFD922C" wp14:editId="66DD6F4F">
                  <wp:extent cx="4645433" cy="3925957"/>
                  <wp:effectExtent l="0" t="0" r="0" b="0"/>
                  <wp:docPr id="138" name="Picture 138" descr="/var/folders/6s/nnhvb5tn2qs1ht1rf8kd577r0000gn/T/com.microsoft.Word/Content.MSO/BE7846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6s/nnhvb5tn2qs1ht1rf8kd577r0000gn/T/com.microsoft.Word/Content.MSO/BE78462C.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53823" cy="3933048"/>
                          </a:xfrm>
                          <a:prstGeom prst="rect">
                            <a:avLst/>
                          </a:prstGeom>
                          <a:noFill/>
                          <a:ln>
                            <a:noFill/>
                          </a:ln>
                        </pic:spPr>
                      </pic:pic>
                    </a:graphicData>
                  </a:graphic>
                </wp:inline>
              </w:drawing>
            </w:r>
          </w:p>
          <w:p w14:paraId="2106E6EB" w14:textId="3B727CE8" w:rsidR="005266E4" w:rsidRPr="005F2432" w:rsidRDefault="005266E4" w:rsidP="00D10905">
            <w:pPr>
              <w:pStyle w:val="Caption"/>
              <w:jc w:val="both"/>
            </w:pPr>
            <w:bookmarkStart w:id="504" w:name="_Ref11011912"/>
            <w:r w:rsidRPr="005F2432">
              <w:t xml:space="preserve">Figure </w:t>
            </w:r>
            <w:r w:rsidRPr="005F2432">
              <w:fldChar w:fldCharType="begin"/>
            </w:r>
            <w:r w:rsidRPr="005F2432">
              <w:instrText xml:space="preserve"> SEQ Figure \* ARABIC </w:instrText>
            </w:r>
            <w:r w:rsidRPr="005F2432">
              <w:fldChar w:fldCharType="separate"/>
            </w:r>
            <w:ins w:id="505" w:author="Author">
              <w:r w:rsidR="00B11AAE">
                <w:rPr>
                  <w:noProof/>
                </w:rPr>
                <w:t>73</w:t>
              </w:r>
            </w:ins>
            <w:del w:id="506" w:author="Author">
              <w:r w:rsidR="008E4C54" w:rsidDel="00B11AAE">
                <w:rPr>
                  <w:noProof/>
                </w:rPr>
                <w:delText>66</w:delText>
              </w:r>
            </w:del>
            <w:r w:rsidRPr="005F2432">
              <w:rPr>
                <w:noProof/>
              </w:rPr>
              <w:fldChar w:fldCharType="end"/>
            </w:r>
            <w:bookmarkEnd w:id="504"/>
            <w:r w:rsidRPr="005F2432">
              <w:t>: Network graph of co-occurrence of key words in healthcare sector COP reports.</w:t>
            </w:r>
          </w:p>
          <w:p w14:paraId="20D57DF2" w14:textId="77777777" w:rsidR="005266E4" w:rsidRPr="005F2432" w:rsidRDefault="005266E4" w:rsidP="00D10905">
            <w:pPr>
              <w:spacing w:after="120"/>
              <w:jc w:val="both"/>
            </w:pPr>
          </w:p>
          <w:p w14:paraId="394D65B6" w14:textId="77777777" w:rsidR="005266E4" w:rsidRPr="005F2432" w:rsidRDefault="005266E4" w:rsidP="00D10905">
            <w:pPr>
              <w:keepNext/>
              <w:spacing w:after="120"/>
              <w:jc w:val="both"/>
            </w:pPr>
            <w:r w:rsidRPr="005F2432">
              <w:rPr>
                <w:noProof/>
                <w:lang w:eastAsia="en-GB"/>
              </w:rPr>
              <w:drawing>
                <wp:inline distT="0" distB="0" distL="0" distR="0" wp14:anchorId="580414EC" wp14:editId="2FA378CD">
                  <wp:extent cx="4661453" cy="1652180"/>
                  <wp:effectExtent l="0" t="0" r="0" b="0"/>
                  <wp:docPr id="139" name="Picture 139" descr="/var/folders/6s/nnhvb5tn2qs1ht1rf8kd577r0000gn/T/com.microsoft.Word/Content.MSO/6BF48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s/nnhvb5tn2qs1ht1rf8kd577r0000gn/T/com.microsoft.Word/Content.MSO/6BF4812B.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87557" cy="1661432"/>
                          </a:xfrm>
                          <a:prstGeom prst="rect">
                            <a:avLst/>
                          </a:prstGeom>
                          <a:noFill/>
                          <a:ln>
                            <a:noFill/>
                          </a:ln>
                        </pic:spPr>
                      </pic:pic>
                    </a:graphicData>
                  </a:graphic>
                </wp:inline>
              </w:drawing>
            </w:r>
          </w:p>
          <w:p w14:paraId="6943C4D1" w14:textId="44944374" w:rsidR="005266E4" w:rsidRPr="005F2432" w:rsidRDefault="005266E4" w:rsidP="00D10905">
            <w:pPr>
              <w:pStyle w:val="Caption"/>
              <w:jc w:val="both"/>
            </w:pPr>
            <w:r w:rsidRPr="005F2432">
              <w:t xml:space="preserve">Figure </w:t>
            </w:r>
            <w:r w:rsidRPr="005F2432">
              <w:fldChar w:fldCharType="begin"/>
            </w:r>
            <w:r w:rsidRPr="005F2432">
              <w:instrText xml:space="preserve"> SEQ Figure \* ARABIC </w:instrText>
            </w:r>
            <w:r w:rsidRPr="005F2432">
              <w:fldChar w:fldCharType="separate"/>
            </w:r>
            <w:ins w:id="507" w:author="Author">
              <w:r w:rsidR="00B11AAE">
                <w:rPr>
                  <w:noProof/>
                </w:rPr>
                <w:t>74</w:t>
              </w:r>
            </w:ins>
            <w:del w:id="508" w:author="Author">
              <w:r w:rsidR="008E4C54" w:rsidDel="00B11AAE">
                <w:rPr>
                  <w:noProof/>
                </w:rPr>
                <w:delText>67</w:delText>
              </w:r>
            </w:del>
            <w:r w:rsidRPr="005F2432">
              <w:rPr>
                <w:noProof/>
              </w:rPr>
              <w:fldChar w:fldCharType="end"/>
            </w:r>
            <w:r w:rsidRPr="005F2432">
              <w:t>: Total references to the climate change-health intersection in the healthcare sector by SIDS, Tier 1 countries, and Tier 2 countries, 2011-2018.</w:t>
            </w:r>
          </w:p>
          <w:p w14:paraId="67E26DA0" w14:textId="77777777" w:rsidR="005266E4" w:rsidRPr="005F2432" w:rsidRDefault="005266E4" w:rsidP="00D10905">
            <w:pPr>
              <w:spacing w:after="120"/>
              <w:jc w:val="both"/>
            </w:pPr>
          </w:p>
          <w:p w14:paraId="74947BF2" w14:textId="77777777" w:rsidR="005266E4" w:rsidRPr="005F2432" w:rsidRDefault="005266E4" w:rsidP="00D10905">
            <w:pPr>
              <w:keepNext/>
              <w:spacing w:after="120"/>
              <w:jc w:val="both"/>
            </w:pPr>
            <w:r w:rsidRPr="005F2432">
              <w:rPr>
                <w:noProof/>
                <w:lang w:eastAsia="en-GB"/>
              </w:rPr>
              <w:drawing>
                <wp:inline distT="0" distB="0" distL="0" distR="0" wp14:anchorId="2D5E2CDC" wp14:editId="10EBCC57">
                  <wp:extent cx="4711148" cy="1678438"/>
                  <wp:effectExtent l="0" t="0" r="635" b="0"/>
                  <wp:docPr id="140" name="Picture 140" descr="/var/folders/6s/nnhvb5tn2qs1ht1rf8kd577r0000gn/T/com.microsoft.Word/Content.MSO/41561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6s/nnhvb5tn2qs1ht1rf8kd577r0000gn/T/com.microsoft.Word/Content.MSO/41561F71.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15833" cy="1680107"/>
                          </a:xfrm>
                          <a:prstGeom prst="rect">
                            <a:avLst/>
                          </a:prstGeom>
                          <a:noFill/>
                          <a:ln>
                            <a:noFill/>
                          </a:ln>
                        </pic:spPr>
                      </pic:pic>
                    </a:graphicData>
                  </a:graphic>
                </wp:inline>
              </w:drawing>
            </w:r>
          </w:p>
          <w:p w14:paraId="7F63F789" w14:textId="1E20C426" w:rsidR="005266E4" w:rsidRPr="005F2432" w:rsidRDefault="005266E4" w:rsidP="00D10905">
            <w:pPr>
              <w:pStyle w:val="Caption"/>
              <w:jc w:val="both"/>
              <w:rPr>
                <w:i w:val="0"/>
              </w:rPr>
            </w:pPr>
            <w:r w:rsidRPr="005F2432">
              <w:t xml:space="preserve">Figure </w:t>
            </w:r>
            <w:r w:rsidRPr="005F2432">
              <w:fldChar w:fldCharType="begin"/>
            </w:r>
            <w:r w:rsidRPr="005F2432">
              <w:instrText xml:space="preserve"> SEQ Figure \* ARABIC </w:instrText>
            </w:r>
            <w:r w:rsidRPr="005F2432">
              <w:fldChar w:fldCharType="separate"/>
            </w:r>
            <w:ins w:id="509" w:author="Author">
              <w:r w:rsidR="00B11AAE">
                <w:rPr>
                  <w:noProof/>
                </w:rPr>
                <w:t>75</w:t>
              </w:r>
            </w:ins>
            <w:del w:id="510" w:author="Author">
              <w:r w:rsidR="008E4C54" w:rsidDel="00B11AAE">
                <w:rPr>
                  <w:noProof/>
                </w:rPr>
                <w:delText>68</w:delText>
              </w:r>
            </w:del>
            <w:r w:rsidRPr="005F2432">
              <w:rPr>
                <w:noProof/>
              </w:rPr>
              <w:fldChar w:fldCharType="end"/>
            </w:r>
            <w:r w:rsidRPr="005F2432">
              <w:t>: Average number of references to the climate change-health intersection in the healthcare sector by SIDS, Tier 1 countries, and Tier 2 countries, 2011-2018.</w:t>
            </w:r>
          </w:p>
          <w:p w14:paraId="391C3017" w14:textId="77777777" w:rsidR="005266E4" w:rsidRPr="005F2432" w:rsidRDefault="005266E4" w:rsidP="00D10905">
            <w:pPr>
              <w:spacing w:after="120"/>
              <w:jc w:val="both"/>
            </w:pPr>
          </w:p>
          <w:p w14:paraId="096DBCCC" w14:textId="77777777" w:rsidR="005266E4" w:rsidRPr="005F2432" w:rsidRDefault="005266E4" w:rsidP="00D10905">
            <w:pPr>
              <w:keepNext/>
              <w:spacing w:after="120"/>
              <w:jc w:val="both"/>
            </w:pPr>
            <w:r w:rsidRPr="005F2432">
              <w:rPr>
                <w:noProof/>
                <w:lang w:eastAsia="en-GB"/>
              </w:rPr>
              <w:drawing>
                <wp:inline distT="0" distB="0" distL="0" distR="0" wp14:anchorId="410AE5F8" wp14:editId="5A25360E">
                  <wp:extent cx="4686555" cy="1655362"/>
                  <wp:effectExtent l="0" t="0" r="0" b="0"/>
                  <wp:docPr id="141" name="Picture 141" descr="/var/folders/6s/nnhvb5tn2qs1ht1rf8kd577r0000gn/T/com.microsoft.Word/Content.MSO/1CF8C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s/nnhvb5tn2qs1ht1rf8kd577r0000gn/T/com.microsoft.Word/Content.MSO/1CF8C3A7.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21987" cy="1667877"/>
                          </a:xfrm>
                          <a:prstGeom prst="rect">
                            <a:avLst/>
                          </a:prstGeom>
                          <a:noFill/>
                          <a:ln>
                            <a:noFill/>
                          </a:ln>
                        </pic:spPr>
                      </pic:pic>
                    </a:graphicData>
                  </a:graphic>
                </wp:inline>
              </w:drawing>
            </w:r>
          </w:p>
          <w:p w14:paraId="51F09ACD" w14:textId="54640761" w:rsidR="005266E4" w:rsidRPr="005F2432" w:rsidRDefault="005266E4" w:rsidP="00D10905">
            <w:pPr>
              <w:pStyle w:val="Caption"/>
              <w:jc w:val="both"/>
            </w:pPr>
            <w:r w:rsidRPr="005F2432">
              <w:t xml:space="preserve">Figure </w:t>
            </w:r>
            <w:r w:rsidRPr="005F2432">
              <w:fldChar w:fldCharType="begin"/>
            </w:r>
            <w:r w:rsidRPr="005F2432">
              <w:instrText xml:space="preserve"> SEQ Figure \* ARABIC </w:instrText>
            </w:r>
            <w:r w:rsidRPr="005F2432">
              <w:fldChar w:fldCharType="separate"/>
            </w:r>
            <w:ins w:id="511" w:author="Author">
              <w:r w:rsidR="00B11AAE">
                <w:rPr>
                  <w:noProof/>
                </w:rPr>
                <w:t>76</w:t>
              </w:r>
            </w:ins>
            <w:del w:id="512" w:author="Author">
              <w:r w:rsidR="008E4C54" w:rsidDel="00B11AAE">
                <w:rPr>
                  <w:noProof/>
                </w:rPr>
                <w:delText>69</w:delText>
              </w:r>
            </w:del>
            <w:r w:rsidRPr="005F2432">
              <w:rPr>
                <w:noProof/>
              </w:rPr>
              <w:fldChar w:fldCharType="end"/>
            </w:r>
            <w:r w:rsidRPr="005F2432">
              <w:t>: Proportion of corporations in the healthcare sector referring to the climate change-health intersection in the healthcare sector by SIDS, Tier 1 countries, and Tier 2 countries, 2011-2018.</w:t>
            </w:r>
          </w:p>
          <w:p w14:paraId="166F8943" w14:textId="77777777" w:rsidR="005266E4" w:rsidRPr="005F2432" w:rsidRDefault="005266E4" w:rsidP="00D10905">
            <w:pPr>
              <w:spacing w:after="120"/>
              <w:jc w:val="both"/>
            </w:pPr>
          </w:p>
        </w:tc>
      </w:tr>
    </w:tbl>
    <w:p w14:paraId="7DE9CC77" w14:textId="77777777" w:rsidR="005266E4" w:rsidRPr="005F2432" w:rsidRDefault="005266E4" w:rsidP="005266E4"/>
    <w:p w14:paraId="5F7BA700" w14:textId="77777777" w:rsidR="00913309" w:rsidRPr="005F2432" w:rsidRDefault="00913309">
      <w:pPr>
        <w:rPr>
          <w:rFonts w:cstheme="minorHAnsi"/>
        </w:rPr>
      </w:pPr>
    </w:p>
    <w:p w14:paraId="5FD91CE3" w14:textId="77777777" w:rsidR="0011445B" w:rsidRPr="005F2432" w:rsidRDefault="00913309" w:rsidP="0011445B">
      <w:pPr>
        <w:pStyle w:val="EndNoteBibliography"/>
        <w:spacing w:after="0"/>
      </w:pPr>
      <w:r w:rsidRPr="005F2432">
        <w:rPr>
          <w:rFonts w:asciiTheme="minorHAnsi" w:hAnsiTheme="minorHAnsi" w:cstheme="minorHAnsi"/>
        </w:rPr>
        <w:fldChar w:fldCharType="begin"/>
      </w:r>
      <w:r w:rsidRPr="005F2432">
        <w:rPr>
          <w:rFonts w:asciiTheme="minorHAnsi" w:hAnsiTheme="minorHAnsi" w:cstheme="minorHAnsi"/>
        </w:rPr>
        <w:instrText xml:space="preserve"> ADDIN EN.REFLIST </w:instrText>
      </w:r>
      <w:r w:rsidRPr="005F2432">
        <w:rPr>
          <w:rFonts w:asciiTheme="minorHAnsi" w:hAnsiTheme="minorHAnsi" w:cstheme="minorHAnsi"/>
        </w:rPr>
        <w:fldChar w:fldCharType="separate"/>
      </w:r>
      <w:r w:rsidR="0011445B" w:rsidRPr="005F2432">
        <w:t>1.</w:t>
      </w:r>
      <w:r w:rsidR="0011445B" w:rsidRPr="005F2432">
        <w:tab/>
        <w:t xml:space="preserve">Watts N, Amann M, Arnell N, et al. The 2018 report of the Lancet Countdown on health and climate change: shaping the health of nations for centuries to come. </w:t>
      </w:r>
      <w:r w:rsidR="0011445B" w:rsidRPr="005F2432">
        <w:rPr>
          <w:i/>
        </w:rPr>
        <w:t>The Lancet</w:t>
      </w:r>
      <w:r w:rsidR="0011445B" w:rsidRPr="005F2432">
        <w:t xml:space="preserve"> 2018; </w:t>
      </w:r>
      <w:r w:rsidR="0011445B" w:rsidRPr="005F2432">
        <w:rPr>
          <w:b/>
        </w:rPr>
        <w:t>392</w:t>
      </w:r>
      <w:r w:rsidR="0011445B" w:rsidRPr="005F2432">
        <w:t>(10163): 2479-514.</w:t>
      </w:r>
    </w:p>
    <w:p w14:paraId="215DBC6F" w14:textId="77777777" w:rsidR="0011445B" w:rsidRPr="005F2432" w:rsidRDefault="0011445B" w:rsidP="0011445B">
      <w:pPr>
        <w:pStyle w:val="EndNoteBibliography"/>
        <w:spacing w:after="0"/>
      </w:pPr>
      <w:r w:rsidRPr="005F2432">
        <w:t>2.</w:t>
      </w:r>
      <w:r w:rsidRPr="005F2432">
        <w:tab/>
        <w:t>Global Burden of Disease Collaborative Network. Global Burden of Disease Study 2017 (GBD 2017) Population Estimates 1950-2017: Seattle, United States:Institute for Health Metrics and Evaluation (IHME), 2018.</w:t>
      </w:r>
    </w:p>
    <w:p w14:paraId="5DBE5E59" w14:textId="77777777" w:rsidR="0011445B" w:rsidRPr="005F2432" w:rsidRDefault="0011445B" w:rsidP="0011445B">
      <w:pPr>
        <w:pStyle w:val="EndNoteBibliography"/>
        <w:spacing w:after="0"/>
      </w:pPr>
      <w:r w:rsidRPr="005F2432">
        <w:t>3.</w:t>
      </w:r>
      <w:r w:rsidRPr="005F2432">
        <w:tab/>
        <w:t>Global Burden of Disease Collaborative Network. Global Burden of Disease Study 2017 (GBD 2017) Results. Seattle, United States: Institute for Health Metrics and Evaluation (IHME), 2018.</w:t>
      </w:r>
    </w:p>
    <w:p w14:paraId="22C1F78D" w14:textId="77777777" w:rsidR="0011445B" w:rsidRPr="005F2432" w:rsidRDefault="0011445B" w:rsidP="0011445B">
      <w:pPr>
        <w:pStyle w:val="EndNoteBibliography"/>
        <w:spacing w:after="0"/>
      </w:pPr>
      <w:r w:rsidRPr="005F2432">
        <w:t>4.</w:t>
      </w:r>
      <w:r w:rsidRPr="005F2432">
        <w:tab/>
        <w:t>United Nations DESA/Population Division. 2018 Revision of the World Urbanization Prospects. 2018.</w:t>
      </w:r>
    </w:p>
    <w:p w14:paraId="42BD95A1" w14:textId="77777777" w:rsidR="0011445B" w:rsidRPr="005F2432" w:rsidRDefault="0011445B" w:rsidP="0011445B">
      <w:pPr>
        <w:pStyle w:val="EndNoteBibliography"/>
        <w:spacing w:after="0"/>
      </w:pPr>
      <w:r w:rsidRPr="005F2432">
        <w:t>5.</w:t>
      </w:r>
      <w:r w:rsidRPr="005F2432">
        <w:tab/>
        <w:t>ECMWF. ERA Interim, Daily. 2019.</w:t>
      </w:r>
    </w:p>
    <w:p w14:paraId="066A1ABE" w14:textId="77777777" w:rsidR="0011445B" w:rsidRPr="005F2432" w:rsidRDefault="0011445B" w:rsidP="0011445B">
      <w:pPr>
        <w:pStyle w:val="EndNoteBibliography"/>
        <w:spacing w:after="0"/>
      </w:pPr>
      <w:r w:rsidRPr="005F2432">
        <w:t>6.</w:t>
      </w:r>
      <w:r w:rsidRPr="005F2432">
        <w:tab/>
        <w:t>NASA. Gridded Population of the World. 4 ed; 2019.</w:t>
      </w:r>
    </w:p>
    <w:p w14:paraId="5A626311" w14:textId="77777777" w:rsidR="0011445B" w:rsidRPr="005F2432" w:rsidRDefault="0011445B" w:rsidP="0011445B">
      <w:pPr>
        <w:pStyle w:val="EndNoteBibliography"/>
        <w:spacing w:after="0"/>
      </w:pPr>
      <w:r w:rsidRPr="005F2432">
        <w:t>7.</w:t>
      </w:r>
      <w:r w:rsidRPr="005F2432">
        <w:tab/>
        <w:t>ILO. ILOSTAT. 2019.</w:t>
      </w:r>
    </w:p>
    <w:p w14:paraId="327BD8F8" w14:textId="77777777" w:rsidR="0011445B" w:rsidRPr="005F2432" w:rsidRDefault="0011445B" w:rsidP="0011445B">
      <w:pPr>
        <w:pStyle w:val="EndNoteBibliography"/>
        <w:spacing w:after="0"/>
      </w:pPr>
      <w:r w:rsidRPr="005F2432">
        <w:t>8.</w:t>
      </w:r>
      <w:r w:rsidRPr="005F2432">
        <w:tab/>
        <w:t>IHME. Global Burden of Disease Study (2017) Data Resources. 2019.</w:t>
      </w:r>
    </w:p>
    <w:p w14:paraId="342C8674" w14:textId="6CA250D6" w:rsidR="0011445B" w:rsidRPr="005F2432" w:rsidRDefault="0011445B" w:rsidP="0011445B">
      <w:pPr>
        <w:pStyle w:val="EndNoteBibliography"/>
        <w:spacing w:after="0"/>
      </w:pPr>
      <w:r w:rsidRPr="005F2432">
        <w:t>9.</w:t>
      </w:r>
      <w:r w:rsidRPr="005F2432">
        <w:tab/>
        <w:t xml:space="preserve">NASA EarthData. Active Fire Data. 2019. </w:t>
      </w:r>
      <w:hyperlink r:id="rId250" w:history="1">
        <w:r w:rsidRPr="005F2432">
          <w:rPr>
            <w:rStyle w:val="Hyperlink"/>
          </w:rPr>
          <w:t>https://earthdata.nasa.gov/earth-observation-data/near-real-time/firms/active-fire-data</w:t>
        </w:r>
      </w:hyperlink>
      <w:r w:rsidRPr="005F2432">
        <w:t xml:space="preserve"> (accessed 4 February 2019).</w:t>
      </w:r>
    </w:p>
    <w:p w14:paraId="40EFFE13" w14:textId="77777777" w:rsidR="0011445B" w:rsidRPr="005F2432" w:rsidRDefault="0011445B" w:rsidP="0011445B">
      <w:pPr>
        <w:pStyle w:val="EndNoteBibliography"/>
        <w:spacing w:after="0"/>
      </w:pPr>
      <w:r w:rsidRPr="005F2432">
        <w:t>10.</w:t>
      </w:r>
      <w:r w:rsidRPr="005F2432">
        <w:tab/>
        <w:t xml:space="preserve">Hayes M, Svoboda M, Wall N, Widhalm M. The Lincoln declaration on drought indices: universal meteorological drought index recommended. </w:t>
      </w:r>
      <w:r w:rsidRPr="005F2432">
        <w:rPr>
          <w:i/>
        </w:rPr>
        <w:t>Bulletin of the American Meteorological Society</w:t>
      </w:r>
      <w:r w:rsidRPr="005F2432">
        <w:t xml:space="preserve"> 2011; </w:t>
      </w:r>
      <w:r w:rsidRPr="005F2432">
        <w:rPr>
          <w:b/>
        </w:rPr>
        <w:t>92</w:t>
      </w:r>
      <w:r w:rsidRPr="005F2432">
        <w:t>(4): 485-8.</w:t>
      </w:r>
    </w:p>
    <w:p w14:paraId="7B02DB76" w14:textId="77777777" w:rsidR="0011445B" w:rsidRPr="005F2432" w:rsidRDefault="0011445B" w:rsidP="0011445B">
      <w:pPr>
        <w:pStyle w:val="EndNoteBibliography"/>
        <w:spacing w:after="0"/>
      </w:pPr>
      <w:r w:rsidRPr="005F2432">
        <w:t>11.</w:t>
      </w:r>
      <w:r w:rsidRPr="005F2432">
        <w:tab/>
        <w:t>Harris ICJ, P.D. . CRU TS4.02: Climatic Research Unit (CRU) Time-Series (TS) version 4.02 of high-resolution gridded data of month-by-month variation in climate (Jan. 1901- Dec. 2017). In: Analysis CfED, editor. University of East Anglia Climatic Research Unit; 2018.</w:t>
      </w:r>
    </w:p>
    <w:p w14:paraId="65AA56F0" w14:textId="77777777" w:rsidR="0011445B" w:rsidRPr="005F2432" w:rsidRDefault="0011445B" w:rsidP="0011445B">
      <w:pPr>
        <w:pStyle w:val="EndNoteBibliography"/>
        <w:spacing w:after="0"/>
      </w:pPr>
      <w:r w:rsidRPr="005F2432">
        <w:t>12.</w:t>
      </w:r>
      <w:r w:rsidRPr="005F2432">
        <w:tab/>
        <w:t>Centre for Research on the Epidemiology of Disasters. EM-DAT The International Disaster Database. 2019.</w:t>
      </w:r>
    </w:p>
    <w:p w14:paraId="62CAE3AB" w14:textId="77777777" w:rsidR="0011445B" w:rsidRPr="005F2432" w:rsidRDefault="0011445B" w:rsidP="0011445B">
      <w:pPr>
        <w:pStyle w:val="EndNoteBibliography"/>
        <w:spacing w:after="0"/>
      </w:pPr>
      <w:r w:rsidRPr="005F2432">
        <w:t>13.</w:t>
      </w:r>
      <w:r w:rsidRPr="005F2432">
        <w:tab/>
        <w:t xml:space="preserve">Byass P. Cause-specific mortality findings from the Global Burden of Disease project and the INDEPTH Network. </w:t>
      </w:r>
      <w:r w:rsidRPr="005F2432">
        <w:rPr>
          <w:i/>
        </w:rPr>
        <w:t>The Lancet Global Health</w:t>
      </w:r>
      <w:r w:rsidRPr="005F2432">
        <w:t xml:space="preserve"> 2016; </w:t>
      </w:r>
      <w:r w:rsidRPr="005F2432">
        <w:rPr>
          <w:b/>
        </w:rPr>
        <w:t>4</w:t>
      </w:r>
      <w:r w:rsidRPr="005F2432">
        <w:t>(11): e785-e6.</w:t>
      </w:r>
    </w:p>
    <w:p w14:paraId="685AC423" w14:textId="77777777" w:rsidR="0011445B" w:rsidRPr="005F2432" w:rsidRDefault="0011445B" w:rsidP="0011445B">
      <w:pPr>
        <w:pStyle w:val="EndNoteBibliography"/>
        <w:spacing w:after="0"/>
      </w:pPr>
      <w:r w:rsidRPr="005F2432">
        <w:t>14.</w:t>
      </w:r>
      <w:r w:rsidRPr="005F2432">
        <w:tab/>
        <w:t xml:space="preserve">Stanaway JD, et al. The global burden of dengue: an analysis from the Global Burden of Disease Study 2013. </w:t>
      </w:r>
      <w:r w:rsidRPr="005F2432">
        <w:rPr>
          <w:i/>
        </w:rPr>
        <w:t>The Lancet: Infectious Diseases</w:t>
      </w:r>
      <w:r w:rsidRPr="005F2432">
        <w:t xml:space="preserve"> 2016; </w:t>
      </w:r>
      <w:r w:rsidRPr="005F2432">
        <w:rPr>
          <w:b/>
        </w:rPr>
        <w:t>16</w:t>
      </w:r>
      <w:r w:rsidRPr="005F2432">
        <w:t>(6): 712–23.</w:t>
      </w:r>
    </w:p>
    <w:p w14:paraId="30C6FE49" w14:textId="77777777" w:rsidR="0011445B" w:rsidRPr="005F2432" w:rsidRDefault="0011445B" w:rsidP="0011445B">
      <w:pPr>
        <w:pStyle w:val="EndNoteBibliography"/>
        <w:spacing w:after="0"/>
      </w:pPr>
      <w:r w:rsidRPr="005F2432">
        <w:t>15.</w:t>
      </w:r>
      <w:r w:rsidRPr="005F2432">
        <w:tab/>
        <w:t xml:space="preserve">Hales S, de Wet, N, Maindonald, J. and Woodward, A. Potential effect of population and climate changes on global distribution of dengue fever: an empirical model. </w:t>
      </w:r>
      <w:r w:rsidRPr="005F2432">
        <w:rPr>
          <w:i/>
        </w:rPr>
        <w:t>The Lancet</w:t>
      </w:r>
      <w:r w:rsidRPr="005F2432">
        <w:t xml:space="preserve"> 2002; </w:t>
      </w:r>
      <w:r w:rsidRPr="005F2432">
        <w:rPr>
          <w:b/>
        </w:rPr>
        <w:t>360</w:t>
      </w:r>
      <w:r w:rsidRPr="005F2432">
        <w:t>(9336): 830-4.</w:t>
      </w:r>
    </w:p>
    <w:p w14:paraId="32089066" w14:textId="77777777" w:rsidR="0011445B" w:rsidRPr="005F2432" w:rsidRDefault="0011445B" w:rsidP="0011445B">
      <w:pPr>
        <w:pStyle w:val="EndNoteBibliography"/>
        <w:spacing w:after="0"/>
      </w:pPr>
      <w:r w:rsidRPr="005F2432">
        <w:t>16.</w:t>
      </w:r>
      <w:r w:rsidRPr="005F2432">
        <w:tab/>
        <w:t xml:space="preserve">Rocklöv J, Tozan Y. Climate change and the rising infectiousness of dengue. </w:t>
      </w:r>
      <w:r w:rsidRPr="005F2432">
        <w:rPr>
          <w:i/>
        </w:rPr>
        <w:t>Emerging Topics in Life Sciences</w:t>
      </w:r>
      <w:r w:rsidRPr="005F2432">
        <w:t xml:space="preserve"> 2019; </w:t>
      </w:r>
      <w:r w:rsidRPr="005F2432">
        <w:rPr>
          <w:b/>
        </w:rPr>
        <w:t>3</w:t>
      </w:r>
      <w:r w:rsidRPr="005F2432">
        <w:t>(2): 133-42.</w:t>
      </w:r>
    </w:p>
    <w:p w14:paraId="49AA2FAE" w14:textId="77777777" w:rsidR="0011445B" w:rsidRPr="005F2432" w:rsidRDefault="0011445B" w:rsidP="0011445B">
      <w:pPr>
        <w:pStyle w:val="EndNoteBibliography"/>
        <w:spacing w:after="0"/>
      </w:pPr>
      <w:r w:rsidRPr="005F2432">
        <w:t>17.</w:t>
      </w:r>
      <w:r w:rsidRPr="005F2432">
        <w:tab/>
        <w:t xml:space="preserve">Rocklöv JT, Y; . Climate change and the rising infectiousness of dengue. </w:t>
      </w:r>
      <w:r w:rsidRPr="005F2432">
        <w:rPr>
          <w:i/>
        </w:rPr>
        <w:t>Emerging Topics in Life Science</w:t>
      </w:r>
      <w:r w:rsidRPr="005F2432">
        <w:t xml:space="preserve"> 2019; </w:t>
      </w:r>
      <w:r w:rsidRPr="005F2432">
        <w:rPr>
          <w:b/>
        </w:rPr>
        <w:t>ETLS20180123</w:t>
      </w:r>
      <w:r w:rsidRPr="005F2432">
        <w:t>.</w:t>
      </w:r>
    </w:p>
    <w:p w14:paraId="3049371B" w14:textId="77777777" w:rsidR="0011445B" w:rsidRPr="005F2432" w:rsidRDefault="0011445B" w:rsidP="0011445B">
      <w:pPr>
        <w:pStyle w:val="EndNoteBibliography"/>
        <w:spacing w:after="0"/>
      </w:pPr>
      <w:r w:rsidRPr="005F2432">
        <w:t>18.</w:t>
      </w:r>
      <w:r w:rsidRPr="005F2432">
        <w:tab/>
        <w:t xml:space="preserve">Liu-Helmersson J, Quam M, Wilder-Smith A, et al. Climate change and Aedes vectors: 21st century projections for dengue transmission in Europe. </w:t>
      </w:r>
      <w:r w:rsidRPr="005F2432">
        <w:rPr>
          <w:i/>
        </w:rPr>
        <w:t>EBioMedicine</w:t>
      </w:r>
      <w:r w:rsidRPr="005F2432">
        <w:t xml:space="preserve"> 2016; </w:t>
      </w:r>
      <w:r w:rsidRPr="005F2432">
        <w:rPr>
          <w:b/>
        </w:rPr>
        <w:t>7</w:t>
      </w:r>
      <w:r w:rsidRPr="005F2432">
        <w:t>: 267-77.</w:t>
      </w:r>
    </w:p>
    <w:p w14:paraId="2F9E1352" w14:textId="77777777" w:rsidR="0011445B" w:rsidRPr="005F2432" w:rsidRDefault="0011445B" w:rsidP="0011445B">
      <w:pPr>
        <w:pStyle w:val="EndNoteBibliography"/>
        <w:spacing w:after="0"/>
      </w:pPr>
      <w:r w:rsidRPr="005F2432">
        <w:t>19.</w:t>
      </w:r>
      <w:r w:rsidRPr="005F2432">
        <w:tab/>
        <w:t>Weyant J. Report of 2.6 Versus 2.9 Watts/m2 RCPP Evaluation Panel John Weyant, Christian Azar, Mikiko Kainuma, Jiang Kejun, Nebojsa Nakicenovic, PR Shukla, Emilio La Rovere and Gary Yohe March 31, 2009. 2009.</w:t>
      </w:r>
    </w:p>
    <w:p w14:paraId="70D0A8D9" w14:textId="77777777" w:rsidR="0011445B" w:rsidRPr="005F2432" w:rsidRDefault="0011445B" w:rsidP="0011445B">
      <w:pPr>
        <w:pStyle w:val="EndNoteBibliography"/>
        <w:spacing w:after="0"/>
      </w:pPr>
      <w:r w:rsidRPr="005F2432">
        <w:t>20.</w:t>
      </w:r>
      <w:r w:rsidRPr="005F2432">
        <w:tab/>
        <w:t>Taylor KE, Balaji V, Hankin S, Juckes M, Lawrence B, Pascoe S. CMIP5 data reference syntax (DRS) and controlled vocabularies.  PCMDI; 2011; 2011.</w:t>
      </w:r>
    </w:p>
    <w:p w14:paraId="2A9807F9" w14:textId="77777777" w:rsidR="0011445B" w:rsidRPr="005F2432" w:rsidRDefault="0011445B" w:rsidP="0011445B">
      <w:pPr>
        <w:pStyle w:val="EndNoteBibliography"/>
        <w:spacing w:after="0"/>
      </w:pPr>
      <w:r w:rsidRPr="005F2432">
        <w:t>21.</w:t>
      </w:r>
      <w:r w:rsidRPr="005F2432">
        <w:tab/>
        <w:t xml:space="preserve">Warszawski L, Frieler K, Huber V, Piontek F, Serdeczny O, Schewe J. The inter-sectoral impact model intercomparison project (ISI–MIP): project framework. </w:t>
      </w:r>
      <w:r w:rsidRPr="005F2432">
        <w:rPr>
          <w:i/>
        </w:rPr>
        <w:t>Proceedings of the National Academy of Sciences</w:t>
      </w:r>
      <w:r w:rsidRPr="005F2432">
        <w:t xml:space="preserve"> 2014; </w:t>
      </w:r>
      <w:r w:rsidRPr="005F2432">
        <w:rPr>
          <w:b/>
        </w:rPr>
        <w:t>111</w:t>
      </w:r>
      <w:r w:rsidRPr="005F2432">
        <w:t>(9): 3228-32.</w:t>
      </w:r>
    </w:p>
    <w:p w14:paraId="78C57F48" w14:textId="77777777" w:rsidR="0011445B" w:rsidRPr="005F2432" w:rsidRDefault="0011445B" w:rsidP="0011445B">
      <w:pPr>
        <w:pStyle w:val="EndNoteBibliography"/>
        <w:spacing w:after="0"/>
      </w:pPr>
      <w:r w:rsidRPr="005F2432">
        <w:t>22.</w:t>
      </w:r>
      <w:r w:rsidRPr="005F2432">
        <w:tab/>
        <w:t xml:space="preserve">Kraemer MU, Sinka ME, Duda KA, et al. The global distribution of the arbovirus vectors Aedes aegypti and Ae. albopictus. </w:t>
      </w:r>
      <w:r w:rsidRPr="005F2432">
        <w:rPr>
          <w:i/>
        </w:rPr>
        <w:t>elife</w:t>
      </w:r>
      <w:r w:rsidRPr="005F2432">
        <w:t xml:space="preserve"> 2015; </w:t>
      </w:r>
      <w:r w:rsidRPr="005F2432">
        <w:rPr>
          <w:b/>
        </w:rPr>
        <w:t>4</w:t>
      </w:r>
      <w:r w:rsidRPr="005F2432">
        <w:t>: e08347.</w:t>
      </w:r>
    </w:p>
    <w:p w14:paraId="5DCB1160" w14:textId="77777777" w:rsidR="0011445B" w:rsidRPr="005F2432" w:rsidRDefault="0011445B" w:rsidP="0011445B">
      <w:pPr>
        <w:pStyle w:val="EndNoteBibliography"/>
        <w:spacing w:after="0"/>
      </w:pPr>
      <w:r w:rsidRPr="005F2432">
        <w:t>23.</w:t>
      </w:r>
      <w:r w:rsidRPr="005F2432">
        <w:tab/>
        <w:t xml:space="preserve">Liu-Helmersson J, Stenlund H, Wilder-Smith A, Rocklöv J. Vectorial capacity of Aedes aegypti: effects of temperature and implications for global dengue epidemic potential. </w:t>
      </w:r>
      <w:r w:rsidRPr="005F2432">
        <w:rPr>
          <w:i/>
        </w:rPr>
        <w:t>PloS one</w:t>
      </w:r>
      <w:r w:rsidRPr="005F2432">
        <w:t xml:space="preserve"> 2014; </w:t>
      </w:r>
      <w:r w:rsidRPr="005F2432">
        <w:rPr>
          <w:b/>
        </w:rPr>
        <w:t>9</w:t>
      </w:r>
      <w:r w:rsidRPr="005F2432">
        <w:t>(3): e89783.</w:t>
      </w:r>
    </w:p>
    <w:p w14:paraId="1FF7C58F" w14:textId="77777777" w:rsidR="0011445B" w:rsidRPr="005F2432" w:rsidRDefault="0011445B" w:rsidP="0011445B">
      <w:pPr>
        <w:pStyle w:val="EndNoteBibliography"/>
        <w:spacing w:after="0"/>
      </w:pPr>
      <w:r w:rsidRPr="005F2432">
        <w:t>24.</w:t>
      </w:r>
      <w:r w:rsidRPr="005F2432">
        <w:tab/>
        <w:t xml:space="preserve">Lindgren E, Andersson Y, Suk JE, Sudre B, Semenza JC. Monitoring EU emerging infectious disease risk due to climate change. </w:t>
      </w:r>
      <w:r w:rsidRPr="005F2432">
        <w:rPr>
          <w:i/>
        </w:rPr>
        <w:t>Science</w:t>
      </w:r>
      <w:r w:rsidRPr="005F2432">
        <w:t xml:space="preserve"> 2012; </w:t>
      </w:r>
      <w:r w:rsidRPr="005F2432">
        <w:rPr>
          <w:b/>
        </w:rPr>
        <w:t>336</w:t>
      </w:r>
      <w:r w:rsidRPr="005F2432">
        <w:t>(6080): 418-9.</w:t>
      </w:r>
    </w:p>
    <w:p w14:paraId="3AFC397D" w14:textId="77777777" w:rsidR="0011445B" w:rsidRPr="005F2432" w:rsidRDefault="0011445B" w:rsidP="0011445B">
      <w:pPr>
        <w:pStyle w:val="EndNoteBibliography"/>
        <w:spacing w:after="0"/>
      </w:pPr>
      <w:r w:rsidRPr="005F2432">
        <w:t>25.</w:t>
      </w:r>
      <w:r w:rsidRPr="005F2432">
        <w:tab/>
        <w:t xml:space="preserve">Grover-Kopec EK, Blumenthal MB, Ceccato P, Dinku T, Omumbo JA, Connor SJ. Web-based climate information resources for malaria control in Africa. </w:t>
      </w:r>
      <w:r w:rsidRPr="005F2432">
        <w:rPr>
          <w:i/>
        </w:rPr>
        <w:t>Malaria journal</w:t>
      </w:r>
      <w:r w:rsidRPr="005F2432">
        <w:t xml:space="preserve"> 2006; </w:t>
      </w:r>
      <w:r w:rsidRPr="005F2432">
        <w:rPr>
          <w:b/>
        </w:rPr>
        <w:t>5</w:t>
      </w:r>
      <w:r w:rsidRPr="005F2432">
        <w:t>(1): 38.</w:t>
      </w:r>
    </w:p>
    <w:p w14:paraId="31F9745D" w14:textId="77777777" w:rsidR="0011445B" w:rsidRPr="005F2432" w:rsidRDefault="0011445B" w:rsidP="0011445B">
      <w:pPr>
        <w:pStyle w:val="EndNoteBibliography"/>
        <w:spacing w:after="0"/>
      </w:pPr>
      <w:r w:rsidRPr="005F2432">
        <w:t>26.</w:t>
      </w:r>
      <w:r w:rsidRPr="005F2432">
        <w:tab/>
        <w:t>Gilles HM. Protozoal diseases: Arnold; 1999.</w:t>
      </w:r>
    </w:p>
    <w:p w14:paraId="5FEFACE6" w14:textId="77777777" w:rsidR="0011445B" w:rsidRPr="005F2432" w:rsidRDefault="0011445B" w:rsidP="0011445B">
      <w:pPr>
        <w:pStyle w:val="EndNoteBibliography"/>
        <w:spacing w:after="0"/>
      </w:pPr>
      <w:r w:rsidRPr="005F2432">
        <w:t>27.</w:t>
      </w:r>
      <w:r w:rsidRPr="005F2432">
        <w:tab/>
        <w:t xml:space="preserve">Lyon B, Dinku T, Raman A, Thomson MC. Temperature suitability for malaria climbing the Ethiopian Highlands. </w:t>
      </w:r>
      <w:r w:rsidRPr="005F2432">
        <w:rPr>
          <w:i/>
        </w:rPr>
        <w:t>Environmental Research Letters</w:t>
      </w:r>
      <w:r w:rsidRPr="005F2432">
        <w:t xml:space="preserve"> 2017; </w:t>
      </w:r>
      <w:r w:rsidRPr="005F2432">
        <w:rPr>
          <w:b/>
        </w:rPr>
        <w:t>12</w:t>
      </w:r>
      <w:r w:rsidRPr="005F2432">
        <w:t>(6): 064015.</w:t>
      </w:r>
    </w:p>
    <w:p w14:paraId="1F6A5497" w14:textId="77777777" w:rsidR="0011445B" w:rsidRPr="005F2432" w:rsidRDefault="0011445B" w:rsidP="0011445B">
      <w:pPr>
        <w:pStyle w:val="EndNoteBibliography"/>
        <w:spacing w:after="0"/>
      </w:pPr>
      <w:r w:rsidRPr="005F2432">
        <w:t>28.</w:t>
      </w:r>
      <w:r w:rsidRPr="005F2432">
        <w:tab/>
        <w:t>KNMI. KNMI Climate Explorer. 2019.</w:t>
      </w:r>
    </w:p>
    <w:p w14:paraId="10ACAF97" w14:textId="77777777" w:rsidR="0011445B" w:rsidRPr="005F2432" w:rsidRDefault="0011445B" w:rsidP="0011445B">
      <w:pPr>
        <w:pStyle w:val="EndNoteBibliography"/>
        <w:spacing w:after="0"/>
      </w:pPr>
      <w:r w:rsidRPr="005F2432">
        <w:t>29.</w:t>
      </w:r>
      <w:r w:rsidRPr="005F2432">
        <w:tab/>
        <w:t>JISAO. Elevation data in netCDF. University of Washington; 2014.</w:t>
      </w:r>
    </w:p>
    <w:p w14:paraId="705FAAEA" w14:textId="77777777" w:rsidR="0011445B" w:rsidRPr="005F2432" w:rsidRDefault="0011445B" w:rsidP="0011445B">
      <w:pPr>
        <w:pStyle w:val="EndNoteBibliography"/>
        <w:spacing w:after="0"/>
      </w:pPr>
      <w:r w:rsidRPr="005F2432">
        <w:t>30.</w:t>
      </w:r>
      <w:r w:rsidRPr="005F2432">
        <w:tab/>
        <w:t xml:space="preserve">Patz JA, Olson SH. Malaria risk and temperature: influences from global climate change and local land use practices. </w:t>
      </w:r>
      <w:r w:rsidRPr="005F2432">
        <w:rPr>
          <w:i/>
        </w:rPr>
        <w:t>Proceedings of the National Academy of Sciences</w:t>
      </w:r>
      <w:r w:rsidRPr="005F2432">
        <w:t xml:space="preserve"> 2006; </w:t>
      </w:r>
      <w:r w:rsidRPr="005F2432">
        <w:rPr>
          <w:b/>
        </w:rPr>
        <w:t>103</w:t>
      </w:r>
      <w:r w:rsidRPr="005F2432">
        <w:t>(15): 5635-6.</w:t>
      </w:r>
    </w:p>
    <w:p w14:paraId="4C0C3A44" w14:textId="77777777" w:rsidR="0011445B" w:rsidRPr="005F2432" w:rsidRDefault="0011445B" w:rsidP="0011445B">
      <w:pPr>
        <w:pStyle w:val="EndNoteBibliography"/>
        <w:spacing w:after="0"/>
      </w:pPr>
      <w:r w:rsidRPr="005F2432">
        <w:t>31.</w:t>
      </w:r>
      <w:r w:rsidRPr="005F2432">
        <w:tab/>
        <w:t>CDC. Malaria. 2019.</w:t>
      </w:r>
    </w:p>
    <w:p w14:paraId="604273D9" w14:textId="77777777" w:rsidR="0011445B" w:rsidRPr="005F2432" w:rsidRDefault="0011445B" w:rsidP="0011445B">
      <w:pPr>
        <w:pStyle w:val="EndNoteBibliography"/>
        <w:spacing w:after="0"/>
      </w:pPr>
      <w:r w:rsidRPr="005F2432">
        <w:t>32.</w:t>
      </w:r>
      <w:r w:rsidRPr="005F2432">
        <w:tab/>
        <w:t xml:space="preserve">Newby G, Bennett A, Larson E, et al. The path to eradication: a progress report on the malaria-eliminating countries. </w:t>
      </w:r>
      <w:r w:rsidRPr="005F2432">
        <w:rPr>
          <w:i/>
        </w:rPr>
        <w:t>The Lancet</w:t>
      </w:r>
      <w:r w:rsidRPr="005F2432">
        <w:t xml:space="preserve"> 2016; </w:t>
      </w:r>
      <w:r w:rsidRPr="005F2432">
        <w:rPr>
          <w:b/>
        </w:rPr>
        <w:t>387</w:t>
      </w:r>
      <w:r w:rsidRPr="005F2432">
        <w:t>(10029): 1775-84.</w:t>
      </w:r>
    </w:p>
    <w:p w14:paraId="1A009975" w14:textId="77777777" w:rsidR="0011445B" w:rsidRPr="005F2432" w:rsidRDefault="0011445B" w:rsidP="0011445B">
      <w:pPr>
        <w:pStyle w:val="EndNoteBibliography"/>
        <w:spacing w:after="0"/>
      </w:pPr>
      <w:r w:rsidRPr="005F2432">
        <w:t>33.</w:t>
      </w:r>
      <w:r w:rsidRPr="005F2432">
        <w:tab/>
        <w:t xml:space="preserve">Snow RW, Sartorius B, Kyalo D, et al. The prevalence of Plasmodium falciparum in sub-Saharan Africa since 1900. </w:t>
      </w:r>
      <w:r w:rsidRPr="005F2432">
        <w:rPr>
          <w:i/>
        </w:rPr>
        <w:t>Nature</w:t>
      </w:r>
      <w:r w:rsidRPr="005F2432">
        <w:t xml:space="preserve"> 2017; </w:t>
      </w:r>
      <w:r w:rsidRPr="005F2432">
        <w:rPr>
          <w:b/>
        </w:rPr>
        <w:t>550</w:t>
      </w:r>
      <w:r w:rsidRPr="005F2432">
        <w:t>(7677): 515.</w:t>
      </w:r>
    </w:p>
    <w:p w14:paraId="39B5F203" w14:textId="77777777" w:rsidR="0011445B" w:rsidRPr="005F2432" w:rsidRDefault="0011445B" w:rsidP="0011445B">
      <w:pPr>
        <w:pStyle w:val="EndNoteBibliography"/>
        <w:spacing w:after="0"/>
      </w:pPr>
      <w:r w:rsidRPr="005F2432">
        <w:t>34.</w:t>
      </w:r>
      <w:r w:rsidRPr="005F2432">
        <w:tab/>
        <w:t xml:space="preserve">Jacobs JM, Rhodes M, Brown CW, et al. Modeling and forecasting the distribution of Vibrio vulnificus in Chesapeake Bay. </w:t>
      </w:r>
      <w:r w:rsidRPr="005F2432">
        <w:rPr>
          <w:i/>
        </w:rPr>
        <w:t>Journal of Applied Microbiology</w:t>
      </w:r>
      <w:r w:rsidRPr="005F2432">
        <w:t xml:space="preserve"> 2014; </w:t>
      </w:r>
      <w:r w:rsidRPr="005F2432">
        <w:rPr>
          <w:b/>
        </w:rPr>
        <w:t>117</w:t>
      </w:r>
      <w:r w:rsidRPr="005F2432">
        <w:t>(5): 1312-27.</w:t>
      </w:r>
    </w:p>
    <w:p w14:paraId="1828AD47" w14:textId="77777777" w:rsidR="0011445B" w:rsidRPr="005F2432" w:rsidRDefault="0011445B" w:rsidP="0011445B">
      <w:pPr>
        <w:pStyle w:val="EndNoteBibliography"/>
        <w:spacing w:after="0"/>
      </w:pPr>
      <w:r w:rsidRPr="005F2432">
        <w:t>35.</w:t>
      </w:r>
      <w:r w:rsidRPr="005F2432">
        <w:tab/>
        <w:t xml:space="preserve">Baker-Austin C, Trinanes JA, Taylor NG, Hartnell R, Siitonen A, Martinez-Urtaza J. Emerging Vibrio risk at high latitudes in response to ocean warming. </w:t>
      </w:r>
      <w:r w:rsidRPr="005F2432">
        <w:rPr>
          <w:i/>
        </w:rPr>
        <w:t>Nature Climate Change</w:t>
      </w:r>
      <w:r w:rsidRPr="005F2432">
        <w:t xml:space="preserve"> 2013; </w:t>
      </w:r>
      <w:r w:rsidRPr="005F2432">
        <w:rPr>
          <w:b/>
        </w:rPr>
        <w:t>3</w:t>
      </w:r>
      <w:r w:rsidRPr="005F2432">
        <w:t>(1): 73-7.</w:t>
      </w:r>
    </w:p>
    <w:p w14:paraId="27106665" w14:textId="77777777" w:rsidR="0011445B" w:rsidRPr="005F2432" w:rsidRDefault="0011445B" w:rsidP="0011445B">
      <w:pPr>
        <w:pStyle w:val="EndNoteBibliography"/>
        <w:spacing w:after="0"/>
      </w:pPr>
      <w:r w:rsidRPr="005F2432">
        <w:t>36.</w:t>
      </w:r>
      <w:r w:rsidRPr="005F2432">
        <w:tab/>
        <w:t xml:space="preserve">McLaughlin JB, DePaola A, Bopp CA, et al. Outbreak of Vibrio parahaemolyticus Gastroenteritis Associated with Alaskan Oysters. </w:t>
      </w:r>
      <w:r w:rsidRPr="005F2432">
        <w:rPr>
          <w:i/>
        </w:rPr>
        <w:t>New England Journal of Medicine</w:t>
      </w:r>
      <w:r w:rsidRPr="005F2432">
        <w:t xml:space="preserve"> 2005; </w:t>
      </w:r>
      <w:r w:rsidRPr="005F2432">
        <w:rPr>
          <w:b/>
        </w:rPr>
        <w:t>353</w:t>
      </w:r>
      <w:r w:rsidRPr="005F2432">
        <w:t>(14): 1463-70.</w:t>
      </w:r>
    </w:p>
    <w:p w14:paraId="3C989234" w14:textId="77777777" w:rsidR="0011445B" w:rsidRPr="005F2432" w:rsidRDefault="0011445B" w:rsidP="0011445B">
      <w:pPr>
        <w:pStyle w:val="EndNoteBibliography"/>
        <w:spacing w:after="0"/>
      </w:pPr>
      <w:r w:rsidRPr="005F2432">
        <w:t>37.</w:t>
      </w:r>
      <w:r w:rsidRPr="005F2432">
        <w:tab/>
        <w:t xml:space="preserve">Martinez-Urtaza J, Lozano-Leon A, Varela-Pet J, Trinanes J, Pazos Y, Garcia-Martin O. Environmental determinants of the occurrence and distribution of Vibrio parahaemolyticus in the rias of Galicia, Spain. </w:t>
      </w:r>
      <w:r w:rsidRPr="005F2432">
        <w:rPr>
          <w:i/>
        </w:rPr>
        <w:t>Appl Environ Microbiol</w:t>
      </w:r>
      <w:r w:rsidRPr="005F2432">
        <w:t xml:space="preserve"> 2008; </w:t>
      </w:r>
      <w:r w:rsidRPr="005F2432">
        <w:rPr>
          <w:b/>
        </w:rPr>
        <w:t>74</w:t>
      </w:r>
      <w:r w:rsidRPr="005F2432">
        <w:t>(1): 265-74.</w:t>
      </w:r>
    </w:p>
    <w:p w14:paraId="2E8CF458" w14:textId="77777777" w:rsidR="0011445B" w:rsidRPr="005F2432" w:rsidRDefault="0011445B" w:rsidP="0011445B">
      <w:pPr>
        <w:pStyle w:val="EndNoteBibliography"/>
        <w:spacing w:after="0"/>
      </w:pPr>
      <w:r w:rsidRPr="005F2432">
        <w:t>38.</w:t>
      </w:r>
      <w:r w:rsidRPr="005F2432">
        <w:tab/>
        <w:t xml:space="preserve">Muhling BA, Gaitán CF, Stock CA, Saba VS, Tommasi D, Dixon KW. Potential salinity and temperature futures for the Chesapeake Bay using a statistical downscaling spatial disaggregation framework. </w:t>
      </w:r>
      <w:r w:rsidRPr="005F2432">
        <w:rPr>
          <w:i/>
        </w:rPr>
        <w:t>Estuaries and coasts</w:t>
      </w:r>
      <w:r w:rsidRPr="005F2432">
        <w:t xml:space="preserve"> 2018; </w:t>
      </w:r>
      <w:r w:rsidRPr="005F2432">
        <w:rPr>
          <w:b/>
        </w:rPr>
        <w:t>41</w:t>
      </w:r>
      <w:r w:rsidRPr="005F2432">
        <w:t>(2): 349-72.</w:t>
      </w:r>
    </w:p>
    <w:p w14:paraId="13D8D8B4" w14:textId="77777777" w:rsidR="0011445B" w:rsidRPr="005F2432" w:rsidRDefault="0011445B" w:rsidP="0011445B">
      <w:pPr>
        <w:pStyle w:val="EndNoteBibliography"/>
        <w:spacing w:after="0"/>
      </w:pPr>
      <w:r w:rsidRPr="005F2432">
        <w:t>39.</w:t>
      </w:r>
      <w:r w:rsidRPr="005F2432">
        <w:tab/>
        <w:t xml:space="preserve">Parveen S, Hettiarachchi KA, Bowers JC, et al. Seasonal distribution of total and pathogenic Vibrio parahaemolyticus in Chesapeake Bay oysters and waters. </w:t>
      </w:r>
      <w:r w:rsidRPr="005F2432">
        <w:rPr>
          <w:i/>
        </w:rPr>
        <w:t>International journal of food microbiology</w:t>
      </w:r>
      <w:r w:rsidRPr="005F2432">
        <w:t xml:space="preserve"> 2008; </w:t>
      </w:r>
      <w:r w:rsidRPr="005F2432">
        <w:rPr>
          <w:b/>
        </w:rPr>
        <w:t>128</w:t>
      </w:r>
      <w:r w:rsidRPr="005F2432">
        <w:t>(2): 354-61.</w:t>
      </w:r>
    </w:p>
    <w:p w14:paraId="336E4C94" w14:textId="77777777" w:rsidR="0011445B" w:rsidRPr="005F2432" w:rsidRDefault="0011445B" w:rsidP="0011445B">
      <w:pPr>
        <w:pStyle w:val="EndNoteBibliography"/>
        <w:spacing w:after="0"/>
      </w:pPr>
      <w:r w:rsidRPr="005F2432">
        <w:t>40.</w:t>
      </w:r>
      <w:r w:rsidRPr="005F2432">
        <w:tab/>
        <w:t>NOAA Earth System Research Laboratory. Physical Sciences Division 2019.</w:t>
      </w:r>
    </w:p>
    <w:p w14:paraId="01A074F6" w14:textId="77777777" w:rsidR="0011445B" w:rsidRPr="005F2432" w:rsidRDefault="0011445B" w:rsidP="0011445B">
      <w:pPr>
        <w:pStyle w:val="EndNoteBibliography"/>
        <w:spacing w:after="0"/>
      </w:pPr>
      <w:r w:rsidRPr="005F2432">
        <w:t>41.</w:t>
      </w:r>
      <w:r w:rsidRPr="005F2432">
        <w:tab/>
        <w:t>Copernicus. Marine Environment Monitoring Service. 2019.</w:t>
      </w:r>
    </w:p>
    <w:p w14:paraId="20D5BC94" w14:textId="77777777" w:rsidR="0011445B" w:rsidRPr="005F2432" w:rsidRDefault="0011445B" w:rsidP="0011445B">
      <w:pPr>
        <w:pStyle w:val="EndNoteBibliography"/>
        <w:spacing w:after="0"/>
      </w:pPr>
      <w:r w:rsidRPr="005F2432">
        <w:t>42.</w:t>
      </w:r>
      <w:r w:rsidRPr="005F2432">
        <w:tab/>
        <w:t xml:space="preserve">Clemens J, Nair G, Ahmed T, Qadri F, Holmgren J. Cholera. The Lancet. </w:t>
      </w:r>
      <w:r w:rsidRPr="005F2432">
        <w:rPr>
          <w:i/>
        </w:rPr>
        <w:t>Cholera The Lancet</w:t>
      </w:r>
      <w:r w:rsidRPr="005F2432">
        <w:t xml:space="preserve"> 2017; </w:t>
      </w:r>
      <w:r w:rsidRPr="005F2432">
        <w:rPr>
          <w:b/>
        </w:rPr>
        <w:t>390</w:t>
      </w:r>
      <w:r w:rsidRPr="005F2432">
        <w:t>(10101).</w:t>
      </w:r>
    </w:p>
    <w:p w14:paraId="56E29FC0" w14:textId="77777777" w:rsidR="0011445B" w:rsidRPr="005F2432" w:rsidRDefault="0011445B" w:rsidP="0011445B">
      <w:pPr>
        <w:pStyle w:val="EndNoteBibliography"/>
        <w:spacing w:after="0"/>
      </w:pPr>
      <w:r w:rsidRPr="005F2432">
        <w:t>43.</w:t>
      </w:r>
      <w:r w:rsidRPr="005F2432">
        <w:tab/>
        <w:t xml:space="preserve">Ali M, Nelson AR, Lopez AL, Sack DA. Updated global burden of cholera in endemic countries. </w:t>
      </w:r>
      <w:r w:rsidRPr="005F2432">
        <w:rPr>
          <w:i/>
        </w:rPr>
        <w:t>PLoS neglected tropical diseases</w:t>
      </w:r>
      <w:r w:rsidRPr="005F2432">
        <w:t xml:space="preserve"> 2015; </w:t>
      </w:r>
      <w:r w:rsidRPr="005F2432">
        <w:rPr>
          <w:b/>
        </w:rPr>
        <w:t>9</w:t>
      </w:r>
      <w:r w:rsidRPr="005F2432">
        <w:t>(6): e0003832.</w:t>
      </w:r>
    </w:p>
    <w:p w14:paraId="5030C0E3" w14:textId="77777777" w:rsidR="0011445B" w:rsidRPr="005F2432" w:rsidRDefault="0011445B" w:rsidP="0011445B">
      <w:pPr>
        <w:pStyle w:val="EndNoteBibliography"/>
        <w:spacing w:after="0"/>
      </w:pPr>
      <w:r w:rsidRPr="005F2432">
        <w:t>44.</w:t>
      </w:r>
      <w:r w:rsidRPr="005F2432">
        <w:tab/>
        <w:t xml:space="preserve">Jutla AS, Akanda AS, Griffiths JK, Colwell R, Islam S. Warming oceans, phytoplankton, and river discharge: implications for cholera outbreaks. </w:t>
      </w:r>
      <w:r w:rsidRPr="005F2432">
        <w:rPr>
          <w:i/>
        </w:rPr>
        <w:t>The American journal of tropical medicine and hygiene</w:t>
      </w:r>
      <w:r w:rsidRPr="005F2432">
        <w:t xml:space="preserve"> 2011; </w:t>
      </w:r>
      <w:r w:rsidRPr="005F2432">
        <w:rPr>
          <w:b/>
        </w:rPr>
        <w:t>85</w:t>
      </w:r>
      <w:r w:rsidRPr="005F2432">
        <w:t>(2): 303-8.</w:t>
      </w:r>
    </w:p>
    <w:p w14:paraId="36024456" w14:textId="77777777" w:rsidR="0011445B" w:rsidRPr="005F2432" w:rsidRDefault="0011445B" w:rsidP="0011445B">
      <w:pPr>
        <w:pStyle w:val="EndNoteBibliography"/>
        <w:spacing w:after="0"/>
      </w:pPr>
      <w:r w:rsidRPr="005F2432">
        <w:t>45.</w:t>
      </w:r>
      <w:r w:rsidRPr="005F2432">
        <w:tab/>
        <w:t xml:space="preserve">Escobar LE, Ryan SJ, Stewart-Ibarra AM, et al. A global map of suitability for coastal Vibrio cholerae under current and future climate conditions. </w:t>
      </w:r>
      <w:r w:rsidRPr="005F2432">
        <w:rPr>
          <w:i/>
        </w:rPr>
        <w:t>Acta tropica</w:t>
      </w:r>
      <w:r w:rsidRPr="005F2432">
        <w:t xml:space="preserve"> 2015; </w:t>
      </w:r>
      <w:r w:rsidRPr="005F2432">
        <w:rPr>
          <w:b/>
        </w:rPr>
        <w:t>149</w:t>
      </w:r>
      <w:r w:rsidRPr="005F2432">
        <w:t>: 202-11.</w:t>
      </w:r>
    </w:p>
    <w:p w14:paraId="72E34846" w14:textId="77777777" w:rsidR="0011445B" w:rsidRPr="005F2432" w:rsidRDefault="0011445B" w:rsidP="0011445B">
      <w:pPr>
        <w:pStyle w:val="EndNoteBibliography"/>
        <w:spacing w:after="0"/>
      </w:pPr>
      <w:r w:rsidRPr="005F2432">
        <w:t>46.</w:t>
      </w:r>
      <w:r w:rsidRPr="005F2432">
        <w:tab/>
        <w:t>Stewart Ibarra AM. Spatial and seasonal dynamics of cholera (Vibrio cholera) in an estuary in southern coastal Ecuador. 2016.</w:t>
      </w:r>
    </w:p>
    <w:p w14:paraId="27E28915" w14:textId="4CD8E02A" w:rsidR="0011445B" w:rsidRPr="005F2432" w:rsidRDefault="0011445B" w:rsidP="0011445B">
      <w:pPr>
        <w:pStyle w:val="EndNoteBibliography"/>
        <w:spacing w:after="0"/>
      </w:pPr>
      <w:r w:rsidRPr="005F2432">
        <w:t>47.</w:t>
      </w:r>
      <w:r w:rsidRPr="005F2432">
        <w:tab/>
        <w:t xml:space="preserve">Flanders Marine Institute. The intersect of the Exclusive Economic Zones and IHO sea areas, version 3. 2018. </w:t>
      </w:r>
      <w:hyperlink r:id="rId251" w:history="1">
        <w:r w:rsidRPr="005F2432">
          <w:rPr>
            <w:rStyle w:val="Hyperlink"/>
          </w:rPr>
          <w:t>http://www.marineregions.org/</w:t>
        </w:r>
      </w:hyperlink>
      <w:r w:rsidRPr="005F2432">
        <w:t xml:space="preserve"> (accessed 10 April 2019).</w:t>
      </w:r>
    </w:p>
    <w:p w14:paraId="3A6763A3" w14:textId="77777777" w:rsidR="0011445B" w:rsidRPr="005F2432" w:rsidRDefault="0011445B" w:rsidP="0011445B">
      <w:pPr>
        <w:pStyle w:val="EndNoteBibliography"/>
        <w:spacing w:after="0"/>
      </w:pPr>
      <w:r w:rsidRPr="005F2432">
        <w:t>48.</w:t>
      </w:r>
      <w:r w:rsidRPr="005F2432">
        <w:tab/>
        <w:t xml:space="preserve">Johnson EE, Escobar LE, Zambrana-Torrelio C. An ecological framework for modeling the geography of disease transmission. </w:t>
      </w:r>
      <w:r w:rsidRPr="005F2432">
        <w:rPr>
          <w:i/>
        </w:rPr>
        <w:t xml:space="preserve">Trends in Ecology &amp; Evolution </w:t>
      </w:r>
      <w:r w:rsidRPr="005F2432">
        <w:t xml:space="preserve">2019; </w:t>
      </w:r>
      <w:r w:rsidRPr="005F2432">
        <w:rPr>
          <w:b/>
        </w:rPr>
        <w:t>In Press</w:t>
      </w:r>
      <w:r w:rsidRPr="005F2432">
        <w:t>.</w:t>
      </w:r>
    </w:p>
    <w:p w14:paraId="4AA6358B" w14:textId="77777777" w:rsidR="0011445B" w:rsidRPr="005F2432" w:rsidRDefault="0011445B" w:rsidP="0011445B">
      <w:pPr>
        <w:pStyle w:val="EndNoteBibliography"/>
        <w:spacing w:after="0"/>
      </w:pPr>
      <w:r w:rsidRPr="005F2432">
        <w:t>49.</w:t>
      </w:r>
      <w:r w:rsidRPr="005F2432">
        <w:tab/>
        <w:t xml:space="preserve">Phillips SJ, Anderson RP, Dudík M, Schapire RE, Blair ME. Opening the black box: an open‐source release of Maxent. </w:t>
      </w:r>
      <w:r w:rsidRPr="005F2432">
        <w:rPr>
          <w:i/>
        </w:rPr>
        <w:t>Ecography</w:t>
      </w:r>
      <w:r w:rsidRPr="005F2432">
        <w:t xml:space="preserve"> 2017; </w:t>
      </w:r>
      <w:r w:rsidRPr="005F2432">
        <w:rPr>
          <w:b/>
        </w:rPr>
        <w:t>40</w:t>
      </w:r>
      <w:r w:rsidRPr="005F2432">
        <w:t>(7): 887-93.</w:t>
      </w:r>
    </w:p>
    <w:p w14:paraId="51017C7A" w14:textId="77777777" w:rsidR="0011445B" w:rsidRPr="005F2432" w:rsidRDefault="0011445B" w:rsidP="0011445B">
      <w:pPr>
        <w:pStyle w:val="EndNoteBibliography"/>
        <w:spacing w:after="0"/>
      </w:pPr>
      <w:r w:rsidRPr="005F2432">
        <w:t>50.</w:t>
      </w:r>
      <w:r w:rsidRPr="005F2432">
        <w:tab/>
        <w:t xml:space="preserve">Cobos ME, Peterson AT, Barve N, Osorio-olvera L. kuenm: A dynamic R package for detailed development of ecological niche models using Maxent. </w:t>
      </w:r>
      <w:r w:rsidRPr="005F2432">
        <w:rPr>
          <w:i/>
        </w:rPr>
        <w:t>PeerJ</w:t>
      </w:r>
      <w:r w:rsidRPr="005F2432">
        <w:t xml:space="preserve"> 2019; </w:t>
      </w:r>
      <w:r w:rsidRPr="005F2432">
        <w:rPr>
          <w:b/>
        </w:rPr>
        <w:t>In Press</w:t>
      </w:r>
      <w:r w:rsidRPr="005F2432">
        <w:t>.</w:t>
      </w:r>
    </w:p>
    <w:p w14:paraId="6C9D8A3C" w14:textId="77777777" w:rsidR="0011445B" w:rsidRPr="005F2432" w:rsidRDefault="0011445B" w:rsidP="0011445B">
      <w:pPr>
        <w:pStyle w:val="EndNoteBibliography"/>
        <w:spacing w:after="0"/>
      </w:pPr>
      <w:r w:rsidRPr="005F2432">
        <w:t>51.</w:t>
      </w:r>
      <w:r w:rsidRPr="005F2432">
        <w:tab/>
        <w:t xml:space="preserve">Muscarella R, Galante PJ, Soley‐Guardia M, et al. ENM eval: An R package for conducting spatially independent evaluations and estimating optimal model complexity for Maxent ecological niche models. </w:t>
      </w:r>
      <w:r w:rsidRPr="005F2432">
        <w:rPr>
          <w:i/>
        </w:rPr>
        <w:t>Methods in Ecology and Evolution</w:t>
      </w:r>
      <w:r w:rsidRPr="005F2432">
        <w:t xml:space="preserve"> 2014; </w:t>
      </w:r>
      <w:r w:rsidRPr="005F2432">
        <w:rPr>
          <w:b/>
        </w:rPr>
        <w:t>5</w:t>
      </w:r>
      <w:r w:rsidRPr="005F2432">
        <w:t>(11): 1198-205.</w:t>
      </w:r>
    </w:p>
    <w:p w14:paraId="6705D2A1" w14:textId="77777777" w:rsidR="0011445B" w:rsidRPr="005F2432" w:rsidRDefault="0011445B" w:rsidP="0011445B">
      <w:pPr>
        <w:pStyle w:val="EndNoteBibliography"/>
        <w:spacing w:after="0"/>
      </w:pPr>
      <w:r w:rsidRPr="005F2432">
        <w:t>52.</w:t>
      </w:r>
      <w:r w:rsidRPr="005F2432">
        <w:tab/>
        <w:t xml:space="preserve">Qiao H, Feng X, Escobar LE, et al. An evaluation of transferability of ecological niche models. </w:t>
      </w:r>
      <w:r w:rsidRPr="005F2432">
        <w:rPr>
          <w:i/>
        </w:rPr>
        <w:t>Ecography</w:t>
      </w:r>
      <w:r w:rsidRPr="005F2432">
        <w:t xml:space="preserve"> 2019; </w:t>
      </w:r>
      <w:r w:rsidRPr="005F2432">
        <w:rPr>
          <w:b/>
        </w:rPr>
        <w:t>42</w:t>
      </w:r>
      <w:r w:rsidRPr="005F2432">
        <w:t>(3): 521-34.</w:t>
      </w:r>
    </w:p>
    <w:p w14:paraId="57CEFC2C" w14:textId="77777777" w:rsidR="0011445B" w:rsidRPr="005F2432" w:rsidRDefault="0011445B" w:rsidP="0011445B">
      <w:pPr>
        <w:pStyle w:val="EndNoteBibliography"/>
        <w:spacing w:after="0"/>
      </w:pPr>
      <w:r w:rsidRPr="005F2432">
        <w:t>53.</w:t>
      </w:r>
      <w:r w:rsidRPr="005F2432">
        <w:tab/>
        <w:t>Peterson AT. Mapping disease transmission risk: enriching models using biogeography and ecology: JHU Press; 2014.</w:t>
      </w:r>
    </w:p>
    <w:p w14:paraId="325852EE" w14:textId="77777777" w:rsidR="0011445B" w:rsidRPr="005F2432" w:rsidRDefault="0011445B" w:rsidP="0011445B">
      <w:pPr>
        <w:pStyle w:val="EndNoteBibliography"/>
        <w:spacing w:after="0"/>
      </w:pPr>
      <w:r w:rsidRPr="005F2432">
        <w:t>54.</w:t>
      </w:r>
      <w:r w:rsidRPr="005F2432">
        <w:tab/>
        <w:t>World Health Organisation. IHR Core capacity Monitoring Framework: Checklist and Indicators for Monitoring Progress in the Development of IHR Core Capacities in States Parties. 2013.</w:t>
      </w:r>
    </w:p>
    <w:p w14:paraId="7461113B" w14:textId="77777777" w:rsidR="0011445B" w:rsidRPr="005F2432" w:rsidRDefault="0011445B" w:rsidP="0011445B">
      <w:pPr>
        <w:pStyle w:val="EndNoteBibliography"/>
        <w:spacing w:after="0"/>
      </w:pPr>
      <w:r w:rsidRPr="005F2432">
        <w:t>55.</w:t>
      </w:r>
      <w:r w:rsidRPr="005F2432">
        <w:tab/>
        <w:t xml:space="preserve">Nagarathinam S, Bhatta A. Coverage of climate change issues in Indian newspapers and policy implications. </w:t>
      </w:r>
      <w:r w:rsidRPr="005F2432">
        <w:rPr>
          <w:i/>
        </w:rPr>
        <w:t>Current Science</w:t>
      </w:r>
      <w:r w:rsidRPr="005F2432">
        <w:t xml:space="preserve"> 2015; </w:t>
      </w:r>
      <w:r w:rsidRPr="005F2432">
        <w:rPr>
          <w:b/>
        </w:rPr>
        <w:t>108</w:t>
      </w:r>
      <w:r w:rsidRPr="005F2432">
        <w:t>(11): 1972-3.</w:t>
      </w:r>
    </w:p>
    <w:p w14:paraId="67DD2D34" w14:textId="77777777" w:rsidR="0011445B" w:rsidRPr="005F2432" w:rsidRDefault="0011445B" w:rsidP="0011445B">
      <w:pPr>
        <w:pStyle w:val="EndNoteBibliography"/>
        <w:spacing w:after="0"/>
      </w:pPr>
      <w:r w:rsidRPr="005F2432">
        <w:t>56.</w:t>
      </w:r>
      <w:r w:rsidRPr="005F2432">
        <w:tab/>
        <w:t xml:space="preserve">Liu-Helmersson J, Stenlund H, Wilder-Smith A, Rocklov J. Vectorial capacity of Aedes aegypti: effects of temperature and implications for global dengue epidemic potential. </w:t>
      </w:r>
      <w:r w:rsidRPr="005F2432">
        <w:rPr>
          <w:i/>
        </w:rPr>
        <w:t>PloS one</w:t>
      </w:r>
      <w:r w:rsidRPr="005F2432">
        <w:t xml:space="preserve"> 2014; </w:t>
      </w:r>
      <w:r w:rsidRPr="005F2432">
        <w:rPr>
          <w:b/>
        </w:rPr>
        <w:t>9</w:t>
      </w:r>
      <w:r w:rsidRPr="005F2432">
        <w:t>(3): e89783.</w:t>
      </w:r>
    </w:p>
    <w:p w14:paraId="5BD7F309" w14:textId="77777777" w:rsidR="0011445B" w:rsidRPr="005F2432" w:rsidRDefault="0011445B" w:rsidP="0011445B">
      <w:pPr>
        <w:pStyle w:val="EndNoteBibliography"/>
        <w:spacing w:after="0"/>
      </w:pPr>
      <w:r w:rsidRPr="005F2432">
        <w:t>57.</w:t>
      </w:r>
      <w:r w:rsidRPr="005F2432">
        <w:tab/>
        <w:t xml:space="preserve">Yang HM, Boldrini JL, Fassoni AC, et al. Fitting the Incidence Data from the City of Campinas, Brazil, Based on Dengue Transmission Modellings Considering Time-Dependent Entomological Parameters. </w:t>
      </w:r>
      <w:r w:rsidRPr="005F2432">
        <w:rPr>
          <w:i/>
        </w:rPr>
        <w:t>PloS one</w:t>
      </w:r>
      <w:r w:rsidRPr="005F2432">
        <w:t xml:space="preserve"> 2016; </w:t>
      </w:r>
      <w:r w:rsidRPr="005F2432">
        <w:rPr>
          <w:b/>
        </w:rPr>
        <w:t>11</w:t>
      </w:r>
      <w:r w:rsidRPr="005F2432">
        <w:t>(3): e0152186.</w:t>
      </w:r>
    </w:p>
    <w:p w14:paraId="47E2DC40" w14:textId="77777777" w:rsidR="0011445B" w:rsidRPr="005F2432" w:rsidRDefault="0011445B" w:rsidP="0011445B">
      <w:pPr>
        <w:pStyle w:val="EndNoteBibliography"/>
        <w:spacing w:after="0"/>
      </w:pPr>
      <w:r w:rsidRPr="005F2432">
        <w:t>58.</w:t>
      </w:r>
      <w:r w:rsidRPr="005F2432">
        <w:tab/>
        <w:t xml:space="preserve">Challinor AJ, Koehler A-K, Ramirez-Villegas J, Whitfield S, Das B. Current warming will reduce yields unless maize breeding and seed systems adapt immediately. </w:t>
      </w:r>
      <w:r w:rsidRPr="005F2432">
        <w:rPr>
          <w:i/>
        </w:rPr>
        <w:t>Nature Climate Change</w:t>
      </w:r>
      <w:r w:rsidRPr="005F2432">
        <w:t xml:space="preserve"> 2016; </w:t>
      </w:r>
      <w:r w:rsidRPr="005F2432">
        <w:rPr>
          <w:b/>
        </w:rPr>
        <w:t>6</w:t>
      </w:r>
      <w:r w:rsidRPr="005F2432">
        <w:t>(10): 954.</w:t>
      </w:r>
    </w:p>
    <w:p w14:paraId="3F9332C1" w14:textId="77777777" w:rsidR="0011445B" w:rsidRPr="005F2432" w:rsidRDefault="0011445B" w:rsidP="0011445B">
      <w:pPr>
        <w:pStyle w:val="EndNoteBibliography"/>
        <w:spacing w:after="0"/>
      </w:pPr>
      <w:r w:rsidRPr="005F2432">
        <w:t>59.</w:t>
      </w:r>
      <w:r w:rsidRPr="005F2432">
        <w:tab/>
        <w:t xml:space="preserve">Gourdji SM, Sibley AM, Lobell DB. Global crop exposure to critical high temperatures in the reproductive period: historical trends and future projections. </w:t>
      </w:r>
      <w:r w:rsidRPr="005F2432">
        <w:rPr>
          <w:i/>
        </w:rPr>
        <w:t>Environmental Research Letters</w:t>
      </w:r>
      <w:r w:rsidRPr="005F2432">
        <w:t xml:space="preserve"> 2013; </w:t>
      </w:r>
      <w:r w:rsidRPr="005F2432">
        <w:rPr>
          <w:b/>
        </w:rPr>
        <w:t>8</w:t>
      </w:r>
      <w:r w:rsidRPr="005F2432">
        <w:t>(2): 024041.</w:t>
      </w:r>
    </w:p>
    <w:p w14:paraId="2B9C6D8D" w14:textId="77777777" w:rsidR="0011445B" w:rsidRPr="005F2432" w:rsidRDefault="0011445B" w:rsidP="0011445B">
      <w:pPr>
        <w:pStyle w:val="EndNoteBibliography"/>
        <w:spacing w:after="0"/>
      </w:pPr>
      <w:r w:rsidRPr="005F2432">
        <w:t>60.</w:t>
      </w:r>
      <w:r w:rsidRPr="005F2432">
        <w:tab/>
        <w:t xml:space="preserve">Lobell DB, Bänziger M, Magorokosho C, Vivek B. Nonlinear heat effects on African maize as evidenced by historical yield trials. </w:t>
      </w:r>
      <w:r w:rsidRPr="005F2432">
        <w:rPr>
          <w:i/>
        </w:rPr>
        <w:t>Nature climate change</w:t>
      </w:r>
      <w:r w:rsidRPr="005F2432">
        <w:t xml:space="preserve"> 2011; </w:t>
      </w:r>
      <w:r w:rsidRPr="005F2432">
        <w:rPr>
          <w:b/>
        </w:rPr>
        <w:t>1</w:t>
      </w:r>
      <w:r w:rsidRPr="005F2432">
        <w:t>(1): 42.</w:t>
      </w:r>
    </w:p>
    <w:p w14:paraId="0A7ECED5" w14:textId="77777777" w:rsidR="0011445B" w:rsidRPr="005F2432" w:rsidRDefault="0011445B" w:rsidP="0011445B">
      <w:pPr>
        <w:pStyle w:val="EndNoteBibliography"/>
        <w:spacing w:after="0"/>
      </w:pPr>
      <w:r w:rsidRPr="005F2432">
        <w:t>61.</w:t>
      </w:r>
      <w:r w:rsidRPr="005F2432">
        <w:tab/>
        <w:t xml:space="preserve">Lobell DB, Schlenker W, Costa-Roberts J. Climate trends and global crop production since 1980. </w:t>
      </w:r>
      <w:r w:rsidRPr="005F2432">
        <w:rPr>
          <w:i/>
        </w:rPr>
        <w:t>Science</w:t>
      </w:r>
      <w:r w:rsidRPr="005F2432">
        <w:t xml:space="preserve"> 2011; </w:t>
      </w:r>
      <w:r w:rsidRPr="005F2432">
        <w:rPr>
          <w:b/>
        </w:rPr>
        <w:t>333</w:t>
      </w:r>
      <w:r w:rsidRPr="005F2432">
        <w:t>(6042): 616-20.</w:t>
      </w:r>
    </w:p>
    <w:p w14:paraId="6B84A244" w14:textId="77777777" w:rsidR="0011445B" w:rsidRPr="005F2432" w:rsidRDefault="0011445B" w:rsidP="0011445B">
      <w:pPr>
        <w:pStyle w:val="EndNoteBibliography"/>
        <w:spacing w:after="0"/>
      </w:pPr>
      <w:r w:rsidRPr="005F2432">
        <w:t>62.</w:t>
      </w:r>
      <w:r w:rsidRPr="005F2432">
        <w:tab/>
        <w:t xml:space="preserve">Monfreda C, Ramankutty N, Foley JA. Farming the planet: 2. Geographic distribution of crop areas, yields, physiological types, and net primary production in the year 2000. </w:t>
      </w:r>
      <w:r w:rsidRPr="005F2432">
        <w:rPr>
          <w:i/>
        </w:rPr>
        <w:t>Global biogeochemical cycles</w:t>
      </w:r>
      <w:r w:rsidRPr="005F2432">
        <w:t xml:space="preserve"> 2008; </w:t>
      </w:r>
      <w:r w:rsidRPr="005F2432">
        <w:rPr>
          <w:b/>
        </w:rPr>
        <w:t>22</w:t>
      </w:r>
      <w:r w:rsidRPr="005F2432">
        <w:t>(1).</w:t>
      </w:r>
    </w:p>
    <w:p w14:paraId="0F3FF81F" w14:textId="77777777" w:rsidR="0011445B" w:rsidRPr="005F2432" w:rsidRDefault="0011445B" w:rsidP="0011445B">
      <w:pPr>
        <w:pStyle w:val="EndNoteBibliography"/>
        <w:spacing w:after="0"/>
      </w:pPr>
      <w:r w:rsidRPr="005F2432">
        <w:t>63.</w:t>
      </w:r>
      <w:r w:rsidRPr="005F2432">
        <w:tab/>
        <w:t xml:space="preserve">Weedon G, Gomes S, Viterbo P, et al. Creation of the WATCH forcing data and its use to assess global and regional reference crop evaporation over land during the twentieth century. </w:t>
      </w:r>
      <w:r w:rsidRPr="005F2432">
        <w:rPr>
          <w:i/>
        </w:rPr>
        <w:t>Journal of Hydrometeorology</w:t>
      </w:r>
      <w:r w:rsidRPr="005F2432">
        <w:t xml:space="preserve"> 2011; </w:t>
      </w:r>
      <w:r w:rsidRPr="005F2432">
        <w:rPr>
          <w:b/>
        </w:rPr>
        <w:t>12</w:t>
      </w:r>
      <w:r w:rsidRPr="005F2432">
        <w:t>(5): 823-48.</w:t>
      </w:r>
    </w:p>
    <w:p w14:paraId="69460554" w14:textId="77777777" w:rsidR="0011445B" w:rsidRPr="005F2432" w:rsidRDefault="0011445B" w:rsidP="0011445B">
      <w:pPr>
        <w:pStyle w:val="EndNoteBibliography"/>
        <w:spacing w:after="0"/>
      </w:pPr>
      <w:r w:rsidRPr="005F2432">
        <w:t>64.</w:t>
      </w:r>
      <w:r w:rsidRPr="005F2432">
        <w:tab/>
        <w:t xml:space="preserve">Caesar L, Rahmstorf S, Robinson A, Feulner G, Saba V. Observed fingerprint of a weakening Atlantic Ocean overturning circulation. </w:t>
      </w:r>
      <w:r w:rsidRPr="005F2432">
        <w:rPr>
          <w:i/>
        </w:rPr>
        <w:t>Nature</w:t>
      </w:r>
      <w:r w:rsidRPr="005F2432">
        <w:t xml:space="preserve"> 2018; </w:t>
      </w:r>
      <w:r w:rsidRPr="005F2432">
        <w:rPr>
          <w:b/>
        </w:rPr>
        <w:t>556</w:t>
      </w:r>
      <w:r w:rsidRPr="005F2432">
        <w:t>(7700): 191.</w:t>
      </w:r>
    </w:p>
    <w:p w14:paraId="5112D5AA" w14:textId="77777777" w:rsidR="0011445B" w:rsidRPr="005F2432" w:rsidRDefault="0011445B" w:rsidP="0011445B">
      <w:pPr>
        <w:pStyle w:val="EndNoteBibliography"/>
        <w:spacing w:after="0"/>
      </w:pPr>
      <w:r w:rsidRPr="005F2432">
        <w:t>65.</w:t>
      </w:r>
      <w:r w:rsidRPr="005F2432">
        <w:tab/>
        <w:t xml:space="preserve">Thornalley DJ, Oppo DW, Ortega P, et al. Anomalously weak Labrador Sea convection and Atlantic overturning during the past 150 years. </w:t>
      </w:r>
      <w:r w:rsidRPr="005F2432">
        <w:rPr>
          <w:i/>
        </w:rPr>
        <w:t>Nature</w:t>
      </w:r>
      <w:r w:rsidRPr="005F2432">
        <w:t xml:space="preserve"> 2018; </w:t>
      </w:r>
      <w:r w:rsidRPr="005F2432">
        <w:rPr>
          <w:b/>
        </w:rPr>
        <w:t>556</w:t>
      </w:r>
      <w:r w:rsidRPr="005F2432">
        <w:t>(7700): 227.</w:t>
      </w:r>
    </w:p>
    <w:p w14:paraId="2302D611" w14:textId="77777777" w:rsidR="0011445B" w:rsidRPr="005F2432" w:rsidRDefault="0011445B" w:rsidP="0011445B">
      <w:pPr>
        <w:pStyle w:val="EndNoteBibliography"/>
        <w:spacing w:after="0"/>
      </w:pPr>
      <w:r w:rsidRPr="005F2432">
        <w:t>66.</w:t>
      </w:r>
      <w:r w:rsidRPr="005F2432">
        <w:tab/>
        <w:t xml:space="preserve">Gakidou E, Afshin A, Abajobir AA, et al. Global, regional, and national comparative risk assessment of 84 behavioural, environmental and occupational, and metabolic risks or clusters of risks, 1990–2016: a systematic analysis for the Global Burden of Disease Study 2016. </w:t>
      </w:r>
      <w:r w:rsidRPr="005F2432">
        <w:rPr>
          <w:i/>
        </w:rPr>
        <w:t>The Lancet</w:t>
      </w:r>
      <w:r w:rsidRPr="005F2432">
        <w:t xml:space="preserve"> 2017; </w:t>
      </w:r>
      <w:r w:rsidRPr="005F2432">
        <w:rPr>
          <w:b/>
        </w:rPr>
        <w:t>390</w:t>
      </w:r>
      <w:r w:rsidRPr="005F2432">
        <w:t>(10100): 1345-422.</w:t>
      </w:r>
    </w:p>
    <w:p w14:paraId="53BD332F" w14:textId="77777777" w:rsidR="0011445B" w:rsidRPr="005F2432" w:rsidRDefault="0011445B" w:rsidP="0011445B">
      <w:pPr>
        <w:pStyle w:val="EndNoteBibliography"/>
        <w:spacing w:after="0"/>
      </w:pPr>
      <w:r w:rsidRPr="005F2432">
        <w:t>67.</w:t>
      </w:r>
      <w:r w:rsidRPr="005F2432">
        <w:tab/>
        <w:t xml:space="preserve">Berry P, Enright P, Shumake-Guillemot J, Villalobos Prats E, Campbell-Lendrum D. Assessing health vulnerabilities and adaptation to climate change: A review of international progress. </w:t>
      </w:r>
      <w:r w:rsidRPr="005F2432">
        <w:rPr>
          <w:i/>
        </w:rPr>
        <w:t>International journal of environmental research and public health</w:t>
      </w:r>
      <w:r w:rsidRPr="005F2432">
        <w:t xml:space="preserve"> 2018; </w:t>
      </w:r>
      <w:r w:rsidRPr="005F2432">
        <w:rPr>
          <w:b/>
        </w:rPr>
        <w:t>15</w:t>
      </w:r>
      <w:r w:rsidRPr="005F2432">
        <w:t>(12): 2626.</w:t>
      </w:r>
    </w:p>
    <w:p w14:paraId="0EBB5663" w14:textId="77777777" w:rsidR="0011445B" w:rsidRPr="005F2432" w:rsidRDefault="0011445B" w:rsidP="0011445B">
      <w:pPr>
        <w:pStyle w:val="EndNoteBibliography"/>
        <w:spacing w:after="0"/>
      </w:pPr>
      <w:r w:rsidRPr="005F2432">
        <w:t>68.</w:t>
      </w:r>
      <w:r w:rsidRPr="005F2432">
        <w:tab/>
        <w:t>WHO. International Health Regulations (2005) State Party Self-Assessment Annual Reporting Tool. Geneva, Switzerland: World Health Organization, 2018.</w:t>
      </w:r>
    </w:p>
    <w:p w14:paraId="16001518" w14:textId="77777777" w:rsidR="0011445B" w:rsidRPr="005F2432" w:rsidRDefault="0011445B" w:rsidP="0011445B">
      <w:pPr>
        <w:pStyle w:val="EndNoteBibliography"/>
        <w:spacing w:after="0"/>
      </w:pPr>
      <w:r w:rsidRPr="005F2432">
        <w:t>69.</w:t>
      </w:r>
      <w:r w:rsidRPr="005F2432">
        <w:tab/>
        <w:t>WHO. National Health Emergency Framework Data by country. 2019.</w:t>
      </w:r>
    </w:p>
    <w:p w14:paraId="0745D288" w14:textId="77777777" w:rsidR="0011445B" w:rsidRPr="005F2432" w:rsidRDefault="0011445B" w:rsidP="0011445B">
      <w:pPr>
        <w:pStyle w:val="EndNoteBibliography"/>
        <w:spacing w:after="0"/>
      </w:pPr>
      <w:r w:rsidRPr="005F2432">
        <w:t>70.</w:t>
      </w:r>
      <w:r w:rsidRPr="005F2432">
        <w:tab/>
        <w:t xml:space="preserve">Bouchama A, Dehbi M, Mohamed G, Matthies F, Shoukri M, Menne B. Prognostic factors in heat wave related deaths: a meta-analysis. </w:t>
      </w:r>
      <w:r w:rsidRPr="005F2432">
        <w:rPr>
          <w:i/>
        </w:rPr>
        <w:t>Arch Intern Med</w:t>
      </w:r>
      <w:r w:rsidRPr="005F2432">
        <w:t xml:space="preserve"> 2007; </w:t>
      </w:r>
      <w:r w:rsidRPr="005F2432">
        <w:rPr>
          <w:b/>
        </w:rPr>
        <w:t>167</w:t>
      </w:r>
      <w:r w:rsidRPr="005F2432">
        <w:t>(20): 2170-6.</w:t>
      </w:r>
    </w:p>
    <w:p w14:paraId="6E349E37" w14:textId="77777777" w:rsidR="0011445B" w:rsidRPr="005F2432" w:rsidRDefault="0011445B" w:rsidP="0011445B">
      <w:pPr>
        <w:pStyle w:val="EndNoteBibliography"/>
        <w:spacing w:after="0"/>
      </w:pPr>
      <w:r w:rsidRPr="005F2432">
        <w:t>71.</w:t>
      </w:r>
      <w:r w:rsidRPr="005F2432">
        <w:tab/>
        <w:t xml:space="preserve">Miettinen OS. Proportion of disease caused or prevented by a given exposure, trait or intervention. </w:t>
      </w:r>
      <w:r w:rsidRPr="005F2432">
        <w:rPr>
          <w:i/>
        </w:rPr>
        <w:t>Am J Epidemiol</w:t>
      </w:r>
      <w:r w:rsidRPr="005F2432">
        <w:t xml:space="preserve"> 1974; </w:t>
      </w:r>
      <w:r w:rsidRPr="005F2432">
        <w:rPr>
          <w:b/>
        </w:rPr>
        <w:t>99</w:t>
      </w:r>
      <w:r w:rsidRPr="005F2432">
        <w:t>(5): 325-32.</w:t>
      </w:r>
    </w:p>
    <w:p w14:paraId="5A7F9632" w14:textId="77777777" w:rsidR="0011445B" w:rsidRPr="005F2432" w:rsidRDefault="0011445B" w:rsidP="0011445B">
      <w:pPr>
        <w:pStyle w:val="EndNoteBibliography"/>
        <w:spacing w:after="0"/>
      </w:pPr>
      <w:r w:rsidRPr="005F2432">
        <w:t>72.</w:t>
      </w:r>
      <w:r w:rsidRPr="005F2432">
        <w:tab/>
        <w:t xml:space="preserve">Watts N, Amann M, Ayeb-Karlsson S, et al. The Lancet Countdown on health and climate change: from 25 years of inaction to a global transformation for public health. </w:t>
      </w:r>
      <w:r w:rsidRPr="005F2432">
        <w:rPr>
          <w:i/>
        </w:rPr>
        <w:t>The Lancet</w:t>
      </w:r>
      <w:r w:rsidRPr="005F2432">
        <w:t xml:space="preserve"> 2017.</w:t>
      </w:r>
    </w:p>
    <w:p w14:paraId="01EBCE64" w14:textId="77777777" w:rsidR="0011445B" w:rsidRPr="005F2432" w:rsidRDefault="0011445B" w:rsidP="0011445B">
      <w:pPr>
        <w:pStyle w:val="EndNoteBibliography"/>
        <w:spacing w:after="0"/>
      </w:pPr>
      <w:r w:rsidRPr="005F2432">
        <w:t>73.</w:t>
      </w:r>
      <w:r w:rsidRPr="005F2432">
        <w:tab/>
        <w:t>kMatrix Ltd. Adaptation and Resilience to Climate Change dataset. 2019.</w:t>
      </w:r>
    </w:p>
    <w:p w14:paraId="5A91AB78" w14:textId="77777777" w:rsidR="0011445B" w:rsidRPr="005F2432" w:rsidRDefault="0011445B" w:rsidP="0011445B">
      <w:pPr>
        <w:pStyle w:val="EndNoteBibliography"/>
        <w:spacing w:after="0"/>
      </w:pPr>
      <w:r w:rsidRPr="005F2432">
        <w:t>74.</w:t>
      </w:r>
      <w:r w:rsidRPr="005F2432">
        <w:tab/>
        <w:t>Department for Business Innovation &amp; Skills. Adaptation and Resilience (Climate Change) (A&amp;RCC) Report for 2011/12. London: Department for Business Innovation &amp; Skills, 2013.</w:t>
      </w:r>
    </w:p>
    <w:p w14:paraId="4D10A2E6" w14:textId="77777777" w:rsidR="0011445B" w:rsidRPr="005F2432" w:rsidRDefault="0011445B" w:rsidP="0011445B">
      <w:pPr>
        <w:pStyle w:val="EndNoteBibliography"/>
        <w:spacing w:after="0"/>
      </w:pPr>
      <w:r w:rsidRPr="005F2432">
        <w:t>75.</w:t>
      </w:r>
      <w:r w:rsidRPr="005F2432">
        <w:tab/>
        <w:t xml:space="preserve">Jaikumar R. Postindustrial manufacturing. </w:t>
      </w:r>
      <w:r w:rsidRPr="005F2432">
        <w:rPr>
          <w:i/>
        </w:rPr>
        <w:t>Harvard Business Review</w:t>
      </w:r>
      <w:r w:rsidRPr="005F2432">
        <w:t xml:space="preserve"> 1986; </w:t>
      </w:r>
      <w:r w:rsidRPr="005F2432">
        <w:rPr>
          <w:b/>
        </w:rPr>
        <w:t>64</w:t>
      </w:r>
      <w:r w:rsidRPr="005F2432">
        <w:t>(6): 69-76.</w:t>
      </w:r>
    </w:p>
    <w:p w14:paraId="28F2F3C1" w14:textId="77777777" w:rsidR="0011445B" w:rsidRPr="005F2432" w:rsidRDefault="0011445B" w:rsidP="0011445B">
      <w:pPr>
        <w:pStyle w:val="EndNoteBibliography"/>
        <w:spacing w:after="0"/>
      </w:pPr>
      <w:r w:rsidRPr="005F2432">
        <w:t>76.</w:t>
      </w:r>
      <w:r w:rsidRPr="005F2432">
        <w:tab/>
        <w:t xml:space="preserve">Georgeson L, Maslin M, Poessinouw M. The global green economy: a review of concepts, definitions, measurement methodologies and their interactions. </w:t>
      </w:r>
      <w:r w:rsidRPr="005F2432">
        <w:rPr>
          <w:i/>
        </w:rPr>
        <w:t>Geo: Geography and Environment</w:t>
      </w:r>
      <w:r w:rsidRPr="005F2432">
        <w:t xml:space="preserve"> 2017; </w:t>
      </w:r>
      <w:r w:rsidRPr="005F2432">
        <w:rPr>
          <w:b/>
        </w:rPr>
        <w:t>4</w:t>
      </w:r>
      <w:r w:rsidRPr="005F2432">
        <w:t>(1): e00036.</w:t>
      </w:r>
    </w:p>
    <w:p w14:paraId="4A50D90C" w14:textId="77777777" w:rsidR="0011445B" w:rsidRPr="005F2432" w:rsidRDefault="0011445B" w:rsidP="0011445B">
      <w:pPr>
        <w:pStyle w:val="EndNoteBibliography"/>
        <w:spacing w:after="0"/>
      </w:pPr>
      <w:r w:rsidRPr="005F2432">
        <w:t>77.</w:t>
      </w:r>
      <w:r w:rsidRPr="005F2432">
        <w:tab/>
        <w:t xml:space="preserve">Georgeson L, Maslin M, Poessinouw M, Howard S. Adaptation responses to climate change differ between global megacities. </w:t>
      </w:r>
      <w:r w:rsidRPr="005F2432">
        <w:rPr>
          <w:i/>
        </w:rPr>
        <w:t>Nature Climate Change</w:t>
      </w:r>
      <w:r w:rsidRPr="005F2432">
        <w:t xml:space="preserve"> 2016; </w:t>
      </w:r>
      <w:r w:rsidRPr="005F2432">
        <w:rPr>
          <w:b/>
        </w:rPr>
        <w:t>6</w:t>
      </w:r>
      <w:r w:rsidRPr="005F2432">
        <w:t>(6): 584-8.</w:t>
      </w:r>
    </w:p>
    <w:p w14:paraId="7F66E0EB" w14:textId="3DB5BAAE" w:rsidR="0011445B" w:rsidRPr="005F2432" w:rsidRDefault="0011445B" w:rsidP="0011445B">
      <w:pPr>
        <w:pStyle w:val="EndNoteBibliography"/>
        <w:spacing w:after="0"/>
      </w:pPr>
      <w:r w:rsidRPr="005F2432">
        <w:t>78.</w:t>
      </w:r>
      <w:r w:rsidRPr="005F2432">
        <w:tab/>
        <w:t xml:space="preserve">World Health Organization. Global Health Observatory metadata. 2019. </w:t>
      </w:r>
      <w:hyperlink r:id="rId252" w:history="1">
        <w:r w:rsidRPr="005F2432">
          <w:rPr>
            <w:rStyle w:val="Hyperlink"/>
          </w:rPr>
          <w:t>http://apps.who.int/gho/data/node.metadata.COUNTRY?lang=en</w:t>
        </w:r>
      </w:hyperlink>
      <w:r w:rsidRPr="005F2432">
        <w:t xml:space="preserve"> (accessed 04/06/2019.</w:t>
      </w:r>
    </w:p>
    <w:p w14:paraId="3EA91791" w14:textId="45DF76D0" w:rsidR="0011445B" w:rsidRPr="005F2432" w:rsidRDefault="0011445B" w:rsidP="0011445B">
      <w:pPr>
        <w:pStyle w:val="EndNoteBibliography"/>
        <w:spacing w:after="0"/>
      </w:pPr>
      <w:r w:rsidRPr="005F2432">
        <w:t>79.</w:t>
      </w:r>
      <w:r w:rsidRPr="005F2432">
        <w:tab/>
        <w:t xml:space="preserve">International Monetary Fund. World Economic and Financial Surveys: World Economic Outlook Database. 2019. </w:t>
      </w:r>
      <w:hyperlink r:id="rId253" w:history="1">
        <w:r w:rsidRPr="005F2432">
          <w:rPr>
            <w:rStyle w:val="Hyperlink"/>
          </w:rPr>
          <w:t>https://www.imf.org/external/pubs/ft/weo/2019/01/weodata/index.aspx</w:t>
        </w:r>
      </w:hyperlink>
      <w:r w:rsidRPr="005F2432">
        <w:t xml:space="preserve"> (accessed 23/04/2019.</w:t>
      </w:r>
    </w:p>
    <w:p w14:paraId="48B47BD2" w14:textId="77777777" w:rsidR="0011445B" w:rsidRPr="005F2432" w:rsidRDefault="0011445B" w:rsidP="0011445B">
      <w:pPr>
        <w:pStyle w:val="EndNoteBibliography"/>
        <w:spacing w:after="0"/>
      </w:pPr>
      <w:r w:rsidRPr="005F2432">
        <w:t>80.</w:t>
      </w:r>
      <w:r w:rsidRPr="005F2432">
        <w:tab/>
        <w:t xml:space="preserve">Huppmann D, Rogelj J, Kriegler E, Krey V, Riahi K. A new scenario resource for integrated 1.5 C research. </w:t>
      </w:r>
      <w:r w:rsidRPr="005F2432">
        <w:rPr>
          <w:i/>
        </w:rPr>
        <w:t>Nature climate change</w:t>
      </w:r>
      <w:r w:rsidRPr="005F2432">
        <w:t xml:space="preserve"> 2018; </w:t>
      </w:r>
      <w:r w:rsidRPr="005F2432">
        <w:rPr>
          <w:b/>
        </w:rPr>
        <w:t>8</w:t>
      </w:r>
      <w:r w:rsidRPr="005F2432">
        <w:t>(12): 1027.</w:t>
      </w:r>
    </w:p>
    <w:p w14:paraId="2FE30CBF" w14:textId="77777777" w:rsidR="0011445B" w:rsidRPr="005F2432" w:rsidRDefault="0011445B" w:rsidP="0011445B">
      <w:pPr>
        <w:pStyle w:val="EndNoteBibliography"/>
        <w:spacing w:after="0"/>
      </w:pPr>
      <w:r w:rsidRPr="005F2432">
        <w:t>81.</w:t>
      </w:r>
      <w:r w:rsidRPr="005F2432">
        <w:tab/>
        <w:t>IEA. CO2 Emissions From Fuel Combustion: CO2 Emissions from Fuel Combustion Detailed Estimates (2018 Edition). UK Data Service; 2018.</w:t>
      </w:r>
    </w:p>
    <w:p w14:paraId="4A435186" w14:textId="77777777" w:rsidR="0011445B" w:rsidRPr="005F2432" w:rsidRDefault="0011445B" w:rsidP="0011445B">
      <w:pPr>
        <w:pStyle w:val="EndNoteBibliography"/>
        <w:spacing w:after="0"/>
      </w:pPr>
      <w:r w:rsidRPr="005F2432">
        <w:t>82.</w:t>
      </w:r>
      <w:r w:rsidRPr="005F2432">
        <w:tab/>
        <w:t>IEA. World Energy Outlook 2018. Paris, 2018.</w:t>
      </w:r>
    </w:p>
    <w:p w14:paraId="4A29CDF4" w14:textId="77777777" w:rsidR="0011445B" w:rsidRPr="005F2432" w:rsidRDefault="0011445B" w:rsidP="0011445B">
      <w:pPr>
        <w:pStyle w:val="EndNoteBibliography"/>
        <w:spacing w:after="0"/>
      </w:pPr>
      <w:r w:rsidRPr="005F2432">
        <w:t>83.</w:t>
      </w:r>
      <w:r w:rsidRPr="005F2432">
        <w:tab/>
        <w:t>IEA. Global Energy &amp; CO2 Status Report 2018. Paris, 2019.</w:t>
      </w:r>
    </w:p>
    <w:p w14:paraId="5CB76ED2" w14:textId="77777777" w:rsidR="0011445B" w:rsidRPr="005F2432" w:rsidRDefault="0011445B" w:rsidP="0011445B">
      <w:pPr>
        <w:pStyle w:val="EndNoteBibliography"/>
        <w:spacing w:after="0"/>
      </w:pPr>
      <w:r w:rsidRPr="005F2432">
        <w:t>84.</w:t>
      </w:r>
      <w:r w:rsidRPr="005F2432">
        <w:tab/>
        <w:t>IEA. World Extended Energy Balances. UK Data Service; 2019.</w:t>
      </w:r>
    </w:p>
    <w:p w14:paraId="311A0979" w14:textId="77777777" w:rsidR="0011445B" w:rsidRPr="005F2432" w:rsidRDefault="0011445B" w:rsidP="0011445B">
      <w:pPr>
        <w:pStyle w:val="EndNoteBibliography"/>
        <w:spacing w:after="0"/>
      </w:pPr>
      <w:r w:rsidRPr="005F2432">
        <w:t>85.</w:t>
      </w:r>
      <w:r w:rsidRPr="005F2432">
        <w:tab/>
        <w:t>BEIS. Digest of UK Energy Statistics (DUKES): electricity, 2018.</w:t>
      </w:r>
    </w:p>
    <w:p w14:paraId="071BB975" w14:textId="77777777" w:rsidR="0011445B" w:rsidRPr="005F2432" w:rsidRDefault="0011445B" w:rsidP="0011445B">
      <w:pPr>
        <w:pStyle w:val="EndNoteBibliography"/>
        <w:spacing w:after="0"/>
      </w:pPr>
      <w:r w:rsidRPr="005F2432">
        <w:t>86.</w:t>
      </w:r>
      <w:r w:rsidRPr="005F2432">
        <w:tab/>
        <w:t>Carbon Brief. Mapped: The world’s coal power plants, 2019.</w:t>
      </w:r>
    </w:p>
    <w:p w14:paraId="02CDDB71" w14:textId="77777777" w:rsidR="0011445B" w:rsidRPr="005F2432" w:rsidRDefault="0011445B" w:rsidP="0011445B">
      <w:pPr>
        <w:pStyle w:val="EndNoteBibliography"/>
        <w:spacing w:after="0"/>
      </w:pPr>
      <w:r w:rsidRPr="005F2432">
        <w:t>87.</w:t>
      </w:r>
      <w:r w:rsidRPr="005F2432">
        <w:tab/>
        <w:t>Global Energy Monitor. Boom or Bust 2019, 2019.</w:t>
      </w:r>
    </w:p>
    <w:p w14:paraId="68B1B312" w14:textId="05E3A171" w:rsidR="0011445B" w:rsidRPr="005F2432" w:rsidRDefault="0011445B" w:rsidP="0011445B">
      <w:pPr>
        <w:pStyle w:val="EndNoteBibliography"/>
        <w:spacing w:after="0"/>
      </w:pPr>
      <w:r w:rsidRPr="005F2432">
        <w:t>88.</w:t>
      </w:r>
      <w:r w:rsidRPr="005F2432">
        <w:tab/>
        <w:t xml:space="preserve">Powering Past Coal Alliance. Members. 2019. </w:t>
      </w:r>
      <w:hyperlink r:id="rId254" w:history="1">
        <w:r w:rsidRPr="005F2432">
          <w:rPr>
            <w:rStyle w:val="Hyperlink"/>
          </w:rPr>
          <w:t>https://poweringpastcoal.org/about/Powering_Past_Coal_Alliance_Members</w:t>
        </w:r>
      </w:hyperlink>
      <w:r w:rsidRPr="005F2432">
        <w:t xml:space="preserve"> (accessed 06/05 2019).</w:t>
      </w:r>
    </w:p>
    <w:p w14:paraId="30D0FAEE" w14:textId="1ABED918" w:rsidR="0011445B" w:rsidRPr="005F2432" w:rsidRDefault="0011445B" w:rsidP="0011445B">
      <w:pPr>
        <w:pStyle w:val="EndNoteBibliography"/>
        <w:spacing w:after="0"/>
      </w:pPr>
      <w:r w:rsidRPr="005F2432">
        <w:t>89.</w:t>
      </w:r>
      <w:r w:rsidRPr="005F2432">
        <w:tab/>
        <w:t xml:space="preserve">IEA. Methodology. Defining energy access. 2019. </w:t>
      </w:r>
      <w:hyperlink r:id="rId255" w:history="1">
        <w:r w:rsidRPr="005F2432">
          <w:rPr>
            <w:rStyle w:val="Hyperlink"/>
          </w:rPr>
          <w:t>https://www.iea.org/energyaccess/methodology/</w:t>
        </w:r>
      </w:hyperlink>
      <w:r w:rsidRPr="005F2432">
        <w:t xml:space="preserve"> (accessed 06/05 2019).</w:t>
      </w:r>
    </w:p>
    <w:p w14:paraId="4A0515D1" w14:textId="0552EA99" w:rsidR="0011445B" w:rsidRPr="005F2432" w:rsidRDefault="0011445B" w:rsidP="0011445B">
      <w:pPr>
        <w:pStyle w:val="EndNoteBibliography"/>
        <w:spacing w:after="0"/>
      </w:pPr>
      <w:r w:rsidRPr="005F2432">
        <w:t>90.</w:t>
      </w:r>
      <w:r w:rsidRPr="005F2432">
        <w:tab/>
        <w:t xml:space="preserve">WHO. Indicator 7.1.2: Proportion of population with primary reliance on clean fuels and technology. 19 July 2016 2016. </w:t>
      </w:r>
      <w:hyperlink r:id="rId256" w:history="1">
        <w:r w:rsidRPr="005F2432">
          <w:rPr>
            <w:rStyle w:val="Hyperlink"/>
          </w:rPr>
          <w:t>https://unstats.un.org/sdgs/metadata/files/Metadata-07-01-02.pdf</w:t>
        </w:r>
      </w:hyperlink>
      <w:r w:rsidRPr="005F2432">
        <w:t xml:space="preserve"> (accessed 8 June 2019).</w:t>
      </w:r>
    </w:p>
    <w:p w14:paraId="6F20AD35" w14:textId="77777777" w:rsidR="0011445B" w:rsidRPr="005F2432" w:rsidRDefault="0011445B" w:rsidP="0011445B">
      <w:pPr>
        <w:pStyle w:val="EndNoteBibliography"/>
        <w:spacing w:after="0"/>
      </w:pPr>
      <w:r w:rsidRPr="005F2432">
        <w:t>91.</w:t>
      </w:r>
      <w:r w:rsidRPr="005F2432">
        <w:tab/>
        <w:t xml:space="preserve">Bonjour S, Adair-Rohani H, Wolf J, et al. Solid fuel use for household cooking: country and regional estimates for 1980–2010. </w:t>
      </w:r>
      <w:r w:rsidRPr="005F2432">
        <w:rPr>
          <w:i/>
        </w:rPr>
        <w:t>Environmental health perspectives</w:t>
      </w:r>
      <w:r w:rsidRPr="005F2432">
        <w:t xml:space="preserve"> 2013; </w:t>
      </w:r>
      <w:r w:rsidRPr="005F2432">
        <w:rPr>
          <w:b/>
        </w:rPr>
        <w:t>121</w:t>
      </w:r>
      <w:r w:rsidRPr="005F2432">
        <w:t>(7): 784-90.</w:t>
      </w:r>
    </w:p>
    <w:p w14:paraId="002304CA" w14:textId="77777777" w:rsidR="0011445B" w:rsidRPr="005F2432" w:rsidRDefault="0011445B" w:rsidP="0011445B">
      <w:pPr>
        <w:pStyle w:val="EndNoteBibliography"/>
        <w:spacing w:after="0"/>
      </w:pPr>
      <w:r w:rsidRPr="005F2432">
        <w:t>92.</w:t>
      </w:r>
      <w:r w:rsidRPr="005F2432">
        <w:tab/>
        <w:t>United Nations Statistics Division. SDG indicators. 2019.</w:t>
      </w:r>
    </w:p>
    <w:p w14:paraId="4D8A5465" w14:textId="77777777" w:rsidR="0011445B" w:rsidRPr="005F2432" w:rsidRDefault="0011445B" w:rsidP="0011445B">
      <w:pPr>
        <w:pStyle w:val="EndNoteBibliography"/>
        <w:spacing w:after="0"/>
      </w:pPr>
      <w:r w:rsidRPr="005F2432">
        <w:t>93.</w:t>
      </w:r>
      <w:r w:rsidRPr="005F2432">
        <w:tab/>
        <w:t>IEA. Energy access database. 2019.</w:t>
      </w:r>
    </w:p>
    <w:p w14:paraId="77C40163" w14:textId="77777777" w:rsidR="0011445B" w:rsidRPr="005F2432" w:rsidRDefault="0011445B" w:rsidP="0011445B">
      <w:pPr>
        <w:pStyle w:val="EndNoteBibliography"/>
        <w:spacing w:after="0"/>
      </w:pPr>
      <w:r w:rsidRPr="005F2432">
        <w:t>94.</w:t>
      </w:r>
      <w:r w:rsidRPr="005F2432">
        <w:tab/>
        <w:t xml:space="preserve">Amann M, Bertok I, Borken-Kleefeld J, et al. Cost-effective control of air quality and greenhouse gases in Europe: Modeling and policy applications. </w:t>
      </w:r>
      <w:r w:rsidRPr="005F2432">
        <w:rPr>
          <w:i/>
        </w:rPr>
        <w:t>Environmental Modelling &amp; Software</w:t>
      </w:r>
      <w:r w:rsidRPr="005F2432">
        <w:t xml:space="preserve"> 2011; </w:t>
      </w:r>
      <w:r w:rsidRPr="005F2432">
        <w:rPr>
          <w:b/>
        </w:rPr>
        <w:t>26</w:t>
      </w:r>
      <w:r w:rsidRPr="005F2432">
        <w:t>(12): 1489-501.</w:t>
      </w:r>
    </w:p>
    <w:p w14:paraId="1308C533" w14:textId="77777777" w:rsidR="0011445B" w:rsidRPr="005F2432" w:rsidRDefault="0011445B" w:rsidP="0011445B">
      <w:pPr>
        <w:pStyle w:val="EndNoteBibliography"/>
        <w:spacing w:after="0"/>
      </w:pPr>
      <w:r w:rsidRPr="005F2432">
        <w:t>95.</w:t>
      </w:r>
      <w:r w:rsidRPr="005F2432">
        <w:tab/>
        <w:t>IEA. World Energy Outlook 2017. 2017.</w:t>
      </w:r>
    </w:p>
    <w:p w14:paraId="63B858C4" w14:textId="77777777" w:rsidR="0011445B" w:rsidRPr="005F2432" w:rsidRDefault="0011445B" w:rsidP="0011445B">
      <w:pPr>
        <w:pStyle w:val="EndNoteBibliography"/>
        <w:spacing w:after="0"/>
      </w:pPr>
      <w:r w:rsidRPr="005F2432">
        <w:t>96.</w:t>
      </w:r>
      <w:r w:rsidRPr="005F2432">
        <w:tab/>
        <w:t xml:space="preserve">Simpson D, Benedictow A, Berge H, et al. The EMEP MSC-W chemical transport model–technical description. </w:t>
      </w:r>
      <w:r w:rsidRPr="005F2432">
        <w:rPr>
          <w:i/>
        </w:rPr>
        <w:t>Atmospheric Chemistry and Physics</w:t>
      </w:r>
      <w:r w:rsidRPr="005F2432">
        <w:t xml:space="preserve"> 2012; </w:t>
      </w:r>
      <w:r w:rsidRPr="005F2432">
        <w:rPr>
          <w:b/>
        </w:rPr>
        <w:t>12</w:t>
      </w:r>
      <w:r w:rsidRPr="005F2432">
        <w:t>(16): 7825-65.</w:t>
      </w:r>
    </w:p>
    <w:p w14:paraId="4AEC4087" w14:textId="77777777" w:rsidR="0011445B" w:rsidRPr="005F2432" w:rsidRDefault="0011445B" w:rsidP="0011445B">
      <w:pPr>
        <w:pStyle w:val="EndNoteBibliography"/>
        <w:spacing w:after="0"/>
      </w:pPr>
      <w:r w:rsidRPr="005F2432">
        <w:t>97.</w:t>
      </w:r>
      <w:r w:rsidRPr="005F2432">
        <w:tab/>
        <w:t>WHO. WHO Global Urban Ambient Air Pollution Database (update 2016). 2016.</w:t>
      </w:r>
    </w:p>
    <w:p w14:paraId="5004B17C" w14:textId="77777777" w:rsidR="0011445B" w:rsidRPr="005F2432" w:rsidRDefault="0011445B" w:rsidP="0011445B">
      <w:pPr>
        <w:pStyle w:val="EndNoteBibliography"/>
        <w:spacing w:after="0"/>
      </w:pPr>
      <w:r w:rsidRPr="005F2432">
        <w:t>98.</w:t>
      </w:r>
      <w:r w:rsidRPr="005F2432">
        <w:tab/>
        <w:t xml:space="preserve">Kiesewetter G, Borken-Kleefeld J, Schöpp W, et al. Modelling street level PM 10 concentrations across Europe: source apportionment and possible futures. </w:t>
      </w:r>
      <w:r w:rsidRPr="005F2432">
        <w:rPr>
          <w:i/>
        </w:rPr>
        <w:t>Atmospheric Chemistry and Physics</w:t>
      </w:r>
      <w:r w:rsidRPr="005F2432">
        <w:t xml:space="preserve"> 2015; </w:t>
      </w:r>
      <w:r w:rsidRPr="005F2432">
        <w:rPr>
          <w:b/>
        </w:rPr>
        <w:t>15</w:t>
      </w:r>
      <w:r w:rsidRPr="005F2432">
        <w:t>(3): 1539-53.</w:t>
      </w:r>
    </w:p>
    <w:p w14:paraId="7BE1C742" w14:textId="77777777" w:rsidR="0011445B" w:rsidRPr="005F2432" w:rsidRDefault="0011445B" w:rsidP="0011445B">
      <w:pPr>
        <w:pStyle w:val="EndNoteBibliography"/>
        <w:spacing w:after="0"/>
      </w:pPr>
      <w:r w:rsidRPr="005F2432">
        <w:t>99.</w:t>
      </w:r>
      <w:r w:rsidRPr="005F2432">
        <w:tab/>
        <w:t>WHO. Ambient Air Pollution: A global assessment of exposure and burden of disease. Geneva: World Health Organization, 2016.</w:t>
      </w:r>
    </w:p>
    <w:p w14:paraId="79B9F98B" w14:textId="77777777" w:rsidR="0011445B" w:rsidRPr="005F2432" w:rsidRDefault="0011445B" w:rsidP="0011445B">
      <w:pPr>
        <w:pStyle w:val="EndNoteBibliography"/>
        <w:spacing w:after="0"/>
      </w:pPr>
      <w:r w:rsidRPr="005F2432">
        <w:t>100.</w:t>
      </w:r>
      <w:r w:rsidRPr="005F2432">
        <w:tab/>
        <w:t xml:space="preserve">Forouzanfar MH, Alexander L, Anderson HR, et al. Global, regional, and national comparative risk assessment of 79 behavioural, environmental and occupational, and metabolic risks or clusters of risks in 188 countries, 1990&amp;#x2013;2013: a systematic analysis for the Global Burden of Disease Study 2013. </w:t>
      </w:r>
      <w:r w:rsidRPr="005F2432">
        <w:rPr>
          <w:i/>
        </w:rPr>
        <w:t>The Lancet</w:t>
      </w:r>
      <w:r w:rsidRPr="005F2432">
        <w:t xml:space="preserve"> 2015; </w:t>
      </w:r>
      <w:r w:rsidRPr="005F2432">
        <w:rPr>
          <w:b/>
        </w:rPr>
        <w:t>386</w:t>
      </w:r>
      <w:r w:rsidRPr="005F2432">
        <w:t>(10010): 2287-323.</w:t>
      </w:r>
    </w:p>
    <w:p w14:paraId="1FACAD44" w14:textId="77777777" w:rsidR="0011445B" w:rsidRPr="005F2432" w:rsidRDefault="0011445B" w:rsidP="0011445B">
      <w:pPr>
        <w:pStyle w:val="EndNoteBibliography"/>
        <w:spacing w:after="0"/>
      </w:pPr>
      <w:r w:rsidRPr="005F2432">
        <w:t>101.</w:t>
      </w:r>
      <w:r w:rsidRPr="005F2432">
        <w:tab/>
        <w:t>IHME. GBD Results Tool. 2019.</w:t>
      </w:r>
    </w:p>
    <w:p w14:paraId="6CED8E40" w14:textId="77777777" w:rsidR="0011445B" w:rsidRPr="005F2432" w:rsidRDefault="0011445B" w:rsidP="0011445B">
      <w:pPr>
        <w:pStyle w:val="EndNoteBibliography"/>
        <w:spacing w:after="0"/>
      </w:pPr>
      <w:r w:rsidRPr="005F2432">
        <w:t>102.</w:t>
      </w:r>
      <w:r w:rsidRPr="005F2432">
        <w:tab/>
        <w:t>WHO European Centre for Environment and Health. Review of evidence on health aspects of air pollution - REVIHAAP Project. Copenhagen, Denmark: WHO Regional Office for Europe, 2013.</w:t>
      </w:r>
    </w:p>
    <w:p w14:paraId="2360179F" w14:textId="77777777" w:rsidR="0011445B" w:rsidRPr="005F2432" w:rsidRDefault="0011445B" w:rsidP="0011445B">
      <w:pPr>
        <w:pStyle w:val="EndNoteBibliography"/>
        <w:spacing w:after="0"/>
      </w:pPr>
      <w:r w:rsidRPr="005F2432">
        <w:t>103.</w:t>
      </w:r>
      <w:r w:rsidRPr="005F2432">
        <w:tab/>
        <w:t>EPOMM. The EPOMM Modal Split (TEMS) tool. Leuven, Belgium: European Platform on Mobility Management; 2019.</w:t>
      </w:r>
    </w:p>
    <w:p w14:paraId="46F6EB9F" w14:textId="77777777" w:rsidR="0011445B" w:rsidRPr="005F2432" w:rsidRDefault="0011445B" w:rsidP="0011445B">
      <w:pPr>
        <w:pStyle w:val="EndNoteBibliography"/>
        <w:spacing w:after="0"/>
      </w:pPr>
      <w:r w:rsidRPr="005F2432">
        <w:t>104.</w:t>
      </w:r>
      <w:r w:rsidRPr="005F2432">
        <w:tab/>
        <w:t>IEA. Global EB Outlook 2016: Beyond one million electric cars. Paris, France: International Energy Agency; 2016.</w:t>
      </w:r>
    </w:p>
    <w:p w14:paraId="6C751CD1" w14:textId="77777777" w:rsidR="0011445B" w:rsidRPr="005F2432" w:rsidRDefault="0011445B" w:rsidP="0011445B">
      <w:pPr>
        <w:pStyle w:val="EndNoteBibliography"/>
        <w:spacing w:after="0"/>
      </w:pPr>
      <w:r w:rsidRPr="005F2432">
        <w:t>105.</w:t>
      </w:r>
      <w:r w:rsidRPr="005F2432">
        <w:tab/>
        <w:t xml:space="preserve">Herrero M, Havlík P, Valin H, et al. Biomass use, production, feed efficiencies, and greenhouse gas emissions from global livestock systems. </w:t>
      </w:r>
      <w:r w:rsidRPr="005F2432">
        <w:rPr>
          <w:i/>
        </w:rPr>
        <w:t>Proceedings of the National Academy of Sciences</w:t>
      </w:r>
      <w:r w:rsidRPr="005F2432">
        <w:t xml:space="preserve"> 2013; </w:t>
      </w:r>
      <w:r w:rsidRPr="005F2432">
        <w:rPr>
          <w:b/>
        </w:rPr>
        <w:t>110</w:t>
      </w:r>
      <w:r w:rsidRPr="005F2432">
        <w:t>(52): 20888-93.</w:t>
      </w:r>
    </w:p>
    <w:p w14:paraId="0BA3DB9B" w14:textId="77777777" w:rsidR="0011445B" w:rsidRPr="005F2432" w:rsidRDefault="0011445B" w:rsidP="0011445B">
      <w:pPr>
        <w:pStyle w:val="EndNoteBibliography"/>
        <w:spacing w:after="0"/>
      </w:pPr>
      <w:r w:rsidRPr="005F2432">
        <w:t>106.</w:t>
      </w:r>
      <w:r w:rsidRPr="005F2432">
        <w:tab/>
        <w:t>FAO. FAOSTAT. 2019.</w:t>
      </w:r>
    </w:p>
    <w:p w14:paraId="10DE49FC" w14:textId="77777777" w:rsidR="0011445B" w:rsidRPr="005F2432" w:rsidRDefault="0011445B" w:rsidP="0011445B">
      <w:pPr>
        <w:pStyle w:val="EndNoteBibliography"/>
        <w:spacing w:after="0"/>
      </w:pPr>
      <w:r w:rsidRPr="005F2432">
        <w:t>107.</w:t>
      </w:r>
      <w:r w:rsidRPr="005F2432">
        <w:tab/>
        <w:t xml:space="preserve">Chang J, Ciais P, Herrero M, et al. Combining livestock production information in a process-based vegetation model to reconstruct the history of grassland management. </w:t>
      </w:r>
      <w:r w:rsidRPr="005F2432">
        <w:rPr>
          <w:i/>
        </w:rPr>
        <w:t>Biogeosciences</w:t>
      </w:r>
      <w:r w:rsidRPr="005F2432">
        <w:t xml:space="preserve"> 2016; </w:t>
      </w:r>
      <w:r w:rsidRPr="005F2432">
        <w:rPr>
          <w:b/>
        </w:rPr>
        <w:t>13</w:t>
      </w:r>
      <w:r w:rsidRPr="005F2432">
        <w:t>(12): 3757-76.</w:t>
      </w:r>
    </w:p>
    <w:p w14:paraId="70482606" w14:textId="77777777" w:rsidR="0011445B" w:rsidRPr="005F2432" w:rsidRDefault="0011445B" w:rsidP="0011445B">
      <w:pPr>
        <w:pStyle w:val="EndNoteBibliography"/>
        <w:spacing w:after="0"/>
      </w:pPr>
      <w:r w:rsidRPr="005F2432">
        <w:t>108.</w:t>
      </w:r>
      <w:r w:rsidRPr="005F2432">
        <w:tab/>
        <w:t xml:space="preserve">Carlson KM, Gerber JS, Mueller ND, et al. Greenhouse gas emissions intensity of global croplands. </w:t>
      </w:r>
      <w:r w:rsidRPr="005F2432">
        <w:rPr>
          <w:i/>
        </w:rPr>
        <w:t>Nature Climate Change</w:t>
      </w:r>
      <w:r w:rsidRPr="005F2432">
        <w:t xml:space="preserve"> 2017; </w:t>
      </w:r>
      <w:r w:rsidRPr="005F2432">
        <w:rPr>
          <w:b/>
        </w:rPr>
        <w:t>7</w:t>
      </w:r>
      <w:r w:rsidRPr="005F2432">
        <w:t>(1): 63.</w:t>
      </w:r>
    </w:p>
    <w:p w14:paraId="4578CB5A" w14:textId="77777777" w:rsidR="0011445B" w:rsidRPr="005F2432" w:rsidRDefault="0011445B" w:rsidP="0011445B">
      <w:pPr>
        <w:pStyle w:val="EndNoteBibliography"/>
        <w:spacing w:after="0"/>
      </w:pPr>
      <w:r w:rsidRPr="005F2432">
        <w:t>109.</w:t>
      </w:r>
      <w:r w:rsidRPr="005F2432">
        <w:tab/>
        <w:t xml:space="preserve">Eckelman MJ, Sherman J. Environmental Impacts of the US Health Care System and Effects on Public Health. </w:t>
      </w:r>
      <w:r w:rsidRPr="005F2432">
        <w:rPr>
          <w:i/>
        </w:rPr>
        <w:t>PloS ONE</w:t>
      </w:r>
      <w:r w:rsidRPr="005F2432">
        <w:t xml:space="preserve"> 2016; </w:t>
      </w:r>
      <w:r w:rsidRPr="005F2432">
        <w:rPr>
          <w:b/>
        </w:rPr>
        <w:t>11</w:t>
      </w:r>
      <w:r w:rsidRPr="005F2432">
        <w:t>(6): e0157014.</w:t>
      </w:r>
    </w:p>
    <w:p w14:paraId="06CA765E" w14:textId="77777777" w:rsidR="0011445B" w:rsidRPr="005F2432" w:rsidRDefault="0011445B" w:rsidP="0011445B">
      <w:pPr>
        <w:pStyle w:val="EndNoteBibliography"/>
        <w:spacing w:after="0"/>
      </w:pPr>
      <w:r w:rsidRPr="005F2432">
        <w:t>110.</w:t>
      </w:r>
      <w:r w:rsidRPr="005F2432">
        <w:tab/>
        <w:t xml:space="preserve">Eckelman MJ, Sherman JD, MacNeill AJ. Life cycle environmental emissions and health damages from the Canadian healthcare system: An economic-environmental-epidemiological analysis. </w:t>
      </w:r>
      <w:r w:rsidRPr="005F2432">
        <w:rPr>
          <w:i/>
        </w:rPr>
        <w:t>PLoS medicine</w:t>
      </w:r>
      <w:r w:rsidRPr="005F2432">
        <w:t xml:space="preserve"> 2018; </w:t>
      </w:r>
      <w:r w:rsidRPr="005F2432">
        <w:rPr>
          <w:b/>
        </w:rPr>
        <w:t>15</w:t>
      </w:r>
      <w:r w:rsidRPr="005F2432">
        <w:t>(7): e1002623.</w:t>
      </w:r>
    </w:p>
    <w:p w14:paraId="2ABB7810" w14:textId="77777777" w:rsidR="0011445B" w:rsidRPr="005F2432" w:rsidRDefault="0011445B" w:rsidP="0011445B">
      <w:pPr>
        <w:pStyle w:val="EndNoteBibliography"/>
        <w:spacing w:after="0"/>
      </w:pPr>
      <w:r w:rsidRPr="005F2432">
        <w:t>111.</w:t>
      </w:r>
      <w:r w:rsidRPr="005F2432">
        <w:tab/>
        <w:t xml:space="preserve">Malik A, Lenzen M, McAlister S, McGain F. The carbon footprint of Australian health care. </w:t>
      </w:r>
      <w:r w:rsidRPr="005F2432">
        <w:rPr>
          <w:i/>
        </w:rPr>
        <w:t>The Lancet Planetary Health</w:t>
      </w:r>
      <w:r w:rsidRPr="005F2432">
        <w:t xml:space="preserve"> 2018; </w:t>
      </w:r>
      <w:r w:rsidRPr="005F2432">
        <w:rPr>
          <w:b/>
        </w:rPr>
        <w:t>2</w:t>
      </w:r>
      <w:r w:rsidRPr="005F2432">
        <w:t>(1): e27-e35.</w:t>
      </w:r>
    </w:p>
    <w:p w14:paraId="2AB70E2F" w14:textId="77777777" w:rsidR="0011445B" w:rsidRPr="005F2432" w:rsidRDefault="0011445B" w:rsidP="0011445B">
      <w:pPr>
        <w:pStyle w:val="EndNoteBibliography"/>
        <w:spacing w:after="0"/>
      </w:pPr>
      <w:r w:rsidRPr="005F2432">
        <w:t>112.</w:t>
      </w:r>
      <w:r w:rsidRPr="005F2432">
        <w:tab/>
        <w:t xml:space="preserve">Pichler P-P, Jaccard I, Weisz U, Weisz H. International comparison of health care carbon footprints. </w:t>
      </w:r>
      <w:r w:rsidRPr="005F2432">
        <w:rPr>
          <w:i/>
        </w:rPr>
        <w:t>Environmental Research Letters</w:t>
      </w:r>
      <w:r w:rsidRPr="005F2432">
        <w:t xml:space="preserve"> 2019.</w:t>
      </w:r>
    </w:p>
    <w:p w14:paraId="3CD93009" w14:textId="77777777" w:rsidR="0011445B" w:rsidRPr="005F2432" w:rsidRDefault="0011445B" w:rsidP="0011445B">
      <w:pPr>
        <w:pStyle w:val="EndNoteBibliography"/>
        <w:spacing w:after="0"/>
      </w:pPr>
      <w:r w:rsidRPr="005F2432">
        <w:t>113.</w:t>
      </w:r>
      <w:r w:rsidRPr="005F2432">
        <w:tab/>
        <w:t>WHO. Global Health Expenditure Database. Geneva, Switzerland: World Health Organization; 2019.</w:t>
      </w:r>
    </w:p>
    <w:p w14:paraId="79F318A4" w14:textId="77777777" w:rsidR="0011445B" w:rsidRPr="005F2432" w:rsidRDefault="0011445B" w:rsidP="0011445B">
      <w:pPr>
        <w:pStyle w:val="EndNoteBibliography"/>
        <w:spacing w:after="0"/>
      </w:pPr>
      <w:r w:rsidRPr="005F2432">
        <w:t>114.</w:t>
      </w:r>
      <w:r w:rsidRPr="005F2432">
        <w:tab/>
        <w:t>WHO. Global Health Expenditure Database: Indicators and data. Geneva, Switzerland: World Health Organization; 2019.</w:t>
      </w:r>
    </w:p>
    <w:p w14:paraId="2D2A7E8B" w14:textId="77777777" w:rsidR="0011445B" w:rsidRPr="005F2432" w:rsidRDefault="0011445B" w:rsidP="0011445B">
      <w:pPr>
        <w:pStyle w:val="EndNoteBibliography"/>
        <w:spacing w:after="0"/>
      </w:pPr>
      <w:r w:rsidRPr="005F2432">
        <w:t>115.</w:t>
      </w:r>
      <w:r w:rsidRPr="005F2432">
        <w:tab/>
        <w:t>UNSD. Basic Data Selection. United Nations Statistics Division; 2019.</w:t>
      </w:r>
    </w:p>
    <w:p w14:paraId="5F7E0A11" w14:textId="77777777" w:rsidR="0011445B" w:rsidRPr="005F2432" w:rsidRDefault="0011445B" w:rsidP="0011445B">
      <w:pPr>
        <w:pStyle w:val="EndNoteBibliography"/>
        <w:spacing w:after="0"/>
      </w:pPr>
      <w:r w:rsidRPr="005F2432">
        <w:t>116.</w:t>
      </w:r>
      <w:r w:rsidRPr="005F2432">
        <w:tab/>
        <w:t>WBG. Consumer price index (2010 = 100). 2019.</w:t>
      </w:r>
    </w:p>
    <w:p w14:paraId="38A81607" w14:textId="77777777" w:rsidR="0011445B" w:rsidRPr="005F2432" w:rsidRDefault="0011445B" w:rsidP="0011445B">
      <w:pPr>
        <w:pStyle w:val="EndNoteBibliography"/>
        <w:spacing w:after="0"/>
      </w:pPr>
      <w:r w:rsidRPr="005F2432">
        <w:t>117.</w:t>
      </w:r>
      <w:r w:rsidRPr="005F2432">
        <w:tab/>
        <w:t>Munich Re. NatCatSERVICE. 2019.</w:t>
      </w:r>
    </w:p>
    <w:p w14:paraId="7C780CC3" w14:textId="77777777" w:rsidR="0011445B" w:rsidRPr="005F2432" w:rsidRDefault="0011445B" w:rsidP="0011445B">
      <w:pPr>
        <w:pStyle w:val="EndNoteBibliography"/>
        <w:spacing w:after="0"/>
      </w:pPr>
      <w:r w:rsidRPr="005F2432">
        <w:t>118.</w:t>
      </w:r>
      <w:r w:rsidRPr="005F2432">
        <w:tab/>
        <w:t>Munich RE. NatCatSERVICE Methodology, 2018.</w:t>
      </w:r>
    </w:p>
    <w:p w14:paraId="6393C248" w14:textId="77777777" w:rsidR="0011445B" w:rsidRPr="005F2432" w:rsidRDefault="0011445B" w:rsidP="0011445B">
      <w:pPr>
        <w:pStyle w:val="EndNoteBibliography"/>
        <w:spacing w:after="0"/>
      </w:pPr>
      <w:r w:rsidRPr="005F2432">
        <w:t>119.</w:t>
      </w:r>
      <w:r w:rsidRPr="005F2432">
        <w:tab/>
        <w:t>European Commission. Part III: Annexes to Impact Assessment Guidelines. Brussels, Belgium: European Commission, 2009.</w:t>
      </w:r>
    </w:p>
    <w:p w14:paraId="7ABC7456" w14:textId="77777777" w:rsidR="0011445B" w:rsidRPr="005F2432" w:rsidRDefault="0011445B" w:rsidP="0011445B">
      <w:pPr>
        <w:pStyle w:val="EndNoteBibliography"/>
        <w:spacing w:after="0"/>
      </w:pPr>
      <w:r w:rsidRPr="005F2432">
        <w:t>120.</w:t>
      </w:r>
      <w:r w:rsidRPr="005F2432">
        <w:tab/>
        <w:t>IEA. World Energy Investment 2019. Paris: International Energy Agency, 2019.</w:t>
      </w:r>
    </w:p>
    <w:p w14:paraId="56653713" w14:textId="77777777" w:rsidR="0011445B" w:rsidRPr="005F2432" w:rsidRDefault="0011445B" w:rsidP="0011445B">
      <w:pPr>
        <w:pStyle w:val="EndNoteBibliography"/>
        <w:spacing w:after="0"/>
      </w:pPr>
      <w:r w:rsidRPr="005F2432">
        <w:t>121.</w:t>
      </w:r>
      <w:r w:rsidRPr="005F2432">
        <w:tab/>
        <w:t>IRENA. Renewable Energy and Jobs: Annual Review 2018. Abu Dhabi, United Arab Emirates: International Renewable Energy Agency, 2019.</w:t>
      </w:r>
    </w:p>
    <w:p w14:paraId="674D98F2" w14:textId="77777777" w:rsidR="0011445B" w:rsidRPr="005F2432" w:rsidRDefault="0011445B" w:rsidP="0011445B">
      <w:pPr>
        <w:pStyle w:val="EndNoteBibliography"/>
        <w:spacing w:after="0"/>
      </w:pPr>
      <w:r w:rsidRPr="005F2432">
        <w:t>122.</w:t>
      </w:r>
      <w:r w:rsidRPr="005F2432">
        <w:tab/>
        <w:t>IBISWorld. IBISWorld Industry Report: Global Coal Mining. Los Angeles, CA: IBISWorld, 2018.</w:t>
      </w:r>
    </w:p>
    <w:p w14:paraId="18F41F6B" w14:textId="77777777" w:rsidR="0011445B" w:rsidRPr="005F2432" w:rsidRDefault="0011445B" w:rsidP="0011445B">
      <w:pPr>
        <w:pStyle w:val="EndNoteBibliography"/>
        <w:spacing w:after="0"/>
      </w:pPr>
      <w:r w:rsidRPr="005F2432">
        <w:t>123.</w:t>
      </w:r>
      <w:r w:rsidRPr="005F2432">
        <w:tab/>
        <w:t>IBISWorld. IBISWorld Industry Report: Global Oil &amp; Gas Exploration &amp; Production. Los Angeles, CA: IBISWorld, 2019.</w:t>
      </w:r>
    </w:p>
    <w:p w14:paraId="65583312" w14:textId="75D0D49F" w:rsidR="0011445B" w:rsidRPr="005F2432" w:rsidRDefault="0011445B" w:rsidP="0011445B">
      <w:pPr>
        <w:pStyle w:val="EndNoteBibliography"/>
        <w:spacing w:after="0"/>
      </w:pPr>
      <w:r w:rsidRPr="005F2432">
        <w:t>124.</w:t>
      </w:r>
      <w:r w:rsidRPr="005F2432">
        <w:tab/>
        <w:t xml:space="preserve">350.org. Divestment Commitments. 2019. </w:t>
      </w:r>
      <w:hyperlink r:id="rId257" w:history="1">
        <w:r w:rsidRPr="005F2432">
          <w:rPr>
            <w:rStyle w:val="Hyperlink"/>
          </w:rPr>
          <w:t>https://gofossilfree.org/divestment/commitments/</w:t>
        </w:r>
      </w:hyperlink>
      <w:r w:rsidRPr="005F2432">
        <w:t xml:space="preserve"> (accessed 07/05 2019).</w:t>
      </w:r>
    </w:p>
    <w:p w14:paraId="7E0E03C6" w14:textId="77777777" w:rsidR="0011445B" w:rsidRPr="005F2432" w:rsidRDefault="0011445B" w:rsidP="0011445B">
      <w:pPr>
        <w:pStyle w:val="EndNoteBibliography"/>
        <w:spacing w:after="0"/>
      </w:pPr>
      <w:r w:rsidRPr="005F2432">
        <w:t>125.</w:t>
      </w:r>
      <w:r w:rsidRPr="005F2432">
        <w:tab/>
        <w:t>IEA. Energy Subsidies. International Energy Agency; 2019.</w:t>
      </w:r>
    </w:p>
    <w:p w14:paraId="5D1563E3" w14:textId="77777777" w:rsidR="0011445B" w:rsidRPr="005F2432" w:rsidRDefault="0011445B" w:rsidP="0011445B">
      <w:pPr>
        <w:pStyle w:val="EndNoteBibliography"/>
        <w:spacing w:after="0"/>
      </w:pPr>
      <w:r w:rsidRPr="005F2432">
        <w:t>126.</w:t>
      </w:r>
      <w:r w:rsidRPr="005F2432">
        <w:tab/>
        <w:t>WBG. Carbon Pricing Dashboard. 2019.</w:t>
      </w:r>
    </w:p>
    <w:p w14:paraId="3075BAA9" w14:textId="77777777" w:rsidR="0011445B" w:rsidRPr="005F2432" w:rsidRDefault="0011445B" w:rsidP="0011445B">
      <w:pPr>
        <w:pStyle w:val="EndNoteBibliography"/>
        <w:spacing w:after="0"/>
      </w:pPr>
      <w:r w:rsidRPr="005F2432">
        <w:t>127.</w:t>
      </w:r>
      <w:r w:rsidRPr="005F2432">
        <w:tab/>
        <w:t>JRC. GHG (CO2, CH4, N2O, F-gases) emission time series 1990-2012 per region/country. 2016.</w:t>
      </w:r>
    </w:p>
    <w:p w14:paraId="2D505081" w14:textId="77777777" w:rsidR="0011445B" w:rsidRPr="005F2432" w:rsidRDefault="0011445B" w:rsidP="0011445B">
      <w:pPr>
        <w:pStyle w:val="EndNoteBibliography"/>
        <w:spacing w:after="0"/>
      </w:pPr>
      <w:r w:rsidRPr="005F2432">
        <w:t>128.</w:t>
      </w:r>
      <w:r w:rsidRPr="005F2432">
        <w:tab/>
        <w:t xml:space="preserve">Carl J, Fedor D. Tracking global carbon revenues: A survey of carbon taxes versus cap-and-trade in the real world. </w:t>
      </w:r>
      <w:r w:rsidRPr="005F2432">
        <w:rPr>
          <w:i/>
        </w:rPr>
        <w:t>Energy Policy</w:t>
      </w:r>
      <w:r w:rsidRPr="005F2432">
        <w:t xml:space="preserve"> 2016; </w:t>
      </w:r>
      <w:r w:rsidRPr="005F2432">
        <w:rPr>
          <w:b/>
        </w:rPr>
        <w:t>96</w:t>
      </w:r>
      <w:r w:rsidRPr="005F2432">
        <w:t>: 50-77.</w:t>
      </w:r>
    </w:p>
    <w:p w14:paraId="4C246D0E" w14:textId="77777777" w:rsidR="0011445B" w:rsidRPr="005F2432" w:rsidRDefault="0011445B" w:rsidP="0011445B">
      <w:pPr>
        <w:pStyle w:val="EndNoteBibliography"/>
        <w:spacing w:after="0"/>
      </w:pPr>
      <w:r w:rsidRPr="005F2432">
        <w:t>129.</w:t>
      </w:r>
      <w:r w:rsidRPr="005F2432">
        <w:tab/>
        <w:t>ERA. Ground Breakers: 2016/17 Annual Report. Edmonton, Canada: Emissions Reductions Alberta, 2017.</w:t>
      </w:r>
    </w:p>
    <w:p w14:paraId="52BF69FB" w14:textId="4AECEFEA" w:rsidR="0011445B" w:rsidRPr="005F2432" w:rsidRDefault="0011445B" w:rsidP="0011445B">
      <w:pPr>
        <w:pStyle w:val="EndNoteBibliography"/>
        <w:spacing w:after="0"/>
      </w:pPr>
      <w:r w:rsidRPr="005F2432">
        <w:t>130.</w:t>
      </w:r>
      <w:r w:rsidRPr="005F2432">
        <w:tab/>
        <w:t xml:space="preserve">Government of Alberta. Carbon levy and rebates. 2018. </w:t>
      </w:r>
      <w:hyperlink r:id="rId258" w:history="1">
        <w:r w:rsidRPr="005F2432">
          <w:rPr>
            <w:rStyle w:val="Hyperlink"/>
          </w:rPr>
          <w:t>https://www.alberta.ca/climate-carbon-pricing.aspx</w:t>
        </w:r>
      </w:hyperlink>
      <w:r w:rsidRPr="005F2432">
        <w:t xml:space="preserve"> (accessed 24 May 2018).</w:t>
      </w:r>
    </w:p>
    <w:p w14:paraId="224C11B2" w14:textId="77777777" w:rsidR="0011445B" w:rsidRPr="005F2432" w:rsidRDefault="0011445B" w:rsidP="0011445B">
      <w:pPr>
        <w:pStyle w:val="EndNoteBibliography"/>
        <w:spacing w:after="0"/>
      </w:pPr>
      <w:r w:rsidRPr="005F2432">
        <w:t>131.</w:t>
      </w:r>
      <w:r w:rsidRPr="005F2432">
        <w:tab/>
        <w:t xml:space="preserve">Watts N, et al. The Lancet Countdown on health and climate change: from 25 years of inaction to a global transformation for public health. </w:t>
      </w:r>
      <w:r w:rsidRPr="005F2432">
        <w:rPr>
          <w:i/>
        </w:rPr>
        <w:t>The Lancet</w:t>
      </w:r>
      <w:r w:rsidRPr="005F2432">
        <w:t xml:space="preserve"> 2017; </w:t>
      </w:r>
      <w:r w:rsidRPr="005F2432">
        <w:rPr>
          <w:b/>
        </w:rPr>
        <w:t>391</w:t>
      </w:r>
      <w:r w:rsidRPr="005F2432">
        <w:t>(10120): 581-630.</w:t>
      </w:r>
    </w:p>
    <w:p w14:paraId="19DA423B" w14:textId="77777777" w:rsidR="0011445B" w:rsidRPr="005F2432" w:rsidRDefault="0011445B" w:rsidP="0011445B">
      <w:pPr>
        <w:pStyle w:val="EndNoteBibliography"/>
        <w:spacing w:after="0"/>
      </w:pPr>
      <w:r w:rsidRPr="005F2432">
        <w:t>132.</w:t>
      </w:r>
      <w:r w:rsidRPr="005F2432">
        <w:tab/>
        <w:t>CCI. California Climate Investments Using Cap-and-Trade Auction Proceeds. Sacramento, CA: California Climate Investments, 2019.</w:t>
      </w:r>
    </w:p>
    <w:p w14:paraId="61B826F9" w14:textId="4DA3F503" w:rsidR="0011445B" w:rsidRPr="005F2432" w:rsidRDefault="0011445B" w:rsidP="0011445B">
      <w:pPr>
        <w:pStyle w:val="EndNoteBibliography"/>
        <w:spacing w:after="0"/>
      </w:pPr>
      <w:r w:rsidRPr="005F2432">
        <w:t>133.</w:t>
      </w:r>
      <w:r w:rsidRPr="005F2432">
        <w:tab/>
        <w:t xml:space="preserve">CPLC. Carbon Pricing in Action. 2019. </w:t>
      </w:r>
      <w:hyperlink r:id="rId259" w:history="1">
        <w:r w:rsidRPr="005F2432">
          <w:rPr>
            <w:rStyle w:val="Hyperlink"/>
          </w:rPr>
          <w:t>https://www.carbonpricingleadership.org/who</w:t>
        </w:r>
      </w:hyperlink>
      <w:r w:rsidRPr="005F2432">
        <w:t xml:space="preserve"> (accessed 7 June 2019).</w:t>
      </w:r>
    </w:p>
    <w:p w14:paraId="79814720" w14:textId="77777777" w:rsidR="0011445B" w:rsidRPr="005F2432" w:rsidRDefault="0011445B" w:rsidP="0011445B">
      <w:pPr>
        <w:pStyle w:val="EndNoteBibliography"/>
        <w:spacing w:after="0"/>
      </w:pPr>
      <w:r w:rsidRPr="005F2432">
        <w:t>134.</w:t>
      </w:r>
      <w:r w:rsidRPr="005F2432">
        <w:tab/>
        <w:t>Velten EK, Duwe M, Zelljadt E, Evans N, Hasenheit M. Smart Cash for the Climate: Maximising Auctioning Revenues from the EU Emissions Trading System. Berlin, Germany: Ecologic Institute, 2016.</w:t>
      </w:r>
    </w:p>
    <w:p w14:paraId="2BD21070" w14:textId="77777777" w:rsidR="0011445B" w:rsidRPr="005F2432" w:rsidRDefault="0011445B" w:rsidP="0011445B">
      <w:pPr>
        <w:pStyle w:val="EndNoteBibliography"/>
        <w:spacing w:after="0"/>
      </w:pPr>
      <w:r w:rsidRPr="005F2432">
        <w:t>135.</w:t>
      </w:r>
      <w:r w:rsidRPr="005F2432">
        <w:tab/>
        <w:t xml:space="preserve">Pereira AM, Pereira RM, Rodrigues PG. A new carbon tax in Portugal: A missed opportunity to achieve the triple dividend? </w:t>
      </w:r>
      <w:r w:rsidRPr="005F2432">
        <w:rPr>
          <w:i/>
        </w:rPr>
        <w:t>Energy Policy</w:t>
      </w:r>
      <w:r w:rsidRPr="005F2432">
        <w:t xml:space="preserve"> 2016; </w:t>
      </w:r>
      <w:r w:rsidRPr="005F2432">
        <w:rPr>
          <w:b/>
        </w:rPr>
        <w:t>93</w:t>
      </w:r>
      <w:r w:rsidRPr="005F2432">
        <w:t>: 110-8.</w:t>
      </w:r>
    </w:p>
    <w:p w14:paraId="3E5EAE6F" w14:textId="77777777" w:rsidR="0011445B" w:rsidRPr="005F2432" w:rsidRDefault="0011445B" w:rsidP="0011445B">
      <w:pPr>
        <w:pStyle w:val="EndNoteBibliography"/>
        <w:spacing w:after="0"/>
      </w:pPr>
      <w:r w:rsidRPr="005F2432">
        <w:t>136.</w:t>
      </w:r>
      <w:r w:rsidRPr="005F2432">
        <w:tab/>
        <w:t>MDDELCC. Comptes Du Fonds Vert 2016-2017. Quebec, Canada: Ministere du Developpement Durable, De L’environnement et De La Lutte Contre Les Changements Climatiques 2017.</w:t>
      </w:r>
    </w:p>
    <w:p w14:paraId="066B0205" w14:textId="77777777" w:rsidR="0011445B" w:rsidRPr="005F2432" w:rsidRDefault="0011445B" w:rsidP="0011445B">
      <w:pPr>
        <w:pStyle w:val="EndNoteBibliography"/>
        <w:spacing w:after="0"/>
      </w:pPr>
      <w:r w:rsidRPr="005F2432">
        <w:t>137.</w:t>
      </w:r>
      <w:r w:rsidRPr="005F2432">
        <w:tab/>
        <w:t>RGGI. The Investment of RGGI Proceeds in 2016: The Regional Greenhouse Gas Initiative, 2018.</w:t>
      </w:r>
    </w:p>
    <w:p w14:paraId="2FEAA103" w14:textId="77777777" w:rsidR="0011445B" w:rsidRPr="005F2432" w:rsidRDefault="0011445B" w:rsidP="0011445B">
      <w:pPr>
        <w:pStyle w:val="EndNoteBibliography"/>
        <w:spacing w:after="0"/>
      </w:pPr>
      <w:r w:rsidRPr="005F2432">
        <w:t>138.</w:t>
      </w:r>
      <w:r w:rsidRPr="005F2432">
        <w:tab/>
        <w:t>Hirst D. Carbon Price Floor (CPF) and the price support mechanism. Briefing Paper Number 05927. London, UK: House of Commons Library; 2018.</w:t>
      </w:r>
    </w:p>
    <w:p w14:paraId="5AF5F416" w14:textId="77777777" w:rsidR="0011445B" w:rsidRPr="005F2432" w:rsidRDefault="0011445B" w:rsidP="0011445B">
      <w:pPr>
        <w:pStyle w:val="EndNoteBibliography"/>
        <w:spacing w:after="0"/>
      </w:pPr>
      <w:r w:rsidRPr="005F2432">
        <w:t>139.</w:t>
      </w:r>
      <w:r w:rsidRPr="005F2432">
        <w:tab/>
        <w:t xml:space="preserve">Narassimhan E, Gallagher KS, Koester S, Alejo JR. Carbon pricing in practice: a review of the evidence. </w:t>
      </w:r>
      <w:r w:rsidRPr="005F2432">
        <w:rPr>
          <w:i/>
        </w:rPr>
        <w:t>Climate Policy Lab: Medford, MA, USA</w:t>
      </w:r>
      <w:r w:rsidRPr="005F2432">
        <w:t xml:space="preserve"> 2017.</w:t>
      </w:r>
    </w:p>
    <w:p w14:paraId="59CB749E" w14:textId="63BF89F2" w:rsidR="0011445B" w:rsidRPr="005F2432" w:rsidRDefault="0011445B" w:rsidP="0011445B">
      <w:pPr>
        <w:pStyle w:val="EndNoteBibliography"/>
        <w:spacing w:after="0"/>
      </w:pPr>
      <w:r w:rsidRPr="005F2432">
        <w:t>140.</w:t>
      </w:r>
      <w:r w:rsidRPr="005F2432">
        <w:tab/>
        <w:t xml:space="preserve">Graney E, French J. Cracking open the carbon tax: A look at where the money has been spent. 2019. </w:t>
      </w:r>
      <w:hyperlink r:id="rId260" w:history="1">
        <w:r w:rsidRPr="005F2432">
          <w:rPr>
            <w:rStyle w:val="Hyperlink"/>
          </w:rPr>
          <w:t>https://edmontonjournal.com/news/politics/cracking-open-the-carbon-tax-a-look-at-what-albertas-most-controversial-tax-has-been-spent-on</w:t>
        </w:r>
      </w:hyperlink>
      <w:r w:rsidRPr="005F2432">
        <w:t xml:space="preserve"> (accessed 7 June 2019).</w:t>
      </w:r>
    </w:p>
    <w:p w14:paraId="4F0C0C4D" w14:textId="77777777" w:rsidR="0011445B" w:rsidRPr="005F2432" w:rsidRDefault="0011445B" w:rsidP="0011445B">
      <w:pPr>
        <w:pStyle w:val="EndNoteBibliography"/>
        <w:spacing w:after="0"/>
      </w:pPr>
      <w:r w:rsidRPr="005F2432">
        <w:t>141.</w:t>
      </w:r>
      <w:r w:rsidRPr="005F2432">
        <w:tab/>
        <w:t>ICAP. Korea Emissions Trading Scheme: International Carbon Action Partnership, 2019.</w:t>
      </w:r>
    </w:p>
    <w:p w14:paraId="7C10F476" w14:textId="77777777" w:rsidR="0011445B" w:rsidRPr="005F2432" w:rsidRDefault="0011445B" w:rsidP="0011445B">
      <w:pPr>
        <w:pStyle w:val="EndNoteBibliography"/>
        <w:spacing w:after="0"/>
      </w:pPr>
      <w:r w:rsidRPr="005F2432">
        <w:t>142.</w:t>
      </w:r>
      <w:r w:rsidRPr="005F2432">
        <w:tab/>
        <w:t>ICAP. Swiss ETS: International Carbon Action Partnership, 2019.</w:t>
      </w:r>
    </w:p>
    <w:p w14:paraId="7DDBFD1C" w14:textId="505B4678" w:rsidR="0011445B" w:rsidRPr="005F2432" w:rsidRDefault="0011445B" w:rsidP="0011445B">
      <w:pPr>
        <w:pStyle w:val="EndNoteBibliography"/>
        <w:spacing w:after="0"/>
      </w:pPr>
      <w:r w:rsidRPr="005F2432">
        <w:t>143.</w:t>
      </w:r>
      <w:r w:rsidRPr="005F2432">
        <w:tab/>
        <w:t xml:space="preserve">Wikipedia. Latent Dirichlet allocation. 2019. </w:t>
      </w:r>
      <w:hyperlink r:id="rId261" w:history="1">
        <w:r w:rsidRPr="005F2432">
          <w:rPr>
            <w:rStyle w:val="Hyperlink"/>
          </w:rPr>
          <w:t>https://en.wikipedia.org/wiki/Latent_Dirichlet_allocation</w:t>
        </w:r>
      </w:hyperlink>
      <w:r w:rsidRPr="005F2432">
        <w:t>.</w:t>
      </w:r>
    </w:p>
    <w:p w14:paraId="3174D16E" w14:textId="1719503A" w:rsidR="0011445B" w:rsidRPr="005F2432" w:rsidRDefault="0011445B" w:rsidP="0011445B">
      <w:pPr>
        <w:pStyle w:val="EndNoteBibliography"/>
        <w:spacing w:after="0"/>
      </w:pPr>
      <w:r w:rsidRPr="005F2432">
        <w:t>144.</w:t>
      </w:r>
      <w:r w:rsidRPr="005F2432">
        <w:tab/>
        <w:t xml:space="preserve">People's Daily. People's Daily. </w:t>
      </w:r>
      <w:hyperlink r:id="rId262" w:history="1">
        <w:r w:rsidRPr="005F2432">
          <w:rPr>
            <w:rStyle w:val="Hyperlink"/>
          </w:rPr>
          <w:t>http://data.people.com.cn/rmrb/20190116/1?code=2</w:t>
        </w:r>
      </w:hyperlink>
      <w:r w:rsidRPr="005F2432">
        <w:t>.</w:t>
      </w:r>
    </w:p>
    <w:p w14:paraId="51D28001" w14:textId="77777777" w:rsidR="0011445B" w:rsidRPr="005F2432" w:rsidRDefault="0011445B" w:rsidP="0011445B">
      <w:pPr>
        <w:pStyle w:val="EndNoteBibliography"/>
        <w:spacing w:after="0"/>
      </w:pPr>
      <w:r w:rsidRPr="005F2432">
        <w:t>145.</w:t>
      </w:r>
      <w:r w:rsidRPr="005F2432">
        <w:tab/>
        <w:t xml:space="preserve">Brooks J, McCluskey S, Turley E, King N. The Utility of Template Analysis in Qualitative Psychology Research. </w:t>
      </w:r>
      <w:r w:rsidRPr="005F2432">
        <w:rPr>
          <w:i/>
        </w:rPr>
        <w:t>Qualitative Research in Psychology</w:t>
      </w:r>
      <w:r w:rsidRPr="005F2432">
        <w:t xml:space="preserve"> 2015; </w:t>
      </w:r>
      <w:r w:rsidRPr="005F2432">
        <w:rPr>
          <w:b/>
        </w:rPr>
        <w:t>12</w:t>
      </w:r>
      <w:r w:rsidRPr="005F2432">
        <w:t>(2): 202-22.</w:t>
      </w:r>
    </w:p>
    <w:p w14:paraId="5DA93EDE" w14:textId="77777777" w:rsidR="0011445B" w:rsidRPr="005F2432" w:rsidRDefault="0011445B" w:rsidP="0011445B">
      <w:pPr>
        <w:pStyle w:val="EndNoteBibliography"/>
        <w:spacing w:after="0"/>
      </w:pPr>
      <w:r w:rsidRPr="005F2432">
        <w:t>146.</w:t>
      </w:r>
      <w:r w:rsidRPr="005F2432">
        <w:tab/>
        <w:t>Giles J. Internet encyclopaedias go head to head. Nature Publishing Group; 2005.</w:t>
      </w:r>
    </w:p>
    <w:p w14:paraId="14942336" w14:textId="5EED71A1" w:rsidR="0011445B" w:rsidRPr="005F2432" w:rsidRDefault="0011445B" w:rsidP="0011445B">
      <w:pPr>
        <w:pStyle w:val="EndNoteBibliography"/>
        <w:spacing w:after="0"/>
      </w:pPr>
      <w:r w:rsidRPr="005F2432">
        <w:t>147.</w:t>
      </w:r>
      <w:r w:rsidRPr="005F2432">
        <w:tab/>
        <w:t xml:space="preserve">Alexa. The top 500 sites on the Web. 2018. </w:t>
      </w:r>
      <w:hyperlink r:id="rId263" w:history="1">
        <w:r w:rsidRPr="005F2432">
          <w:rPr>
            <w:rStyle w:val="Hyperlink"/>
          </w:rPr>
          <w:t>https://www.alexa.com/topsites</w:t>
        </w:r>
      </w:hyperlink>
      <w:r w:rsidRPr="005F2432">
        <w:t>.</w:t>
      </w:r>
    </w:p>
    <w:p w14:paraId="2BE678E2" w14:textId="2D4C019D" w:rsidR="0011445B" w:rsidRPr="005F2432" w:rsidRDefault="0011445B" w:rsidP="0011445B">
      <w:pPr>
        <w:pStyle w:val="EndNoteBibliography"/>
        <w:spacing w:after="0"/>
      </w:pPr>
      <w:r w:rsidRPr="005F2432">
        <w:t>148.</w:t>
      </w:r>
      <w:r w:rsidRPr="005F2432">
        <w:tab/>
        <w:t xml:space="preserve">Wikimedia. Research: Wikipedia clickstream. </w:t>
      </w:r>
      <w:hyperlink r:id="rId264" w:history="1">
        <w:r w:rsidRPr="005F2432">
          <w:rPr>
            <w:rStyle w:val="Hyperlink"/>
          </w:rPr>
          <w:t>https://meta.wikimedia.org/wiki/Research:Wikipedia_clickstream</w:t>
        </w:r>
      </w:hyperlink>
      <w:r w:rsidRPr="005F2432">
        <w:t>.</w:t>
      </w:r>
    </w:p>
    <w:p w14:paraId="108647E6" w14:textId="76667E9B" w:rsidR="0011445B" w:rsidRPr="005F2432" w:rsidRDefault="0011445B" w:rsidP="0011445B">
      <w:pPr>
        <w:pStyle w:val="EndNoteBibliography"/>
        <w:spacing w:after="0"/>
      </w:pPr>
      <w:r w:rsidRPr="005F2432">
        <w:t>149.</w:t>
      </w:r>
      <w:r w:rsidRPr="005F2432">
        <w:tab/>
        <w:t xml:space="preserve">Zachte E. Wikimedia Traffic Analysis Report - Wikipedia Page Views Per Country - Overview: Monthly requests or daily averages, for period: 1 Sep 2018 - 30 Sep 2018. 2018. </w:t>
      </w:r>
      <w:hyperlink r:id="rId265" w:history="1">
        <w:r w:rsidRPr="005F2432">
          <w:rPr>
            <w:rStyle w:val="Hyperlink"/>
          </w:rPr>
          <w:t>https://stats.wikimedia.org/wikimedia/squids/SquidReportPageViewsPerCountryOverview.htm</w:t>
        </w:r>
      </w:hyperlink>
      <w:r w:rsidRPr="005F2432">
        <w:t>.</w:t>
      </w:r>
    </w:p>
    <w:p w14:paraId="13765F89" w14:textId="2BEB2171" w:rsidR="0011445B" w:rsidRPr="005F2432" w:rsidRDefault="0011445B" w:rsidP="0011445B">
      <w:pPr>
        <w:pStyle w:val="EndNoteBibliography"/>
        <w:spacing w:after="0"/>
      </w:pPr>
      <w:r w:rsidRPr="005F2432">
        <w:t>150.</w:t>
      </w:r>
      <w:r w:rsidRPr="005F2432">
        <w:tab/>
        <w:t xml:space="preserve">Wikipedia. Effects of global warming on human health </w:t>
      </w:r>
      <w:hyperlink r:id="rId266" w:history="1">
        <w:r w:rsidRPr="005F2432">
          <w:rPr>
            <w:rStyle w:val="Hyperlink"/>
          </w:rPr>
          <w:t>https://en.wikipedia.org/wiki/Effects_of_global_warming_on_human_health</w:t>
        </w:r>
      </w:hyperlink>
      <w:r w:rsidRPr="005F2432">
        <w:t>.</w:t>
      </w:r>
    </w:p>
    <w:p w14:paraId="714930B4" w14:textId="11C0455D" w:rsidR="0011445B" w:rsidRPr="005F2432" w:rsidRDefault="0011445B" w:rsidP="0011445B">
      <w:pPr>
        <w:pStyle w:val="EndNoteBibliography"/>
        <w:spacing w:after="0"/>
      </w:pPr>
      <w:r w:rsidRPr="005F2432">
        <w:t>151.</w:t>
      </w:r>
      <w:r w:rsidRPr="005F2432">
        <w:tab/>
        <w:t xml:space="preserve">Wikipedia. Global Warming. </w:t>
      </w:r>
      <w:hyperlink r:id="rId267" w:history="1">
        <w:r w:rsidRPr="005F2432">
          <w:rPr>
            <w:rStyle w:val="Hyperlink"/>
          </w:rPr>
          <w:t>https://en.wikipedia.org/wiki/Global_warming</w:t>
        </w:r>
      </w:hyperlink>
      <w:r w:rsidRPr="005F2432">
        <w:t>.</w:t>
      </w:r>
    </w:p>
    <w:p w14:paraId="7776B89F" w14:textId="7DC2347A" w:rsidR="0011445B" w:rsidRPr="005F2432" w:rsidRDefault="0011445B" w:rsidP="0011445B">
      <w:pPr>
        <w:pStyle w:val="EndNoteBibliography"/>
        <w:spacing w:after="0"/>
      </w:pPr>
      <w:r w:rsidRPr="005F2432">
        <w:t>152.</w:t>
      </w:r>
      <w:r w:rsidRPr="005F2432">
        <w:tab/>
        <w:t xml:space="preserve">Wikipedia. Malnutrition. </w:t>
      </w:r>
      <w:hyperlink r:id="rId268" w:history="1">
        <w:r w:rsidRPr="005F2432">
          <w:rPr>
            <w:rStyle w:val="Hyperlink"/>
          </w:rPr>
          <w:t>https://en.wikipedia.org/wiki/Malnutrition</w:t>
        </w:r>
      </w:hyperlink>
      <w:r w:rsidRPr="005F2432">
        <w:t>.</w:t>
      </w:r>
    </w:p>
    <w:p w14:paraId="2A742326" w14:textId="1063730A" w:rsidR="0011445B" w:rsidRPr="005F2432" w:rsidRDefault="0011445B" w:rsidP="0011445B">
      <w:pPr>
        <w:pStyle w:val="EndNoteBibliography"/>
        <w:spacing w:after="0"/>
      </w:pPr>
      <w:r w:rsidRPr="005F2432">
        <w:t>153.</w:t>
      </w:r>
      <w:r w:rsidRPr="005F2432">
        <w:tab/>
        <w:t xml:space="preserve">Wikipedia. Malaria. </w:t>
      </w:r>
      <w:hyperlink r:id="rId269" w:history="1">
        <w:r w:rsidRPr="005F2432">
          <w:rPr>
            <w:rStyle w:val="Hyperlink"/>
          </w:rPr>
          <w:t>https://en.wikipedia.org/wiki/Malaria</w:t>
        </w:r>
      </w:hyperlink>
      <w:r w:rsidRPr="005F2432">
        <w:t>.</w:t>
      </w:r>
    </w:p>
    <w:p w14:paraId="603FF47C" w14:textId="77777777" w:rsidR="0011445B" w:rsidRPr="005F2432" w:rsidRDefault="0011445B" w:rsidP="0011445B">
      <w:pPr>
        <w:pStyle w:val="EndNoteBibliography"/>
        <w:spacing w:after="0"/>
      </w:pPr>
      <w:r w:rsidRPr="005F2432">
        <w:t>154.</w:t>
      </w:r>
      <w:r w:rsidRPr="005F2432">
        <w:tab/>
        <w:t>Wikipedia. Wikimedia Dumps.</w:t>
      </w:r>
    </w:p>
    <w:p w14:paraId="56BF5AF8" w14:textId="159A3263" w:rsidR="0011445B" w:rsidRPr="005F2432" w:rsidRDefault="0011445B" w:rsidP="0011445B">
      <w:pPr>
        <w:pStyle w:val="EndNoteBibliography"/>
        <w:spacing w:after="0"/>
      </w:pPr>
      <w:r w:rsidRPr="005F2432">
        <w:t>155.</w:t>
      </w:r>
      <w:r w:rsidRPr="005F2432">
        <w:tab/>
        <w:t xml:space="preserve">Zachte E. Wikimedia Traffic Analysis Report - Page Views Per Wikipedia Language - Breakdown. 2018. </w:t>
      </w:r>
      <w:hyperlink r:id="rId270" w:history="1">
        <w:r w:rsidRPr="005F2432">
          <w:rPr>
            <w:rStyle w:val="Hyperlink"/>
          </w:rPr>
          <w:t>https://stats.wikimedia.org/wikimedia/squids/SquidReportPageViewsPerLanguageBreakdown.htm</w:t>
        </w:r>
      </w:hyperlink>
      <w:r w:rsidRPr="005F2432">
        <w:t>.</w:t>
      </w:r>
    </w:p>
    <w:p w14:paraId="72D34898" w14:textId="77777777" w:rsidR="0011445B" w:rsidRPr="005F2432" w:rsidRDefault="0011445B" w:rsidP="0011445B">
      <w:pPr>
        <w:pStyle w:val="EndNoteBibliography"/>
        <w:spacing w:after="0"/>
      </w:pPr>
      <w:r w:rsidRPr="005F2432">
        <w:t>156.</w:t>
      </w:r>
      <w:r w:rsidRPr="005F2432">
        <w:tab/>
        <w:t xml:space="preserve">Baturo A, Dasandi N, Mikhaylov SJ. Understanding state preferences with text as data: Introducing the UN General Debate corpus. </w:t>
      </w:r>
      <w:r w:rsidRPr="005F2432">
        <w:rPr>
          <w:i/>
        </w:rPr>
        <w:t>Research &amp; Politics</w:t>
      </w:r>
      <w:r w:rsidRPr="005F2432">
        <w:t xml:space="preserve"> 2017; </w:t>
      </w:r>
      <w:r w:rsidRPr="005F2432">
        <w:rPr>
          <w:b/>
        </w:rPr>
        <w:t>4</w:t>
      </w:r>
      <w:r w:rsidRPr="005F2432">
        <w:t>(2): 2053168017712821.</w:t>
      </w:r>
    </w:p>
    <w:p w14:paraId="350EDC71" w14:textId="7D70E5FF" w:rsidR="0011445B" w:rsidRPr="005F2432" w:rsidRDefault="0011445B" w:rsidP="0011445B">
      <w:pPr>
        <w:pStyle w:val="EndNoteBibliography"/>
      </w:pPr>
      <w:r w:rsidRPr="005F2432">
        <w:t>157.</w:t>
      </w:r>
      <w:r w:rsidRPr="005F2432">
        <w:tab/>
        <w:t xml:space="preserve">Benoit K. quanteda: Quantitative Analysis of Textual Data. R package version 1.2.3. 2018. </w:t>
      </w:r>
      <w:hyperlink r:id="rId271" w:history="1">
        <w:r w:rsidRPr="005F2432">
          <w:rPr>
            <w:rStyle w:val="Hyperlink"/>
          </w:rPr>
          <w:t>http://quanteda.io</w:t>
        </w:r>
      </w:hyperlink>
      <w:r w:rsidRPr="005F2432">
        <w:t>.</w:t>
      </w:r>
    </w:p>
    <w:p w14:paraId="60F980FA" w14:textId="20A6AB85" w:rsidR="00FC5512" w:rsidRPr="007E0494" w:rsidRDefault="00913309">
      <w:pPr>
        <w:rPr>
          <w:rFonts w:cstheme="minorHAnsi"/>
        </w:rPr>
      </w:pPr>
      <w:r w:rsidRPr="005F2432">
        <w:rPr>
          <w:rFonts w:cstheme="minorHAnsi"/>
        </w:rPr>
        <w:fldChar w:fldCharType="end"/>
      </w:r>
    </w:p>
    <w:sectPr w:rsidR="00FC5512" w:rsidRPr="007E049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1" w:author="Author" w:initials="A">
    <w:p w14:paraId="50F594F2" w14:textId="7248B8C5" w:rsidR="00F639FC" w:rsidRDefault="00F639FC">
      <w:pPr>
        <w:pStyle w:val="CommentText"/>
      </w:pPr>
      <w:r>
        <w:rPr>
          <w:rStyle w:val="CommentReference"/>
        </w:rPr>
        <w:annotationRef/>
      </w:r>
      <w:r>
        <w:t>Add in SIDS and country profiles caveat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F594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F594F2" w16cid:durableId="20E305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CA993" w14:textId="77777777" w:rsidR="0060167A" w:rsidRDefault="0060167A" w:rsidP="00716F5C">
      <w:pPr>
        <w:spacing w:after="0" w:line="240" w:lineRule="auto"/>
      </w:pPr>
      <w:r>
        <w:separator/>
      </w:r>
    </w:p>
  </w:endnote>
  <w:endnote w:type="continuationSeparator" w:id="0">
    <w:p w14:paraId="79B0FB66" w14:textId="77777777" w:rsidR="0060167A" w:rsidRDefault="0060167A" w:rsidP="00716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calaLancetPro">
    <w:altName w:val="MS Mincho"/>
    <w:panose1 w:val="00000000000000000000"/>
    <w:charset w:val="8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等线 (正文)">
    <w:altName w:val="Malgun Gothic Semilight"/>
    <w:panose1 w:val="00000000000000000000"/>
    <w:charset w:val="86"/>
    <w:family w:val="roman"/>
    <w:notTrueType/>
    <w:pitch w:val="default"/>
    <w:sig w:usb0="00000000" w:usb1="080E0000" w:usb2="00000010" w:usb3="00000000" w:csb0="000401FF" w:csb1="00000000"/>
  </w:font>
  <w:font w:name="Fira Sans">
    <w:altName w:val="Cambria Math"/>
    <w:charset w:val="00"/>
    <w:family w:val="swiss"/>
    <w:pitch w:val="variable"/>
    <w:sig w:usb0="00000001"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FD1C6" w14:textId="77777777" w:rsidR="0060167A" w:rsidRDefault="0060167A" w:rsidP="00716F5C">
      <w:pPr>
        <w:spacing w:after="0" w:line="240" w:lineRule="auto"/>
      </w:pPr>
      <w:r>
        <w:separator/>
      </w:r>
    </w:p>
  </w:footnote>
  <w:footnote w:type="continuationSeparator" w:id="0">
    <w:p w14:paraId="2358D1DA" w14:textId="77777777" w:rsidR="0060167A" w:rsidRDefault="0060167A" w:rsidP="00716F5C">
      <w:pPr>
        <w:spacing w:after="0" w:line="240" w:lineRule="auto"/>
      </w:pPr>
      <w:r>
        <w:continuationSeparator/>
      </w:r>
    </w:p>
  </w:footnote>
  <w:footnote w:id="1">
    <w:p w14:paraId="6097A48E" w14:textId="77777777" w:rsidR="00F639FC" w:rsidRPr="007531AC" w:rsidRDefault="00F639FC" w:rsidP="005266E4">
      <w:pPr>
        <w:spacing w:line="240" w:lineRule="auto"/>
        <w:rPr>
          <w:rFonts w:ascii="Fira Sans" w:hAnsi="Fira Sans"/>
          <w:sz w:val="20"/>
          <w:szCs w:val="20"/>
        </w:rPr>
      </w:pPr>
      <w:r w:rsidRPr="007531AC">
        <w:rPr>
          <w:rFonts w:ascii="Fira Sans" w:hAnsi="Fira Sans"/>
          <w:sz w:val="20"/>
          <w:szCs w:val="20"/>
          <w:vertAlign w:val="superscript"/>
        </w:rPr>
        <w:footnoteRef/>
      </w:r>
      <w:r w:rsidRPr="007531AC">
        <w:rPr>
          <w:rFonts w:ascii="Fira Sans" w:hAnsi="Fira Sans"/>
          <w:sz w:val="20"/>
          <w:szCs w:val="20"/>
        </w:rPr>
        <w:t xml:space="preserve"> For climate change articles, the keywords were </w:t>
      </w:r>
      <w:r w:rsidRPr="007531AC">
        <w:rPr>
          <w:rFonts w:ascii="Fira Sans" w:hAnsi="Fira Sans"/>
          <w:i/>
          <w:sz w:val="20"/>
          <w:szCs w:val="20"/>
        </w:rPr>
        <w:t>climate change, warming, ipcc</w:t>
      </w:r>
      <w:r w:rsidRPr="007531AC">
        <w:rPr>
          <w:rFonts w:ascii="Fira Sans" w:hAnsi="Fira Sans"/>
          <w:sz w:val="20"/>
          <w:szCs w:val="20"/>
        </w:rPr>
        <w:t xml:space="preserve">, and </w:t>
      </w:r>
      <w:r>
        <w:rPr>
          <w:rFonts w:ascii="Fira Sans" w:hAnsi="Fira Sans"/>
          <w:sz w:val="20"/>
          <w:szCs w:val="20"/>
        </w:rPr>
        <w:t xml:space="preserve">green house, and </w:t>
      </w:r>
      <w:r w:rsidRPr="007531AC">
        <w:rPr>
          <w:rFonts w:ascii="Fira Sans" w:hAnsi="Fira Sans"/>
          <w:i/>
          <w:sz w:val="20"/>
          <w:szCs w:val="20"/>
        </w:rPr>
        <w:t>greenhouse</w:t>
      </w:r>
      <w:r w:rsidRPr="007531AC">
        <w:rPr>
          <w:rFonts w:ascii="Fira Sans" w:hAnsi="Fira Sans"/>
          <w:sz w:val="20"/>
          <w:szCs w:val="20"/>
        </w:rPr>
        <w:t xml:space="preserve">. For health articles, the seed keywords were </w:t>
      </w:r>
      <w:r w:rsidRPr="007531AC">
        <w:rPr>
          <w:rFonts w:ascii="Fira Sans" w:hAnsi="Fira Sans"/>
          <w:i/>
          <w:sz w:val="20"/>
          <w:szCs w:val="20"/>
        </w:rPr>
        <w:t xml:space="preserve">epidemy, disease, malaria, diarrhoea, infection, sars, measles, pneumonia, epidemic, pandemic, public health, health care, healthcare, epidemiology, mortality, morbidity, nutrition, illness, infectious, ncd, non-communicable disease, noncommunicable disease, communicable disease, air pollution, nutrition, malnutrition, mental disorder, </w:t>
      </w:r>
      <w:r w:rsidRPr="007531AC">
        <w:rPr>
          <w:rFonts w:ascii="Fira Sans" w:hAnsi="Fira Sans"/>
          <w:sz w:val="20"/>
          <w:szCs w:val="20"/>
        </w:rPr>
        <w:t xml:space="preserve">and </w:t>
      </w:r>
      <w:r w:rsidRPr="007531AC">
        <w:rPr>
          <w:rFonts w:ascii="Fira Sans" w:hAnsi="Fira Sans"/>
          <w:i/>
          <w:sz w:val="20"/>
          <w:szCs w:val="20"/>
        </w:rPr>
        <w:t>stunting</w:t>
      </w:r>
      <w:r w:rsidRPr="007531AC">
        <w:rPr>
          <w:rFonts w:ascii="Fira Sans" w:hAnsi="Fira Sans"/>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549F"/>
    <w:multiLevelType w:val="hybridMultilevel"/>
    <w:tmpl w:val="141CD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03922"/>
    <w:multiLevelType w:val="hybridMultilevel"/>
    <w:tmpl w:val="220434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514CF1"/>
    <w:multiLevelType w:val="hybridMultilevel"/>
    <w:tmpl w:val="045A7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FC7CDE"/>
    <w:multiLevelType w:val="hybridMultilevel"/>
    <w:tmpl w:val="3DBC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2279B4"/>
    <w:multiLevelType w:val="hybridMultilevel"/>
    <w:tmpl w:val="5C02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175CE"/>
    <w:multiLevelType w:val="hybridMultilevel"/>
    <w:tmpl w:val="6EDC7A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4AB1C48"/>
    <w:multiLevelType w:val="hybridMultilevel"/>
    <w:tmpl w:val="E93AE99C"/>
    <w:lvl w:ilvl="0" w:tplc="0C090001">
      <w:start w:val="1"/>
      <w:numFmt w:val="bullet"/>
      <w:lvlText w:val=""/>
      <w:lvlJc w:val="left"/>
      <w:pPr>
        <w:ind w:left="720" w:hanging="360"/>
      </w:pPr>
      <w:rPr>
        <w:rFonts w:ascii="Symbol" w:hAnsi="Symbol" w:hint="default"/>
      </w:rPr>
    </w:lvl>
    <w:lvl w:ilvl="1" w:tplc="CBF2BCA6">
      <w:numFmt w:val="bullet"/>
      <w:lvlText w:val="-"/>
      <w:lvlJc w:val="left"/>
      <w:pPr>
        <w:ind w:left="1440" w:hanging="360"/>
      </w:pPr>
      <w:rPr>
        <w:rFonts w:ascii="Calibri" w:eastAsiaTheme="minorEastAsia" w:hAnsi="Calibri" w:cs="Calibri" w:hint="default"/>
        <w:b/>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CCA179C"/>
    <w:multiLevelType w:val="hybridMultilevel"/>
    <w:tmpl w:val="1C7888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6D726D"/>
    <w:multiLevelType w:val="hybridMultilevel"/>
    <w:tmpl w:val="83F8215C"/>
    <w:lvl w:ilvl="0" w:tplc="B582D8A4">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819A4"/>
    <w:multiLevelType w:val="hybridMultilevel"/>
    <w:tmpl w:val="6BF28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94562E"/>
    <w:multiLevelType w:val="hybridMultilevel"/>
    <w:tmpl w:val="C37843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0562AB0"/>
    <w:multiLevelType w:val="hybridMultilevel"/>
    <w:tmpl w:val="A6E076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55608ED"/>
    <w:multiLevelType w:val="hybridMultilevel"/>
    <w:tmpl w:val="3EF6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66CC1"/>
    <w:multiLevelType w:val="hybridMultilevel"/>
    <w:tmpl w:val="7F3A4D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A2EBF"/>
    <w:multiLevelType w:val="hybridMultilevel"/>
    <w:tmpl w:val="0A34C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D35CC6"/>
    <w:multiLevelType w:val="multilevel"/>
    <w:tmpl w:val="DA20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8A52D5"/>
    <w:multiLevelType w:val="hybridMultilevel"/>
    <w:tmpl w:val="FA089696"/>
    <w:lvl w:ilvl="0" w:tplc="2E26C446">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D25F95"/>
    <w:multiLevelType w:val="multilevel"/>
    <w:tmpl w:val="5694EA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32187D58"/>
    <w:multiLevelType w:val="hybridMultilevel"/>
    <w:tmpl w:val="EE025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CF1140"/>
    <w:multiLevelType w:val="hybridMultilevel"/>
    <w:tmpl w:val="AA9EE85E"/>
    <w:lvl w:ilvl="0" w:tplc="32962C7A">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950680D"/>
    <w:multiLevelType w:val="hybridMultilevel"/>
    <w:tmpl w:val="13DEA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22A63"/>
    <w:multiLevelType w:val="hybridMultilevel"/>
    <w:tmpl w:val="8F448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192930"/>
    <w:multiLevelType w:val="hybridMultilevel"/>
    <w:tmpl w:val="767A8EB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7D0C5F"/>
    <w:multiLevelType w:val="hybridMultilevel"/>
    <w:tmpl w:val="4D0091F6"/>
    <w:lvl w:ilvl="0" w:tplc="ACF837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F42949"/>
    <w:multiLevelType w:val="hybridMultilevel"/>
    <w:tmpl w:val="021665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4B16B44"/>
    <w:multiLevelType w:val="multilevel"/>
    <w:tmpl w:val="AF5269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73892"/>
    <w:multiLevelType w:val="hybridMultilevel"/>
    <w:tmpl w:val="CEBCBB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4B606EA"/>
    <w:multiLevelType w:val="hybridMultilevel"/>
    <w:tmpl w:val="E07CB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1F59D4"/>
    <w:multiLevelType w:val="hybridMultilevel"/>
    <w:tmpl w:val="99804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B36DB0"/>
    <w:multiLevelType w:val="hybridMultilevel"/>
    <w:tmpl w:val="656E8A4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A80271E"/>
    <w:multiLevelType w:val="hybridMultilevel"/>
    <w:tmpl w:val="B95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4816E9"/>
    <w:multiLevelType w:val="hybridMultilevel"/>
    <w:tmpl w:val="4E6CE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7A5F6F"/>
    <w:multiLevelType w:val="hybridMultilevel"/>
    <w:tmpl w:val="EE025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197898"/>
    <w:multiLevelType w:val="hybridMultilevel"/>
    <w:tmpl w:val="2372361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7046292"/>
    <w:multiLevelType w:val="hybridMultilevel"/>
    <w:tmpl w:val="738C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91235A"/>
    <w:multiLevelType w:val="hybridMultilevel"/>
    <w:tmpl w:val="0B2609E2"/>
    <w:lvl w:ilvl="0" w:tplc="B2C228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CD3197F"/>
    <w:multiLevelType w:val="hybridMultilevel"/>
    <w:tmpl w:val="D12286B0"/>
    <w:lvl w:ilvl="0" w:tplc="5B96F1B8">
      <w:start w:val="2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713E6A"/>
    <w:multiLevelType w:val="hybridMultilevel"/>
    <w:tmpl w:val="7EAAE754"/>
    <w:lvl w:ilvl="0" w:tplc="7B00192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A6C46A5"/>
    <w:multiLevelType w:val="hybridMultilevel"/>
    <w:tmpl w:val="6374F7D8"/>
    <w:lvl w:ilvl="0" w:tplc="4B78A3D4">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F27741"/>
    <w:multiLevelType w:val="hybridMultilevel"/>
    <w:tmpl w:val="9A983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147827"/>
    <w:multiLevelType w:val="hybridMultilevel"/>
    <w:tmpl w:val="8EAC03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7DED4432"/>
    <w:multiLevelType w:val="hybridMultilevel"/>
    <w:tmpl w:val="DE5029C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F1D563B"/>
    <w:multiLevelType w:val="hybridMultilevel"/>
    <w:tmpl w:val="2F683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3909CC"/>
    <w:multiLevelType w:val="hybridMultilevel"/>
    <w:tmpl w:val="73447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18"/>
  </w:num>
  <w:num w:numId="4">
    <w:abstractNumId w:val="16"/>
  </w:num>
  <w:num w:numId="5">
    <w:abstractNumId w:val="38"/>
  </w:num>
  <w:num w:numId="6">
    <w:abstractNumId w:val="42"/>
  </w:num>
  <w:num w:numId="7">
    <w:abstractNumId w:val="9"/>
  </w:num>
  <w:num w:numId="8">
    <w:abstractNumId w:val="28"/>
  </w:num>
  <w:num w:numId="9">
    <w:abstractNumId w:val="0"/>
  </w:num>
  <w:num w:numId="10">
    <w:abstractNumId w:val="15"/>
  </w:num>
  <w:num w:numId="11">
    <w:abstractNumId w:val="12"/>
  </w:num>
  <w:num w:numId="12">
    <w:abstractNumId w:val="34"/>
  </w:num>
  <w:num w:numId="13">
    <w:abstractNumId w:val="20"/>
  </w:num>
  <w:num w:numId="14">
    <w:abstractNumId w:val="14"/>
  </w:num>
  <w:num w:numId="15">
    <w:abstractNumId w:val="30"/>
  </w:num>
  <w:num w:numId="16">
    <w:abstractNumId w:val="37"/>
  </w:num>
  <w:num w:numId="17">
    <w:abstractNumId w:val="40"/>
  </w:num>
  <w:num w:numId="18">
    <w:abstractNumId w:val="19"/>
  </w:num>
  <w:num w:numId="19">
    <w:abstractNumId w:val="10"/>
  </w:num>
  <w:num w:numId="20">
    <w:abstractNumId w:val="5"/>
  </w:num>
  <w:num w:numId="21">
    <w:abstractNumId w:val="26"/>
  </w:num>
  <w:num w:numId="22">
    <w:abstractNumId w:val="11"/>
  </w:num>
  <w:num w:numId="23">
    <w:abstractNumId w:val="31"/>
  </w:num>
  <w:num w:numId="24">
    <w:abstractNumId w:val="39"/>
  </w:num>
  <w:num w:numId="25">
    <w:abstractNumId w:val="25"/>
  </w:num>
  <w:num w:numId="26">
    <w:abstractNumId w:val="4"/>
  </w:num>
  <w:num w:numId="27">
    <w:abstractNumId w:val="35"/>
  </w:num>
  <w:num w:numId="28">
    <w:abstractNumId w:val="23"/>
  </w:num>
  <w:num w:numId="29">
    <w:abstractNumId w:val="24"/>
  </w:num>
  <w:num w:numId="30">
    <w:abstractNumId w:val="6"/>
  </w:num>
  <w:num w:numId="31">
    <w:abstractNumId w:val="1"/>
  </w:num>
  <w:num w:numId="32">
    <w:abstractNumId w:val="2"/>
  </w:num>
  <w:num w:numId="33">
    <w:abstractNumId w:val="36"/>
  </w:num>
  <w:num w:numId="34">
    <w:abstractNumId w:val="8"/>
  </w:num>
  <w:num w:numId="35">
    <w:abstractNumId w:val="43"/>
  </w:num>
  <w:num w:numId="36">
    <w:abstractNumId w:val="7"/>
  </w:num>
  <w:num w:numId="37">
    <w:abstractNumId w:val="21"/>
  </w:num>
  <w:num w:numId="38">
    <w:abstractNumId w:val="22"/>
  </w:num>
  <w:num w:numId="39">
    <w:abstractNumId w:val="3"/>
  </w:num>
  <w:num w:numId="40">
    <w:abstractNumId w:val="27"/>
  </w:num>
  <w:num w:numId="41">
    <w:abstractNumId w:val="29"/>
  </w:num>
  <w:num w:numId="42">
    <w:abstractNumId w:val="17"/>
  </w:num>
  <w:num w:numId="43">
    <w:abstractNumId w:val="33"/>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trackRevision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Lance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epwa56vz2ryev2aoxraf420vzvwft0pzz&quot;&gt;LancetCountdown2019&lt;record-ids&gt;&lt;item&gt;7&lt;/item&gt;&lt;item&gt;12&lt;/item&gt;&lt;item&gt;13&lt;/item&gt;&lt;item&gt;30&lt;/item&gt;&lt;item&gt;35&lt;/item&gt;&lt;item&gt;36&lt;/item&gt;&lt;item&gt;42&lt;/item&gt;&lt;item&gt;51&lt;/item&gt;&lt;item&gt;52&lt;/item&gt;&lt;item&gt;65&lt;/item&gt;&lt;item&gt;69&lt;/item&gt;&lt;item&gt;74&lt;/item&gt;&lt;item&gt;79&lt;/item&gt;&lt;item&gt;80&lt;/item&gt;&lt;item&gt;81&lt;/item&gt;&lt;item&gt;88&lt;/item&gt;&lt;item&gt;89&lt;/item&gt;&lt;item&gt;90&lt;/item&gt;&lt;item&gt;91&lt;/item&gt;&lt;item&gt;92&lt;/item&gt;&lt;item&gt;93&lt;/item&gt;&lt;item&gt;105&lt;/item&gt;&lt;item&gt;116&lt;/item&gt;&lt;item&gt;123&lt;/item&gt;&lt;item&gt;124&lt;/item&gt;&lt;item&gt;126&lt;/item&gt;&lt;item&gt;130&lt;/item&gt;&lt;item&gt;132&lt;/item&gt;&lt;item&gt;145&lt;/item&gt;&lt;item&gt;148&lt;/item&gt;&lt;item&gt;153&lt;/item&gt;&lt;item&gt;181&lt;/item&gt;&lt;item&gt;186&lt;/item&gt;&lt;item&gt;204&lt;/item&gt;&lt;item&gt;208&lt;/item&gt;&lt;item&gt;211&lt;/item&gt;&lt;item&gt;212&lt;/item&gt;&lt;item&gt;213&lt;/item&gt;&lt;item&gt;214&lt;/item&gt;&lt;item&gt;215&lt;/item&gt;&lt;item&gt;228&lt;/item&gt;&lt;item&gt;249&lt;/item&gt;&lt;item&gt;250&lt;/item&gt;&lt;item&gt;251&lt;/item&gt;&lt;item&gt;252&lt;/item&gt;&lt;item&gt;253&lt;/item&gt;&lt;item&gt;254&lt;/item&gt;&lt;item&gt;259&lt;/item&gt;&lt;item&gt;261&lt;/item&gt;&lt;item&gt;262&lt;/item&gt;&lt;item&gt;263&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5&lt;/item&gt;&lt;item&gt;286&lt;/item&gt;&lt;item&gt;287&lt;/item&gt;&lt;item&gt;288&lt;/item&gt;&lt;item&gt;289&lt;/item&gt;&lt;item&gt;290&lt;/item&gt;&lt;item&gt;291&lt;/item&gt;&lt;item&gt;293&lt;/item&gt;&lt;item&gt;294&lt;/item&gt;&lt;item&gt;295&lt;/item&gt;&lt;item&gt;296&lt;/item&gt;&lt;item&gt;297&lt;/item&gt;&lt;item&gt;298&lt;/item&gt;&lt;item&gt;299&lt;/item&gt;&lt;item&gt;300&lt;/item&gt;&lt;item&gt;301&lt;/item&gt;&lt;item&gt;302&lt;/item&gt;&lt;item&gt;303&lt;/item&gt;&lt;item&gt;305&lt;/item&gt;&lt;item&gt;306&lt;/item&gt;&lt;item&gt;307&lt;/item&gt;&lt;item&gt;308&lt;/item&gt;&lt;item&gt;309&lt;/item&gt;&lt;item&gt;310&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8&lt;/item&gt;&lt;item&gt;349&lt;/item&gt;&lt;item&gt;350&lt;/item&gt;&lt;item&gt;351&lt;/item&gt;&lt;item&gt;352&lt;/item&gt;&lt;item&gt;353&lt;/item&gt;&lt;item&gt;354&lt;/item&gt;&lt;item&gt;355&lt;/item&gt;&lt;item&gt;357&lt;/item&gt;&lt;item&gt;358&lt;/item&gt;&lt;item&gt;359&lt;/item&gt;&lt;item&gt;360&lt;/item&gt;&lt;item&gt;361&lt;/item&gt;&lt;item&gt;362&lt;/item&gt;&lt;item&gt;363&lt;/item&gt;&lt;item&gt;365&lt;/item&gt;&lt;item&gt;367&lt;/item&gt;&lt;item&gt;370&lt;/item&gt;&lt;/record-ids&gt;&lt;/item&gt;&lt;/Libraries&gt;"/>
  </w:docVars>
  <w:rsids>
    <w:rsidRoot w:val="00002DA6"/>
    <w:rsid w:val="00002DA6"/>
    <w:rsid w:val="0003099A"/>
    <w:rsid w:val="000925BA"/>
    <w:rsid w:val="00093983"/>
    <w:rsid w:val="000B4585"/>
    <w:rsid w:val="000B5856"/>
    <w:rsid w:val="000C0721"/>
    <w:rsid w:val="000D446C"/>
    <w:rsid w:val="000F37E8"/>
    <w:rsid w:val="000F477A"/>
    <w:rsid w:val="000F72F4"/>
    <w:rsid w:val="00110C84"/>
    <w:rsid w:val="00111169"/>
    <w:rsid w:val="00111F19"/>
    <w:rsid w:val="0011445B"/>
    <w:rsid w:val="0013601C"/>
    <w:rsid w:val="001851E8"/>
    <w:rsid w:val="001A17B0"/>
    <w:rsid w:val="001A182F"/>
    <w:rsid w:val="001E2150"/>
    <w:rsid w:val="001F5CCB"/>
    <w:rsid w:val="0021409F"/>
    <w:rsid w:val="00215CF0"/>
    <w:rsid w:val="002175F9"/>
    <w:rsid w:val="00261E7D"/>
    <w:rsid w:val="002805B3"/>
    <w:rsid w:val="00282784"/>
    <w:rsid w:val="00286641"/>
    <w:rsid w:val="002A5A7A"/>
    <w:rsid w:val="002E0E0C"/>
    <w:rsid w:val="002F0180"/>
    <w:rsid w:val="00316DCA"/>
    <w:rsid w:val="00345199"/>
    <w:rsid w:val="00353C71"/>
    <w:rsid w:val="00386565"/>
    <w:rsid w:val="003F7DD5"/>
    <w:rsid w:val="0041620F"/>
    <w:rsid w:val="004730D0"/>
    <w:rsid w:val="00484D8B"/>
    <w:rsid w:val="00490898"/>
    <w:rsid w:val="0049565F"/>
    <w:rsid w:val="004A60C2"/>
    <w:rsid w:val="004C2E12"/>
    <w:rsid w:val="004D3DEB"/>
    <w:rsid w:val="00506832"/>
    <w:rsid w:val="00521375"/>
    <w:rsid w:val="005266E4"/>
    <w:rsid w:val="00562008"/>
    <w:rsid w:val="005622F8"/>
    <w:rsid w:val="00594215"/>
    <w:rsid w:val="00596E1B"/>
    <w:rsid w:val="005A4940"/>
    <w:rsid w:val="005E243B"/>
    <w:rsid w:val="005F2432"/>
    <w:rsid w:val="0060167A"/>
    <w:rsid w:val="00606C61"/>
    <w:rsid w:val="006311A6"/>
    <w:rsid w:val="006B546B"/>
    <w:rsid w:val="006C5355"/>
    <w:rsid w:val="00716F5C"/>
    <w:rsid w:val="0072581A"/>
    <w:rsid w:val="0073629A"/>
    <w:rsid w:val="007560D9"/>
    <w:rsid w:val="00757C03"/>
    <w:rsid w:val="00783D75"/>
    <w:rsid w:val="007A587D"/>
    <w:rsid w:val="007A758C"/>
    <w:rsid w:val="007C3232"/>
    <w:rsid w:val="007E0494"/>
    <w:rsid w:val="008415D9"/>
    <w:rsid w:val="00845B79"/>
    <w:rsid w:val="008579EA"/>
    <w:rsid w:val="00874CC9"/>
    <w:rsid w:val="008802DB"/>
    <w:rsid w:val="00885B8E"/>
    <w:rsid w:val="008A2B84"/>
    <w:rsid w:val="008C21B8"/>
    <w:rsid w:val="008E4C54"/>
    <w:rsid w:val="008F5E44"/>
    <w:rsid w:val="00901228"/>
    <w:rsid w:val="0090437F"/>
    <w:rsid w:val="00913309"/>
    <w:rsid w:val="00951146"/>
    <w:rsid w:val="00951D63"/>
    <w:rsid w:val="009570E1"/>
    <w:rsid w:val="00962546"/>
    <w:rsid w:val="00984F60"/>
    <w:rsid w:val="0099047B"/>
    <w:rsid w:val="009A2732"/>
    <w:rsid w:val="009B3FE0"/>
    <w:rsid w:val="009B5DBE"/>
    <w:rsid w:val="009B72C0"/>
    <w:rsid w:val="009D1391"/>
    <w:rsid w:val="009F0BC7"/>
    <w:rsid w:val="009F7295"/>
    <w:rsid w:val="00A30179"/>
    <w:rsid w:val="00A46047"/>
    <w:rsid w:val="00AC1F80"/>
    <w:rsid w:val="00AF2B2C"/>
    <w:rsid w:val="00AF616E"/>
    <w:rsid w:val="00B11AAE"/>
    <w:rsid w:val="00B15DA4"/>
    <w:rsid w:val="00B63235"/>
    <w:rsid w:val="00BA2000"/>
    <w:rsid w:val="00BA657E"/>
    <w:rsid w:val="00BC4528"/>
    <w:rsid w:val="00BD6C63"/>
    <w:rsid w:val="00BE4671"/>
    <w:rsid w:val="00C049C3"/>
    <w:rsid w:val="00C145DC"/>
    <w:rsid w:val="00C544A9"/>
    <w:rsid w:val="00C766B3"/>
    <w:rsid w:val="00CC3EBB"/>
    <w:rsid w:val="00CF4385"/>
    <w:rsid w:val="00D10905"/>
    <w:rsid w:val="00D2334D"/>
    <w:rsid w:val="00DA3266"/>
    <w:rsid w:val="00DC722C"/>
    <w:rsid w:val="00E0228D"/>
    <w:rsid w:val="00E13BE0"/>
    <w:rsid w:val="00E20BCE"/>
    <w:rsid w:val="00E4243A"/>
    <w:rsid w:val="00E57562"/>
    <w:rsid w:val="00E73C98"/>
    <w:rsid w:val="00E8592B"/>
    <w:rsid w:val="00E94E55"/>
    <w:rsid w:val="00EC7CBB"/>
    <w:rsid w:val="00EC7D1D"/>
    <w:rsid w:val="00ED1DBF"/>
    <w:rsid w:val="00EE0D0B"/>
    <w:rsid w:val="00EE7B56"/>
    <w:rsid w:val="00F20755"/>
    <w:rsid w:val="00F20FA9"/>
    <w:rsid w:val="00F30F6A"/>
    <w:rsid w:val="00F40B27"/>
    <w:rsid w:val="00F42D42"/>
    <w:rsid w:val="00F45137"/>
    <w:rsid w:val="00F515A7"/>
    <w:rsid w:val="00F639FC"/>
    <w:rsid w:val="00F90EF6"/>
    <w:rsid w:val="00FC55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4BE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3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44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2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D446C"/>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02DA6"/>
    <w:rPr>
      <w:sz w:val="16"/>
      <w:szCs w:val="16"/>
    </w:rPr>
  </w:style>
  <w:style w:type="paragraph" w:styleId="CommentText">
    <w:name w:val="annotation text"/>
    <w:basedOn w:val="Normal"/>
    <w:link w:val="CommentTextChar"/>
    <w:uiPriority w:val="99"/>
    <w:unhideWhenUsed/>
    <w:rsid w:val="00002DA6"/>
    <w:pPr>
      <w:spacing w:before="360" w:after="0" w:line="240" w:lineRule="auto"/>
    </w:pPr>
    <w:rPr>
      <w:rFonts w:ascii="Times New Roman" w:eastAsia="Times New Roman" w:hAnsi="Times New Roman" w:cs="Times New Roman"/>
      <w:sz w:val="20"/>
      <w:szCs w:val="20"/>
      <w:lang w:val="en-GB" w:eastAsia="en-GB"/>
    </w:rPr>
  </w:style>
  <w:style w:type="character" w:customStyle="1" w:styleId="CommentTextChar">
    <w:name w:val="Comment Text Char"/>
    <w:basedOn w:val="DefaultParagraphFont"/>
    <w:link w:val="CommentText"/>
    <w:uiPriority w:val="99"/>
    <w:rsid w:val="00002DA6"/>
    <w:rPr>
      <w:rFonts w:ascii="Times New Roman" w:eastAsia="Times New Roman" w:hAnsi="Times New Roman" w:cs="Times New Roman"/>
      <w:sz w:val="20"/>
      <w:szCs w:val="20"/>
      <w:lang w:val="en-GB" w:eastAsia="en-GB"/>
    </w:rPr>
  </w:style>
  <w:style w:type="paragraph" w:styleId="BalloonText">
    <w:name w:val="Balloon Text"/>
    <w:basedOn w:val="Normal"/>
    <w:link w:val="BalloonTextChar"/>
    <w:uiPriority w:val="99"/>
    <w:semiHidden/>
    <w:unhideWhenUsed/>
    <w:rsid w:val="00002D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DA6"/>
    <w:rPr>
      <w:rFonts w:ascii="Segoe UI" w:hAnsi="Segoe UI" w:cs="Segoe UI"/>
      <w:sz w:val="18"/>
      <w:szCs w:val="18"/>
    </w:rPr>
  </w:style>
  <w:style w:type="paragraph" w:styleId="Caption">
    <w:name w:val="caption"/>
    <w:basedOn w:val="Normal"/>
    <w:next w:val="Normal"/>
    <w:autoRedefine/>
    <w:uiPriority w:val="35"/>
    <w:unhideWhenUsed/>
    <w:qFormat/>
    <w:rsid w:val="006311A6"/>
    <w:pPr>
      <w:spacing w:after="200" w:line="240" w:lineRule="auto"/>
    </w:pPr>
    <w:rPr>
      <w:i/>
      <w:iCs/>
      <w:color w:val="44546A" w:themeColor="text2"/>
      <w:szCs w:val="18"/>
      <w:lang w:val="en-GB"/>
    </w:rPr>
  </w:style>
  <w:style w:type="paragraph" w:styleId="ListParagraph">
    <w:name w:val="List Paragraph"/>
    <w:basedOn w:val="Normal"/>
    <w:uiPriority w:val="34"/>
    <w:qFormat/>
    <w:rsid w:val="000D446C"/>
    <w:pPr>
      <w:ind w:left="720"/>
      <w:contextualSpacing/>
    </w:pPr>
    <w:rPr>
      <w:lang w:val="en-GB"/>
    </w:rPr>
  </w:style>
  <w:style w:type="table" w:styleId="TableGrid">
    <w:name w:val="Table Grid"/>
    <w:basedOn w:val="TableNormal"/>
    <w:uiPriority w:val="39"/>
    <w:rsid w:val="000D446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3309"/>
    <w:rPr>
      <w:color w:val="0563C1" w:themeColor="hyperlink"/>
      <w:u w:val="single"/>
    </w:rPr>
  </w:style>
  <w:style w:type="paragraph" w:customStyle="1" w:styleId="EndNoteBibliography">
    <w:name w:val="EndNote Bibliography"/>
    <w:basedOn w:val="Normal"/>
    <w:link w:val="EndNoteBibliographyChar"/>
    <w:rsid w:val="00913309"/>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913309"/>
    <w:rPr>
      <w:rFonts w:ascii="Calibri" w:hAnsi="Calibri" w:cs="Calibri"/>
      <w:noProof/>
      <w:lang w:val="en-US"/>
    </w:rPr>
  </w:style>
  <w:style w:type="paragraph" w:styleId="NoSpacing">
    <w:name w:val="No Spacing"/>
    <w:link w:val="NoSpacingChar"/>
    <w:uiPriority w:val="1"/>
    <w:qFormat/>
    <w:rsid w:val="00913309"/>
    <w:pPr>
      <w:spacing w:after="0" w:line="240" w:lineRule="auto"/>
    </w:pPr>
    <w:rPr>
      <w:sz w:val="24"/>
      <w:szCs w:val="24"/>
      <w:lang w:val="en-US"/>
    </w:rPr>
  </w:style>
  <w:style w:type="character" w:customStyle="1" w:styleId="NoSpacingChar">
    <w:name w:val="No Spacing Char"/>
    <w:basedOn w:val="DefaultParagraphFont"/>
    <w:link w:val="NoSpacing"/>
    <w:uiPriority w:val="1"/>
    <w:rsid w:val="00913309"/>
    <w:rPr>
      <w:sz w:val="24"/>
      <w:szCs w:val="24"/>
      <w:lang w:val="en-US"/>
    </w:rPr>
  </w:style>
  <w:style w:type="paragraph" w:customStyle="1" w:styleId="EndNoteBibliographyTitle">
    <w:name w:val="EndNote Bibliography Title"/>
    <w:basedOn w:val="Normal"/>
    <w:link w:val="EndNoteBibliographyTitleChar"/>
    <w:rsid w:val="00913309"/>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913309"/>
    <w:rPr>
      <w:rFonts w:ascii="Calibri" w:hAnsi="Calibri" w:cs="Calibri"/>
      <w:noProof/>
      <w:lang w:val="en-US"/>
    </w:rPr>
  </w:style>
  <w:style w:type="paragraph" w:styleId="CommentSubject">
    <w:name w:val="annotation subject"/>
    <w:basedOn w:val="CommentText"/>
    <w:next w:val="CommentText"/>
    <w:link w:val="CommentSubjectChar"/>
    <w:uiPriority w:val="99"/>
    <w:semiHidden/>
    <w:unhideWhenUsed/>
    <w:rsid w:val="00F90EF6"/>
    <w:pPr>
      <w:spacing w:before="0" w:after="160"/>
    </w:pPr>
    <w:rPr>
      <w:rFonts w:asciiTheme="minorHAnsi" w:eastAsiaTheme="minorHAnsi" w:hAnsiTheme="minorHAnsi" w:cstheme="minorBidi"/>
      <w:b/>
      <w:bCs/>
      <w:lang w:val="en-AU" w:eastAsia="en-US"/>
    </w:rPr>
  </w:style>
  <w:style w:type="character" w:customStyle="1" w:styleId="CommentSubjectChar">
    <w:name w:val="Comment Subject Char"/>
    <w:basedOn w:val="CommentTextChar"/>
    <w:link w:val="CommentSubject"/>
    <w:uiPriority w:val="99"/>
    <w:semiHidden/>
    <w:rsid w:val="00F90EF6"/>
    <w:rPr>
      <w:rFonts w:ascii="Times New Roman" w:eastAsia="Times New Roman" w:hAnsi="Times New Roman" w:cs="Times New Roman"/>
      <w:b/>
      <w:bCs/>
      <w:sz w:val="20"/>
      <w:szCs w:val="20"/>
      <w:lang w:val="en-GB" w:eastAsia="en-GB"/>
    </w:rPr>
  </w:style>
  <w:style w:type="character" w:styleId="FollowedHyperlink">
    <w:name w:val="FollowedHyperlink"/>
    <w:basedOn w:val="DefaultParagraphFont"/>
    <w:uiPriority w:val="99"/>
    <w:semiHidden/>
    <w:unhideWhenUsed/>
    <w:rsid w:val="005E243B"/>
    <w:rPr>
      <w:color w:val="954F72" w:themeColor="followedHyperlink"/>
      <w:u w:val="single"/>
    </w:rPr>
  </w:style>
  <w:style w:type="character" w:styleId="UnresolvedMention">
    <w:name w:val="Unresolved Mention"/>
    <w:basedOn w:val="DefaultParagraphFont"/>
    <w:uiPriority w:val="99"/>
    <w:semiHidden/>
    <w:unhideWhenUsed/>
    <w:rsid w:val="006311A6"/>
    <w:rPr>
      <w:color w:val="605E5C"/>
      <w:shd w:val="clear" w:color="auto" w:fill="E1DFDD"/>
    </w:rPr>
  </w:style>
  <w:style w:type="table" w:customStyle="1" w:styleId="TableGrid1">
    <w:name w:val="Table Grid1"/>
    <w:basedOn w:val="TableNormal"/>
    <w:next w:val="TableGrid"/>
    <w:uiPriority w:val="39"/>
    <w:rsid w:val="009F729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729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ndnoteReference">
    <w:name w:val="endnote reference"/>
    <w:basedOn w:val="DefaultParagraphFont"/>
    <w:uiPriority w:val="99"/>
    <w:unhideWhenUsed/>
    <w:rsid w:val="00716F5C"/>
    <w:rPr>
      <w:vertAlign w:val="superscript"/>
    </w:rPr>
  </w:style>
  <w:style w:type="paragraph" w:styleId="EndnoteText">
    <w:name w:val="endnote text"/>
    <w:basedOn w:val="Normal"/>
    <w:link w:val="EndnoteTextChar"/>
    <w:uiPriority w:val="99"/>
    <w:unhideWhenUsed/>
    <w:rsid w:val="00716F5C"/>
    <w:pPr>
      <w:spacing w:after="0" w:line="240" w:lineRule="auto"/>
    </w:pPr>
    <w:rPr>
      <w:sz w:val="20"/>
      <w:szCs w:val="20"/>
    </w:rPr>
  </w:style>
  <w:style w:type="character" w:customStyle="1" w:styleId="EndnoteTextChar">
    <w:name w:val="Endnote Text Char"/>
    <w:basedOn w:val="DefaultParagraphFont"/>
    <w:link w:val="EndnoteText"/>
    <w:uiPriority w:val="99"/>
    <w:rsid w:val="00716F5C"/>
    <w:rPr>
      <w:sz w:val="20"/>
      <w:szCs w:val="20"/>
    </w:rPr>
  </w:style>
  <w:style w:type="paragraph" w:styleId="FootnoteText">
    <w:name w:val="footnote text"/>
    <w:basedOn w:val="Normal"/>
    <w:link w:val="FootnoteTextChar"/>
    <w:uiPriority w:val="99"/>
    <w:unhideWhenUsed/>
    <w:rsid w:val="00716F5C"/>
    <w:pPr>
      <w:spacing w:after="0" w:line="240" w:lineRule="auto"/>
    </w:pPr>
    <w:rPr>
      <w:sz w:val="20"/>
      <w:szCs w:val="20"/>
    </w:rPr>
  </w:style>
  <w:style w:type="character" w:customStyle="1" w:styleId="FootnoteTextChar">
    <w:name w:val="Footnote Text Char"/>
    <w:basedOn w:val="DefaultParagraphFont"/>
    <w:link w:val="FootnoteText"/>
    <w:uiPriority w:val="99"/>
    <w:rsid w:val="00716F5C"/>
    <w:rPr>
      <w:sz w:val="20"/>
      <w:szCs w:val="20"/>
    </w:rPr>
  </w:style>
  <w:style w:type="character" w:styleId="FootnoteReference">
    <w:name w:val="footnote reference"/>
    <w:basedOn w:val="DefaultParagraphFont"/>
    <w:uiPriority w:val="99"/>
    <w:unhideWhenUsed/>
    <w:rsid w:val="00716F5C"/>
    <w:rPr>
      <w:vertAlign w:val="superscript"/>
    </w:rPr>
  </w:style>
  <w:style w:type="paragraph" w:styleId="Revision">
    <w:name w:val="Revision"/>
    <w:hidden/>
    <w:uiPriority w:val="99"/>
    <w:semiHidden/>
    <w:rsid w:val="00716F5C"/>
    <w:pPr>
      <w:spacing w:after="0" w:line="240" w:lineRule="auto"/>
    </w:pPr>
  </w:style>
  <w:style w:type="paragraph" w:customStyle="1" w:styleId="paperpara">
    <w:name w:val="paper para"/>
    <w:basedOn w:val="Normal"/>
    <w:autoRedefine/>
    <w:qFormat/>
    <w:rsid w:val="00716F5C"/>
    <w:pPr>
      <w:spacing w:before="360" w:after="0" w:line="360" w:lineRule="auto"/>
    </w:pPr>
    <w:rPr>
      <w:i/>
      <w:lang w:val="en-GB"/>
    </w:rPr>
  </w:style>
  <w:style w:type="paragraph" w:customStyle="1" w:styleId="Lancetpara">
    <w:name w:val="Lancet para"/>
    <w:basedOn w:val="Normal"/>
    <w:autoRedefine/>
    <w:qFormat/>
    <w:rsid w:val="00716F5C"/>
    <w:pPr>
      <w:spacing w:before="360" w:after="0" w:line="240" w:lineRule="auto"/>
    </w:pPr>
    <w:rPr>
      <w:rFonts w:ascii="Cambria" w:hAnsi="Cambria" w:cs="Times New Roman"/>
      <w:sz w:val="24"/>
      <w:szCs w:val="24"/>
      <w:lang w:val="en-US"/>
    </w:rPr>
  </w:style>
  <w:style w:type="character" w:customStyle="1" w:styleId="apple-converted-space">
    <w:name w:val="apple-converted-space"/>
    <w:basedOn w:val="DefaultParagraphFont"/>
    <w:rsid w:val="00716F5C"/>
  </w:style>
  <w:style w:type="paragraph" w:styleId="NormalWeb">
    <w:name w:val="Normal (Web)"/>
    <w:basedOn w:val="Normal"/>
    <w:uiPriority w:val="99"/>
    <w:unhideWhenUsed/>
    <w:rsid w:val="00716F5C"/>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Strong">
    <w:name w:val="Strong"/>
    <w:basedOn w:val="DefaultParagraphFont"/>
    <w:uiPriority w:val="22"/>
    <w:qFormat/>
    <w:rsid w:val="00716F5C"/>
    <w:rPr>
      <w:b/>
      <w:bCs/>
    </w:rPr>
  </w:style>
  <w:style w:type="table" w:styleId="PlainTable1">
    <w:name w:val="Plain Table 1"/>
    <w:basedOn w:val="TableNormal"/>
    <w:uiPriority w:val="41"/>
    <w:rsid w:val="005266E4"/>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5266E4"/>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217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5F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5188">
      <w:bodyDiv w:val="1"/>
      <w:marLeft w:val="0"/>
      <w:marRight w:val="0"/>
      <w:marTop w:val="0"/>
      <w:marBottom w:val="0"/>
      <w:divBdr>
        <w:top w:val="none" w:sz="0" w:space="0" w:color="auto"/>
        <w:left w:val="none" w:sz="0" w:space="0" w:color="auto"/>
        <w:bottom w:val="none" w:sz="0" w:space="0" w:color="auto"/>
        <w:right w:val="none" w:sz="0" w:space="0" w:color="auto"/>
      </w:divBdr>
    </w:div>
    <w:div w:id="174156214">
      <w:bodyDiv w:val="1"/>
      <w:marLeft w:val="0"/>
      <w:marRight w:val="0"/>
      <w:marTop w:val="0"/>
      <w:marBottom w:val="0"/>
      <w:divBdr>
        <w:top w:val="none" w:sz="0" w:space="0" w:color="auto"/>
        <w:left w:val="none" w:sz="0" w:space="0" w:color="auto"/>
        <w:bottom w:val="none" w:sz="0" w:space="0" w:color="auto"/>
        <w:right w:val="none" w:sz="0" w:space="0" w:color="auto"/>
      </w:divBdr>
    </w:div>
    <w:div w:id="1041635933">
      <w:bodyDiv w:val="1"/>
      <w:marLeft w:val="0"/>
      <w:marRight w:val="0"/>
      <w:marTop w:val="0"/>
      <w:marBottom w:val="0"/>
      <w:divBdr>
        <w:top w:val="none" w:sz="0" w:space="0" w:color="auto"/>
        <w:left w:val="none" w:sz="0" w:space="0" w:color="auto"/>
        <w:bottom w:val="none" w:sz="0" w:space="0" w:color="auto"/>
        <w:right w:val="none" w:sz="0" w:space="0" w:color="auto"/>
      </w:divBdr>
    </w:div>
    <w:div w:id="1203520626">
      <w:bodyDiv w:val="1"/>
      <w:marLeft w:val="0"/>
      <w:marRight w:val="0"/>
      <w:marTop w:val="0"/>
      <w:marBottom w:val="0"/>
      <w:divBdr>
        <w:top w:val="none" w:sz="0" w:space="0" w:color="auto"/>
        <w:left w:val="none" w:sz="0" w:space="0" w:color="auto"/>
        <w:bottom w:val="none" w:sz="0" w:space="0" w:color="auto"/>
        <w:right w:val="none" w:sz="0" w:space="0" w:color="auto"/>
      </w:divBdr>
    </w:div>
    <w:div w:id="1443721784">
      <w:bodyDiv w:val="1"/>
      <w:marLeft w:val="0"/>
      <w:marRight w:val="0"/>
      <w:marTop w:val="0"/>
      <w:marBottom w:val="0"/>
      <w:divBdr>
        <w:top w:val="none" w:sz="0" w:space="0" w:color="auto"/>
        <w:left w:val="none" w:sz="0" w:space="0" w:color="auto"/>
        <w:bottom w:val="none" w:sz="0" w:space="0" w:color="auto"/>
        <w:right w:val="none" w:sz="0" w:space="0" w:color="auto"/>
      </w:divBdr>
    </w:div>
    <w:div w:id="1484002049">
      <w:bodyDiv w:val="1"/>
      <w:marLeft w:val="0"/>
      <w:marRight w:val="0"/>
      <w:marTop w:val="0"/>
      <w:marBottom w:val="0"/>
      <w:divBdr>
        <w:top w:val="none" w:sz="0" w:space="0" w:color="auto"/>
        <w:left w:val="none" w:sz="0" w:space="0" w:color="auto"/>
        <w:bottom w:val="none" w:sz="0" w:space="0" w:color="auto"/>
        <w:right w:val="none" w:sz="0" w:space="0" w:color="auto"/>
      </w:divBdr>
    </w:div>
    <w:div w:id="1562403154">
      <w:bodyDiv w:val="1"/>
      <w:marLeft w:val="0"/>
      <w:marRight w:val="0"/>
      <w:marTop w:val="0"/>
      <w:marBottom w:val="0"/>
      <w:divBdr>
        <w:top w:val="none" w:sz="0" w:space="0" w:color="auto"/>
        <w:left w:val="none" w:sz="0" w:space="0" w:color="auto"/>
        <w:bottom w:val="none" w:sz="0" w:space="0" w:color="auto"/>
        <w:right w:val="none" w:sz="0" w:space="0" w:color="auto"/>
      </w:divBdr>
    </w:div>
    <w:div w:id="1989164368">
      <w:bodyDiv w:val="1"/>
      <w:marLeft w:val="0"/>
      <w:marRight w:val="0"/>
      <w:marTop w:val="0"/>
      <w:marBottom w:val="0"/>
      <w:divBdr>
        <w:top w:val="none" w:sz="0" w:space="0" w:color="auto"/>
        <w:left w:val="none" w:sz="0" w:space="0" w:color="auto"/>
        <w:bottom w:val="none" w:sz="0" w:space="0" w:color="auto"/>
        <w:right w:val="none" w:sz="0" w:space="0" w:color="auto"/>
      </w:divBdr>
    </w:div>
    <w:div w:id="213381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tiff"/><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54.png"/><Relationship Id="rId205" Type="http://schemas.openxmlformats.org/officeDocument/2006/relationships/hyperlink" Target="http://data.people.com.cn/" TargetMode="External"/><Relationship Id="rId226" Type="http://schemas.openxmlformats.org/officeDocument/2006/relationships/image" Target="media/image181.emf"/><Relationship Id="rId247" Type="http://schemas.openxmlformats.org/officeDocument/2006/relationships/image" Target="media/image202.png"/><Relationship Id="rId107" Type="http://schemas.openxmlformats.org/officeDocument/2006/relationships/image" Target="media/image83.tiff"/><Relationship Id="rId268" Type="http://schemas.openxmlformats.org/officeDocument/2006/relationships/hyperlink" Target="https://en.wikipedia.org/wiki/Malnutrition" TargetMode="External"/><Relationship Id="rId11" Type="http://schemas.openxmlformats.org/officeDocument/2006/relationships/hyperlink" Target="http://www.climatechip.org"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6.png"/><Relationship Id="rId181" Type="http://schemas.microsoft.com/office/2016/09/relationships/commentsIds" Target="commentsIds.xml"/><Relationship Id="rId216" Type="http://schemas.openxmlformats.org/officeDocument/2006/relationships/image" Target="media/image171.png"/><Relationship Id="rId237" Type="http://schemas.openxmlformats.org/officeDocument/2006/relationships/image" Target="media/image192.png"/><Relationship Id="rId258" Type="http://schemas.openxmlformats.org/officeDocument/2006/relationships/hyperlink" Target="https://www.alberta.ca/climate-carbon-pricing.aspx" TargetMode="External"/><Relationship Id="rId22" Type="http://schemas.openxmlformats.org/officeDocument/2006/relationships/image" Target="media/image8.emf"/><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55.png"/><Relationship Id="rId206" Type="http://schemas.openxmlformats.org/officeDocument/2006/relationships/image" Target="media/image166.jpeg"/><Relationship Id="rId227" Type="http://schemas.openxmlformats.org/officeDocument/2006/relationships/image" Target="media/image182.emf"/><Relationship Id="rId248" Type="http://schemas.openxmlformats.org/officeDocument/2006/relationships/image" Target="media/image203.png"/><Relationship Id="rId269" Type="http://schemas.openxmlformats.org/officeDocument/2006/relationships/hyperlink" Target="https://en.wikipedia.org/wiki/Malaria" TargetMode="External"/><Relationship Id="rId12" Type="http://schemas.openxmlformats.org/officeDocument/2006/relationships/image" Target="media/image2.jpeg"/><Relationship Id="rId33" Type="http://schemas.openxmlformats.org/officeDocument/2006/relationships/image" Target="media/image17.png"/><Relationship Id="rId108" Type="http://schemas.openxmlformats.org/officeDocument/2006/relationships/image" Target="media/image84.tiff"/><Relationship Id="rId129" Type="http://schemas.openxmlformats.org/officeDocument/2006/relationships/image" Target="media/image105.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hyperlink" Target="https://whc.unesco.org/en/list" TargetMode="External"/><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chart" Target="charts/chart6.xml"/><Relationship Id="rId217" Type="http://schemas.openxmlformats.org/officeDocument/2006/relationships/image" Target="media/image172.emf"/><Relationship Id="rId6" Type="http://schemas.openxmlformats.org/officeDocument/2006/relationships/footnotes" Target="footnotes.xml"/><Relationship Id="rId238" Type="http://schemas.openxmlformats.org/officeDocument/2006/relationships/image" Target="media/image193.png"/><Relationship Id="rId259" Type="http://schemas.openxmlformats.org/officeDocument/2006/relationships/hyperlink" Target="https://www.carbonpricingleadership.org/who" TargetMode="External"/><Relationship Id="rId23" Type="http://schemas.openxmlformats.org/officeDocument/2006/relationships/image" Target="media/image9.png"/><Relationship Id="rId119" Type="http://schemas.openxmlformats.org/officeDocument/2006/relationships/image" Target="media/image95.png"/><Relationship Id="rId270" Type="http://schemas.openxmlformats.org/officeDocument/2006/relationships/hyperlink" Target="https://stats.wikimedia.org/wikimedia/squids/SquidReportPageViewsPerLanguageBreakdown.htm"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jpeg"/><Relationship Id="rId198" Type="http://schemas.openxmlformats.org/officeDocument/2006/relationships/image" Target="media/image160.png"/><Relationship Id="rId172" Type="http://schemas.openxmlformats.org/officeDocument/2006/relationships/image" Target="media/image148.png"/><Relationship Id="rId193" Type="http://schemas.openxmlformats.org/officeDocument/2006/relationships/image" Target="media/image156.png"/><Relationship Id="rId202" Type="http://schemas.openxmlformats.org/officeDocument/2006/relationships/chart" Target="charts/chart13.xml"/><Relationship Id="rId207" Type="http://schemas.openxmlformats.org/officeDocument/2006/relationships/image" Target="media/image167.jpeg"/><Relationship Id="rId223" Type="http://schemas.openxmlformats.org/officeDocument/2006/relationships/image" Target="media/image178.emf"/><Relationship Id="rId228" Type="http://schemas.openxmlformats.org/officeDocument/2006/relationships/image" Target="media/image183.emf"/><Relationship Id="rId244" Type="http://schemas.openxmlformats.org/officeDocument/2006/relationships/image" Target="media/image199.png"/><Relationship Id="rId249" Type="http://schemas.openxmlformats.org/officeDocument/2006/relationships/image" Target="media/image204.png"/><Relationship Id="rId13" Type="http://schemas.openxmlformats.org/officeDocument/2006/relationships/image" Target="media/image3.png"/><Relationship Id="rId18" Type="http://schemas.openxmlformats.org/officeDocument/2006/relationships/chart" Target="charts/chart5.xml"/><Relationship Id="rId39" Type="http://schemas.openxmlformats.org/officeDocument/2006/relationships/image" Target="media/image23.png"/><Relationship Id="rId109" Type="http://schemas.openxmlformats.org/officeDocument/2006/relationships/image" Target="media/image85.tiff"/><Relationship Id="rId260" Type="http://schemas.openxmlformats.org/officeDocument/2006/relationships/hyperlink" Target="https://edmontonjournal.com/news/politics/cracking-open-the-carbon-tax-a-look-at-what-albertas-most-controversial-tax-has-been-spent-on" TargetMode="External"/><Relationship Id="rId265" Type="http://schemas.openxmlformats.org/officeDocument/2006/relationships/hyperlink" Target="https://stats.wikimedia.org/wikimedia/squids/SquidReportPageViewsPerCountryOverview.htm"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en.wikipedia.org/wiki/Japanese_eel" TargetMode="External"/><Relationship Id="rId104" Type="http://schemas.openxmlformats.org/officeDocument/2006/relationships/hyperlink" Target="https://coralreefwatch.noaa.gov/product/5km/description_tile_60x40degree.php"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chart" Target="charts/chart10.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38.png"/><Relationship Id="rId183" Type="http://schemas.openxmlformats.org/officeDocument/2006/relationships/chart" Target="charts/chart7.xml"/><Relationship Id="rId213" Type="http://schemas.openxmlformats.org/officeDocument/2006/relationships/chart" Target="charts/chart18.xml"/><Relationship Id="rId218" Type="http://schemas.openxmlformats.org/officeDocument/2006/relationships/image" Target="media/image173.emf"/><Relationship Id="rId234" Type="http://schemas.openxmlformats.org/officeDocument/2006/relationships/image" Target="media/image189.emf"/><Relationship Id="rId239"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hyperlink" Target="https://earthdata.nasa.gov/earth-observation-data/near-real-time/firms/active-fire-data" TargetMode="External"/><Relationship Id="rId255" Type="http://schemas.openxmlformats.org/officeDocument/2006/relationships/hyperlink" Target="https://www.iea.org/energyaccess/methodology/" TargetMode="External"/><Relationship Id="rId271" Type="http://schemas.openxmlformats.org/officeDocument/2006/relationships/hyperlink" Target="http://quanteda.io" TargetMode="External"/><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6.tiff"/><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yperlink" Target="https://www.who.int/globalchange/resources/countries/en/"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57.png"/><Relationship Id="rId199" Type="http://schemas.openxmlformats.org/officeDocument/2006/relationships/image" Target="media/image161.png"/><Relationship Id="rId203" Type="http://schemas.openxmlformats.org/officeDocument/2006/relationships/image" Target="media/image164.emf"/><Relationship Id="rId208" Type="http://schemas.openxmlformats.org/officeDocument/2006/relationships/image" Target="media/image168.jpeg"/><Relationship Id="rId229" Type="http://schemas.openxmlformats.org/officeDocument/2006/relationships/image" Target="media/image184.emf"/><Relationship Id="rId19" Type="http://schemas.openxmlformats.org/officeDocument/2006/relationships/image" Target="media/image5.emf"/><Relationship Id="rId224" Type="http://schemas.openxmlformats.org/officeDocument/2006/relationships/image" Target="media/image179.emf"/><Relationship Id="rId240" Type="http://schemas.openxmlformats.org/officeDocument/2006/relationships/image" Target="media/image195.png"/><Relationship Id="rId245" Type="http://schemas.openxmlformats.org/officeDocument/2006/relationships/image" Target="media/image200.png"/><Relationship Id="rId261" Type="http://schemas.openxmlformats.org/officeDocument/2006/relationships/hyperlink" Target="https://en.wikipedia.org/wiki/Latent_Dirichlet_allocation" TargetMode="External"/><Relationship Id="rId266" Type="http://schemas.openxmlformats.org/officeDocument/2006/relationships/hyperlink" Target="https://en.wikipedia.org/wiki/Effects_of_global_warming_on_human_health" TargetMode="External"/><Relationship Id="rId14" Type="http://schemas.openxmlformats.org/officeDocument/2006/relationships/image" Target="media/image4.png"/><Relationship Id="rId30" Type="http://schemas.openxmlformats.org/officeDocument/2006/relationships/image" Target="media/image14.tif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en.wikipedia.org/wiki/Astola_Island" TargetMode="External"/><Relationship Id="rId100" Type="http://schemas.openxmlformats.org/officeDocument/2006/relationships/image" Target="media/image79.jpeg"/><Relationship Id="rId105" Type="http://schemas.openxmlformats.org/officeDocument/2006/relationships/image" Target="media/image81.tiff"/><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yperlink" Target="http://ghdx.healthdata.org/gbd-results-tool"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en.wikipedia.org/wiki/Flatfish"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hyperlink" Target="https://www.wmo.int/cpdb/" TargetMode="External"/><Relationship Id="rId189" Type="http://schemas.openxmlformats.org/officeDocument/2006/relationships/chart" Target="charts/chart11.xml"/><Relationship Id="rId219" Type="http://schemas.openxmlformats.org/officeDocument/2006/relationships/image" Target="media/image174.emf"/><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image" Target="media/image185.emf"/><Relationship Id="rId235" Type="http://schemas.openxmlformats.org/officeDocument/2006/relationships/image" Target="media/image190.emf"/><Relationship Id="rId251" Type="http://schemas.openxmlformats.org/officeDocument/2006/relationships/hyperlink" Target="http://www.marineregions.org/" TargetMode="External"/><Relationship Id="rId256" Type="http://schemas.openxmlformats.org/officeDocument/2006/relationships/hyperlink" Target="https://unstats.un.org/sdgs/metadata/files/Metadata-07-01-02.pdf" TargetMode="Externa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72"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comments" Target="comments.xml"/><Relationship Id="rId195" Type="http://schemas.openxmlformats.org/officeDocument/2006/relationships/hyperlink" Target="http://stats.ukdataservice.ac.uk/)" TargetMode="External"/><Relationship Id="rId209" Type="http://schemas.openxmlformats.org/officeDocument/2006/relationships/chart" Target="charts/chart14.xml"/><Relationship Id="rId190" Type="http://schemas.openxmlformats.org/officeDocument/2006/relationships/chart" Target="charts/chart12.xml"/><Relationship Id="rId204" Type="http://schemas.openxmlformats.org/officeDocument/2006/relationships/image" Target="media/image165.jpeg"/><Relationship Id="rId220" Type="http://schemas.openxmlformats.org/officeDocument/2006/relationships/image" Target="media/image175.emf"/><Relationship Id="rId225" Type="http://schemas.openxmlformats.org/officeDocument/2006/relationships/image" Target="media/image180.emf"/><Relationship Id="rId241" Type="http://schemas.openxmlformats.org/officeDocument/2006/relationships/image" Target="media/image196.png"/><Relationship Id="rId246" Type="http://schemas.openxmlformats.org/officeDocument/2006/relationships/image" Target="media/image201.png"/><Relationship Id="rId267" Type="http://schemas.openxmlformats.org/officeDocument/2006/relationships/hyperlink" Target="https://en.wikipedia.org/wiki/Global_warming" TargetMode="External"/><Relationship Id="rId15" Type="http://schemas.openxmlformats.org/officeDocument/2006/relationships/chart" Target="charts/chart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2.tiff"/><Relationship Id="rId127" Type="http://schemas.openxmlformats.org/officeDocument/2006/relationships/image" Target="media/image103.png"/><Relationship Id="rId262" Type="http://schemas.openxmlformats.org/officeDocument/2006/relationships/hyperlink" Target="http://data.people.com.cn/rmrb/20190116/1?code=2" TargetMode="External"/><Relationship Id="rId10" Type="http://schemas.openxmlformats.org/officeDocument/2006/relationships/image" Target="media/image1.e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hyperlink" Target="https://en.wikipedia.org/wiki/Paralichthys_olivaceus" TargetMode="External"/><Relationship Id="rId101" Type="http://schemas.openxmlformats.org/officeDocument/2006/relationships/hyperlink" Target="http://www.fao.org/tempref/fi/maps/Default.htm" TargetMode="External"/><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hyperlink" Target="http://apps.who.int/gho/data/node.main.IHR?lang=en" TargetMode="External"/><Relationship Id="rId4" Type="http://schemas.openxmlformats.org/officeDocument/2006/relationships/settings" Target="settings.xml"/><Relationship Id="rId9" Type="http://schemas.openxmlformats.org/officeDocument/2006/relationships/chart" Target="charts/chart1.xml"/><Relationship Id="rId180" Type="http://schemas.microsoft.com/office/2011/relationships/commentsExtended" Target="commentsExtended.xml"/><Relationship Id="rId210" Type="http://schemas.openxmlformats.org/officeDocument/2006/relationships/chart" Target="charts/chart15.xml"/><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hyperlink" Target="https://gofossilfree.org/divestment/commitments/" TargetMode="External"/><Relationship Id="rId26" Type="http://schemas.openxmlformats.org/officeDocument/2006/relationships/hyperlink" Target="https://coastwatch.pfeg.noaa.gov/erddap/griddap/erdMH1sstdmday.html" TargetMode="External"/><Relationship Id="rId231" Type="http://schemas.openxmlformats.org/officeDocument/2006/relationships/image" Target="media/image186.emf"/><Relationship Id="rId252" Type="http://schemas.openxmlformats.org/officeDocument/2006/relationships/hyperlink" Target="http://apps.who.int/gho/data/node.metadata.COUNTRY?lang=en" TargetMode="External"/><Relationship Id="rId273"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8.tiff"/><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58.png"/><Relationship Id="rId200" Type="http://schemas.openxmlformats.org/officeDocument/2006/relationships/image" Target="media/image162.jpeg"/><Relationship Id="rId16" Type="http://schemas.openxmlformats.org/officeDocument/2006/relationships/chart" Target="charts/chart3.xml"/><Relationship Id="rId221" Type="http://schemas.openxmlformats.org/officeDocument/2006/relationships/image" Target="media/image176.emf"/><Relationship Id="rId242" Type="http://schemas.openxmlformats.org/officeDocument/2006/relationships/image" Target="media/image197.png"/><Relationship Id="rId263" Type="http://schemas.openxmlformats.org/officeDocument/2006/relationships/hyperlink" Target="https://www.alexa.com/topsites"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73.png"/><Relationship Id="rId165" Type="http://schemas.openxmlformats.org/officeDocument/2006/relationships/image" Target="media/image141.png"/><Relationship Id="rId186" Type="http://schemas.openxmlformats.org/officeDocument/2006/relationships/chart" Target="charts/chart8.xml"/><Relationship Id="rId211" Type="http://schemas.openxmlformats.org/officeDocument/2006/relationships/chart" Target="charts/chart16.xml"/><Relationship Id="rId232" Type="http://schemas.openxmlformats.org/officeDocument/2006/relationships/image" Target="media/image187.emf"/><Relationship Id="rId253" Type="http://schemas.openxmlformats.org/officeDocument/2006/relationships/hyperlink" Target="https://www.imf.org/external/pubs/ft/weo/2019/01/weodata/index.aspx" TargetMode="External"/><Relationship Id="rId27" Type="http://schemas.openxmlformats.org/officeDocument/2006/relationships/hyperlink" Target="https://coastwatch.pfeg.noaa.gov/erddap/griddap/erdMH1chlamday.html"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63.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59.png"/><Relationship Id="rId201" Type="http://schemas.openxmlformats.org/officeDocument/2006/relationships/image" Target="media/image163.jpeg"/><Relationship Id="rId222" Type="http://schemas.openxmlformats.org/officeDocument/2006/relationships/image" Target="media/image177.emf"/><Relationship Id="rId243" Type="http://schemas.openxmlformats.org/officeDocument/2006/relationships/image" Target="media/image198.png"/><Relationship Id="rId264" Type="http://schemas.openxmlformats.org/officeDocument/2006/relationships/hyperlink" Target="https://meta.wikimedia.org/wiki/Research:Wikipedia_clickstream" TargetMode="External"/><Relationship Id="rId17" Type="http://schemas.openxmlformats.org/officeDocument/2006/relationships/chart" Target="charts/chart4.xml"/><Relationship Id="rId38" Type="http://schemas.openxmlformats.org/officeDocument/2006/relationships/image" Target="media/image22.png"/><Relationship Id="rId59" Type="http://schemas.openxmlformats.org/officeDocument/2006/relationships/image" Target="media/image43.png"/><Relationship Id="rId103" Type="http://schemas.microsoft.com/office/2007/relationships/hdphoto" Target="media/hdphoto1.wdp"/><Relationship Id="rId124" Type="http://schemas.openxmlformats.org/officeDocument/2006/relationships/image" Target="media/image100.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chart" Target="charts/chart9.xml"/><Relationship Id="rId1" Type="http://schemas.openxmlformats.org/officeDocument/2006/relationships/customXml" Target="../customXml/item1.xml"/><Relationship Id="rId212" Type="http://schemas.openxmlformats.org/officeDocument/2006/relationships/chart" Target="charts/chart17.xml"/><Relationship Id="rId233" Type="http://schemas.openxmlformats.org/officeDocument/2006/relationships/image" Target="media/image188.emf"/><Relationship Id="rId254" Type="http://schemas.openxmlformats.org/officeDocument/2006/relationships/hyperlink" Target="https://poweringpastcoal.org/about/Powering_Past_Coal_Alliance_Members" TargetMode="Externa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ice\Downloads\By%20WHO%20Region%2005Aug2019.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5.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6.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7.xlsx"/></Relationships>
</file>

<file path=word/charts/_rels/chart13.xml.rels><?xml version="1.0" encoding="UTF-8" standalone="yes"?>
<Relationships xmlns="http://schemas.openxmlformats.org/package/2006/relationships"><Relationship Id="rId3" Type="http://schemas.openxmlformats.org/officeDocument/2006/relationships/oleObject" Target="file:///C:\Users\Matthew\Documents\Research\Health%20care\National%20impacts\International%20comparisons\GHG_WHO_exiobase2_per%20capita%20Huang.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Paul%20Haggar\Desktop\LorraineWork_Apr_to_Dec_2017\Sept-Jan%202018or19\Stuart%20News%20Job\15_04_19_Hilary%20inputs\Copy%20of%20Final%20Codes_SC%20and%20PH___PH%2011%20apr%20sorting%20v2____PH2.xlsx" TargetMode="Externa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16.xml.rels><?xml version="1.0" encoding="UTF-8" standalone="yes"?>
<Relationships xmlns="http://schemas.openxmlformats.org/package/2006/relationships"><Relationship Id="rId3" Type="http://schemas.openxmlformats.org/officeDocument/2006/relationships/oleObject" Target="file:///C:\Users\sapsbc\Documents\Documents\Lancet%20countdown\Latest_%20figs%2011%20june.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sapsbc\Documents\Documents\Lancet%20countdown\Latest_%20figs%2011%20june.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worldhealthorg-my.sharepoint.com/personal/nevillet_who_int/Documents/backup%20from%20D/Country%20survey/2018%20WHO%20CCH%20survey%20LANCE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lice\Dropbox\Dropbox\Lancet%20Countdown\Alice's%20mess\Lancet%20Countdown\2019\Working%20Groups\WG2\2019%20report\CFU%2027%20Feb%202019_AMcGushi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lice\Dropbox\Dropbox\Lancet%20Countdown\Lancet%20Countdown%20to%202030\Academic\2019%20Paper\Data\2.3.1.%20IHR%20Data%20C8%20Emergency%20Framework%20AM.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African Region</c:v>
                </c:pt>
              </c:strCache>
            </c:strRef>
          </c:tx>
          <c:spPr>
            <a:ln w="28575" cap="rnd">
              <a:solidFill>
                <a:schemeClr val="accent1"/>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Sheet1!$B$2:$AC$2</c:f>
              <c:numCache>
                <c:formatCode>General</c:formatCode>
                <c:ptCount val="28"/>
                <c:pt idx="0">
                  <c:v>28.426047826086958</c:v>
                </c:pt>
                <c:pt idx="1">
                  <c:v>28.54535652173913</c:v>
                </c:pt>
                <c:pt idx="2">
                  <c:v>28.628643478260869</c:v>
                </c:pt>
                <c:pt idx="3">
                  <c:v>28.6859</c:v>
                </c:pt>
                <c:pt idx="4">
                  <c:v>28.77772608695652</c:v>
                </c:pt>
                <c:pt idx="5">
                  <c:v>28.851695652173913</c:v>
                </c:pt>
                <c:pt idx="6">
                  <c:v>28.927139130434785</c:v>
                </c:pt>
                <c:pt idx="7">
                  <c:v>29.015856521739131</c:v>
                </c:pt>
                <c:pt idx="8">
                  <c:v>29.083343478260872</c:v>
                </c:pt>
                <c:pt idx="9">
                  <c:v>29.191321739130437</c:v>
                </c:pt>
                <c:pt idx="10">
                  <c:v>29.279834782608699</c:v>
                </c:pt>
                <c:pt idx="11">
                  <c:v>29.375056521739133</c:v>
                </c:pt>
                <c:pt idx="12">
                  <c:v>29.474869565217393</c:v>
                </c:pt>
                <c:pt idx="13">
                  <c:v>29.591413043478262</c:v>
                </c:pt>
                <c:pt idx="14">
                  <c:v>29.687691304347826</c:v>
                </c:pt>
                <c:pt idx="15">
                  <c:v>29.806060869565218</c:v>
                </c:pt>
                <c:pt idx="16">
                  <c:v>29.923608695652174</c:v>
                </c:pt>
                <c:pt idx="17">
                  <c:v>30.085269565217391</c:v>
                </c:pt>
                <c:pt idx="18">
                  <c:v>30.248886956521741</c:v>
                </c:pt>
                <c:pt idx="19">
                  <c:v>30.390995652173913</c:v>
                </c:pt>
                <c:pt idx="20">
                  <c:v>30.513643478260871</c:v>
                </c:pt>
                <c:pt idx="21">
                  <c:v>30.635447826086956</c:v>
                </c:pt>
                <c:pt idx="22">
                  <c:v>30.777671111111111</c:v>
                </c:pt>
                <c:pt idx="23">
                  <c:v>30.872311111111113</c:v>
                </c:pt>
                <c:pt idx="24">
                  <c:v>30.987506666666668</c:v>
                </c:pt>
                <c:pt idx="25">
                  <c:v>31.063262222222225</c:v>
                </c:pt>
                <c:pt idx="26">
                  <c:v>31.179506666666668</c:v>
                </c:pt>
                <c:pt idx="27">
                  <c:v>31.276222222222223</c:v>
                </c:pt>
              </c:numCache>
            </c:numRef>
          </c:val>
          <c:smooth val="0"/>
          <c:extLst>
            <c:ext xmlns:c16="http://schemas.microsoft.com/office/drawing/2014/chart" uri="{C3380CC4-5D6E-409C-BE32-E72D297353CC}">
              <c16:uniqueId val="{00000000-82D9-48C3-AF0A-9A8415FA24EA}"/>
            </c:ext>
          </c:extLst>
        </c:ser>
        <c:ser>
          <c:idx val="1"/>
          <c:order val="1"/>
          <c:tx>
            <c:strRef>
              <c:f>Sheet1!$A$3</c:f>
              <c:strCache>
                <c:ptCount val="1"/>
                <c:pt idx="0">
                  <c:v>Eastern Mediterranean Region</c:v>
                </c:pt>
              </c:strCache>
            </c:strRef>
          </c:tx>
          <c:spPr>
            <a:ln w="28575" cap="rnd">
              <a:solidFill>
                <a:schemeClr val="accent2"/>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Sheet1!$B$3:$AC$3</c:f>
              <c:numCache>
                <c:formatCode>General</c:formatCode>
                <c:ptCount val="28"/>
                <c:pt idx="0">
                  <c:v>36.502485714285719</c:v>
                </c:pt>
                <c:pt idx="1">
                  <c:v>36.588790476190475</c:v>
                </c:pt>
                <c:pt idx="2">
                  <c:v>36.694523809523808</c:v>
                </c:pt>
                <c:pt idx="3">
                  <c:v>36.794009523809528</c:v>
                </c:pt>
                <c:pt idx="4">
                  <c:v>36.872952380952384</c:v>
                </c:pt>
                <c:pt idx="5">
                  <c:v>36.95464761904762</c:v>
                </c:pt>
                <c:pt idx="6">
                  <c:v>36.99547619047619</c:v>
                </c:pt>
                <c:pt idx="7">
                  <c:v>37.058371428571427</c:v>
                </c:pt>
                <c:pt idx="8">
                  <c:v>37.102238095238093</c:v>
                </c:pt>
                <c:pt idx="9">
                  <c:v>37.164276190476187</c:v>
                </c:pt>
                <c:pt idx="10">
                  <c:v>37.20612380952381</c:v>
                </c:pt>
                <c:pt idx="11">
                  <c:v>37.315152380952377</c:v>
                </c:pt>
                <c:pt idx="12">
                  <c:v>37.376533333333334</c:v>
                </c:pt>
                <c:pt idx="13">
                  <c:v>37.460780952380951</c:v>
                </c:pt>
                <c:pt idx="14">
                  <c:v>37.569266666666664</c:v>
                </c:pt>
                <c:pt idx="15">
                  <c:v>37.653790476190473</c:v>
                </c:pt>
                <c:pt idx="16">
                  <c:v>37.761666666666663</c:v>
                </c:pt>
                <c:pt idx="17">
                  <c:v>37.854447619047619</c:v>
                </c:pt>
                <c:pt idx="18">
                  <c:v>37.986723809523809</c:v>
                </c:pt>
                <c:pt idx="19">
                  <c:v>38.098342857142853</c:v>
                </c:pt>
                <c:pt idx="20">
                  <c:v>38.190209523809521</c:v>
                </c:pt>
                <c:pt idx="21">
                  <c:v>38.293238095238095</c:v>
                </c:pt>
                <c:pt idx="22">
                  <c:v>38.388009523809522</c:v>
                </c:pt>
                <c:pt idx="23">
                  <c:v>38.441685714285711</c:v>
                </c:pt>
                <c:pt idx="24">
                  <c:v>38.534542857142853</c:v>
                </c:pt>
                <c:pt idx="25">
                  <c:v>38.597514285714283</c:v>
                </c:pt>
                <c:pt idx="26">
                  <c:v>38.640409523809524</c:v>
                </c:pt>
                <c:pt idx="27">
                  <c:v>38.723152380952378</c:v>
                </c:pt>
              </c:numCache>
            </c:numRef>
          </c:val>
          <c:smooth val="0"/>
          <c:extLst>
            <c:ext xmlns:c16="http://schemas.microsoft.com/office/drawing/2014/chart" uri="{C3380CC4-5D6E-409C-BE32-E72D297353CC}">
              <c16:uniqueId val="{00000001-82D9-48C3-AF0A-9A8415FA24EA}"/>
            </c:ext>
          </c:extLst>
        </c:ser>
        <c:ser>
          <c:idx val="2"/>
          <c:order val="2"/>
          <c:tx>
            <c:strRef>
              <c:f>Sheet1!$A$4</c:f>
              <c:strCache>
                <c:ptCount val="1"/>
                <c:pt idx="0">
                  <c:v>European Region</c:v>
                </c:pt>
              </c:strCache>
            </c:strRef>
          </c:tx>
          <c:spPr>
            <a:ln w="28575" cap="rnd">
              <a:solidFill>
                <a:schemeClr val="accent3"/>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Sheet1!$B$4:$AC$4</c:f>
              <c:numCache>
                <c:formatCode>General</c:formatCode>
                <c:ptCount val="28"/>
                <c:pt idx="0">
                  <c:v>39.457592156862745</c:v>
                </c:pt>
                <c:pt idx="1">
                  <c:v>39.425321568627453</c:v>
                </c:pt>
                <c:pt idx="2">
                  <c:v>39.409447058823531</c:v>
                </c:pt>
                <c:pt idx="3">
                  <c:v>39.411670588235296</c:v>
                </c:pt>
                <c:pt idx="4">
                  <c:v>39.415286274509803</c:v>
                </c:pt>
                <c:pt idx="5">
                  <c:v>39.454929411764709</c:v>
                </c:pt>
                <c:pt idx="6">
                  <c:v>39.493305882352942</c:v>
                </c:pt>
                <c:pt idx="7">
                  <c:v>39.531129411764702</c:v>
                </c:pt>
                <c:pt idx="8">
                  <c:v>39.58956862745098</c:v>
                </c:pt>
                <c:pt idx="9">
                  <c:v>39.630639215686273</c:v>
                </c:pt>
                <c:pt idx="10">
                  <c:v>39.65587843137255</c:v>
                </c:pt>
                <c:pt idx="11">
                  <c:v>39.704599999999999</c:v>
                </c:pt>
                <c:pt idx="12">
                  <c:v>39.719847058823532</c:v>
                </c:pt>
                <c:pt idx="13">
                  <c:v>39.757650980392157</c:v>
                </c:pt>
                <c:pt idx="14">
                  <c:v>39.794250980392157</c:v>
                </c:pt>
                <c:pt idx="15">
                  <c:v>39.851164705882354</c:v>
                </c:pt>
                <c:pt idx="16">
                  <c:v>39.927921568627454</c:v>
                </c:pt>
                <c:pt idx="17">
                  <c:v>40.003592156862744</c:v>
                </c:pt>
                <c:pt idx="18">
                  <c:v>40.079937254901957</c:v>
                </c:pt>
                <c:pt idx="19">
                  <c:v>40.156862745098039</c:v>
                </c:pt>
                <c:pt idx="20">
                  <c:v>40.213384313725491</c:v>
                </c:pt>
                <c:pt idx="21">
                  <c:v>40.250192156862745</c:v>
                </c:pt>
                <c:pt idx="22">
                  <c:v>40.308298039215686</c:v>
                </c:pt>
                <c:pt idx="23">
                  <c:v>40.386505882352942</c:v>
                </c:pt>
                <c:pt idx="24">
                  <c:v>40.443713725490198</c:v>
                </c:pt>
                <c:pt idx="25">
                  <c:v>40.50158039215686</c:v>
                </c:pt>
                <c:pt idx="26">
                  <c:v>40.560521568627451</c:v>
                </c:pt>
                <c:pt idx="27">
                  <c:v>40.600662745098042</c:v>
                </c:pt>
              </c:numCache>
            </c:numRef>
          </c:val>
          <c:smooth val="0"/>
          <c:extLst>
            <c:ext xmlns:c16="http://schemas.microsoft.com/office/drawing/2014/chart" uri="{C3380CC4-5D6E-409C-BE32-E72D297353CC}">
              <c16:uniqueId val="{00000002-82D9-48C3-AF0A-9A8415FA24EA}"/>
            </c:ext>
          </c:extLst>
        </c:ser>
        <c:ser>
          <c:idx val="3"/>
          <c:order val="3"/>
          <c:tx>
            <c:strRef>
              <c:f>Sheet1!$A$5</c:f>
              <c:strCache>
                <c:ptCount val="1"/>
                <c:pt idx="0">
                  <c:v>Region of the Americas</c:v>
                </c:pt>
              </c:strCache>
            </c:strRef>
          </c:tx>
          <c:spPr>
            <a:ln w="28575" cap="rnd">
              <a:solidFill>
                <a:schemeClr val="accent4"/>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Sheet1!$B$5:$AC$5</c:f>
              <c:numCache>
                <c:formatCode>General</c:formatCode>
                <c:ptCount val="28"/>
                <c:pt idx="0">
                  <c:v>34.25355882352941</c:v>
                </c:pt>
                <c:pt idx="1">
                  <c:v>34.372700000000002</c:v>
                </c:pt>
                <c:pt idx="2">
                  <c:v>34.457900000000002</c:v>
                </c:pt>
                <c:pt idx="3">
                  <c:v>34.500729411764702</c:v>
                </c:pt>
                <c:pt idx="4">
                  <c:v>34.587158823529414</c:v>
                </c:pt>
                <c:pt idx="5">
                  <c:v>34.67390588235294</c:v>
                </c:pt>
                <c:pt idx="6">
                  <c:v>34.739394117647059</c:v>
                </c:pt>
                <c:pt idx="7">
                  <c:v>34.805405882352936</c:v>
                </c:pt>
                <c:pt idx="8">
                  <c:v>34.871347058823531</c:v>
                </c:pt>
                <c:pt idx="9">
                  <c:v>34.91271764705882</c:v>
                </c:pt>
                <c:pt idx="10">
                  <c:v>34.993052941176472</c:v>
                </c:pt>
                <c:pt idx="11">
                  <c:v>35.094758823529411</c:v>
                </c:pt>
                <c:pt idx="12">
                  <c:v>35.165423529411768</c:v>
                </c:pt>
                <c:pt idx="13">
                  <c:v>35.294082352941174</c:v>
                </c:pt>
                <c:pt idx="14">
                  <c:v>35.378735294117647</c:v>
                </c:pt>
                <c:pt idx="15">
                  <c:v>35.481841176470589</c:v>
                </c:pt>
                <c:pt idx="16">
                  <c:v>35.56508823529412</c:v>
                </c:pt>
                <c:pt idx="17">
                  <c:v>35.628870588235294</c:v>
                </c:pt>
                <c:pt idx="18">
                  <c:v>35.693594117647059</c:v>
                </c:pt>
                <c:pt idx="19">
                  <c:v>35.797535294117644</c:v>
                </c:pt>
                <c:pt idx="20">
                  <c:v>35.881911764705883</c:v>
                </c:pt>
                <c:pt idx="21">
                  <c:v>35.969899999999996</c:v>
                </c:pt>
                <c:pt idx="22">
                  <c:v>36.079658823529414</c:v>
                </c:pt>
                <c:pt idx="23">
                  <c:v>36.208617647058823</c:v>
                </c:pt>
                <c:pt idx="24">
                  <c:v>36.297635294117647</c:v>
                </c:pt>
                <c:pt idx="25">
                  <c:v>36.407011764705885</c:v>
                </c:pt>
                <c:pt idx="26">
                  <c:v>36.536764705882355</c:v>
                </c:pt>
                <c:pt idx="27">
                  <c:v>36.667052941176472</c:v>
                </c:pt>
              </c:numCache>
            </c:numRef>
          </c:val>
          <c:smooth val="0"/>
          <c:extLst>
            <c:ext xmlns:c16="http://schemas.microsoft.com/office/drawing/2014/chart" uri="{C3380CC4-5D6E-409C-BE32-E72D297353CC}">
              <c16:uniqueId val="{00000003-82D9-48C3-AF0A-9A8415FA24EA}"/>
            </c:ext>
          </c:extLst>
        </c:ser>
        <c:ser>
          <c:idx val="4"/>
          <c:order val="4"/>
          <c:tx>
            <c:strRef>
              <c:f>Sheet1!$A$6</c:f>
              <c:strCache>
                <c:ptCount val="1"/>
                <c:pt idx="0">
                  <c:v>South-East Asia Region</c:v>
                </c:pt>
              </c:strCache>
            </c:strRef>
          </c:tx>
          <c:spPr>
            <a:ln w="28575" cap="rnd">
              <a:solidFill>
                <a:schemeClr val="accent5"/>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Sheet1!$B$6:$AC$6</c:f>
              <c:numCache>
                <c:formatCode>General</c:formatCode>
                <c:ptCount val="28"/>
                <c:pt idx="0">
                  <c:v>28.304200000000002</c:v>
                </c:pt>
                <c:pt idx="1">
                  <c:v>28.404033333333334</c:v>
                </c:pt>
                <c:pt idx="2">
                  <c:v>28.483883333333335</c:v>
                </c:pt>
                <c:pt idx="3">
                  <c:v>28.584816666666669</c:v>
                </c:pt>
                <c:pt idx="4">
                  <c:v>28.666500000000003</c:v>
                </c:pt>
                <c:pt idx="5">
                  <c:v>28.750733333333333</c:v>
                </c:pt>
                <c:pt idx="6">
                  <c:v>28.821566666666666</c:v>
                </c:pt>
                <c:pt idx="7">
                  <c:v>28.873466666666666</c:v>
                </c:pt>
                <c:pt idx="8">
                  <c:v>28.946733333333334</c:v>
                </c:pt>
                <c:pt idx="9">
                  <c:v>29.001216666666668</c:v>
                </c:pt>
                <c:pt idx="10">
                  <c:v>29.104099999999999</c:v>
                </c:pt>
                <c:pt idx="11">
                  <c:v>29.225233333333335</c:v>
                </c:pt>
                <c:pt idx="12">
                  <c:v>29.367383333333336</c:v>
                </c:pt>
                <c:pt idx="13">
                  <c:v>29.511266666666668</c:v>
                </c:pt>
                <c:pt idx="14">
                  <c:v>29.696950000000001</c:v>
                </c:pt>
                <c:pt idx="15">
                  <c:v>29.822600000000001</c:v>
                </c:pt>
                <c:pt idx="16">
                  <c:v>29.959050000000001</c:v>
                </c:pt>
                <c:pt idx="17">
                  <c:v>30.085666666666668</c:v>
                </c:pt>
                <c:pt idx="18">
                  <c:v>30.233233333333335</c:v>
                </c:pt>
                <c:pt idx="19">
                  <c:v>30.362650000000002</c:v>
                </c:pt>
                <c:pt idx="20">
                  <c:v>30.472950000000001</c:v>
                </c:pt>
                <c:pt idx="21">
                  <c:v>30.5943</c:v>
                </c:pt>
                <c:pt idx="22">
                  <c:v>30.694533333333332</c:v>
                </c:pt>
                <c:pt idx="23">
                  <c:v>30.815233333333332</c:v>
                </c:pt>
                <c:pt idx="24">
                  <c:v>30.936700000000002</c:v>
                </c:pt>
                <c:pt idx="25">
                  <c:v>31.058949999999999</c:v>
                </c:pt>
                <c:pt idx="26">
                  <c:v>31.202333333333332</c:v>
                </c:pt>
                <c:pt idx="27">
                  <c:v>31.346600000000002</c:v>
                </c:pt>
              </c:numCache>
            </c:numRef>
          </c:val>
          <c:smooth val="0"/>
          <c:extLst>
            <c:ext xmlns:c16="http://schemas.microsoft.com/office/drawing/2014/chart" uri="{C3380CC4-5D6E-409C-BE32-E72D297353CC}">
              <c16:uniqueId val="{00000004-82D9-48C3-AF0A-9A8415FA24EA}"/>
            </c:ext>
          </c:extLst>
        </c:ser>
        <c:ser>
          <c:idx val="5"/>
          <c:order val="5"/>
          <c:tx>
            <c:strRef>
              <c:f>Sheet1!$A$7</c:f>
              <c:strCache>
                <c:ptCount val="1"/>
                <c:pt idx="0">
                  <c:v>Western Pacific Region</c:v>
                </c:pt>
              </c:strCache>
            </c:strRef>
          </c:tx>
          <c:spPr>
            <a:ln w="28575" cap="rnd">
              <a:solidFill>
                <a:schemeClr val="accent6"/>
              </a:solidFill>
              <a:round/>
            </a:ln>
            <a:effectLst/>
          </c:spPr>
          <c:marker>
            <c:symbol val="none"/>
          </c:marker>
          <c:cat>
            <c:strRef>
              <c:f>Sheet1!$B$1:$AC$1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Sheet1!$B$7:$AC$7</c:f>
              <c:numCache>
                <c:formatCode>General</c:formatCode>
                <c:ptCount val="28"/>
                <c:pt idx="0">
                  <c:v>33.171372727272725</c:v>
                </c:pt>
                <c:pt idx="1">
                  <c:v>33.28430909090909</c:v>
                </c:pt>
                <c:pt idx="2">
                  <c:v>33.421545454545452</c:v>
                </c:pt>
                <c:pt idx="3">
                  <c:v>33.499918181818181</c:v>
                </c:pt>
                <c:pt idx="4">
                  <c:v>33.638481818181816</c:v>
                </c:pt>
                <c:pt idx="5">
                  <c:v>33.754709090909088</c:v>
                </c:pt>
                <c:pt idx="6">
                  <c:v>33.876163636363636</c:v>
                </c:pt>
                <c:pt idx="7">
                  <c:v>34.016227272727271</c:v>
                </c:pt>
                <c:pt idx="8">
                  <c:v>34.135672727272727</c:v>
                </c:pt>
                <c:pt idx="9">
                  <c:v>34.2545</c:v>
                </c:pt>
                <c:pt idx="10">
                  <c:v>34.363672727272728</c:v>
                </c:pt>
                <c:pt idx="11">
                  <c:v>34.506827272727271</c:v>
                </c:pt>
                <c:pt idx="12">
                  <c:v>34.649436363636362</c:v>
                </c:pt>
                <c:pt idx="13">
                  <c:v>34.770209090909091</c:v>
                </c:pt>
                <c:pt idx="14">
                  <c:v>34.870427272727269</c:v>
                </c:pt>
                <c:pt idx="15">
                  <c:v>35.027936363636364</c:v>
                </c:pt>
                <c:pt idx="16">
                  <c:v>35.162500000000001</c:v>
                </c:pt>
                <c:pt idx="17">
                  <c:v>35.297490909090911</c:v>
                </c:pt>
                <c:pt idx="18">
                  <c:v>35.45329090909091</c:v>
                </c:pt>
                <c:pt idx="19">
                  <c:v>35.610345454545453</c:v>
                </c:pt>
                <c:pt idx="20">
                  <c:v>35.766236363636366</c:v>
                </c:pt>
                <c:pt idx="21">
                  <c:v>35.890363636363638</c:v>
                </c:pt>
                <c:pt idx="22">
                  <c:v>36.029318181818184</c:v>
                </c:pt>
                <c:pt idx="23">
                  <c:v>36.147790909090908</c:v>
                </c:pt>
                <c:pt idx="24">
                  <c:v>36.24648181818182</c:v>
                </c:pt>
                <c:pt idx="25">
                  <c:v>36.385327272727274</c:v>
                </c:pt>
                <c:pt idx="26">
                  <c:v>36.464200000000005</c:v>
                </c:pt>
                <c:pt idx="27">
                  <c:v>36.603190909090912</c:v>
                </c:pt>
              </c:numCache>
            </c:numRef>
          </c:val>
          <c:smooth val="0"/>
          <c:extLst>
            <c:ext xmlns:c16="http://schemas.microsoft.com/office/drawing/2014/chart" uri="{C3380CC4-5D6E-409C-BE32-E72D297353CC}">
              <c16:uniqueId val="{00000005-82D9-48C3-AF0A-9A8415FA24EA}"/>
            </c:ext>
          </c:extLst>
        </c:ser>
        <c:dLbls>
          <c:showLegendKey val="0"/>
          <c:showVal val="0"/>
          <c:showCatName val="0"/>
          <c:showSerName val="0"/>
          <c:showPercent val="0"/>
          <c:showBubbleSize val="0"/>
        </c:dLbls>
        <c:smooth val="0"/>
        <c:axId val="441135320"/>
        <c:axId val="441137944"/>
      </c:lineChart>
      <c:catAx>
        <c:axId val="441135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137944"/>
        <c:crosses val="autoZero"/>
        <c:auto val="1"/>
        <c:lblAlgn val="ctr"/>
        <c:lblOffset val="100"/>
        <c:tickLblSkip val="3"/>
        <c:noMultiLvlLbl val="0"/>
      </c:catAx>
      <c:valAx>
        <c:axId val="441137944"/>
        <c:scaling>
          <c:orientation val="minMax"/>
          <c:max val="4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Heat-related</a:t>
                </a:r>
                <a:r>
                  <a:rPr lang="en-AU" baseline="0"/>
                  <a:t> vulnerability index</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135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'PF-CountryRegion '!$B$22</c:f>
              <c:strCache>
                <c:ptCount val="1"/>
                <c:pt idx="0">
                  <c:v>USA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'!$B$23:$B$39</c:f>
              <c:numCache>
                <c:formatCode>General</c:formatCode>
                <c:ptCount val="17"/>
                <c:pt idx="0">
                  <c:v>63.216999999999999</c:v>
                </c:pt>
                <c:pt idx="1">
                  <c:v>64.064000000000007</c:v>
                </c:pt>
                <c:pt idx="2">
                  <c:v>64.680000000000007</c:v>
                </c:pt>
                <c:pt idx="3">
                  <c:v>65.295999999999992</c:v>
                </c:pt>
                <c:pt idx="4">
                  <c:v>65.835000000000008</c:v>
                </c:pt>
                <c:pt idx="5">
                  <c:v>66.296999999999997</c:v>
                </c:pt>
                <c:pt idx="6">
                  <c:v>66.605000000000004</c:v>
                </c:pt>
                <c:pt idx="7">
                  <c:v>66.835999999999999</c:v>
                </c:pt>
                <c:pt idx="8">
                  <c:v>67.144000000000005</c:v>
                </c:pt>
                <c:pt idx="9">
                  <c:v>67.375</c:v>
                </c:pt>
                <c:pt idx="10">
                  <c:v>67.529000000000011</c:v>
                </c:pt>
                <c:pt idx="11">
                  <c:v>67.760000000000005</c:v>
                </c:pt>
                <c:pt idx="12">
                  <c:v>67.837000000000003</c:v>
                </c:pt>
                <c:pt idx="13">
                  <c:v>68.144999999999996</c:v>
                </c:pt>
                <c:pt idx="14">
                  <c:v>68.453000000000003</c:v>
                </c:pt>
                <c:pt idx="15">
                  <c:v>68.53</c:v>
                </c:pt>
                <c:pt idx="16">
                  <c:v>68.99199999999999</c:v>
                </c:pt>
              </c:numCache>
            </c:numRef>
          </c:yVal>
          <c:smooth val="1"/>
          <c:extLst>
            <c:ext xmlns:c16="http://schemas.microsoft.com/office/drawing/2014/chart" uri="{C3380CC4-5D6E-409C-BE32-E72D297353CC}">
              <c16:uniqueId val="{00000000-E694-49EE-BAC1-9FDEC0504BD3}"/>
            </c:ext>
          </c:extLst>
        </c:ser>
        <c:ser>
          <c:idx val="1"/>
          <c:order val="1"/>
          <c:tx>
            <c:strRef>
              <c:f>'PF-CountryRegion '!$C$22</c:f>
              <c:strCache>
                <c:ptCount val="1"/>
                <c:pt idx="0">
                  <c:v>European Union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'!$C$23:$C$39</c:f>
              <c:numCache>
                <c:formatCode>General</c:formatCode>
                <c:ptCount val="17"/>
                <c:pt idx="0">
                  <c:v>7.0839999999999996</c:v>
                </c:pt>
                <c:pt idx="1">
                  <c:v>7.4689999999999994</c:v>
                </c:pt>
                <c:pt idx="2">
                  <c:v>7.8539999999999992</c:v>
                </c:pt>
                <c:pt idx="3">
                  <c:v>8.238999999999999</c:v>
                </c:pt>
                <c:pt idx="4">
                  <c:v>8.5470000000000006</c:v>
                </c:pt>
                <c:pt idx="5">
                  <c:v>8.8550000000000004</c:v>
                </c:pt>
                <c:pt idx="6">
                  <c:v>9.0860000000000003</c:v>
                </c:pt>
                <c:pt idx="7">
                  <c:v>9.3940000000000001</c:v>
                </c:pt>
                <c:pt idx="8">
                  <c:v>9.548</c:v>
                </c:pt>
                <c:pt idx="9">
                  <c:v>9.702</c:v>
                </c:pt>
                <c:pt idx="10">
                  <c:v>9.8560000000000016</c:v>
                </c:pt>
                <c:pt idx="11">
                  <c:v>10.01</c:v>
                </c:pt>
                <c:pt idx="12">
                  <c:v>10.087</c:v>
                </c:pt>
                <c:pt idx="13">
                  <c:v>10.395</c:v>
                </c:pt>
                <c:pt idx="14">
                  <c:v>10.548999999999999</c:v>
                </c:pt>
                <c:pt idx="15">
                  <c:v>10.626000000000001</c:v>
                </c:pt>
                <c:pt idx="16">
                  <c:v>11.088000000000001</c:v>
                </c:pt>
              </c:numCache>
            </c:numRef>
          </c:yVal>
          <c:smooth val="1"/>
          <c:extLst>
            <c:ext xmlns:c16="http://schemas.microsoft.com/office/drawing/2014/chart" uri="{C3380CC4-5D6E-409C-BE32-E72D297353CC}">
              <c16:uniqueId val="{00000001-E694-49EE-BAC1-9FDEC0504BD3}"/>
            </c:ext>
          </c:extLst>
        </c:ser>
        <c:ser>
          <c:idx val="2"/>
          <c:order val="2"/>
          <c:tx>
            <c:strRef>
              <c:f>'PF-CountryRegion '!$D$22</c:f>
              <c:strCache>
                <c:ptCount val="1"/>
                <c:pt idx="0">
                  <c:v>Japan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'!$D$23:$D$39</c:f>
              <c:numCache>
                <c:formatCode>General</c:formatCode>
                <c:ptCount val="17"/>
                <c:pt idx="0">
                  <c:v>64.603000000000009</c:v>
                </c:pt>
                <c:pt idx="1">
                  <c:v>64.680000000000007</c:v>
                </c:pt>
                <c:pt idx="2">
                  <c:v>64.834000000000003</c:v>
                </c:pt>
                <c:pt idx="3">
                  <c:v>65.141999999999996</c:v>
                </c:pt>
                <c:pt idx="4">
                  <c:v>65.527000000000001</c:v>
                </c:pt>
                <c:pt idx="5">
                  <c:v>66.066000000000003</c:v>
                </c:pt>
                <c:pt idx="6">
                  <c:v>66.450999999999993</c:v>
                </c:pt>
                <c:pt idx="7">
                  <c:v>67.066999999999993</c:v>
                </c:pt>
                <c:pt idx="8">
                  <c:v>67.605999999999995</c:v>
                </c:pt>
                <c:pt idx="9">
                  <c:v>68.068000000000012</c:v>
                </c:pt>
                <c:pt idx="10">
                  <c:v>68.53</c:v>
                </c:pt>
                <c:pt idx="11">
                  <c:v>68.838000000000008</c:v>
                </c:pt>
                <c:pt idx="12">
                  <c:v>69.146000000000001</c:v>
                </c:pt>
                <c:pt idx="13">
                  <c:v>69.531000000000006</c:v>
                </c:pt>
                <c:pt idx="14">
                  <c:v>69.762</c:v>
                </c:pt>
                <c:pt idx="15">
                  <c:v>69.838999999999999</c:v>
                </c:pt>
                <c:pt idx="16">
                  <c:v>70.070000000000007</c:v>
                </c:pt>
              </c:numCache>
            </c:numRef>
          </c:yVal>
          <c:smooth val="1"/>
          <c:extLst>
            <c:ext xmlns:c16="http://schemas.microsoft.com/office/drawing/2014/chart" uri="{C3380CC4-5D6E-409C-BE32-E72D297353CC}">
              <c16:uniqueId val="{00000002-E694-49EE-BAC1-9FDEC0504BD3}"/>
            </c:ext>
          </c:extLst>
        </c:ser>
        <c:ser>
          <c:idx val="3"/>
          <c:order val="3"/>
          <c:tx>
            <c:strRef>
              <c:f>'PF-CountryRegion '!$E$22</c:f>
              <c:strCache>
                <c:ptCount val="1"/>
                <c:pt idx="0">
                  <c:v>Korea</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'!$E$23:$E$39</c:f>
              <c:numCache>
                <c:formatCode>General</c:formatCode>
                <c:ptCount val="17"/>
                <c:pt idx="0">
                  <c:v>56.518000000000008</c:v>
                </c:pt>
                <c:pt idx="1">
                  <c:v>57.442</c:v>
                </c:pt>
                <c:pt idx="2">
                  <c:v>58.828000000000003</c:v>
                </c:pt>
                <c:pt idx="3">
                  <c:v>59.983000000000004</c:v>
                </c:pt>
                <c:pt idx="4">
                  <c:v>60.676000000000002</c:v>
                </c:pt>
                <c:pt idx="5">
                  <c:v>61.291999999999994</c:v>
                </c:pt>
                <c:pt idx="6">
                  <c:v>61.677</c:v>
                </c:pt>
                <c:pt idx="7">
                  <c:v>62.139000000000003</c:v>
                </c:pt>
                <c:pt idx="8">
                  <c:v>62.755000000000003</c:v>
                </c:pt>
                <c:pt idx="9">
                  <c:v>63.216999999999999</c:v>
                </c:pt>
                <c:pt idx="10">
                  <c:v>63.601999999999997</c:v>
                </c:pt>
                <c:pt idx="11">
                  <c:v>63.986999999999995</c:v>
                </c:pt>
                <c:pt idx="12">
                  <c:v>64.372</c:v>
                </c:pt>
                <c:pt idx="13">
                  <c:v>64.834000000000003</c:v>
                </c:pt>
                <c:pt idx="14">
                  <c:v>65.219000000000008</c:v>
                </c:pt>
                <c:pt idx="15">
                  <c:v>65.45</c:v>
                </c:pt>
                <c:pt idx="16">
                  <c:v>66.066000000000003</c:v>
                </c:pt>
              </c:numCache>
            </c:numRef>
          </c:yVal>
          <c:smooth val="1"/>
          <c:extLst>
            <c:ext xmlns:c16="http://schemas.microsoft.com/office/drawing/2014/chart" uri="{C3380CC4-5D6E-409C-BE32-E72D297353CC}">
              <c16:uniqueId val="{00000003-E694-49EE-BAC1-9FDEC0504BD3}"/>
            </c:ext>
          </c:extLst>
        </c:ser>
        <c:ser>
          <c:idx val="4"/>
          <c:order val="4"/>
          <c:tx>
            <c:strRef>
              <c:f>'PF-CountryRegion '!$F$22</c:f>
              <c:strCache>
                <c:ptCount val="1"/>
                <c:pt idx="0">
                  <c:v>Mexico</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'!$F$23:$F$39</c:f>
              <c:numCache>
                <c:formatCode>General</c:formatCode>
                <c:ptCount val="17"/>
                <c:pt idx="0">
                  <c:v>7.6230000000000002</c:v>
                </c:pt>
                <c:pt idx="1">
                  <c:v>7.9310000000000009</c:v>
                </c:pt>
                <c:pt idx="2">
                  <c:v>8.161999999999999</c:v>
                </c:pt>
                <c:pt idx="3">
                  <c:v>8.4700000000000006</c:v>
                </c:pt>
                <c:pt idx="4">
                  <c:v>8.5470000000000006</c:v>
                </c:pt>
                <c:pt idx="5">
                  <c:v>8.7780000000000005</c:v>
                </c:pt>
                <c:pt idx="6">
                  <c:v>8.7010000000000005</c:v>
                </c:pt>
                <c:pt idx="7">
                  <c:v>8.8550000000000004</c:v>
                </c:pt>
                <c:pt idx="8">
                  <c:v>9.0860000000000003</c:v>
                </c:pt>
                <c:pt idx="9">
                  <c:v>9.24</c:v>
                </c:pt>
                <c:pt idx="10">
                  <c:v>9.4710000000000001</c:v>
                </c:pt>
                <c:pt idx="11">
                  <c:v>9.702</c:v>
                </c:pt>
                <c:pt idx="12">
                  <c:v>9.9329999999999998</c:v>
                </c:pt>
                <c:pt idx="13">
                  <c:v>10.548999999999999</c:v>
                </c:pt>
                <c:pt idx="14">
                  <c:v>11.011000000000001</c:v>
                </c:pt>
                <c:pt idx="15">
                  <c:v>11.318999999999999</c:v>
                </c:pt>
                <c:pt idx="16">
                  <c:v>12.012</c:v>
                </c:pt>
              </c:numCache>
            </c:numRef>
          </c:yVal>
          <c:smooth val="1"/>
          <c:extLst>
            <c:ext xmlns:c16="http://schemas.microsoft.com/office/drawing/2014/chart" uri="{C3380CC4-5D6E-409C-BE32-E72D297353CC}">
              <c16:uniqueId val="{00000004-E694-49EE-BAC1-9FDEC0504BD3}"/>
            </c:ext>
          </c:extLst>
        </c:ser>
        <c:ser>
          <c:idx val="5"/>
          <c:order val="5"/>
          <c:tx>
            <c:strRef>
              <c:f>'PF-CountryRegion '!$G$22</c:f>
              <c:strCache>
                <c:ptCount val="1"/>
                <c:pt idx="0">
                  <c:v>China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'!$G$23:$G$39</c:f>
              <c:numCache>
                <c:formatCode>General</c:formatCode>
                <c:ptCount val="17"/>
                <c:pt idx="0">
                  <c:v>19.558</c:v>
                </c:pt>
                <c:pt idx="1">
                  <c:v>20.173999999999999</c:v>
                </c:pt>
                <c:pt idx="2">
                  <c:v>20.867000000000001</c:v>
                </c:pt>
                <c:pt idx="3">
                  <c:v>21.791</c:v>
                </c:pt>
                <c:pt idx="4">
                  <c:v>22.869</c:v>
                </c:pt>
                <c:pt idx="5">
                  <c:v>24.024000000000001</c:v>
                </c:pt>
                <c:pt idx="6">
                  <c:v>25.41</c:v>
                </c:pt>
                <c:pt idx="7">
                  <c:v>27.027000000000001</c:v>
                </c:pt>
                <c:pt idx="8">
                  <c:v>28.721</c:v>
                </c:pt>
                <c:pt idx="9">
                  <c:v>30.645999999999997</c:v>
                </c:pt>
                <c:pt idx="10">
                  <c:v>32.647999999999996</c:v>
                </c:pt>
                <c:pt idx="11">
                  <c:v>34.65</c:v>
                </c:pt>
                <c:pt idx="12">
                  <c:v>36.729000000000006</c:v>
                </c:pt>
                <c:pt idx="13">
                  <c:v>38.731000000000002</c:v>
                </c:pt>
                <c:pt idx="14">
                  <c:v>40.732999999999997</c:v>
                </c:pt>
                <c:pt idx="15">
                  <c:v>41.734000000000002</c:v>
                </c:pt>
                <c:pt idx="16">
                  <c:v>44.582999999999998</c:v>
                </c:pt>
              </c:numCache>
            </c:numRef>
          </c:yVal>
          <c:smooth val="1"/>
          <c:extLst>
            <c:ext xmlns:c16="http://schemas.microsoft.com/office/drawing/2014/chart" uri="{C3380CC4-5D6E-409C-BE32-E72D297353CC}">
              <c16:uniqueId val="{00000005-E694-49EE-BAC1-9FDEC0504BD3}"/>
            </c:ext>
          </c:extLst>
        </c:ser>
        <c:ser>
          <c:idx val="6"/>
          <c:order val="6"/>
          <c:tx>
            <c:strRef>
              <c:f>'PF-CountryRegion '!$H$22</c:f>
              <c:strCache>
                <c:ptCount val="1"/>
                <c:pt idx="0">
                  <c:v>India</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'!$H$23:$H$39</c:f>
              <c:numCache>
                <c:formatCode>General</c:formatCode>
                <c:ptCount val="17"/>
                <c:pt idx="0">
                  <c:v>1.8479999999999999</c:v>
                </c:pt>
                <c:pt idx="1">
                  <c:v>1.925</c:v>
                </c:pt>
                <c:pt idx="2">
                  <c:v>1.925</c:v>
                </c:pt>
                <c:pt idx="3">
                  <c:v>1.925</c:v>
                </c:pt>
                <c:pt idx="4">
                  <c:v>1.925</c:v>
                </c:pt>
                <c:pt idx="5">
                  <c:v>2.0020000000000002</c:v>
                </c:pt>
                <c:pt idx="6">
                  <c:v>2.0020000000000002</c:v>
                </c:pt>
                <c:pt idx="7">
                  <c:v>2.0020000000000002</c:v>
                </c:pt>
                <c:pt idx="8">
                  <c:v>2.0790000000000002</c:v>
                </c:pt>
                <c:pt idx="9">
                  <c:v>2.1559999999999997</c:v>
                </c:pt>
                <c:pt idx="10">
                  <c:v>2.1559999999999997</c:v>
                </c:pt>
                <c:pt idx="11">
                  <c:v>2.31</c:v>
                </c:pt>
                <c:pt idx="12">
                  <c:v>2.387</c:v>
                </c:pt>
                <c:pt idx="13">
                  <c:v>2.5409999999999999</c:v>
                </c:pt>
                <c:pt idx="14">
                  <c:v>2.6950000000000003</c:v>
                </c:pt>
                <c:pt idx="15">
                  <c:v>2.7720000000000002</c:v>
                </c:pt>
                <c:pt idx="16">
                  <c:v>3.1569999999999996</c:v>
                </c:pt>
              </c:numCache>
            </c:numRef>
          </c:yVal>
          <c:smooth val="1"/>
          <c:extLst>
            <c:ext xmlns:c16="http://schemas.microsoft.com/office/drawing/2014/chart" uri="{C3380CC4-5D6E-409C-BE32-E72D297353CC}">
              <c16:uniqueId val="{00000006-E694-49EE-BAC1-9FDEC0504BD3}"/>
            </c:ext>
          </c:extLst>
        </c:ser>
        <c:ser>
          <c:idx val="7"/>
          <c:order val="7"/>
          <c:tx>
            <c:strRef>
              <c:f>'PF-CountryRegion '!$I$22</c:f>
              <c:strCache>
                <c:ptCount val="1"/>
                <c:pt idx="0">
                  <c:v>Indonesia</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'!$I$23:$I$39</c:f>
              <c:numCache>
                <c:formatCode>General</c:formatCode>
                <c:ptCount val="17"/>
                <c:pt idx="0">
                  <c:v>2.4640000000000004</c:v>
                </c:pt>
                <c:pt idx="1">
                  <c:v>2.4640000000000004</c:v>
                </c:pt>
                <c:pt idx="2">
                  <c:v>2.5409999999999999</c:v>
                </c:pt>
                <c:pt idx="3">
                  <c:v>2.6179999999999999</c:v>
                </c:pt>
                <c:pt idx="4">
                  <c:v>2.7720000000000002</c:v>
                </c:pt>
                <c:pt idx="5">
                  <c:v>2.8490000000000002</c:v>
                </c:pt>
                <c:pt idx="6">
                  <c:v>3.0030000000000001</c:v>
                </c:pt>
                <c:pt idx="7">
                  <c:v>3.08</c:v>
                </c:pt>
                <c:pt idx="8">
                  <c:v>3.2340000000000004</c:v>
                </c:pt>
                <c:pt idx="9">
                  <c:v>3.3880000000000003</c:v>
                </c:pt>
                <c:pt idx="10">
                  <c:v>3.6959999999999997</c:v>
                </c:pt>
                <c:pt idx="11">
                  <c:v>4.3119999999999994</c:v>
                </c:pt>
                <c:pt idx="12">
                  <c:v>4.3119999999999994</c:v>
                </c:pt>
                <c:pt idx="13">
                  <c:v>4.6970000000000001</c:v>
                </c:pt>
                <c:pt idx="14">
                  <c:v>5.1590000000000007</c:v>
                </c:pt>
                <c:pt idx="15">
                  <c:v>5.4669999999999996</c:v>
                </c:pt>
                <c:pt idx="16">
                  <c:v>6.2370000000000001</c:v>
                </c:pt>
              </c:numCache>
            </c:numRef>
          </c:yVal>
          <c:smooth val="1"/>
          <c:extLst>
            <c:ext xmlns:c16="http://schemas.microsoft.com/office/drawing/2014/chart" uri="{C3380CC4-5D6E-409C-BE32-E72D297353CC}">
              <c16:uniqueId val="{00000007-E694-49EE-BAC1-9FDEC0504BD3}"/>
            </c:ext>
          </c:extLst>
        </c:ser>
        <c:ser>
          <c:idx val="8"/>
          <c:order val="8"/>
          <c:tx>
            <c:strRef>
              <c:f>'PF-CountryRegion '!$J$22</c:f>
              <c:strCache>
                <c:ptCount val="1"/>
                <c:pt idx="0">
                  <c:v>Brazil</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'!$J$23:$J$39</c:f>
              <c:numCache>
                <c:formatCode>General</c:formatCode>
                <c:ptCount val="17"/>
                <c:pt idx="0">
                  <c:v>8.0850000000000009</c:v>
                </c:pt>
                <c:pt idx="1">
                  <c:v>8.0080000000000009</c:v>
                </c:pt>
                <c:pt idx="2">
                  <c:v>8.0080000000000009</c:v>
                </c:pt>
                <c:pt idx="3">
                  <c:v>8.0850000000000009</c:v>
                </c:pt>
                <c:pt idx="4">
                  <c:v>8.238999999999999</c:v>
                </c:pt>
                <c:pt idx="5">
                  <c:v>8.6239999999999988</c:v>
                </c:pt>
                <c:pt idx="6">
                  <c:v>9.0860000000000003</c:v>
                </c:pt>
                <c:pt idx="7">
                  <c:v>9.8560000000000016</c:v>
                </c:pt>
                <c:pt idx="8">
                  <c:v>10.703000000000001</c:v>
                </c:pt>
                <c:pt idx="9">
                  <c:v>11.703999999999999</c:v>
                </c:pt>
                <c:pt idx="10">
                  <c:v>11.858000000000001</c:v>
                </c:pt>
                <c:pt idx="11">
                  <c:v>12.012</c:v>
                </c:pt>
                <c:pt idx="12">
                  <c:v>12.166</c:v>
                </c:pt>
                <c:pt idx="13">
                  <c:v>12.243</c:v>
                </c:pt>
                <c:pt idx="14">
                  <c:v>12.397000000000002</c:v>
                </c:pt>
                <c:pt idx="15">
                  <c:v>12.551</c:v>
                </c:pt>
                <c:pt idx="16">
                  <c:v>12.705</c:v>
                </c:pt>
              </c:numCache>
            </c:numRef>
          </c:yVal>
          <c:smooth val="1"/>
          <c:extLst>
            <c:ext xmlns:c16="http://schemas.microsoft.com/office/drawing/2014/chart" uri="{C3380CC4-5D6E-409C-BE32-E72D297353CC}">
              <c16:uniqueId val="{00000008-E694-49EE-BAC1-9FDEC0504BD3}"/>
            </c:ext>
          </c:extLst>
        </c:ser>
        <c:ser>
          <c:idx val="9"/>
          <c:order val="9"/>
          <c:tx>
            <c:strRef>
              <c:f>'PF-CountryRegion '!$K$22</c:f>
              <c:strCache>
                <c:ptCount val="1"/>
                <c:pt idx="0">
                  <c:v>South Africa</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'!$K$23:$K$39</c:f>
              <c:numCache>
                <c:formatCode>General</c:formatCode>
                <c:ptCount val="17"/>
                <c:pt idx="0">
                  <c:v>3.3880000000000003</c:v>
                </c:pt>
                <c:pt idx="1">
                  <c:v>3.3880000000000003</c:v>
                </c:pt>
                <c:pt idx="2">
                  <c:v>3.5419999999999998</c:v>
                </c:pt>
                <c:pt idx="3">
                  <c:v>3.6190000000000002</c:v>
                </c:pt>
                <c:pt idx="4">
                  <c:v>3.7730000000000006</c:v>
                </c:pt>
                <c:pt idx="5">
                  <c:v>3.9269999999999996</c:v>
                </c:pt>
                <c:pt idx="6">
                  <c:v>4.0809999999999995</c:v>
                </c:pt>
                <c:pt idx="7">
                  <c:v>4.1580000000000004</c:v>
                </c:pt>
                <c:pt idx="8">
                  <c:v>4.3119999999999994</c:v>
                </c:pt>
                <c:pt idx="9">
                  <c:v>4.3890000000000002</c:v>
                </c:pt>
                <c:pt idx="10">
                  <c:v>4.4660000000000002</c:v>
                </c:pt>
                <c:pt idx="11">
                  <c:v>4.5430000000000001</c:v>
                </c:pt>
                <c:pt idx="12">
                  <c:v>4.6970000000000001</c:v>
                </c:pt>
                <c:pt idx="13">
                  <c:v>4.774</c:v>
                </c:pt>
                <c:pt idx="14">
                  <c:v>4.851</c:v>
                </c:pt>
                <c:pt idx="15">
                  <c:v>4.9280000000000008</c:v>
                </c:pt>
                <c:pt idx="16">
                  <c:v>5.0049999999999999</c:v>
                </c:pt>
              </c:numCache>
            </c:numRef>
          </c:yVal>
          <c:smooth val="1"/>
          <c:extLst>
            <c:ext xmlns:c16="http://schemas.microsoft.com/office/drawing/2014/chart" uri="{C3380CC4-5D6E-409C-BE32-E72D297353CC}">
              <c16:uniqueId val="{00000009-E694-49EE-BAC1-9FDEC0504BD3}"/>
            </c:ext>
          </c:extLst>
        </c:ser>
        <c:ser>
          <c:idx val="10"/>
          <c:order val="10"/>
          <c:tx>
            <c:strRef>
              <c:f>'PF-CountryRegion '!$L$22</c:f>
              <c:strCache>
                <c:ptCount val="1"/>
                <c:pt idx="0">
                  <c:v>Middle East</c:v>
                </c:pt>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'!$L$23:$L$39</c:f>
              <c:numCache>
                <c:formatCode>General</c:formatCode>
                <c:ptCount val="17"/>
                <c:pt idx="0">
                  <c:v>19.327000000000002</c:v>
                </c:pt>
                <c:pt idx="1">
                  <c:v>19.404</c:v>
                </c:pt>
                <c:pt idx="2">
                  <c:v>19.172999999999998</c:v>
                </c:pt>
                <c:pt idx="3">
                  <c:v>19.327000000000002</c:v>
                </c:pt>
                <c:pt idx="4">
                  <c:v>19.866</c:v>
                </c:pt>
                <c:pt idx="5">
                  <c:v>20.559000000000001</c:v>
                </c:pt>
                <c:pt idx="6">
                  <c:v>21.867999999999999</c:v>
                </c:pt>
                <c:pt idx="7">
                  <c:v>23.1</c:v>
                </c:pt>
                <c:pt idx="8">
                  <c:v>23.947000000000003</c:v>
                </c:pt>
                <c:pt idx="9">
                  <c:v>24.794000000000004</c:v>
                </c:pt>
                <c:pt idx="10">
                  <c:v>25.564000000000004</c:v>
                </c:pt>
                <c:pt idx="11">
                  <c:v>26.102999999999998</c:v>
                </c:pt>
                <c:pt idx="12">
                  <c:v>26.488</c:v>
                </c:pt>
                <c:pt idx="13">
                  <c:v>26.257000000000001</c:v>
                </c:pt>
                <c:pt idx="14">
                  <c:v>26.18</c:v>
                </c:pt>
                <c:pt idx="15">
                  <c:v>26.257000000000001</c:v>
                </c:pt>
                <c:pt idx="16">
                  <c:v>26.642000000000003</c:v>
                </c:pt>
              </c:numCache>
            </c:numRef>
          </c:yVal>
          <c:smooth val="1"/>
          <c:extLst>
            <c:ext xmlns:c16="http://schemas.microsoft.com/office/drawing/2014/chart" uri="{C3380CC4-5D6E-409C-BE32-E72D297353CC}">
              <c16:uniqueId val="{0000000A-E694-49EE-BAC1-9FDEC0504BD3}"/>
            </c:ext>
          </c:extLst>
        </c:ser>
        <c:ser>
          <c:idx val="11"/>
          <c:order val="11"/>
          <c:tx>
            <c:strRef>
              <c:f>'PF-CountryRegion '!$M$22</c:f>
              <c:strCache>
                <c:ptCount val="1"/>
                <c:pt idx="0">
                  <c:v>Rest of the World</c:v>
                </c:pt>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'PF-CountryRegion '!$A$23:$A$39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'!$M$23:$M$39</c:f>
              <c:numCache>
                <c:formatCode>General</c:formatCode>
                <c:ptCount val="17"/>
                <c:pt idx="0">
                  <c:v>8.8550000000000004</c:v>
                </c:pt>
                <c:pt idx="1">
                  <c:v>8.9320000000000004</c:v>
                </c:pt>
                <c:pt idx="2">
                  <c:v>9.0090000000000003</c:v>
                </c:pt>
                <c:pt idx="3">
                  <c:v>9.1630000000000003</c:v>
                </c:pt>
                <c:pt idx="4">
                  <c:v>9.3170000000000002</c:v>
                </c:pt>
                <c:pt idx="5">
                  <c:v>9.548</c:v>
                </c:pt>
                <c:pt idx="6">
                  <c:v>9.7789999999999999</c:v>
                </c:pt>
                <c:pt idx="7">
                  <c:v>9.9329999999999998</c:v>
                </c:pt>
                <c:pt idx="8">
                  <c:v>10.164</c:v>
                </c:pt>
                <c:pt idx="9">
                  <c:v>10.395</c:v>
                </c:pt>
                <c:pt idx="10">
                  <c:v>10.548999999999999</c:v>
                </c:pt>
                <c:pt idx="11">
                  <c:v>10.703000000000001</c:v>
                </c:pt>
                <c:pt idx="12">
                  <c:v>10.856999999999999</c:v>
                </c:pt>
                <c:pt idx="13">
                  <c:v>11.011000000000001</c:v>
                </c:pt>
                <c:pt idx="14">
                  <c:v>11.088000000000001</c:v>
                </c:pt>
                <c:pt idx="15">
                  <c:v>11.088000000000001</c:v>
                </c:pt>
                <c:pt idx="16">
                  <c:v>11.241999999999999</c:v>
                </c:pt>
              </c:numCache>
            </c:numRef>
          </c:yVal>
          <c:smooth val="1"/>
          <c:extLst>
            <c:ext xmlns:c16="http://schemas.microsoft.com/office/drawing/2014/chart" uri="{C3380CC4-5D6E-409C-BE32-E72D297353CC}">
              <c16:uniqueId val="{0000000B-E694-49EE-BAC1-9FDEC0504BD3}"/>
            </c:ext>
          </c:extLst>
        </c:ser>
        <c:dLbls>
          <c:showLegendKey val="0"/>
          <c:showVal val="0"/>
          <c:showCatName val="0"/>
          <c:showSerName val="0"/>
          <c:showPercent val="0"/>
          <c:showBubbleSize val="0"/>
        </c:dLbls>
        <c:axId val="647536576"/>
        <c:axId val="441899352"/>
      </c:scatterChart>
      <c:valAx>
        <c:axId val="647536576"/>
        <c:scaling>
          <c:orientation val="minMax"/>
          <c:max val="2016"/>
          <c:min val="2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899352"/>
        <c:crosses val="autoZero"/>
        <c:crossBetween val="midCat"/>
      </c:valAx>
      <c:valAx>
        <c:axId val="441899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Prevented  fraction</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53657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'CO2 Emission'!$B$21</c:f>
              <c:strCache>
                <c:ptCount val="1"/>
                <c:pt idx="0">
                  <c:v>USA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Emission'!$B$22:$B$38</c:f>
              <c:numCache>
                <c:formatCode>General</c:formatCode>
                <c:ptCount val="17"/>
                <c:pt idx="0">
                  <c:v>298.60650256217059</c:v>
                </c:pt>
                <c:pt idx="1">
                  <c:v>307.32063191413908</c:v>
                </c:pt>
                <c:pt idx="2">
                  <c:v>343.52962962548258</c:v>
                </c:pt>
                <c:pt idx="3">
                  <c:v>342.29483022032838</c:v>
                </c:pt>
                <c:pt idx="4">
                  <c:v>352.85487421662634</c:v>
                </c:pt>
                <c:pt idx="5">
                  <c:v>378.59447181228086</c:v>
                </c:pt>
                <c:pt idx="6">
                  <c:v>347.51884761650831</c:v>
                </c:pt>
                <c:pt idx="7">
                  <c:v>364.28983778943518</c:v>
                </c:pt>
                <c:pt idx="8">
                  <c:v>333.95766247516747</c:v>
                </c:pt>
                <c:pt idx="9">
                  <c:v>290.37033393639115</c:v>
                </c:pt>
                <c:pt idx="10">
                  <c:v>344.35168087002387</c:v>
                </c:pt>
                <c:pt idx="11">
                  <c:v>315.24950873887479</c:v>
                </c:pt>
                <c:pt idx="12">
                  <c:v>305.8756133885455</c:v>
                </c:pt>
                <c:pt idx="13">
                  <c:v>280.70211571673298</c:v>
                </c:pt>
                <c:pt idx="14">
                  <c:v>278.30636498173851</c:v>
                </c:pt>
                <c:pt idx="15">
                  <c:v>293.55052315959438</c:v>
                </c:pt>
                <c:pt idx="16">
                  <c:v>311.55927276438729</c:v>
                </c:pt>
              </c:numCache>
            </c:numRef>
          </c:val>
          <c:smooth val="0"/>
          <c:extLst>
            <c:ext xmlns:c16="http://schemas.microsoft.com/office/drawing/2014/chart" uri="{C3380CC4-5D6E-409C-BE32-E72D297353CC}">
              <c16:uniqueId val="{00000000-AA15-4489-A5F8-A97788588300}"/>
            </c:ext>
          </c:extLst>
        </c:ser>
        <c:ser>
          <c:idx val="1"/>
          <c:order val="1"/>
          <c:tx>
            <c:strRef>
              <c:f>'CO2 Emission'!$C$21</c:f>
              <c:strCache>
                <c:ptCount val="1"/>
                <c:pt idx="0">
                  <c:v>European Union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Emission'!$C$22:$C$38</c:f>
              <c:numCache>
                <c:formatCode>General</c:formatCode>
                <c:ptCount val="17"/>
                <c:pt idx="0">
                  <c:v>55.00084710658011</c:v>
                </c:pt>
                <c:pt idx="1">
                  <c:v>54.998126706780511</c:v>
                </c:pt>
                <c:pt idx="2">
                  <c:v>58.956600187772779</c:v>
                </c:pt>
                <c:pt idx="3">
                  <c:v>62.216962608471157</c:v>
                </c:pt>
                <c:pt idx="4">
                  <c:v>63.281424123286996</c:v>
                </c:pt>
                <c:pt idx="5">
                  <c:v>68.106866922677639</c:v>
                </c:pt>
                <c:pt idx="6">
                  <c:v>69.01317762519588</c:v>
                </c:pt>
                <c:pt idx="7">
                  <c:v>73.841525639278714</c:v>
                </c:pt>
                <c:pt idx="8">
                  <c:v>71.73712120419917</c:v>
                </c:pt>
                <c:pt idx="9">
                  <c:v>69.193946687536922</c:v>
                </c:pt>
                <c:pt idx="10">
                  <c:v>70.354613821737871</c:v>
                </c:pt>
                <c:pt idx="11">
                  <c:v>66.453977798599709</c:v>
                </c:pt>
                <c:pt idx="12">
                  <c:v>67.229740277619101</c:v>
                </c:pt>
                <c:pt idx="13">
                  <c:v>60.88328365199682</c:v>
                </c:pt>
                <c:pt idx="14">
                  <c:v>53.422055799438589</c:v>
                </c:pt>
                <c:pt idx="15">
                  <c:v>51.464853676186593</c:v>
                </c:pt>
                <c:pt idx="16">
                  <c:v>52.69349854357155</c:v>
                </c:pt>
              </c:numCache>
            </c:numRef>
          </c:val>
          <c:smooth val="0"/>
          <c:extLst>
            <c:ext xmlns:c16="http://schemas.microsoft.com/office/drawing/2014/chart" uri="{C3380CC4-5D6E-409C-BE32-E72D297353CC}">
              <c16:uniqueId val="{00000001-AA15-4489-A5F8-A97788588300}"/>
            </c:ext>
          </c:extLst>
        </c:ser>
        <c:ser>
          <c:idx val="2"/>
          <c:order val="2"/>
          <c:tx>
            <c:strRef>
              <c:f>'CO2 Emission'!$D$21</c:f>
              <c:strCache>
                <c:ptCount val="1"/>
                <c:pt idx="0">
                  <c:v>Japan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Emission'!$D$22:$D$38</c:f>
              <c:numCache>
                <c:formatCode>General</c:formatCode>
                <c:ptCount val="17"/>
                <c:pt idx="0">
                  <c:v>41.637283328820644</c:v>
                </c:pt>
                <c:pt idx="1">
                  <c:v>41.193170594565579</c:v>
                </c:pt>
                <c:pt idx="2">
                  <c:v>46.237341376900801</c:v>
                </c:pt>
                <c:pt idx="3">
                  <c:v>42.977261324538752</c:v>
                </c:pt>
                <c:pt idx="4">
                  <c:v>49.021549835386423</c:v>
                </c:pt>
                <c:pt idx="5">
                  <c:v>49.705172898965529</c:v>
                </c:pt>
                <c:pt idx="6">
                  <c:v>44.995747077270693</c:v>
                </c:pt>
                <c:pt idx="7">
                  <c:v>51.729278023401179</c:v>
                </c:pt>
                <c:pt idx="8">
                  <c:v>48.272335605413808</c:v>
                </c:pt>
                <c:pt idx="9">
                  <c:v>43.402245399468903</c:v>
                </c:pt>
                <c:pt idx="10">
                  <c:v>51.032959637752192</c:v>
                </c:pt>
                <c:pt idx="11">
                  <c:v>53.457961290127393</c:v>
                </c:pt>
                <c:pt idx="12">
                  <c:v>59.757859677150201</c:v>
                </c:pt>
                <c:pt idx="13">
                  <c:v>64.820053976468586</c:v>
                </c:pt>
                <c:pt idx="14">
                  <c:v>61.214058860305443</c:v>
                </c:pt>
                <c:pt idx="15">
                  <c:v>50.195205777379805</c:v>
                </c:pt>
                <c:pt idx="16">
                  <c:v>48.713236234136176</c:v>
                </c:pt>
              </c:numCache>
            </c:numRef>
          </c:val>
          <c:smooth val="0"/>
          <c:extLst>
            <c:ext xmlns:c16="http://schemas.microsoft.com/office/drawing/2014/chart" uri="{C3380CC4-5D6E-409C-BE32-E72D297353CC}">
              <c16:uniqueId val="{00000002-AA15-4489-A5F8-A97788588300}"/>
            </c:ext>
          </c:extLst>
        </c:ser>
        <c:ser>
          <c:idx val="3"/>
          <c:order val="3"/>
          <c:tx>
            <c:strRef>
              <c:f>'CO2 Emission'!$E$21</c:f>
              <c:strCache>
                <c:ptCount val="1"/>
                <c:pt idx="0">
                  <c:v>Korea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Emission'!$E$22:$E$38</c:f>
              <c:numCache>
                <c:formatCode>General</c:formatCode>
                <c:ptCount val="17"/>
                <c:pt idx="0">
                  <c:v>10.305131789312471</c:v>
                </c:pt>
                <c:pt idx="1">
                  <c:v>11.914513311367907</c:v>
                </c:pt>
                <c:pt idx="2">
                  <c:v>11.657581755381582</c:v>
                </c:pt>
                <c:pt idx="3">
                  <c:v>12.560411235197794</c:v>
                </c:pt>
                <c:pt idx="4">
                  <c:v>14.355992880084845</c:v>
                </c:pt>
                <c:pt idx="5">
                  <c:v>15.314928991932881</c:v>
                </c:pt>
                <c:pt idx="6">
                  <c:v>15.350850194126059</c:v>
                </c:pt>
                <c:pt idx="7">
                  <c:v>15.836269677219118</c:v>
                </c:pt>
                <c:pt idx="8">
                  <c:v>16.704171809729655</c:v>
                </c:pt>
                <c:pt idx="9">
                  <c:v>18.95790562376115</c:v>
                </c:pt>
                <c:pt idx="10">
                  <c:v>20.16045191926445</c:v>
                </c:pt>
                <c:pt idx="11">
                  <c:v>20.851588029397909</c:v>
                </c:pt>
                <c:pt idx="12">
                  <c:v>20.762527179288597</c:v>
                </c:pt>
                <c:pt idx="13">
                  <c:v>19.885884180118296</c:v>
                </c:pt>
                <c:pt idx="14">
                  <c:v>18.762799270090092</c:v>
                </c:pt>
                <c:pt idx="15">
                  <c:v>17.348657837172251</c:v>
                </c:pt>
                <c:pt idx="16">
                  <c:v>20.247892625205395</c:v>
                </c:pt>
              </c:numCache>
            </c:numRef>
          </c:val>
          <c:smooth val="0"/>
          <c:extLst>
            <c:ext xmlns:c16="http://schemas.microsoft.com/office/drawing/2014/chart" uri="{C3380CC4-5D6E-409C-BE32-E72D297353CC}">
              <c16:uniqueId val="{00000003-AA15-4489-A5F8-A97788588300}"/>
            </c:ext>
          </c:extLst>
        </c:ser>
        <c:ser>
          <c:idx val="4"/>
          <c:order val="4"/>
          <c:tx>
            <c:strRef>
              <c:f>'CO2 Emission'!$F$21</c:f>
              <c:strCache>
                <c:ptCount val="1"/>
                <c:pt idx="0">
                  <c:v>Mexico</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Emission'!$F$22:$F$38</c:f>
              <c:numCache>
                <c:formatCode>General</c:formatCode>
                <c:ptCount val="17"/>
                <c:pt idx="0">
                  <c:v>11.913162285051687</c:v>
                </c:pt>
                <c:pt idx="1">
                  <c:v>12.504797588187559</c:v>
                </c:pt>
                <c:pt idx="2">
                  <c:v>12.918446412916865</c:v>
                </c:pt>
                <c:pt idx="3">
                  <c:v>13.50124151098823</c:v>
                </c:pt>
                <c:pt idx="4">
                  <c:v>12.352892928757047</c:v>
                </c:pt>
                <c:pt idx="5">
                  <c:v>13.441287463118627</c:v>
                </c:pt>
                <c:pt idx="6">
                  <c:v>12.921911315823335</c:v>
                </c:pt>
                <c:pt idx="7">
                  <c:v>14.193268057380362</c:v>
                </c:pt>
                <c:pt idx="8">
                  <c:v>13.123797809633849</c:v>
                </c:pt>
                <c:pt idx="9">
                  <c:v>14.120451763328571</c:v>
                </c:pt>
                <c:pt idx="10">
                  <c:v>14.362127824014589</c:v>
                </c:pt>
                <c:pt idx="11">
                  <c:v>15.610383518659495</c:v>
                </c:pt>
                <c:pt idx="12">
                  <c:v>17.294572507258898</c:v>
                </c:pt>
                <c:pt idx="13">
                  <c:v>17.61183526423283</c:v>
                </c:pt>
                <c:pt idx="14">
                  <c:v>16.934647698423781</c:v>
                </c:pt>
                <c:pt idx="15">
                  <c:v>16.538595294981491</c:v>
                </c:pt>
                <c:pt idx="16">
                  <c:v>18.143687767516028</c:v>
                </c:pt>
              </c:numCache>
            </c:numRef>
          </c:val>
          <c:smooth val="0"/>
          <c:extLst>
            <c:ext xmlns:c16="http://schemas.microsoft.com/office/drawing/2014/chart" uri="{C3380CC4-5D6E-409C-BE32-E72D297353CC}">
              <c16:uniqueId val="{00000004-AA15-4489-A5F8-A97788588300}"/>
            </c:ext>
          </c:extLst>
        </c:ser>
        <c:ser>
          <c:idx val="5"/>
          <c:order val="5"/>
          <c:tx>
            <c:strRef>
              <c:f>'CO2 Emission'!$G$21</c:f>
              <c:strCache>
                <c:ptCount val="1"/>
                <c:pt idx="0">
                  <c:v>China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Emission'!$G$22:$G$38</c:f>
              <c:numCache>
                <c:formatCode>General</c:formatCode>
                <c:ptCount val="17"/>
                <c:pt idx="0">
                  <c:v>47.663710516224327</c:v>
                </c:pt>
                <c:pt idx="1">
                  <c:v>58.207527059475993</c:v>
                </c:pt>
                <c:pt idx="2">
                  <c:v>72.399059551545804</c:v>
                </c:pt>
                <c:pt idx="3">
                  <c:v>94.077921013169856</c:v>
                </c:pt>
                <c:pt idx="4">
                  <c:v>110.12261348781146</c:v>
                </c:pt>
                <c:pt idx="5">
                  <c:v>132.59879128149794</c:v>
                </c:pt>
                <c:pt idx="6">
                  <c:v>149.89818181537873</c:v>
                </c:pt>
                <c:pt idx="7">
                  <c:v>166.90165972364338</c:v>
                </c:pt>
                <c:pt idx="8">
                  <c:v>178.1023541517481</c:v>
                </c:pt>
                <c:pt idx="9">
                  <c:v>200.78052480913925</c:v>
                </c:pt>
                <c:pt idx="10">
                  <c:v>212.41406191540608</c:v>
                </c:pt>
                <c:pt idx="11">
                  <c:v>247.34835311270183</c:v>
                </c:pt>
                <c:pt idx="12">
                  <c:v>259.61471765075191</c:v>
                </c:pt>
                <c:pt idx="13">
                  <c:v>287.25280676352219</c:v>
                </c:pt>
                <c:pt idx="14">
                  <c:v>284.52644270459894</c:v>
                </c:pt>
                <c:pt idx="15">
                  <c:v>279.51600235584317</c:v>
                </c:pt>
                <c:pt idx="16">
                  <c:v>309.50042999505763</c:v>
                </c:pt>
              </c:numCache>
            </c:numRef>
          </c:val>
          <c:smooth val="0"/>
          <c:extLst>
            <c:ext xmlns:c16="http://schemas.microsoft.com/office/drawing/2014/chart" uri="{C3380CC4-5D6E-409C-BE32-E72D297353CC}">
              <c16:uniqueId val="{00000005-AA15-4489-A5F8-A97788588300}"/>
            </c:ext>
          </c:extLst>
        </c:ser>
        <c:ser>
          <c:idx val="6"/>
          <c:order val="6"/>
          <c:tx>
            <c:strRef>
              <c:f>'CO2 Emission'!$H$21</c:f>
              <c:strCache>
                <c:ptCount val="1"/>
                <c:pt idx="0">
                  <c:v>India</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Emission'!$H$22:$H$38</c:f>
              <c:numCache>
                <c:formatCode>General</c:formatCode>
                <c:ptCount val="17"/>
                <c:pt idx="0">
                  <c:v>26.407869916445648</c:v>
                </c:pt>
                <c:pt idx="1">
                  <c:v>30.477082689491692</c:v>
                </c:pt>
                <c:pt idx="2">
                  <c:v>31.176315856152701</c:v>
                </c:pt>
                <c:pt idx="3">
                  <c:v>32.929319306534254</c:v>
                </c:pt>
                <c:pt idx="4">
                  <c:v>36.02956170578743</c:v>
                </c:pt>
                <c:pt idx="5">
                  <c:v>35.799621601446226</c:v>
                </c:pt>
                <c:pt idx="6">
                  <c:v>37.975948735518244</c:v>
                </c:pt>
                <c:pt idx="7">
                  <c:v>41.987783100012571</c:v>
                </c:pt>
                <c:pt idx="8">
                  <c:v>44.854034703595666</c:v>
                </c:pt>
                <c:pt idx="9">
                  <c:v>52.456068776915671</c:v>
                </c:pt>
                <c:pt idx="10">
                  <c:v>53.784924451987735</c:v>
                </c:pt>
                <c:pt idx="11">
                  <c:v>58.666484578705756</c:v>
                </c:pt>
                <c:pt idx="12">
                  <c:v>65.91922158659942</c:v>
                </c:pt>
                <c:pt idx="13">
                  <c:v>69.097475996898964</c:v>
                </c:pt>
                <c:pt idx="14">
                  <c:v>78.085361793708671</c:v>
                </c:pt>
                <c:pt idx="15">
                  <c:v>78.674427592223651</c:v>
                </c:pt>
                <c:pt idx="16">
                  <c:v>87.830928737797947</c:v>
                </c:pt>
              </c:numCache>
            </c:numRef>
          </c:val>
          <c:smooth val="0"/>
          <c:extLst>
            <c:ext xmlns:c16="http://schemas.microsoft.com/office/drawing/2014/chart" uri="{C3380CC4-5D6E-409C-BE32-E72D297353CC}">
              <c16:uniqueId val="{00000006-AA15-4489-A5F8-A97788588300}"/>
            </c:ext>
          </c:extLst>
        </c:ser>
        <c:ser>
          <c:idx val="7"/>
          <c:order val="7"/>
          <c:tx>
            <c:strRef>
              <c:f>'CO2 Emission'!$I$21</c:f>
              <c:strCache>
                <c:ptCount val="1"/>
                <c:pt idx="0">
                  <c:v>Indonesia</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Emission'!$I$22:$I$38</c:f>
              <c:numCache>
                <c:formatCode>General</c:formatCode>
                <c:ptCount val="17"/>
                <c:pt idx="0">
                  <c:v>3.5843368788176186</c:v>
                </c:pt>
                <c:pt idx="1">
                  <c:v>4.1275927343312979</c:v>
                </c:pt>
                <c:pt idx="2">
                  <c:v>4.3826744000532996</c:v>
                </c:pt>
                <c:pt idx="3">
                  <c:v>5.1101677168432165</c:v>
                </c:pt>
                <c:pt idx="4">
                  <c:v>5.4927431346522653</c:v>
                </c:pt>
                <c:pt idx="5">
                  <c:v>6.192327946213787</c:v>
                </c:pt>
                <c:pt idx="6">
                  <c:v>6.5540205806674061</c:v>
                </c:pt>
                <c:pt idx="7">
                  <c:v>7.4361707443581917</c:v>
                </c:pt>
                <c:pt idx="8">
                  <c:v>7.6849075334492536</c:v>
                </c:pt>
                <c:pt idx="9">
                  <c:v>8.4052051509787162</c:v>
                </c:pt>
                <c:pt idx="10">
                  <c:v>8.6467912567882852</c:v>
                </c:pt>
                <c:pt idx="11">
                  <c:v>9.8267535898914709</c:v>
                </c:pt>
                <c:pt idx="12">
                  <c:v>10.130393375032467</c:v>
                </c:pt>
                <c:pt idx="13">
                  <c:v>10.762210475151051</c:v>
                </c:pt>
                <c:pt idx="14">
                  <c:v>13.822329885947934</c:v>
                </c:pt>
                <c:pt idx="15">
                  <c:v>15.208961935788684</c:v>
                </c:pt>
                <c:pt idx="16">
                  <c:v>15.878221892926287</c:v>
                </c:pt>
              </c:numCache>
            </c:numRef>
          </c:val>
          <c:smooth val="0"/>
          <c:extLst>
            <c:ext xmlns:c16="http://schemas.microsoft.com/office/drawing/2014/chart" uri="{C3380CC4-5D6E-409C-BE32-E72D297353CC}">
              <c16:uniqueId val="{00000007-AA15-4489-A5F8-A97788588300}"/>
            </c:ext>
          </c:extLst>
        </c:ser>
        <c:ser>
          <c:idx val="8"/>
          <c:order val="8"/>
          <c:tx>
            <c:strRef>
              <c:f>'CO2 Emission'!$J$21</c:f>
              <c:strCache>
                <c:ptCount val="1"/>
                <c:pt idx="0">
                  <c:v>Brazil</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Emission'!$J$22:$J$38</c:f>
              <c:numCache>
                <c:formatCode>General</c:formatCode>
                <c:ptCount val="17"/>
                <c:pt idx="0">
                  <c:v>2.0751382458488532</c:v>
                </c:pt>
                <c:pt idx="1">
                  <c:v>2.294713856081918</c:v>
                </c:pt>
                <c:pt idx="2">
                  <c:v>1.8917259807894466</c:v>
                </c:pt>
                <c:pt idx="3">
                  <c:v>1.8414215249477377</c:v>
                </c:pt>
                <c:pt idx="4">
                  <c:v>2.0816084600840679</c:v>
                </c:pt>
                <c:pt idx="5">
                  <c:v>2.2052646554178121</c:v>
                </c:pt>
                <c:pt idx="6">
                  <c:v>2.0703753592293168</c:v>
                </c:pt>
                <c:pt idx="7">
                  <c:v>1.9442495188571582</c:v>
                </c:pt>
                <c:pt idx="8">
                  <c:v>2.5534543873703552</c:v>
                </c:pt>
                <c:pt idx="9">
                  <c:v>1.9268398843265895</c:v>
                </c:pt>
                <c:pt idx="10">
                  <c:v>2.7425042117289848</c:v>
                </c:pt>
                <c:pt idx="11">
                  <c:v>2.3230748379650983</c:v>
                </c:pt>
                <c:pt idx="12">
                  <c:v>3.7217348154138246</c:v>
                </c:pt>
                <c:pt idx="13">
                  <c:v>5.3510768384267964</c:v>
                </c:pt>
                <c:pt idx="14">
                  <c:v>6.8847585684133197</c:v>
                </c:pt>
                <c:pt idx="15">
                  <c:v>6.1625270679073694</c:v>
                </c:pt>
                <c:pt idx="16">
                  <c:v>4.832173548125426</c:v>
                </c:pt>
              </c:numCache>
            </c:numRef>
          </c:val>
          <c:smooth val="0"/>
          <c:extLst>
            <c:ext xmlns:c16="http://schemas.microsoft.com/office/drawing/2014/chart" uri="{C3380CC4-5D6E-409C-BE32-E72D297353CC}">
              <c16:uniqueId val="{00000008-AA15-4489-A5F8-A97788588300}"/>
            </c:ext>
          </c:extLst>
        </c:ser>
        <c:ser>
          <c:idx val="9"/>
          <c:order val="9"/>
          <c:tx>
            <c:strRef>
              <c:f>'CO2 Emission'!$K$21</c:f>
              <c:strCache>
                <c:ptCount val="1"/>
                <c:pt idx="0">
                  <c:v>South Africa</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Emission'!$K$22:$K$38</c:f>
              <c:numCache>
                <c:formatCode>General</c:formatCode>
                <c:ptCount val="17"/>
                <c:pt idx="0">
                  <c:v>6.3032949533005338</c:v>
                </c:pt>
                <c:pt idx="1">
                  <c:v>3.0484922478046075</c:v>
                </c:pt>
                <c:pt idx="2">
                  <c:v>3.6856883104980156</c:v>
                </c:pt>
                <c:pt idx="3">
                  <c:v>5.5214753349195771</c:v>
                </c:pt>
                <c:pt idx="4">
                  <c:v>4.6624437129884377</c:v>
                </c:pt>
                <c:pt idx="5">
                  <c:v>5.5283153620250118</c:v>
                </c:pt>
                <c:pt idx="6">
                  <c:v>5.3134160704397413</c:v>
                </c:pt>
                <c:pt idx="7">
                  <c:v>5.3219330300077328</c:v>
                </c:pt>
                <c:pt idx="8">
                  <c:v>5.8436116143340886</c:v>
                </c:pt>
                <c:pt idx="9">
                  <c:v>5.7854195942237379</c:v>
                </c:pt>
                <c:pt idx="10">
                  <c:v>6.3648502754029046</c:v>
                </c:pt>
                <c:pt idx="11">
                  <c:v>5.951945355057445</c:v>
                </c:pt>
                <c:pt idx="12">
                  <c:v>6.5228464094043712</c:v>
                </c:pt>
                <c:pt idx="13">
                  <c:v>6.5263734530463706</c:v>
                </c:pt>
                <c:pt idx="14">
                  <c:v>6.9307588437955348</c:v>
                </c:pt>
                <c:pt idx="15">
                  <c:v>6.9196427630211161</c:v>
                </c:pt>
                <c:pt idx="16">
                  <c:v>8.4611667716859351</c:v>
                </c:pt>
              </c:numCache>
            </c:numRef>
          </c:val>
          <c:smooth val="0"/>
          <c:extLst>
            <c:ext xmlns:c16="http://schemas.microsoft.com/office/drawing/2014/chart" uri="{C3380CC4-5D6E-409C-BE32-E72D297353CC}">
              <c16:uniqueId val="{00000009-AA15-4489-A5F8-A97788588300}"/>
            </c:ext>
          </c:extLst>
        </c:ser>
        <c:ser>
          <c:idx val="10"/>
          <c:order val="10"/>
          <c:tx>
            <c:strRef>
              <c:f>'CO2 Emission'!$L$21</c:f>
              <c:strCache>
                <c:ptCount val="1"/>
                <c:pt idx="0">
                  <c:v>Middle East</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Emission'!$L$22:$L$38</c:f>
              <c:numCache>
                <c:formatCode>General</c:formatCode>
                <c:ptCount val="17"/>
                <c:pt idx="0">
                  <c:v>41.947483852254422</c:v>
                </c:pt>
                <c:pt idx="1">
                  <c:v>45.539710742239194</c:v>
                </c:pt>
                <c:pt idx="2">
                  <c:v>46.984825475380305</c:v>
                </c:pt>
                <c:pt idx="3">
                  <c:v>49.703188492014938</c:v>
                </c:pt>
                <c:pt idx="4">
                  <c:v>53.698237667148682</c:v>
                </c:pt>
                <c:pt idx="5">
                  <c:v>57.663280912763867</c:v>
                </c:pt>
                <c:pt idx="6">
                  <c:v>61.565601321318965</c:v>
                </c:pt>
                <c:pt idx="7">
                  <c:v>62.54858229467159</c:v>
                </c:pt>
                <c:pt idx="8">
                  <c:v>69.504815248286405</c:v>
                </c:pt>
                <c:pt idx="9">
                  <c:v>75.569164488944338</c:v>
                </c:pt>
                <c:pt idx="10">
                  <c:v>79.320902069292629</c:v>
                </c:pt>
                <c:pt idx="11">
                  <c:v>80.247396444977483</c:v>
                </c:pt>
                <c:pt idx="12">
                  <c:v>85.673521629972086</c:v>
                </c:pt>
                <c:pt idx="13">
                  <c:v>87.209800063280795</c:v>
                </c:pt>
                <c:pt idx="14">
                  <c:v>93.211909087664651</c:v>
                </c:pt>
                <c:pt idx="15">
                  <c:v>94.617347360637581</c:v>
                </c:pt>
                <c:pt idx="16">
                  <c:v>92.033113135043934</c:v>
                </c:pt>
              </c:numCache>
            </c:numRef>
          </c:val>
          <c:smooth val="0"/>
          <c:extLst>
            <c:ext xmlns:c16="http://schemas.microsoft.com/office/drawing/2014/chart" uri="{C3380CC4-5D6E-409C-BE32-E72D297353CC}">
              <c16:uniqueId val="{0000000A-AA15-4489-A5F8-A97788588300}"/>
            </c:ext>
          </c:extLst>
        </c:ser>
        <c:ser>
          <c:idx val="11"/>
          <c:order val="11"/>
          <c:tx>
            <c:strRef>
              <c:f>'CO2 Emission'!$M$21</c:f>
              <c:strCache>
                <c:ptCount val="1"/>
                <c:pt idx="0">
                  <c:v>Rest of the World</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f>'CO2 Emission'!$A$22:$A$38</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'CO2 Emission'!$M$22:$M$38</c:f>
              <c:numCache>
                <c:formatCode>General</c:formatCode>
                <c:ptCount val="17"/>
                <c:pt idx="0">
                  <c:v>76.20092625230447</c:v>
                </c:pt>
                <c:pt idx="1">
                  <c:v>86.428450542424457</c:v>
                </c:pt>
                <c:pt idx="2">
                  <c:v>92.289312743756795</c:v>
                </c:pt>
                <c:pt idx="3">
                  <c:v>91.749295304600707</c:v>
                </c:pt>
                <c:pt idx="4">
                  <c:v>96.402567949531544</c:v>
                </c:pt>
                <c:pt idx="5">
                  <c:v>108.5907128683898</c:v>
                </c:pt>
                <c:pt idx="6">
                  <c:v>106.05733122983992</c:v>
                </c:pt>
                <c:pt idx="7">
                  <c:v>114.66789685120517</c:v>
                </c:pt>
                <c:pt idx="8">
                  <c:v>119.9060171855142</c:v>
                </c:pt>
                <c:pt idx="9">
                  <c:v>119.58674211362546</c:v>
                </c:pt>
                <c:pt idx="10">
                  <c:v>129.67998652146741</c:v>
                </c:pt>
                <c:pt idx="11">
                  <c:v>131.74946097453261</c:v>
                </c:pt>
                <c:pt idx="12">
                  <c:v>135.93285280186399</c:v>
                </c:pt>
                <c:pt idx="13">
                  <c:v>138.61273583913794</c:v>
                </c:pt>
                <c:pt idx="14">
                  <c:v>141.79011683720495</c:v>
                </c:pt>
                <c:pt idx="15">
                  <c:v>138.61214308378339</c:v>
                </c:pt>
                <c:pt idx="16">
                  <c:v>148.0103392919346</c:v>
                </c:pt>
              </c:numCache>
            </c:numRef>
          </c:val>
          <c:smooth val="0"/>
          <c:extLst>
            <c:ext xmlns:c16="http://schemas.microsoft.com/office/drawing/2014/chart" uri="{C3380CC4-5D6E-409C-BE32-E72D297353CC}">
              <c16:uniqueId val="{0000000B-AA15-4489-A5F8-A97788588300}"/>
            </c:ext>
          </c:extLst>
        </c:ser>
        <c:dLbls>
          <c:showLegendKey val="0"/>
          <c:showVal val="0"/>
          <c:showCatName val="0"/>
          <c:showSerName val="0"/>
          <c:showPercent val="0"/>
          <c:showBubbleSize val="0"/>
        </c:dLbls>
        <c:marker val="1"/>
        <c:smooth val="0"/>
        <c:axId val="294380560"/>
        <c:axId val="294381544"/>
      </c:lineChart>
      <c:catAx>
        <c:axId val="294380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381544"/>
        <c:crosses val="autoZero"/>
        <c:auto val="1"/>
        <c:lblAlgn val="ctr"/>
        <c:lblOffset val="100"/>
        <c:noMultiLvlLbl val="0"/>
      </c:catAx>
      <c:valAx>
        <c:axId val="294381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Carbon</a:t>
                </a:r>
                <a:r>
                  <a:rPr lang="en-US" baseline="0"/>
                  <a:t> idioxide emissions (megatons)</a:t>
                </a:r>
                <a:endParaRPr lang="en-US"/>
              </a:p>
            </c:rich>
          </c:tx>
          <c:layout>
            <c:manualLayout>
              <c:xMode val="edge"/>
              <c:yMode val="edge"/>
              <c:x val="2.7491406229706146E-2"/>
              <c:y val="0.243605263821918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380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chemeClr val="accent1"/>
            </a:solidFill>
            <a:ln>
              <a:noFill/>
            </a:ln>
            <a:effectLst/>
          </c:spPr>
          <c:invertIfNegative val="0"/>
          <c:cat>
            <c:strRef>
              <c:f>'Export Worksheet'!$C$14:$C$24</c:f>
              <c:strCache>
                <c:ptCount val="11"/>
                <c:pt idx="0">
                  <c:v>USA</c:v>
                </c:pt>
                <c:pt idx="1">
                  <c:v>European Union</c:v>
                </c:pt>
                <c:pt idx="2">
                  <c:v>Japan</c:v>
                </c:pt>
                <c:pt idx="3">
                  <c:v>Korea</c:v>
                </c:pt>
                <c:pt idx="4">
                  <c:v>Mexico</c:v>
                </c:pt>
                <c:pt idx="5">
                  <c:v>China</c:v>
                </c:pt>
                <c:pt idx="6">
                  <c:v>India</c:v>
                </c:pt>
                <c:pt idx="7">
                  <c:v>Indonesia</c:v>
                </c:pt>
                <c:pt idx="8">
                  <c:v>Brazil</c:v>
                </c:pt>
                <c:pt idx="9">
                  <c:v>South Africa</c:v>
                </c:pt>
                <c:pt idx="10">
                  <c:v>Middle East</c:v>
                </c:pt>
              </c:strCache>
            </c:strRef>
          </c:cat>
          <c:val>
            <c:numRef>
              <c:f>'Export Worksheet'!$D$14:$D$24</c:f>
              <c:numCache>
                <c:formatCode>General</c:formatCode>
                <c:ptCount val="11"/>
                <c:pt idx="0">
                  <c:v>749</c:v>
                </c:pt>
                <c:pt idx="1">
                  <c:v>1088</c:v>
                </c:pt>
                <c:pt idx="2">
                  <c:v>176</c:v>
                </c:pt>
                <c:pt idx="3">
                  <c:v>62</c:v>
                </c:pt>
                <c:pt idx="4">
                  <c:v>44</c:v>
                </c:pt>
                <c:pt idx="5">
                  <c:v>2662</c:v>
                </c:pt>
                <c:pt idx="6">
                  <c:v>2480</c:v>
                </c:pt>
                <c:pt idx="7">
                  <c:v>376</c:v>
                </c:pt>
                <c:pt idx="8">
                  <c:v>10</c:v>
                </c:pt>
                <c:pt idx="9">
                  <c:v>27</c:v>
                </c:pt>
                <c:pt idx="10">
                  <c:v>128</c:v>
                </c:pt>
              </c:numCache>
            </c:numRef>
          </c:val>
          <c:extLst>
            <c:ext xmlns:c16="http://schemas.microsoft.com/office/drawing/2014/chart" uri="{C3380CC4-5D6E-409C-BE32-E72D297353CC}">
              <c16:uniqueId val="{00000000-4786-4D64-89D5-4790B4C19A66}"/>
            </c:ext>
          </c:extLst>
        </c:ser>
        <c:dLbls>
          <c:showLegendKey val="0"/>
          <c:showVal val="0"/>
          <c:showCatName val="0"/>
          <c:showSerName val="0"/>
          <c:showPercent val="0"/>
          <c:showBubbleSize val="0"/>
        </c:dLbls>
        <c:gapWidth val="182"/>
        <c:axId val="464810520"/>
        <c:axId val="464810848"/>
      </c:barChart>
      <c:catAx>
        <c:axId val="464810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810848"/>
        <c:crosses val="autoZero"/>
        <c:auto val="1"/>
        <c:lblAlgn val="ctr"/>
        <c:lblOffset val="100"/>
        <c:noMultiLvlLbl val="0"/>
      </c:catAx>
      <c:valAx>
        <c:axId val="464810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Premature deaths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810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986644117703841E-2"/>
          <c:y val="2.5704869842094705E-2"/>
          <c:w val="0.85055737435656453"/>
          <c:h val="0.92899865702471396"/>
        </c:manualLayout>
      </c:layout>
      <c:barChart>
        <c:barDir val="bar"/>
        <c:grouping val="stacked"/>
        <c:varyColors val="0"/>
        <c:ser>
          <c:idx val="0"/>
          <c:order val="0"/>
          <c:spPr>
            <a:solidFill>
              <a:schemeClr val="tx2"/>
            </a:solidFill>
            <a:ln>
              <a:solidFill>
                <a:schemeClr val="tx1"/>
              </a:solidFill>
            </a:ln>
            <a:effectLst/>
          </c:spPr>
          <c:invertIfNegative val="0"/>
          <c:cat>
            <c:strRef>
              <c:f>tot!$AQ$2:$AQ$43</c:f>
              <c:strCache>
                <c:ptCount val="42"/>
                <c:pt idx="0">
                  <c:v>LU</c:v>
                </c:pt>
                <c:pt idx="1">
                  <c:v>BE</c:v>
                </c:pt>
                <c:pt idx="2">
                  <c:v>LV</c:v>
                </c:pt>
                <c:pt idx="3">
                  <c:v>SE</c:v>
                </c:pt>
                <c:pt idx="4">
                  <c:v>NO</c:v>
                </c:pt>
                <c:pt idx="5">
                  <c:v>SI</c:v>
                </c:pt>
                <c:pt idx="6">
                  <c:v>AT</c:v>
                </c:pt>
                <c:pt idx="7">
                  <c:v>PT</c:v>
                </c:pt>
                <c:pt idx="8">
                  <c:v>ES</c:v>
                </c:pt>
                <c:pt idx="9">
                  <c:v>CH</c:v>
                </c:pt>
                <c:pt idx="10">
                  <c:v>GR</c:v>
                </c:pt>
                <c:pt idx="11">
                  <c:v>FR</c:v>
                </c:pt>
                <c:pt idx="12">
                  <c:v>NL</c:v>
                </c:pt>
                <c:pt idx="13">
                  <c:v>GB</c:v>
                </c:pt>
                <c:pt idx="14">
                  <c:v>FI</c:v>
                </c:pt>
                <c:pt idx="15">
                  <c:v>SK</c:v>
                </c:pt>
                <c:pt idx="16">
                  <c:v>IE</c:v>
                </c:pt>
                <c:pt idx="17">
                  <c:v>MT</c:v>
                </c:pt>
                <c:pt idx="18">
                  <c:v>HU</c:v>
                </c:pt>
                <c:pt idx="19">
                  <c:v>DE</c:v>
                </c:pt>
                <c:pt idx="20">
                  <c:v>CY</c:v>
                </c:pt>
                <c:pt idx="21">
                  <c:v>IT</c:v>
                </c:pt>
                <c:pt idx="22">
                  <c:v>LT</c:v>
                </c:pt>
                <c:pt idx="23">
                  <c:v>DK</c:v>
                </c:pt>
                <c:pt idx="24">
                  <c:v>RO</c:v>
                </c:pt>
                <c:pt idx="25">
                  <c:v>KR</c:v>
                </c:pt>
                <c:pt idx="26">
                  <c:v>CZ</c:v>
                </c:pt>
                <c:pt idx="27">
                  <c:v>BG</c:v>
                </c:pt>
                <c:pt idx="28">
                  <c:v>TR</c:v>
                </c:pt>
                <c:pt idx="29">
                  <c:v>PL</c:v>
                </c:pt>
                <c:pt idx="30">
                  <c:v>BR</c:v>
                </c:pt>
                <c:pt idx="31">
                  <c:v>AU</c:v>
                </c:pt>
                <c:pt idx="32">
                  <c:v>JP</c:v>
                </c:pt>
                <c:pt idx="33">
                  <c:v>EE</c:v>
                </c:pt>
                <c:pt idx="34">
                  <c:v>CA</c:v>
                </c:pt>
                <c:pt idx="35">
                  <c:v>MX</c:v>
                </c:pt>
                <c:pt idx="36">
                  <c:v>ID</c:v>
                </c:pt>
                <c:pt idx="37">
                  <c:v>IN</c:v>
                </c:pt>
                <c:pt idx="38">
                  <c:v>US</c:v>
                </c:pt>
                <c:pt idx="39">
                  <c:v>ZA</c:v>
                </c:pt>
                <c:pt idx="40">
                  <c:v>CN</c:v>
                </c:pt>
                <c:pt idx="41">
                  <c:v>RU</c:v>
                </c:pt>
              </c:strCache>
            </c:strRef>
          </c:cat>
          <c:val>
            <c:numRef>
              <c:f>tot!$AR$2:$AR$43</c:f>
              <c:numCache>
                <c:formatCode>0%</c:formatCode>
                <c:ptCount val="42"/>
                <c:pt idx="0">
                  <c:v>0.11716631242366193</c:v>
                </c:pt>
                <c:pt idx="1">
                  <c:v>0.14748379679370197</c:v>
                </c:pt>
                <c:pt idx="2">
                  <c:v>0.1924878832865716</c:v>
                </c:pt>
                <c:pt idx="3">
                  <c:v>0.21428878632286341</c:v>
                </c:pt>
                <c:pt idx="4">
                  <c:v>0.2174737427320787</c:v>
                </c:pt>
                <c:pt idx="5">
                  <c:v>0.22025022371950662</c:v>
                </c:pt>
                <c:pt idx="6">
                  <c:v>0.22070936853109074</c:v>
                </c:pt>
                <c:pt idx="7">
                  <c:v>0.26527377832689741</c:v>
                </c:pt>
                <c:pt idx="8">
                  <c:v>0.26780862888404244</c:v>
                </c:pt>
                <c:pt idx="9">
                  <c:v>0.2712309742072605</c:v>
                </c:pt>
                <c:pt idx="10">
                  <c:v>0.2902265133586443</c:v>
                </c:pt>
                <c:pt idx="11">
                  <c:v>0.29042096415915925</c:v>
                </c:pt>
                <c:pt idx="12">
                  <c:v>0.30426809996503895</c:v>
                </c:pt>
                <c:pt idx="13">
                  <c:v>0.33303950365515445</c:v>
                </c:pt>
                <c:pt idx="14">
                  <c:v>0.34180535386380956</c:v>
                </c:pt>
                <c:pt idx="15">
                  <c:v>0.34931431422857007</c:v>
                </c:pt>
                <c:pt idx="16">
                  <c:v>0.36863279966138079</c:v>
                </c:pt>
                <c:pt idx="17">
                  <c:v>0.36986388973499806</c:v>
                </c:pt>
                <c:pt idx="18">
                  <c:v>0.37707262179462053</c:v>
                </c:pt>
                <c:pt idx="19">
                  <c:v>0.38612474241512401</c:v>
                </c:pt>
                <c:pt idx="20">
                  <c:v>0.39993544274488713</c:v>
                </c:pt>
                <c:pt idx="21">
                  <c:v>0.40173679069005819</c:v>
                </c:pt>
                <c:pt idx="22">
                  <c:v>0.40250496506094902</c:v>
                </c:pt>
                <c:pt idx="23">
                  <c:v>0.42183105973379442</c:v>
                </c:pt>
                <c:pt idx="24">
                  <c:v>0.45048175303601468</c:v>
                </c:pt>
                <c:pt idx="25">
                  <c:v>0.479329474854163</c:v>
                </c:pt>
                <c:pt idx="26">
                  <c:v>0.48581931645272297</c:v>
                </c:pt>
                <c:pt idx="27">
                  <c:v>0.53051143911733489</c:v>
                </c:pt>
                <c:pt idx="28">
                  <c:v>0.60444801544905669</c:v>
                </c:pt>
                <c:pt idx="29">
                  <c:v>0.61336614729211525</c:v>
                </c:pt>
                <c:pt idx="30">
                  <c:v>0.62159994684776876</c:v>
                </c:pt>
                <c:pt idx="31">
                  <c:v>0.62418978619939502</c:v>
                </c:pt>
                <c:pt idx="32">
                  <c:v>0.64579335955101247</c:v>
                </c:pt>
                <c:pt idx="33">
                  <c:v>0.65202892989069972</c:v>
                </c:pt>
                <c:pt idx="34">
                  <c:v>0.65776948282953185</c:v>
                </c:pt>
                <c:pt idx="35">
                  <c:v>0.67480142294681988</c:v>
                </c:pt>
                <c:pt idx="36">
                  <c:v>0.70096515697487005</c:v>
                </c:pt>
                <c:pt idx="37">
                  <c:v>0.7657318712661918</c:v>
                </c:pt>
                <c:pt idx="38">
                  <c:v>0.80284330387210401</c:v>
                </c:pt>
                <c:pt idx="39">
                  <c:v>0.84144840118069963</c:v>
                </c:pt>
                <c:pt idx="40">
                  <c:v>0.84860389925175517</c:v>
                </c:pt>
                <c:pt idx="41">
                  <c:v>0.87549496192522835</c:v>
                </c:pt>
              </c:numCache>
            </c:numRef>
          </c:val>
          <c:extLst>
            <c:ext xmlns:c16="http://schemas.microsoft.com/office/drawing/2014/chart" uri="{C3380CC4-5D6E-409C-BE32-E72D297353CC}">
              <c16:uniqueId val="{00000000-B75F-46C0-81B3-4504DE8647C8}"/>
            </c:ext>
          </c:extLst>
        </c:ser>
        <c:dLbls>
          <c:showLegendKey val="0"/>
          <c:showVal val="0"/>
          <c:showCatName val="0"/>
          <c:showSerName val="0"/>
          <c:showPercent val="0"/>
          <c:showBubbleSize val="0"/>
        </c:dLbls>
        <c:gapWidth val="70"/>
        <c:overlap val="100"/>
        <c:axId val="1508090096"/>
        <c:axId val="1508083024"/>
      </c:barChart>
      <c:catAx>
        <c:axId val="15080900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083024"/>
        <c:crosses val="autoZero"/>
        <c:auto val="1"/>
        <c:lblAlgn val="ctr"/>
        <c:lblOffset val="100"/>
        <c:noMultiLvlLbl val="0"/>
      </c:catAx>
      <c:valAx>
        <c:axId val="150808302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0900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Impacts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(PH)'!$D$7:$D$10</c:f>
              <c:strCache>
                <c:ptCount val="4"/>
                <c:pt idx="0">
                  <c:v>HT</c:v>
                </c:pt>
                <c:pt idx="1">
                  <c:v>TOI</c:v>
                </c:pt>
                <c:pt idx="2">
                  <c:v>NYT</c:v>
                </c:pt>
                <c:pt idx="3">
                  <c:v>WP</c:v>
                </c:pt>
              </c:strCache>
            </c:strRef>
          </c:cat>
          <c:val>
            <c:numRef>
              <c:f>'totals 2 (PH)'!$F$48:$F$51</c:f>
              <c:numCache>
                <c:formatCode>0%</c:formatCode>
                <c:ptCount val="4"/>
                <c:pt idx="0">
                  <c:v>0.72413793103448276</c:v>
                </c:pt>
                <c:pt idx="1">
                  <c:v>0.36363636363636365</c:v>
                </c:pt>
                <c:pt idx="2">
                  <c:v>0.62886597938144329</c:v>
                </c:pt>
                <c:pt idx="3">
                  <c:v>0.6629213483146067</c:v>
                </c:pt>
              </c:numCache>
            </c:numRef>
          </c:val>
          <c:extLst>
            <c:ext xmlns:c16="http://schemas.microsoft.com/office/drawing/2014/chart" uri="{C3380CC4-5D6E-409C-BE32-E72D297353CC}">
              <c16:uniqueId val="{00000000-934A-44BD-ADCA-92DC0BD69884}"/>
            </c:ext>
          </c:extLst>
        </c:ser>
        <c:ser>
          <c:idx val="1"/>
          <c:order val="1"/>
          <c:tx>
            <c:v>Cobenefits/cohazards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(PH)'!$D$7:$D$10</c:f>
              <c:strCache>
                <c:ptCount val="4"/>
                <c:pt idx="0">
                  <c:v>HT</c:v>
                </c:pt>
                <c:pt idx="1">
                  <c:v>TOI</c:v>
                </c:pt>
                <c:pt idx="2">
                  <c:v>NYT</c:v>
                </c:pt>
                <c:pt idx="3">
                  <c:v>WP</c:v>
                </c:pt>
              </c:strCache>
            </c:strRef>
          </c:cat>
          <c:val>
            <c:numRef>
              <c:f>'totals 2 (PH)'!$G$48:$G$51</c:f>
              <c:numCache>
                <c:formatCode>0%</c:formatCode>
                <c:ptCount val="4"/>
                <c:pt idx="0">
                  <c:v>0.44827586206896552</c:v>
                </c:pt>
                <c:pt idx="1">
                  <c:v>0.60606060606060608</c:v>
                </c:pt>
                <c:pt idx="2">
                  <c:v>0.42268041237113402</c:v>
                </c:pt>
                <c:pt idx="3">
                  <c:v>0.39325842696629215</c:v>
                </c:pt>
              </c:numCache>
            </c:numRef>
          </c:val>
          <c:extLst>
            <c:ext xmlns:c16="http://schemas.microsoft.com/office/drawing/2014/chart" uri="{C3380CC4-5D6E-409C-BE32-E72D297353CC}">
              <c16:uniqueId val="{00000001-934A-44BD-ADCA-92DC0BD69884}"/>
            </c:ext>
          </c:extLst>
        </c:ser>
        <c:ser>
          <c:idx val="2"/>
          <c:order val="2"/>
          <c:tx>
            <c:v>Adaptation</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(PH)'!$D$7:$D$10</c:f>
              <c:strCache>
                <c:ptCount val="4"/>
                <c:pt idx="0">
                  <c:v>HT</c:v>
                </c:pt>
                <c:pt idx="1">
                  <c:v>TOI</c:v>
                </c:pt>
                <c:pt idx="2">
                  <c:v>NYT</c:v>
                </c:pt>
                <c:pt idx="3">
                  <c:v>WP</c:v>
                </c:pt>
              </c:strCache>
            </c:strRef>
          </c:cat>
          <c:val>
            <c:numRef>
              <c:f>'totals 2 (PH)'!$H$48:$H$51</c:f>
              <c:numCache>
                <c:formatCode>0%</c:formatCode>
                <c:ptCount val="4"/>
                <c:pt idx="0">
                  <c:v>0.17241379310344829</c:v>
                </c:pt>
                <c:pt idx="1">
                  <c:v>0.15151515151515152</c:v>
                </c:pt>
                <c:pt idx="2">
                  <c:v>0.13402061855670103</c:v>
                </c:pt>
                <c:pt idx="3">
                  <c:v>0.11235955056179775</c:v>
                </c:pt>
              </c:numCache>
            </c:numRef>
          </c:val>
          <c:extLst>
            <c:ext xmlns:c16="http://schemas.microsoft.com/office/drawing/2014/chart" uri="{C3380CC4-5D6E-409C-BE32-E72D297353CC}">
              <c16:uniqueId val="{00000002-934A-44BD-ADCA-92DC0BD69884}"/>
            </c:ext>
          </c:extLst>
        </c:ser>
        <c:dLbls>
          <c:dLblPos val="outEnd"/>
          <c:showLegendKey val="0"/>
          <c:showVal val="1"/>
          <c:showCatName val="0"/>
          <c:showSerName val="0"/>
          <c:showPercent val="0"/>
          <c:showBubbleSize val="0"/>
        </c:dLbls>
        <c:gapWidth val="219"/>
        <c:overlap val="-27"/>
        <c:axId val="81376000"/>
        <c:axId val="81377920"/>
      </c:barChart>
      <c:catAx>
        <c:axId val="81376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Newspaper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7920"/>
        <c:crosses val="autoZero"/>
        <c:auto val="1"/>
        <c:lblAlgn val="ctr"/>
        <c:lblOffset val="100"/>
        <c:noMultiLvlLbl val="0"/>
      </c:catAx>
      <c:valAx>
        <c:axId val="8137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 of Articles</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6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Impacts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(PH)'!$D$20:$D$21</c:f>
              <c:strCache>
                <c:ptCount val="2"/>
                <c:pt idx="0">
                  <c:v>India</c:v>
                </c:pt>
                <c:pt idx="1">
                  <c:v>USA</c:v>
                </c:pt>
              </c:strCache>
            </c:strRef>
          </c:cat>
          <c:val>
            <c:numRef>
              <c:f>'totals 2 (PH)'!$F$60:$F$61</c:f>
              <c:numCache>
                <c:formatCode>0%</c:formatCode>
                <c:ptCount val="2"/>
                <c:pt idx="0">
                  <c:v>0.532258064516129</c:v>
                </c:pt>
                <c:pt idx="1">
                  <c:v>0.64516129032258063</c:v>
                </c:pt>
              </c:numCache>
            </c:numRef>
          </c:val>
          <c:extLst>
            <c:ext xmlns:c16="http://schemas.microsoft.com/office/drawing/2014/chart" uri="{C3380CC4-5D6E-409C-BE32-E72D297353CC}">
              <c16:uniqueId val="{00000000-1C2A-4DD9-9158-48F1A1D062E5}"/>
            </c:ext>
          </c:extLst>
        </c:ser>
        <c:ser>
          <c:idx val="1"/>
          <c:order val="1"/>
          <c:tx>
            <c:v>Cobenefits/cohazards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(PH)'!$D$20:$D$21</c:f>
              <c:strCache>
                <c:ptCount val="2"/>
                <c:pt idx="0">
                  <c:v>India</c:v>
                </c:pt>
                <c:pt idx="1">
                  <c:v>USA</c:v>
                </c:pt>
              </c:strCache>
            </c:strRef>
          </c:cat>
          <c:val>
            <c:numRef>
              <c:f>'totals 2 (PH)'!$G$60:$G$61</c:f>
              <c:numCache>
                <c:formatCode>0%</c:formatCode>
                <c:ptCount val="2"/>
                <c:pt idx="0">
                  <c:v>0.532258064516129</c:v>
                </c:pt>
                <c:pt idx="1">
                  <c:v>0.40860215053763443</c:v>
                </c:pt>
              </c:numCache>
            </c:numRef>
          </c:val>
          <c:extLst>
            <c:ext xmlns:c16="http://schemas.microsoft.com/office/drawing/2014/chart" uri="{C3380CC4-5D6E-409C-BE32-E72D297353CC}">
              <c16:uniqueId val="{00000001-1C2A-4DD9-9158-48F1A1D062E5}"/>
            </c:ext>
          </c:extLst>
        </c:ser>
        <c:ser>
          <c:idx val="2"/>
          <c:order val="2"/>
          <c:tx>
            <c:v>Adaptation</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 2 (PH)'!$D$20:$D$21</c:f>
              <c:strCache>
                <c:ptCount val="2"/>
                <c:pt idx="0">
                  <c:v>India</c:v>
                </c:pt>
                <c:pt idx="1">
                  <c:v>USA</c:v>
                </c:pt>
              </c:strCache>
            </c:strRef>
          </c:cat>
          <c:val>
            <c:numRef>
              <c:f>'totals 2 (PH)'!$H$60:$H$61</c:f>
              <c:numCache>
                <c:formatCode>0%</c:formatCode>
                <c:ptCount val="2"/>
                <c:pt idx="0">
                  <c:v>0.16129032258064516</c:v>
                </c:pt>
                <c:pt idx="1">
                  <c:v>0.12365591397849462</c:v>
                </c:pt>
              </c:numCache>
            </c:numRef>
          </c:val>
          <c:extLst>
            <c:ext xmlns:c16="http://schemas.microsoft.com/office/drawing/2014/chart" uri="{C3380CC4-5D6E-409C-BE32-E72D297353CC}">
              <c16:uniqueId val="{00000002-1C2A-4DD9-9158-48F1A1D062E5}"/>
            </c:ext>
          </c:extLst>
        </c:ser>
        <c:dLbls>
          <c:dLblPos val="outEnd"/>
          <c:showLegendKey val="0"/>
          <c:showVal val="1"/>
          <c:showCatName val="0"/>
          <c:showSerName val="0"/>
          <c:showPercent val="0"/>
          <c:showBubbleSize val="0"/>
        </c:dLbls>
        <c:gapWidth val="219"/>
        <c:overlap val="-27"/>
        <c:axId val="168967552"/>
        <c:axId val="182744576"/>
      </c:barChart>
      <c:catAx>
        <c:axId val="168967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Country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744576"/>
        <c:crosses val="autoZero"/>
        <c:auto val="1"/>
        <c:lblAlgn val="ctr"/>
        <c:lblOffset val="100"/>
        <c:noMultiLvlLbl val="0"/>
      </c:catAx>
      <c:valAx>
        <c:axId val="182744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 of Articles</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967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totals!$I$62</c:f>
              <c:strCache>
                <c:ptCount val="1"/>
                <c:pt idx="0">
                  <c:v>Heatwaves/ Temp. change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totals!$I$63:$I$66</c:f>
              <c:numCache>
                <c:formatCode>0.0%</c:formatCode>
                <c:ptCount val="4"/>
                <c:pt idx="0">
                  <c:v>0.20512820512820512</c:v>
                </c:pt>
                <c:pt idx="1">
                  <c:v>0.33333333333333331</c:v>
                </c:pt>
                <c:pt idx="2">
                  <c:v>0.19354838709677419</c:v>
                </c:pt>
                <c:pt idx="3">
                  <c:v>0.26785714285714285</c:v>
                </c:pt>
              </c:numCache>
            </c:numRef>
          </c:val>
          <c:extLst>
            <c:ext xmlns:c16="http://schemas.microsoft.com/office/drawing/2014/chart" uri="{C3380CC4-5D6E-409C-BE32-E72D297353CC}">
              <c16:uniqueId val="{00000000-8393-409D-A526-EC474D2BDEAC}"/>
            </c:ext>
          </c:extLst>
        </c:ser>
        <c:ser>
          <c:idx val="1"/>
          <c:order val="1"/>
          <c:tx>
            <c:strRef>
              <c:f>totals!$J$62</c:f>
              <c:strCache>
                <c:ptCount val="1"/>
                <c:pt idx="0">
                  <c:v>Precipitation Extremes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totals!$J$63:$J$66</c:f>
              <c:numCache>
                <c:formatCode>0.0%</c:formatCode>
                <c:ptCount val="4"/>
                <c:pt idx="0">
                  <c:v>0.23076923076923078</c:v>
                </c:pt>
                <c:pt idx="1">
                  <c:v>8.3333333333333329E-2</c:v>
                </c:pt>
                <c:pt idx="2">
                  <c:v>9.6774193548387094E-2</c:v>
                </c:pt>
                <c:pt idx="3">
                  <c:v>8.0357142857142863E-2</c:v>
                </c:pt>
              </c:numCache>
            </c:numRef>
          </c:val>
          <c:extLst>
            <c:ext xmlns:c16="http://schemas.microsoft.com/office/drawing/2014/chart" uri="{C3380CC4-5D6E-409C-BE32-E72D297353CC}">
              <c16:uniqueId val="{00000001-8393-409D-A526-EC474D2BDEAC}"/>
            </c:ext>
          </c:extLst>
        </c:ser>
        <c:ser>
          <c:idx val="2"/>
          <c:order val="2"/>
          <c:tx>
            <c:strRef>
              <c:f>totals!$K$62</c:f>
              <c:strCache>
                <c:ptCount val="1"/>
                <c:pt idx="0">
                  <c:v>Wildfires </c:v>
                </c:pt>
              </c:strCache>
            </c:strRef>
          </c:tx>
          <c:spPr>
            <a:solidFill>
              <a:schemeClr val="accent3"/>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8393-409D-A526-EC474D2BDEAC}"/>
                </c:ext>
              </c:extLst>
            </c:dLbl>
            <c:dLbl>
              <c:idx val="1"/>
              <c:layout>
                <c:manualLayout>
                  <c:x val="5.0463810097132904E-2"/>
                  <c:y val="-7.597765140316868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93-409D-A526-EC474D2BDE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totals!$K$63:$K$66</c:f>
              <c:numCache>
                <c:formatCode>0.0%</c:formatCode>
                <c:ptCount val="4"/>
                <c:pt idx="0">
                  <c:v>0</c:v>
                </c:pt>
                <c:pt idx="1">
                  <c:v>4.1666666666666664E-2</c:v>
                </c:pt>
                <c:pt idx="2">
                  <c:v>0.11827956989247312</c:v>
                </c:pt>
                <c:pt idx="3">
                  <c:v>0.14285714285714285</c:v>
                </c:pt>
              </c:numCache>
            </c:numRef>
          </c:val>
          <c:extLst>
            <c:ext xmlns:c16="http://schemas.microsoft.com/office/drawing/2014/chart" uri="{C3380CC4-5D6E-409C-BE32-E72D297353CC}">
              <c16:uniqueId val="{00000004-8393-409D-A526-EC474D2BDEAC}"/>
            </c:ext>
          </c:extLst>
        </c:ser>
        <c:ser>
          <c:idx val="3"/>
          <c:order val="3"/>
          <c:tx>
            <c:strRef>
              <c:f>totals!$L$62</c:f>
              <c:strCache>
                <c:ptCount val="1"/>
                <c:pt idx="0">
                  <c:v>Diseases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totals!$L$63:$L$66</c:f>
              <c:numCache>
                <c:formatCode>0.0%</c:formatCode>
                <c:ptCount val="4"/>
                <c:pt idx="0">
                  <c:v>0.17948717948717949</c:v>
                </c:pt>
                <c:pt idx="1">
                  <c:v>0.20833333333333334</c:v>
                </c:pt>
                <c:pt idx="2">
                  <c:v>0.10752688172043011</c:v>
                </c:pt>
                <c:pt idx="3">
                  <c:v>0.125</c:v>
                </c:pt>
              </c:numCache>
            </c:numRef>
          </c:val>
          <c:extLst>
            <c:ext xmlns:c16="http://schemas.microsoft.com/office/drawing/2014/chart" uri="{C3380CC4-5D6E-409C-BE32-E72D297353CC}">
              <c16:uniqueId val="{00000005-8393-409D-A526-EC474D2BDEAC}"/>
            </c:ext>
          </c:extLst>
        </c:ser>
        <c:ser>
          <c:idx val="4"/>
          <c:order val="4"/>
          <c:tx>
            <c:v>Food/Malnutrition</c:v>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totals!$M$63:$M$66</c:f>
              <c:numCache>
                <c:formatCode>0.0%</c:formatCode>
                <c:ptCount val="4"/>
                <c:pt idx="0">
                  <c:v>0.12820512820512819</c:v>
                </c:pt>
                <c:pt idx="1">
                  <c:v>8.3333333333333329E-2</c:v>
                </c:pt>
                <c:pt idx="2">
                  <c:v>7.5268817204301078E-2</c:v>
                </c:pt>
                <c:pt idx="3">
                  <c:v>6.25E-2</c:v>
                </c:pt>
              </c:numCache>
            </c:numRef>
          </c:val>
          <c:extLst>
            <c:ext xmlns:c16="http://schemas.microsoft.com/office/drawing/2014/chart" uri="{C3380CC4-5D6E-409C-BE32-E72D297353CC}">
              <c16:uniqueId val="{00000006-8393-409D-A526-EC474D2BDEAC}"/>
            </c:ext>
          </c:extLst>
        </c:ser>
        <c:ser>
          <c:idx val="5"/>
          <c:order val="5"/>
          <c:tx>
            <c:v>Population Displacement</c:v>
          </c:tx>
          <c:spPr>
            <a:solidFill>
              <a:schemeClr val="accent6"/>
            </a:solidFill>
            <a:ln>
              <a:noFill/>
            </a:ln>
            <a:effectLst/>
          </c:spPr>
          <c:invertIfNegative val="0"/>
          <c:dLbls>
            <c:dLbl>
              <c:idx val="0"/>
              <c:layout>
                <c:manualLayout>
                  <c:x val="-3.7847857572849752E-2"/>
                  <c:y val="-6.964618045290463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393-409D-A526-EC474D2BDEAC}"/>
                </c:ext>
              </c:extLst>
            </c:dLbl>
            <c:dLbl>
              <c:idx val="3"/>
              <c:layout>
                <c:manualLayout>
                  <c:x val="-0.10092762019426588"/>
                  <c:y val="-6.964618045290457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393-409D-A526-EC474D2BDE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totals!$N$63:$N$66</c:f>
              <c:numCache>
                <c:formatCode>0.0%</c:formatCode>
                <c:ptCount val="4"/>
                <c:pt idx="0">
                  <c:v>2.564102564102564E-2</c:v>
                </c:pt>
                <c:pt idx="1">
                  <c:v>8.3333333333333329E-2</c:v>
                </c:pt>
                <c:pt idx="2">
                  <c:v>7.5268817204301078E-2</c:v>
                </c:pt>
                <c:pt idx="3">
                  <c:v>3.5714285714285712E-2</c:v>
                </c:pt>
              </c:numCache>
            </c:numRef>
          </c:val>
          <c:extLst>
            <c:ext xmlns:c16="http://schemas.microsoft.com/office/drawing/2014/chart" uri="{C3380CC4-5D6E-409C-BE32-E72D297353CC}">
              <c16:uniqueId val="{00000009-8393-409D-A526-EC474D2BDEAC}"/>
            </c:ext>
          </c:extLst>
        </c:ser>
        <c:ser>
          <c:idx val="8"/>
          <c:order val="6"/>
          <c:tx>
            <c:v>Mental Health</c:v>
          </c:tx>
          <c:spPr>
            <a:solidFill>
              <a:schemeClr val="accent3">
                <a:lumMod val="60000"/>
              </a:schemeClr>
            </a:solidFill>
            <a:ln>
              <a:noFill/>
            </a:ln>
            <a:effectLst/>
          </c:spPr>
          <c:invertIfNegative val="0"/>
          <c:dLbls>
            <c:dLbl>
              <c:idx val="0"/>
              <c:layout>
                <c:manualLayout>
                  <c:x val="6.3079762621414586E-3"/>
                  <c:y val="-9.18063287788287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393-409D-A526-EC474D2BDEAC}"/>
                </c:ext>
              </c:extLst>
            </c:dLbl>
            <c:dLbl>
              <c:idx val="1"/>
              <c:delete val="1"/>
              <c:extLst>
                <c:ext xmlns:c15="http://schemas.microsoft.com/office/drawing/2012/chart" uri="{CE6537A1-D6FC-4f65-9D91-7224C49458BB}"/>
                <c:ext xmlns:c16="http://schemas.microsoft.com/office/drawing/2014/chart" uri="{C3380CC4-5D6E-409C-BE32-E72D297353CC}">
                  <c16:uniqueId val="{0000000B-8393-409D-A526-EC474D2BDEAC}"/>
                </c:ext>
              </c:extLst>
            </c:dLbl>
            <c:dLbl>
              <c:idx val="2"/>
              <c:layout>
                <c:manualLayout>
                  <c:x val="-5.2566468851180104E-2"/>
                  <c:y val="-7.59776514031686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393-409D-A526-EC474D2BDEAC}"/>
                </c:ext>
              </c:extLst>
            </c:dLbl>
            <c:dLbl>
              <c:idx val="3"/>
              <c:layout>
                <c:manualLayout>
                  <c:x val="-4.6258492589038566E-2"/>
                  <c:y val="-6.964618045290457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393-409D-A526-EC474D2BDE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totals!$O$63:$O$66</c:f>
              <c:numCache>
                <c:formatCode>0.0%</c:formatCode>
                <c:ptCount val="4"/>
                <c:pt idx="0">
                  <c:v>2.564102564102564E-2</c:v>
                </c:pt>
                <c:pt idx="1">
                  <c:v>0</c:v>
                </c:pt>
                <c:pt idx="2">
                  <c:v>2.1505376344086023E-2</c:v>
                </c:pt>
                <c:pt idx="3">
                  <c:v>1.7857142857142856E-2</c:v>
                </c:pt>
              </c:numCache>
            </c:numRef>
          </c:val>
          <c:extLst>
            <c:ext xmlns:c16="http://schemas.microsoft.com/office/drawing/2014/chart" uri="{C3380CC4-5D6E-409C-BE32-E72D297353CC}">
              <c16:uniqueId val="{0000000E-8393-409D-A526-EC474D2BDEAC}"/>
            </c:ext>
          </c:extLst>
        </c:ser>
        <c:ser>
          <c:idx val="6"/>
          <c:order val="7"/>
          <c:tx>
            <c:v>Other Impacts</c:v>
          </c:tx>
          <c:spPr>
            <a:solidFill>
              <a:schemeClr val="bg2">
                <a:lumMod val="90000"/>
              </a:schemeClr>
            </a:solidFill>
            <a:ln>
              <a:noFill/>
            </a:ln>
            <a:effectLst/>
          </c:spPr>
          <c:invertIfNegative val="0"/>
          <c:dLbls>
            <c:dLbl>
              <c:idx val="0"/>
              <c:layout>
                <c:manualLayout>
                  <c:x val="7.5695715145699199E-2"/>
                  <c:y val="-8.230912235343268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8393-409D-A526-EC474D2BDEAC}"/>
                </c:ext>
              </c:extLst>
            </c:dLbl>
            <c:dLbl>
              <c:idx val="1"/>
              <c:layout>
                <c:manualLayout>
                  <c:x val="0.11144091396450166"/>
                  <c:y val="-8.54748578285647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8393-409D-A526-EC474D2BDEAC}"/>
                </c:ext>
              </c:extLst>
            </c:dLbl>
            <c:dLbl>
              <c:idx val="2"/>
              <c:layout>
                <c:manualLayout>
                  <c:x val="7.5695715145699352E-2"/>
                  <c:y val="-7.59776514031686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8393-409D-A526-EC474D2BDEAC}"/>
                </c:ext>
              </c:extLst>
            </c:dLbl>
            <c:dLbl>
              <c:idx val="3"/>
              <c:layout>
                <c:manualLayout>
                  <c:x val="6.5182421375463331E-2"/>
                  <c:y val="-7.281191592803659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8393-409D-A526-EC474D2BDE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totals!$P$63:$P$66</c:f>
              <c:numCache>
                <c:formatCode>0.0%</c:formatCode>
                <c:ptCount val="4"/>
                <c:pt idx="0">
                  <c:v>2.564102564102564E-2</c:v>
                </c:pt>
                <c:pt idx="1">
                  <c:v>4.1666666666666664E-2</c:v>
                </c:pt>
                <c:pt idx="2">
                  <c:v>6.4516129032258063E-2</c:v>
                </c:pt>
                <c:pt idx="3">
                  <c:v>1.7857142857142856E-2</c:v>
                </c:pt>
              </c:numCache>
            </c:numRef>
          </c:val>
          <c:extLst>
            <c:ext xmlns:c16="http://schemas.microsoft.com/office/drawing/2014/chart" uri="{C3380CC4-5D6E-409C-BE32-E72D297353CC}">
              <c16:uniqueId val="{00000013-8393-409D-A526-EC474D2BDEAC}"/>
            </c:ext>
          </c:extLst>
        </c:ser>
        <c:ser>
          <c:idx val="7"/>
          <c:order val="8"/>
          <c:tx>
            <c:v>Generic</c:v>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totals!$H$63:$H$66</c:f>
              <c:numCache>
                <c:formatCode>0.0%</c:formatCode>
                <c:ptCount val="4"/>
                <c:pt idx="0">
                  <c:v>0.17948717948717949</c:v>
                </c:pt>
                <c:pt idx="1">
                  <c:v>0.125</c:v>
                </c:pt>
                <c:pt idx="2">
                  <c:v>0.24731182795698925</c:v>
                </c:pt>
                <c:pt idx="3">
                  <c:v>0.25</c:v>
                </c:pt>
              </c:numCache>
            </c:numRef>
          </c:val>
          <c:extLst>
            <c:ext xmlns:c16="http://schemas.microsoft.com/office/drawing/2014/chart" uri="{C3380CC4-5D6E-409C-BE32-E72D297353CC}">
              <c16:uniqueId val="{00000014-8393-409D-A526-EC474D2BDEAC}"/>
            </c:ext>
          </c:extLst>
        </c:ser>
        <c:dLbls>
          <c:dLblPos val="ctr"/>
          <c:showLegendKey val="0"/>
          <c:showVal val="1"/>
          <c:showCatName val="0"/>
          <c:showSerName val="0"/>
          <c:showPercent val="0"/>
          <c:showBubbleSize val="0"/>
        </c:dLbls>
        <c:gapWidth val="150"/>
        <c:overlap val="100"/>
        <c:axId val="127065039"/>
        <c:axId val="127065871"/>
      </c:barChart>
      <c:catAx>
        <c:axId val="12706503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Newspaper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5871"/>
        <c:crosses val="autoZero"/>
        <c:auto val="1"/>
        <c:lblAlgn val="ctr"/>
        <c:lblOffset val="100"/>
        <c:noMultiLvlLbl val="0"/>
      </c:catAx>
      <c:valAx>
        <c:axId val="1270658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t>
                </a:r>
                <a:r>
                  <a:rPr lang="en-US" baseline="0"/>
                  <a:t> of Codes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5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totals!$H$94</c:f>
              <c:strCache>
                <c:ptCount val="1"/>
                <c:pt idx="0">
                  <c:v>Cobenefits and co-hazards (generic)</c:v>
                </c:pt>
              </c:strCache>
            </c:strRef>
          </c:tx>
          <c:spPr>
            <a:solidFill>
              <a:schemeClr val="accent1"/>
            </a:solidFill>
            <a:ln>
              <a:noFill/>
            </a:ln>
            <a:effectLst/>
          </c:spPr>
          <c:invertIfNegative val="0"/>
          <c:dLbls>
            <c:dLbl>
              <c:idx val="0"/>
              <c:layout>
                <c:manualLayout>
                  <c:x val="3.7847863839081348E-2"/>
                  <c:y val="-9.180632877882875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76-4EBE-A42C-E12ABE09C4BD}"/>
                </c:ext>
              </c:extLst>
            </c:dLbl>
            <c:dLbl>
              <c:idx val="1"/>
              <c:layout>
                <c:manualLayout>
                  <c:x val="4.4155841145594905E-2"/>
                  <c:y val="-8.864059330369679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76-4EBE-A42C-E12ABE09C4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totals!$H$103:$H$106</c:f>
              <c:numCache>
                <c:formatCode>0.0%</c:formatCode>
                <c:ptCount val="4"/>
                <c:pt idx="0">
                  <c:v>0</c:v>
                </c:pt>
                <c:pt idx="1">
                  <c:v>0</c:v>
                </c:pt>
                <c:pt idx="2">
                  <c:v>5.7692307692307696E-2</c:v>
                </c:pt>
                <c:pt idx="3">
                  <c:v>0.13636363636363635</c:v>
                </c:pt>
              </c:numCache>
            </c:numRef>
          </c:val>
          <c:extLst>
            <c:ext xmlns:c16="http://schemas.microsoft.com/office/drawing/2014/chart" uri="{C3380CC4-5D6E-409C-BE32-E72D297353CC}">
              <c16:uniqueId val="{00000002-0676-4EBE-A42C-E12ABE09C4BD}"/>
            </c:ext>
          </c:extLst>
        </c:ser>
        <c:ser>
          <c:idx val="1"/>
          <c:order val="1"/>
          <c:tx>
            <c:strRef>
              <c:f>totals!$I$94</c:f>
              <c:strCache>
                <c:ptCount val="1"/>
                <c:pt idx="0">
                  <c:v>Air pollution (energy)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totals!$I$103:$I$106</c:f>
              <c:numCache>
                <c:formatCode>0.0%</c:formatCode>
                <c:ptCount val="4"/>
                <c:pt idx="0">
                  <c:v>0.20833333333333334</c:v>
                </c:pt>
                <c:pt idx="1">
                  <c:v>8.6956521739130432E-2</c:v>
                </c:pt>
                <c:pt idx="2">
                  <c:v>0.44230769230769229</c:v>
                </c:pt>
                <c:pt idx="3">
                  <c:v>0.27272727272727271</c:v>
                </c:pt>
              </c:numCache>
            </c:numRef>
          </c:val>
          <c:extLst>
            <c:ext xmlns:c16="http://schemas.microsoft.com/office/drawing/2014/chart" uri="{C3380CC4-5D6E-409C-BE32-E72D297353CC}">
              <c16:uniqueId val="{00000003-0676-4EBE-A42C-E12ABE09C4BD}"/>
            </c:ext>
          </c:extLst>
        </c:ser>
        <c:ser>
          <c:idx val="2"/>
          <c:order val="2"/>
          <c:tx>
            <c:strRef>
              <c:f>totals!$J$94</c:f>
              <c:strCache>
                <c:ptCount val="1"/>
                <c:pt idx="0">
                  <c:v>Air pollution (transport)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totals!$J$103:$J$106</c:f>
              <c:numCache>
                <c:formatCode>0.0%</c:formatCode>
                <c:ptCount val="4"/>
                <c:pt idx="0">
                  <c:v>0.20833333333333334</c:v>
                </c:pt>
                <c:pt idx="1">
                  <c:v>0.17391304347826086</c:v>
                </c:pt>
                <c:pt idx="2">
                  <c:v>0.17307692307692307</c:v>
                </c:pt>
                <c:pt idx="3">
                  <c:v>0.25</c:v>
                </c:pt>
              </c:numCache>
            </c:numRef>
          </c:val>
          <c:extLst>
            <c:ext xmlns:c16="http://schemas.microsoft.com/office/drawing/2014/chart" uri="{C3380CC4-5D6E-409C-BE32-E72D297353CC}">
              <c16:uniqueId val="{00000004-0676-4EBE-A42C-E12ABE09C4BD}"/>
            </c:ext>
          </c:extLst>
        </c:ser>
        <c:ser>
          <c:idx val="3"/>
          <c:order val="3"/>
          <c:tx>
            <c:strRef>
              <c:f>totals!$K$94</c:f>
              <c:strCache>
                <c:ptCount val="1"/>
                <c:pt idx="0">
                  <c:v>Air pollution (generic, other)</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totals!$K$103:$K$106</c:f>
              <c:numCache>
                <c:formatCode>0.0%</c:formatCode>
                <c:ptCount val="4"/>
                <c:pt idx="0">
                  <c:v>0.375</c:v>
                </c:pt>
                <c:pt idx="1">
                  <c:v>0.21739130434782608</c:v>
                </c:pt>
                <c:pt idx="2">
                  <c:v>0.15384615384615385</c:v>
                </c:pt>
                <c:pt idx="3">
                  <c:v>0.15909090909090909</c:v>
                </c:pt>
              </c:numCache>
            </c:numRef>
          </c:val>
          <c:extLst>
            <c:ext xmlns:c16="http://schemas.microsoft.com/office/drawing/2014/chart" uri="{C3380CC4-5D6E-409C-BE32-E72D297353CC}">
              <c16:uniqueId val="{00000005-0676-4EBE-A42C-E12ABE09C4BD}"/>
            </c:ext>
          </c:extLst>
        </c:ser>
        <c:ser>
          <c:idx val="4"/>
          <c:order val="4"/>
          <c:tx>
            <c:strRef>
              <c:f>totals!$L$94</c:f>
              <c:strCache>
                <c:ptCount val="1"/>
                <c:pt idx="0">
                  <c:v>Diet</c:v>
                </c:pt>
              </c:strCache>
            </c:strRef>
          </c:tx>
          <c:spPr>
            <a:solidFill>
              <a:schemeClr val="accent5"/>
            </a:solidFill>
            <a:ln>
              <a:noFill/>
            </a:ln>
            <a:effectLst/>
          </c:spPr>
          <c:invertIfNegative val="0"/>
          <c:dLbls>
            <c:dLbl>
              <c:idx val="0"/>
              <c:layout>
                <c:manualLayout>
                  <c:x val="3.1434906970826758E-2"/>
                  <c:y val="-7.597765140316863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76-4EBE-A42C-E12ABE09C4BD}"/>
                </c:ext>
              </c:extLst>
            </c:dLbl>
            <c:dLbl>
              <c:idx val="2"/>
              <c:layout>
                <c:manualLayout>
                  <c:x val="-5.8874454860793207E-2"/>
                  <c:y val="-7.281191592803662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76-4EBE-A42C-E12ABE09C4BD}"/>
                </c:ext>
              </c:extLst>
            </c:dLbl>
            <c:dLbl>
              <c:idx val="3"/>
              <c:layout>
                <c:manualLayout>
                  <c:x val="-4.8361159349937427E-2"/>
                  <c:y val="-6.964618045290457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76-4EBE-A42C-E12ABE09C4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totals!$L$103:$L$106</c:f>
              <c:numCache>
                <c:formatCode>0.0%</c:formatCode>
                <c:ptCount val="4"/>
                <c:pt idx="0">
                  <c:v>0</c:v>
                </c:pt>
                <c:pt idx="1">
                  <c:v>0.13043478260869565</c:v>
                </c:pt>
                <c:pt idx="2">
                  <c:v>3.8461538461538464E-2</c:v>
                </c:pt>
                <c:pt idx="3">
                  <c:v>2.2727272727272728E-2</c:v>
                </c:pt>
              </c:numCache>
            </c:numRef>
          </c:val>
          <c:extLst>
            <c:ext xmlns:c16="http://schemas.microsoft.com/office/drawing/2014/chart" uri="{C3380CC4-5D6E-409C-BE32-E72D297353CC}">
              <c16:uniqueId val="{00000009-0676-4EBE-A42C-E12ABE09C4BD}"/>
            </c:ext>
          </c:extLst>
        </c:ser>
        <c:ser>
          <c:idx val="5"/>
          <c:order val="5"/>
          <c:tx>
            <c:strRef>
              <c:f>totals!$M$94</c:f>
              <c:strCache>
                <c:ptCount val="1"/>
                <c:pt idx="0">
                  <c:v>Other co-benefits and co-hazards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totals!$M$103:$M$106</c:f>
              <c:numCache>
                <c:formatCode>0.0%</c:formatCode>
                <c:ptCount val="4"/>
                <c:pt idx="0">
                  <c:v>0.20833333333333334</c:v>
                </c:pt>
                <c:pt idx="1">
                  <c:v>0.39130434782608697</c:v>
                </c:pt>
                <c:pt idx="2">
                  <c:v>0.13461538461538461</c:v>
                </c:pt>
                <c:pt idx="3">
                  <c:v>0.15909090909090909</c:v>
                </c:pt>
              </c:numCache>
            </c:numRef>
          </c:val>
          <c:extLst>
            <c:ext xmlns:c16="http://schemas.microsoft.com/office/drawing/2014/chart" uri="{C3380CC4-5D6E-409C-BE32-E72D297353CC}">
              <c16:uniqueId val="{0000000A-0676-4EBE-A42C-E12ABE09C4BD}"/>
            </c:ext>
          </c:extLst>
        </c:ser>
        <c:dLbls>
          <c:dLblPos val="ctr"/>
          <c:showLegendKey val="0"/>
          <c:showVal val="1"/>
          <c:showCatName val="0"/>
          <c:showSerName val="0"/>
          <c:showPercent val="0"/>
          <c:showBubbleSize val="0"/>
        </c:dLbls>
        <c:gapWidth val="150"/>
        <c:overlap val="100"/>
        <c:axId val="127065039"/>
        <c:axId val="127065871"/>
      </c:barChart>
      <c:catAx>
        <c:axId val="12706503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Newspaper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5871"/>
        <c:crosses val="autoZero"/>
        <c:auto val="1"/>
        <c:lblAlgn val="ctr"/>
        <c:lblOffset val="100"/>
        <c:noMultiLvlLbl val="0"/>
      </c:catAx>
      <c:valAx>
        <c:axId val="1270658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t>
                </a:r>
                <a:r>
                  <a:rPr lang="en-US" baseline="0"/>
                  <a:t> of Codes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065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totals!$K$112</c:f>
              <c:strCache>
                <c:ptCount val="1"/>
                <c:pt idx="0">
                  <c:v>Adaptation (generic)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totals!$K$120:$K$123</c:f>
              <c:numCache>
                <c:formatCode>0.0%</c:formatCode>
                <c:ptCount val="4"/>
                <c:pt idx="0">
                  <c:v>0.2857142857142857</c:v>
                </c:pt>
                <c:pt idx="1">
                  <c:v>0.16666666666666666</c:v>
                </c:pt>
                <c:pt idx="2">
                  <c:v>0.14285714285714285</c:v>
                </c:pt>
                <c:pt idx="3">
                  <c:v>0.25</c:v>
                </c:pt>
              </c:numCache>
            </c:numRef>
          </c:val>
          <c:extLst>
            <c:ext xmlns:c16="http://schemas.microsoft.com/office/drawing/2014/chart" uri="{C3380CC4-5D6E-409C-BE32-E72D297353CC}">
              <c16:uniqueId val="{00000000-7958-418A-AAFB-010057334CE8}"/>
            </c:ext>
          </c:extLst>
        </c:ser>
        <c:ser>
          <c:idx val="1"/>
          <c:order val="1"/>
          <c:tx>
            <c:strRef>
              <c:f>totals!$L$112</c:f>
              <c:strCache>
                <c:ptCount val="1"/>
                <c:pt idx="0">
                  <c:v>Planning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totals!$L$120:$L$123</c:f>
              <c:numCache>
                <c:formatCode>0.0%</c:formatCode>
                <c:ptCount val="4"/>
                <c:pt idx="0">
                  <c:v>0.7142857142857143</c:v>
                </c:pt>
                <c:pt idx="1">
                  <c:v>0.5</c:v>
                </c:pt>
                <c:pt idx="2">
                  <c:v>0.6428571428571429</c:v>
                </c:pt>
                <c:pt idx="3">
                  <c:v>0.41666666666666669</c:v>
                </c:pt>
              </c:numCache>
            </c:numRef>
          </c:val>
          <c:extLst>
            <c:ext xmlns:c16="http://schemas.microsoft.com/office/drawing/2014/chart" uri="{C3380CC4-5D6E-409C-BE32-E72D297353CC}">
              <c16:uniqueId val="{00000001-7958-418A-AAFB-010057334CE8}"/>
            </c:ext>
          </c:extLst>
        </c:ser>
        <c:ser>
          <c:idx val="2"/>
          <c:order val="2"/>
          <c:tx>
            <c:strRef>
              <c:f>totals!$M$112</c:f>
              <c:strCache>
                <c:ptCount val="1"/>
                <c:pt idx="0">
                  <c:v>Emergency response</c:v>
                </c:pt>
              </c:strCache>
            </c:strRef>
          </c:tx>
          <c:spPr>
            <a:solidFill>
              <a:schemeClr val="accent3"/>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7958-418A-AAFB-010057334CE8}"/>
                </c:ext>
              </c:extLst>
            </c:dLbl>
            <c:dLbl>
              <c:idx val="1"/>
              <c:layout>
                <c:manualLayout>
                  <c:x val="5.2394120215397945E-2"/>
                  <c:y val="-7.449605609114812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958-418A-AAFB-010057334C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totals!$M$120:$M$123</c:f>
              <c:numCache>
                <c:formatCode>0.0%</c:formatCode>
                <c:ptCount val="4"/>
                <c:pt idx="0">
                  <c:v>0</c:v>
                </c:pt>
                <c:pt idx="1">
                  <c:v>0</c:v>
                </c:pt>
                <c:pt idx="2">
                  <c:v>0.21428571428571427</c:v>
                </c:pt>
                <c:pt idx="3">
                  <c:v>0.25</c:v>
                </c:pt>
              </c:numCache>
            </c:numRef>
          </c:val>
          <c:extLst>
            <c:ext xmlns:c16="http://schemas.microsoft.com/office/drawing/2014/chart" uri="{C3380CC4-5D6E-409C-BE32-E72D297353CC}">
              <c16:uniqueId val="{00000004-7958-418A-AAFB-010057334CE8}"/>
            </c:ext>
          </c:extLst>
        </c:ser>
        <c:ser>
          <c:idx val="3"/>
          <c:order val="3"/>
          <c:tx>
            <c:strRef>
              <c:f>totals!$N$112</c:f>
              <c:strCache>
                <c:ptCount val="1"/>
                <c:pt idx="0">
                  <c:v>Other adaptation</c:v>
                </c:pt>
              </c:strCache>
            </c:strRef>
          </c:tx>
          <c:spPr>
            <a:solidFill>
              <a:schemeClr val="accent4"/>
            </a:solidFill>
            <a:ln>
              <a:noFill/>
            </a:ln>
            <a:effectLst/>
          </c:spPr>
          <c:invertIfNegative val="0"/>
          <c:dLbls>
            <c:dLbl>
              <c:idx val="0"/>
              <c:layout>
                <c:manualLayout>
                  <c:x val="-6.1126473584631059E-2"/>
                  <c:y val="-7.449605609114812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958-418A-AAFB-010057334CE8}"/>
                </c:ext>
              </c:extLst>
            </c:dLbl>
            <c:dLbl>
              <c:idx val="2"/>
              <c:layout>
                <c:manualLayout>
                  <c:x val="-6.1126473584631059E-2"/>
                  <c:y val="-7.887817703768623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958-418A-AAFB-010057334C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totals!$G$63:$G$66</c:f>
              <c:strCache>
                <c:ptCount val="4"/>
                <c:pt idx="0">
                  <c:v>HT</c:v>
                </c:pt>
                <c:pt idx="1">
                  <c:v>TOI</c:v>
                </c:pt>
                <c:pt idx="2">
                  <c:v>NYT</c:v>
                </c:pt>
                <c:pt idx="3">
                  <c:v>WP</c:v>
                </c:pt>
              </c:strCache>
            </c:strRef>
          </c:cat>
          <c:val>
            <c:numRef>
              <c:f>totals!$N$120:$N$123</c:f>
              <c:numCache>
                <c:formatCode>0.0%</c:formatCode>
                <c:ptCount val="4"/>
                <c:pt idx="0">
                  <c:v>0</c:v>
                </c:pt>
                <c:pt idx="1">
                  <c:v>0.33333333333333331</c:v>
                </c:pt>
                <c:pt idx="2">
                  <c:v>0</c:v>
                </c:pt>
                <c:pt idx="3">
                  <c:v>8.3333333333333329E-2</c:v>
                </c:pt>
              </c:numCache>
            </c:numRef>
          </c:val>
          <c:extLst>
            <c:ext xmlns:c16="http://schemas.microsoft.com/office/drawing/2014/chart" uri="{C3380CC4-5D6E-409C-BE32-E72D297353CC}">
              <c16:uniqueId val="{00000007-7958-418A-AAFB-010057334CE8}"/>
            </c:ext>
          </c:extLst>
        </c:ser>
        <c:dLbls>
          <c:dLblPos val="ctr"/>
          <c:showLegendKey val="0"/>
          <c:showVal val="1"/>
          <c:showCatName val="0"/>
          <c:showSerName val="0"/>
          <c:showPercent val="0"/>
          <c:showBubbleSize val="0"/>
        </c:dLbls>
        <c:gapWidth val="150"/>
        <c:overlap val="100"/>
        <c:axId val="194062976"/>
        <c:axId val="194073344"/>
      </c:barChart>
      <c:catAx>
        <c:axId val="1940629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Newspaper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073344"/>
        <c:crosses val="autoZero"/>
        <c:auto val="1"/>
        <c:lblAlgn val="ctr"/>
        <c:lblOffset val="100"/>
        <c:noMultiLvlLbl val="0"/>
      </c:catAx>
      <c:valAx>
        <c:axId val="194073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t>
                </a:r>
                <a:r>
                  <a:rPr lang="en-US" baseline="0"/>
                  <a:t> of Codes</a:t>
                </a:r>
                <a:endParaRPr lang="en-US"/>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06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456036745406839E-2"/>
          <c:y val="0.16245370370370371"/>
          <c:w val="0.85721062992125985"/>
          <c:h val="0.6714577865266842"/>
        </c:manualLayout>
      </c:layout>
      <c:scatterChart>
        <c:scatterStyle val="lineMarker"/>
        <c:varyColors val="0"/>
        <c:ser>
          <c:idx val="0"/>
          <c:order val="0"/>
          <c:tx>
            <c:strRef>
              <c:f>Sheet5!$Q$34</c:f>
              <c:strCache>
                <c:ptCount val="1"/>
                <c:pt idx="0">
                  <c:v>Africa Occurences</c:v>
                </c:pt>
              </c:strCache>
            </c:strRef>
          </c:tx>
          <c:spPr>
            <a:ln w="19050" cap="rnd">
              <a:solidFill>
                <a:schemeClr val="accent1"/>
              </a:solidFill>
              <a:round/>
            </a:ln>
            <a:effectLst/>
          </c:spPr>
          <c:marker>
            <c:symbol val="circle"/>
            <c:size val="5"/>
            <c:spPr>
              <a:noFill/>
              <a:ln w="9525">
                <a:noFill/>
              </a:ln>
              <a:effectLst/>
            </c:spPr>
          </c:marker>
          <c:trendline>
            <c:spPr>
              <a:ln w="19050" cap="rnd">
                <a:solidFill>
                  <a:schemeClr val="accent1"/>
                </a:solidFill>
                <a:prstDash val="sysDot"/>
              </a:ln>
              <a:effectLst/>
            </c:spPr>
            <c:trendlineType val="linear"/>
            <c:dispRSqr val="1"/>
            <c:dispEq val="0"/>
            <c:trendlineLbl>
              <c:layout>
                <c:manualLayout>
                  <c:x val="7.0233377077865158E-2"/>
                  <c:y val="-0.12720545348498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Sheet5!$P$35:$P$63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Sheet5!$Q$35:$Q$63</c:f>
              <c:numCache>
                <c:formatCode>General</c:formatCode>
                <c:ptCount val="29"/>
                <c:pt idx="0">
                  <c:v>-162.00564087180763</c:v>
                </c:pt>
                <c:pt idx="1">
                  <c:v>-156.30398603529986</c:v>
                </c:pt>
                <c:pt idx="2">
                  <c:v>-201.91722472736217</c:v>
                </c:pt>
                <c:pt idx="3">
                  <c:v>-127.79571185276089</c:v>
                </c:pt>
                <c:pt idx="4">
                  <c:v>-59.375853814667366</c:v>
                </c:pt>
                <c:pt idx="5">
                  <c:v>-82.182473160698535</c:v>
                </c:pt>
                <c:pt idx="6">
                  <c:v>-76.48081832419075</c:v>
                </c:pt>
                <c:pt idx="7">
                  <c:v>-82.182473160698535</c:v>
                </c:pt>
                <c:pt idx="8">
                  <c:v>-82.182473160698535</c:v>
                </c:pt>
                <c:pt idx="9">
                  <c:v>37.552278405965104</c:v>
                </c:pt>
                <c:pt idx="10">
                  <c:v>77.463862261519651</c:v>
                </c:pt>
                <c:pt idx="11">
                  <c:v>31.850623569457316</c:v>
                </c:pt>
                <c:pt idx="12">
                  <c:v>54.657242915488482</c:v>
                </c:pt>
                <c:pt idx="13">
                  <c:v>83.165517098027436</c:v>
                </c:pt>
                <c:pt idx="14">
                  <c:v>-19.464269959112819</c:v>
                </c:pt>
                <c:pt idx="15">
                  <c:v>9.0440042234261444</c:v>
                </c:pt>
                <c:pt idx="16">
                  <c:v>140.18206546310537</c:v>
                </c:pt>
                <c:pt idx="17">
                  <c:v>208.60192350119888</c:v>
                </c:pt>
                <c:pt idx="18">
                  <c:v>117.3754461170742</c:v>
                </c:pt>
                <c:pt idx="19">
                  <c:v>123.077100953582</c:v>
                </c:pt>
                <c:pt idx="20">
                  <c:v>123.077100953582</c:v>
                </c:pt>
                <c:pt idx="21">
                  <c:v>94.568826771043035</c:v>
                </c:pt>
                <c:pt idx="22">
                  <c:v>20.447313896441731</c:v>
                </c:pt>
                <c:pt idx="23">
                  <c:v>26.148968732949523</c:v>
                </c:pt>
                <c:pt idx="24">
                  <c:v>-65.077508651175151</c:v>
                </c:pt>
                <c:pt idx="25">
                  <c:v>26.148968732949523</c:v>
                </c:pt>
                <c:pt idx="26">
                  <c:v>-2.3593054495894412</c:v>
                </c:pt>
                <c:pt idx="27">
                  <c:v>-30.867579632128404</c:v>
                </c:pt>
                <c:pt idx="28">
                  <c:v>-25.165924795620608</c:v>
                </c:pt>
              </c:numCache>
            </c:numRef>
          </c:yVal>
          <c:smooth val="0"/>
          <c:extLst>
            <c:ext xmlns:c16="http://schemas.microsoft.com/office/drawing/2014/chart" uri="{C3380CC4-5D6E-409C-BE32-E72D297353CC}">
              <c16:uniqueId val="{00000001-9807-4FC1-91E5-224CAABE070A}"/>
            </c:ext>
          </c:extLst>
        </c:ser>
        <c:ser>
          <c:idx val="1"/>
          <c:order val="1"/>
          <c:tx>
            <c:strRef>
              <c:f>Sheet5!$R$34</c:f>
              <c:strCache>
                <c:ptCount val="1"/>
                <c:pt idx="0">
                  <c:v>Africa Deaths</c:v>
                </c:pt>
              </c:strCache>
            </c:strRef>
          </c:tx>
          <c:spPr>
            <a:ln w="19050" cap="rnd">
              <a:solidFill>
                <a:schemeClr val="accent2"/>
              </a:solidFill>
              <a:round/>
            </a:ln>
            <a:effectLst/>
          </c:spPr>
          <c:marker>
            <c:symbol val="circle"/>
            <c:size val="5"/>
            <c:spPr>
              <a:noFill/>
              <a:ln w="9525">
                <a:noFill/>
              </a:ln>
              <a:effectLst/>
            </c:spPr>
          </c:marker>
          <c:xVal>
            <c:numRef>
              <c:f>Sheet5!$P$35:$P$63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Sheet5!$R$35:$R$63</c:f>
              <c:numCache>
                <c:formatCode>General</c:formatCode>
                <c:ptCount val="29"/>
                <c:pt idx="0">
                  <c:v>-93.234726777012767</c:v>
                </c:pt>
                <c:pt idx="1">
                  <c:v>-52.847412196432607</c:v>
                </c:pt>
                <c:pt idx="2">
                  <c:v>-142.02919663763205</c:v>
                </c:pt>
                <c:pt idx="3">
                  <c:v>-123.23673189401516</c:v>
                </c:pt>
                <c:pt idx="4">
                  <c:v>114.14177013061921</c:v>
                </c:pt>
                <c:pt idx="5">
                  <c:v>59.907376265268717</c:v>
                </c:pt>
                <c:pt idx="6">
                  <c:v>-85.322110042858284</c:v>
                </c:pt>
                <c:pt idx="7">
                  <c:v>384.32466236560236</c:v>
                </c:pt>
                <c:pt idx="8">
                  <c:v>-97.68557368997466</c:v>
                </c:pt>
                <c:pt idx="9">
                  <c:v>-26.47202308258435</c:v>
                </c:pt>
                <c:pt idx="10">
                  <c:v>83.150687921847492</c:v>
                </c:pt>
                <c:pt idx="11">
                  <c:v>119.9113864992735</c:v>
                </c:pt>
                <c:pt idx="12">
                  <c:v>-51.693488922701746</c:v>
                </c:pt>
                <c:pt idx="13">
                  <c:v>-50.539565648970886</c:v>
                </c:pt>
                <c:pt idx="14">
                  <c:v>-33.560408906931073</c:v>
                </c:pt>
                <c:pt idx="15">
                  <c:v>-62.243644568241052</c:v>
                </c:pt>
                <c:pt idx="16">
                  <c:v>98.316536662310256</c:v>
                </c:pt>
                <c:pt idx="17">
                  <c:v>27.267832236881489</c:v>
                </c:pt>
                <c:pt idx="18">
                  <c:v>-36.197947818315896</c:v>
                </c:pt>
                <c:pt idx="19">
                  <c:v>-29.274408175930727</c:v>
                </c:pt>
                <c:pt idx="20">
                  <c:v>-7.1850197930828061</c:v>
                </c:pt>
                <c:pt idx="21">
                  <c:v>-14.932790345275734</c:v>
                </c:pt>
                <c:pt idx="22">
                  <c:v>21.33336968626563</c:v>
                </c:pt>
                <c:pt idx="23">
                  <c:v>13.420752952111151</c:v>
                </c:pt>
                <c:pt idx="24">
                  <c:v>-53.671643106240374</c:v>
                </c:pt>
                <c:pt idx="25">
                  <c:v>48.862682073844752</c:v>
                </c:pt>
                <c:pt idx="26">
                  <c:v>6.6620594916875318</c:v>
                </c:pt>
                <c:pt idx="27">
                  <c:v>-29.109561993969173</c:v>
                </c:pt>
                <c:pt idx="28">
                  <c:v>11.937137314457184</c:v>
                </c:pt>
              </c:numCache>
            </c:numRef>
          </c:yVal>
          <c:smooth val="0"/>
          <c:extLst>
            <c:ext xmlns:c16="http://schemas.microsoft.com/office/drawing/2014/chart" uri="{C3380CC4-5D6E-409C-BE32-E72D297353CC}">
              <c16:uniqueId val="{00000002-9807-4FC1-91E5-224CAABE070A}"/>
            </c:ext>
          </c:extLst>
        </c:ser>
        <c:ser>
          <c:idx val="2"/>
          <c:order val="2"/>
          <c:tx>
            <c:strRef>
              <c:f>Sheet5!$S$34</c:f>
              <c:strCache>
                <c:ptCount val="1"/>
                <c:pt idx="0">
                  <c:v>Africa Affected</c:v>
                </c:pt>
              </c:strCache>
            </c:strRef>
          </c:tx>
          <c:spPr>
            <a:ln w="19050" cap="rnd">
              <a:solidFill>
                <a:schemeClr val="accent3"/>
              </a:solidFill>
              <a:round/>
            </a:ln>
            <a:effectLst/>
          </c:spPr>
          <c:marker>
            <c:symbol val="circle"/>
            <c:size val="5"/>
            <c:spPr>
              <a:noFill/>
              <a:ln w="9525">
                <a:noFill/>
              </a:ln>
              <a:effectLst/>
            </c:spPr>
          </c:marker>
          <c:trendline>
            <c:spPr>
              <a:ln w="19050" cap="rnd">
                <a:solidFill>
                  <a:schemeClr val="accent3"/>
                </a:solidFill>
                <a:prstDash val="sysDot"/>
              </a:ln>
              <a:effectLst/>
            </c:spPr>
            <c:trendlineType val="linear"/>
            <c:dispRSqr val="1"/>
            <c:dispEq val="0"/>
            <c:trendlineLbl>
              <c:layout>
                <c:manualLayout>
                  <c:x val="6.1900043744531931E-2"/>
                  <c:y val="-7.656131525226013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Sheet5!$P$35:$P$63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Sheet5!$S$35:$S$63</c:f>
              <c:numCache>
                <c:formatCode>General</c:formatCode>
                <c:ptCount val="29"/>
                <c:pt idx="0">
                  <c:v>-88.110537560687391</c:v>
                </c:pt>
                <c:pt idx="1">
                  <c:v>-18.191203197754106</c:v>
                </c:pt>
                <c:pt idx="2">
                  <c:v>-119.4127395614843</c:v>
                </c:pt>
                <c:pt idx="3">
                  <c:v>-106.85856157815709</c:v>
                </c:pt>
                <c:pt idx="4">
                  <c:v>25.91806437886201</c:v>
                </c:pt>
                <c:pt idx="5">
                  <c:v>-75.774525000409767</c:v>
                </c:pt>
                <c:pt idx="6">
                  <c:v>-78.007811239364955</c:v>
                </c:pt>
                <c:pt idx="7">
                  <c:v>52.699639416351104</c:v>
                </c:pt>
                <c:pt idx="8">
                  <c:v>23.550876914656076</c:v>
                </c:pt>
                <c:pt idx="9">
                  <c:v>-61.256953208732135</c:v>
                </c:pt>
                <c:pt idx="10">
                  <c:v>188.62372790930164</c:v>
                </c:pt>
                <c:pt idx="11">
                  <c:v>15.354782442061982</c:v>
                </c:pt>
                <c:pt idx="12">
                  <c:v>-43.617521137387762</c:v>
                </c:pt>
                <c:pt idx="13">
                  <c:v>-47.878135576033408</c:v>
                </c:pt>
                <c:pt idx="14">
                  <c:v>-47.131965179628985</c:v>
                </c:pt>
                <c:pt idx="15">
                  <c:v>-89.670850206399351</c:v>
                </c:pt>
                <c:pt idx="16">
                  <c:v>-21.187617171678646</c:v>
                </c:pt>
                <c:pt idx="17">
                  <c:v>108.79594037555161</c:v>
                </c:pt>
                <c:pt idx="18">
                  <c:v>-47.965487244439274</c:v>
                </c:pt>
                <c:pt idx="19">
                  <c:v>8.5732245029788636</c:v>
                </c:pt>
                <c:pt idx="20">
                  <c:v>87.310089922385501</c:v>
                </c:pt>
                <c:pt idx="21">
                  <c:v>-48.502659630519716</c:v>
                </c:pt>
                <c:pt idx="22">
                  <c:v>342.28167757462472</c:v>
                </c:pt>
                <c:pt idx="23">
                  <c:v>1.9890271850085097</c:v>
                </c:pt>
                <c:pt idx="24">
                  <c:v>-73.663122601111695</c:v>
                </c:pt>
                <c:pt idx="25">
                  <c:v>10.563598054480218</c:v>
                </c:pt>
                <c:pt idx="26">
                  <c:v>-64.367888592404654</c:v>
                </c:pt>
                <c:pt idx="27">
                  <c:v>8.3758638818661009</c:v>
                </c:pt>
                <c:pt idx="28">
                  <c:v>157.56106612806471</c:v>
                </c:pt>
              </c:numCache>
            </c:numRef>
          </c:yVal>
          <c:smooth val="0"/>
          <c:extLst>
            <c:ext xmlns:c16="http://schemas.microsoft.com/office/drawing/2014/chart" uri="{C3380CC4-5D6E-409C-BE32-E72D297353CC}">
              <c16:uniqueId val="{00000004-9807-4FC1-91E5-224CAABE070A}"/>
            </c:ext>
          </c:extLst>
        </c:ser>
        <c:dLbls>
          <c:showLegendKey val="0"/>
          <c:showVal val="0"/>
          <c:showCatName val="0"/>
          <c:showSerName val="0"/>
          <c:showPercent val="0"/>
          <c:showBubbleSize val="0"/>
        </c:dLbls>
        <c:axId val="129780264"/>
        <c:axId val="129790888"/>
      </c:scatterChart>
      <c:valAx>
        <c:axId val="129780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90888"/>
        <c:crosses val="autoZero"/>
        <c:crossBetween val="midCat"/>
      </c:valAx>
      <c:valAx>
        <c:axId val="1297908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Standardised</a:t>
                </a:r>
                <a:r>
                  <a:rPr lang="en-GB" baseline="0"/>
                  <a:t> anomaly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80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456036745406839E-2"/>
          <c:y val="0.16245370370370371"/>
          <c:w val="0.64006012377192045"/>
          <c:h val="0.55564988366031542"/>
        </c:manualLayout>
      </c:layout>
      <c:scatterChart>
        <c:scatterStyle val="lineMarker"/>
        <c:varyColors val="0"/>
        <c:ser>
          <c:idx val="0"/>
          <c:order val="0"/>
          <c:tx>
            <c:strRef>
              <c:f>'asia+F (2)'!$Q$34</c:f>
              <c:strCache>
                <c:ptCount val="1"/>
                <c:pt idx="0">
                  <c:v>Asia Occurences</c:v>
                </c:pt>
              </c:strCache>
            </c:strRef>
          </c:tx>
          <c:spPr>
            <a:ln w="19050" cap="rnd">
              <a:solidFill>
                <a:schemeClr val="accent1"/>
              </a:solidFill>
              <a:round/>
            </a:ln>
            <a:effectLst/>
          </c:spPr>
          <c:marker>
            <c:symbol val="circle"/>
            <c:size val="5"/>
            <c:spPr>
              <a:noFill/>
              <a:ln w="9525">
                <a:noFill/>
              </a:ln>
              <a:effectLst/>
            </c:spPr>
          </c:marker>
          <c:trendline>
            <c:spPr>
              <a:ln w="19050" cap="rnd">
                <a:solidFill>
                  <a:schemeClr val="accent1"/>
                </a:solidFill>
                <a:prstDash val="sysDot"/>
              </a:ln>
              <a:effectLst/>
            </c:spPr>
            <c:trendlineType val="linear"/>
            <c:dispRSqr val="1"/>
            <c:dispEq val="0"/>
            <c:trendlineLbl>
              <c:layout>
                <c:manualLayout>
                  <c:x val="7.0233377077865158E-2"/>
                  <c:y val="-0.12720545348498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'asia+F (2)'!$P$35:$P$63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'asia+F (2)'!$Q$35:$Q$63</c:f>
              <c:numCache>
                <c:formatCode>General</c:formatCode>
                <c:ptCount val="29"/>
                <c:pt idx="0">
                  <c:v>-157.03199046906968</c:v>
                </c:pt>
                <c:pt idx="1">
                  <c:v>-162.72440012357345</c:v>
                </c:pt>
                <c:pt idx="2">
                  <c:v>-213.95608701410742</c:v>
                </c:pt>
                <c:pt idx="3">
                  <c:v>-43.183797378994186</c:v>
                </c:pt>
                <c:pt idx="4">
                  <c:v>-65.953435997009279</c:v>
                </c:pt>
                <c:pt idx="5">
                  <c:v>-134.26235185105458</c:v>
                </c:pt>
                <c:pt idx="6">
                  <c:v>-134.26235185105458</c:v>
                </c:pt>
                <c:pt idx="7">
                  <c:v>-134.26235185105458</c:v>
                </c:pt>
                <c:pt idx="8">
                  <c:v>-94.415484269528164</c:v>
                </c:pt>
                <c:pt idx="9">
                  <c:v>-14.721749106475309</c:v>
                </c:pt>
                <c:pt idx="10">
                  <c:v>87.741624674592629</c:v>
                </c:pt>
                <c:pt idx="11">
                  <c:v>59.279576402073765</c:v>
                </c:pt>
                <c:pt idx="12">
                  <c:v>25.12511847505111</c:v>
                </c:pt>
                <c:pt idx="13">
                  <c:v>25.12511847505111</c:v>
                </c:pt>
                <c:pt idx="14">
                  <c:v>42.202347438562441</c:v>
                </c:pt>
                <c:pt idx="15">
                  <c:v>53.587166747569995</c:v>
                </c:pt>
                <c:pt idx="16">
                  <c:v>156.05054052863792</c:v>
                </c:pt>
                <c:pt idx="17">
                  <c:v>133.28090191062282</c:v>
                </c:pt>
                <c:pt idx="18">
                  <c:v>110.51126329260774</c:v>
                </c:pt>
                <c:pt idx="19">
                  <c:v>104.81885363810397</c:v>
                </c:pt>
                <c:pt idx="20">
                  <c:v>70.664395711081312</c:v>
                </c:pt>
                <c:pt idx="21">
                  <c:v>30.817528129554887</c:v>
                </c:pt>
                <c:pt idx="22">
                  <c:v>-9.029339451971536</c:v>
                </c:pt>
                <c:pt idx="23">
                  <c:v>87.741624674592629</c:v>
                </c:pt>
                <c:pt idx="24">
                  <c:v>13.740299166043563</c:v>
                </c:pt>
                <c:pt idx="25">
                  <c:v>127.58849225611905</c:v>
                </c:pt>
                <c:pt idx="26">
                  <c:v>30.817528129554887</c:v>
                </c:pt>
                <c:pt idx="27">
                  <c:v>-3.3369297974677607</c:v>
                </c:pt>
                <c:pt idx="28">
                  <c:v>8.0478895115397897</c:v>
                </c:pt>
              </c:numCache>
            </c:numRef>
          </c:yVal>
          <c:smooth val="0"/>
          <c:extLst>
            <c:ext xmlns:c16="http://schemas.microsoft.com/office/drawing/2014/chart" uri="{C3380CC4-5D6E-409C-BE32-E72D297353CC}">
              <c16:uniqueId val="{00000001-D9EC-4E24-9027-301169EB23F9}"/>
            </c:ext>
          </c:extLst>
        </c:ser>
        <c:ser>
          <c:idx val="1"/>
          <c:order val="1"/>
          <c:tx>
            <c:strRef>
              <c:f>'asia+F (2)'!$R$34</c:f>
              <c:strCache>
                <c:ptCount val="1"/>
                <c:pt idx="0">
                  <c:v>Asia Deaths</c:v>
                </c:pt>
              </c:strCache>
            </c:strRef>
          </c:tx>
          <c:spPr>
            <a:ln w="19050" cap="rnd">
              <a:solidFill>
                <a:schemeClr val="accent2"/>
              </a:solidFill>
              <a:round/>
            </a:ln>
            <a:effectLst/>
          </c:spPr>
          <c:marker>
            <c:symbol val="circle"/>
            <c:size val="5"/>
            <c:spPr>
              <a:noFill/>
              <a:ln w="9525">
                <a:noFill/>
              </a:ln>
              <a:effectLst/>
            </c:spPr>
          </c:marker>
          <c:xVal>
            <c:numRef>
              <c:f>'asia+F (2)'!$P$35:$P$63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'asia+F (2)'!$R$35:$R$63</c:f>
              <c:numCache>
                <c:formatCode>General</c:formatCode>
                <c:ptCount val="29"/>
                <c:pt idx="0">
                  <c:v>-24.446381731748165</c:v>
                </c:pt>
                <c:pt idx="1">
                  <c:v>368.73793243364372</c:v>
                </c:pt>
                <c:pt idx="2">
                  <c:v>-33.434131492348151</c:v>
                </c:pt>
                <c:pt idx="3">
                  <c:v>-29.871120814708025</c:v>
                </c:pt>
                <c:pt idx="4">
                  <c:v>-27.146302866357459</c:v>
                </c:pt>
                <c:pt idx="5">
                  <c:v>-24.545968986713262</c:v>
                </c:pt>
                <c:pt idx="6">
                  <c:v>-24.750676121919295</c:v>
                </c:pt>
                <c:pt idx="7">
                  <c:v>-15.126674454597854</c:v>
                </c:pt>
                <c:pt idx="8">
                  <c:v>-22.111613865344228</c:v>
                </c:pt>
                <c:pt idx="9">
                  <c:v>-4.1056849051271378</c:v>
                </c:pt>
                <c:pt idx="10">
                  <c:v>-30.905721741289859</c:v>
                </c:pt>
                <c:pt idx="11">
                  <c:v>-27.837881025837298</c:v>
                </c:pt>
                <c:pt idx="12">
                  <c:v>-33.052380348315282</c:v>
                </c:pt>
                <c:pt idx="13">
                  <c:v>-33.854611013311896</c:v>
                </c:pt>
                <c:pt idx="14">
                  <c:v>-27.713396957130925</c:v>
                </c:pt>
                <c:pt idx="15">
                  <c:v>-31.967985794250897</c:v>
                </c:pt>
                <c:pt idx="16">
                  <c:v>-21.101909752503666</c:v>
                </c:pt>
                <c:pt idx="17">
                  <c:v>-20.496087284799323</c:v>
                </c:pt>
                <c:pt idx="18">
                  <c:v>351.43464688345819</c:v>
                </c:pt>
                <c:pt idx="19">
                  <c:v>-27.110340802064503</c:v>
                </c:pt>
                <c:pt idx="20">
                  <c:v>-32.620835576799863</c:v>
                </c:pt>
                <c:pt idx="21">
                  <c:v>-28.983134457935911</c:v>
                </c:pt>
                <c:pt idx="22">
                  <c:v>-27.234824870770876</c:v>
                </c:pt>
                <c:pt idx="23">
                  <c:v>-12.584433140349965</c:v>
                </c:pt>
                <c:pt idx="24">
                  <c:v>-32.211421306387798</c:v>
                </c:pt>
                <c:pt idx="25">
                  <c:v>-32.122899301974378</c:v>
                </c:pt>
                <c:pt idx="26">
                  <c:v>-32.305475936077052</c:v>
                </c:pt>
                <c:pt idx="27">
                  <c:v>-31.602832526045539</c:v>
                </c:pt>
                <c:pt idx="28">
                  <c:v>-30.927852242393218</c:v>
                </c:pt>
              </c:numCache>
            </c:numRef>
          </c:yVal>
          <c:smooth val="0"/>
          <c:extLst>
            <c:ext xmlns:c16="http://schemas.microsoft.com/office/drawing/2014/chart" uri="{C3380CC4-5D6E-409C-BE32-E72D297353CC}">
              <c16:uniqueId val="{00000002-D9EC-4E24-9027-301169EB23F9}"/>
            </c:ext>
          </c:extLst>
        </c:ser>
        <c:ser>
          <c:idx val="2"/>
          <c:order val="2"/>
          <c:tx>
            <c:strRef>
              <c:f>'asia+F (2)'!$S$34</c:f>
              <c:strCache>
                <c:ptCount val="1"/>
                <c:pt idx="0">
                  <c:v>Asia Affected</c:v>
                </c:pt>
              </c:strCache>
            </c:strRef>
          </c:tx>
          <c:spPr>
            <a:ln w="19050" cap="rnd">
              <a:solidFill>
                <a:schemeClr val="accent3"/>
              </a:solidFill>
              <a:round/>
            </a:ln>
            <a:effectLst/>
          </c:spPr>
          <c:marker>
            <c:symbol val="circle"/>
            <c:size val="5"/>
            <c:spPr>
              <a:noFill/>
              <a:ln w="9525">
                <a:noFill/>
              </a:ln>
              <a:effectLst/>
            </c:spPr>
          </c:marker>
          <c:xVal>
            <c:numRef>
              <c:f>'asia+F (2)'!$P$35:$P$63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'asia+F (2)'!$S$35:$S$63</c:f>
              <c:numCache>
                <c:formatCode>General</c:formatCode>
                <c:ptCount val="29"/>
                <c:pt idx="0">
                  <c:v>-47.631339466410068</c:v>
                </c:pt>
                <c:pt idx="1">
                  <c:v>-12.870048485468535</c:v>
                </c:pt>
                <c:pt idx="2">
                  <c:v>-40.034316154534913</c:v>
                </c:pt>
                <c:pt idx="3">
                  <c:v>-62.189167593869485</c:v>
                </c:pt>
                <c:pt idx="4">
                  <c:v>9.3986405907607828</c:v>
                </c:pt>
                <c:pt idx="5">
                  <c:v>-65.006047232408832</c:v>
                </c:pt>
                <c:pt idx="6">
                  <c:v>-2.2258636812429309</c:v>
                </c:pt>
                <c:pt idx="7">
                  <c:v>-58.768353086909222</c:v>
                </c:pt>
                <c:pt idx="8">
                  <c:v>-39.427339504454643</c:v>
                </c:pt>
                <c:pt idx="9">
                  <c:v>-40.166427630408961</c:v>
                </c:pt>
                <c:pt idx="10">
                  <c:v>-48.577708576641854</c:v>
                </c:pt>
                <c:pt idx="11">
                  <c:v>6.4766366076902875</c:v>
                </c:pt>
                <c:pt idx="12">
                  <c:v>387.41998237953294</c:v>
                </c:pt>
                <c:pt idx="13">
                  <c:v>-70.113499575742637</c:v>
                </c:pt>
                <c:pt idx="14">
                  <c:v>-58.171372185082404</c:v>
                </c:pt>
                <c:pt idx="15">
                  <c:v>71.500710543298851</c:v>
                </c:pt>
                <c:pt idx="16">
                  <c:v>191.69433309250797</c:v>
                </c:pt>
                <c:pt idx="17">
                  <c:v>0.66420390930682649</c:v>
                </c:pt>
                <c:pt idx="18">
                  <c:v>-67.517892191152768</c:v>
                </c:pt>
                <c:pt idx="19">
                  <c:v>119.68118475408238</c:v>
                </c:pt>
                <c:pt idx="20">
                  <c:v>-75.890032768819367</c:v>
                </c:pt>
                <c:pt idx="21">
                  <c:v>55.026346999441309</c:v>
                </c:pt>
                <c:pt idx="22">
                  <c:v>4.4867974941653435</c:v>
                </c:pt>
                <c:pt idx="23">
                  <c:v>110.20538671258775</c:v>
                </c:pt>
                <c:pt idx="24">
                  <c:v>-2.7887553313837277</c:v>
                </c:pt>
                <c:pt idx="25">
                  <c:v>-65.560003359562529</c:v>
                </c:pt>
                <c:pt idx="26">
                  <c:v>-91.759822531213374</c:v>
                </c:pt>
                <c:pt idx="27">
                  <c:v>-61.750391746960922</c:v>
                </c:pt>
                <c:pt idx="28">
                  <c:v>-46.105841981107041</c:v>
                </c:pt>
              </c:numCache>
            </c:numRef>
          </c:yVal>
          <c:smooth val="0"/>
          <c:extLst>
            <c:ext xmlns:c16="http://schemas.microsoft.com/office/drawing/2014/chart" uri="{C3380CC4-5D6E-409C-BE32-E72D297353CC}">
              <c16:uniqueId val="{00000003-D9EC-4E24-9027-301169EB23F9}"/>
            </c:ext>
          </c:extLst>
        </c:ser>
        <c:dLbls>
          <c:showLegendKey val="0"/>
          <c:showVal val="0"/>
          <c:showCatName val="0"/>
          <c:showSerName val="0"/>
          <c:showPercent val="0"/>
          <c:showBubbleSize val="0"/>
        </c:dLbls>
        <c:axId val="129692304"/>
        <c:axId val="130002688"/>
      </c:scatterChart>
      <c:valAx>
        <c:axId val="12969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02688"/>
        <c:crosses val="autoZero"/>
        <c:crossBetween val="midCat"/>
      </c:valAx>
      <c:valAx>
        <c:axId val="1300026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Standardised</a:t>
                </a:r>
                <a:r>
                  <a:rPr lang="en-GB" baseline="0"/>
                  <a:t> anomaly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923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081885333953511E-2"/>
          <c:y val="0.1624535730203536"/>
          <c:w val="0.85721062992125985"/>
          <c:h val="0.6714577865266842"/>
        </c:manualLayout>
      </c:layout>
      <c:scatterChart>
        <c:scatterStyle val="lineMarker"/>
        <c:varyColors val="0"/>
        <c:ser>
          <c:idx val="0"/>
          <c:order val="0"/>
          <c:tx>
            <c:strRef>
              <c:f>'Americas SF'!$Q$34</c:f>
              <c:strCache>
                <c:ptCount val="1"/>
                <c:pt idx="0">
                  <c:v>Americas Occurences</c:v>
                </c:pt>
              </c:strCache>
            </c:strRef>
          </c:tx>
          <c:spPr>
            <a:ln w="19050" cap="rnd">
              <a:solidFill>
                <a:schemeClr val="accent1"/>
              </a:solidFill>
              <a:round/>
            </a:ln>
            <a:effectLst/>
          </c:spPr>
          <c:marker>
            <c:symbol val="circle"/>
            <c:size val="5"/>
            <c:spPr>
              <a:noFill/>
              <a:ln w="9525">
                <a:noFill/>
              </a:ln>
              <a:effectLst/>
            </c:spPr>
          </c:marker>
          <c:trendline>
            <c:spPr>
              <a:ln w="19050" cap="rnd">
                <a:solidFill>
                  <a:schemeClr val="accent1"/>
                </a:solidFill>
                <a:prstDash val="sysDot"/>
              </a:ln>
              <a:effectLst/>
            </c:spPr>
            <c:trendlineType val="linear"/>
            <c:dispRSqr val="1"/>
            <c:dispEq val="0"/>
            <c:trendlineLbl>
              <c:layout>
                <c:manualLayout>
                  <c:x val="5.3294158083995319E-2"/>
                  <c:y val="-0.4040043344321392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'Americas SF'!$P$35:$P$63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'Americas SF'!$Q$35:$Q$63</c:f>
              <c:numCache>
                <c:formatCode>General</c:formatCode>
                <c:ptCount val="29"/>
                <c:pt idx="0">
                  <c:v>-82.124274102380369</c:v>
                </c:pt>
                <c:pt idx="1">
                  <c:v>-140.92930987939349</c:v>
                </c:pt>
                <c:pt idx="2">
                  <c:v>-89.47490357450701</c:v>
                </c:pt>
                <c:pt idx="3">
                  <c:v>-23.319238325367248</c:v>
                </c:pt>
                <c:pt idx="4">
                  <c:v>-229.13686354491318</c:v>
                </c:pt>
                <c:pt idx="5">
                  <c:v>6.0832795631393131</c:v>
                </c:pt>
                <c:pt idx="6">
                  <c:v>-67.423015158127086</c:v>
                </c:pt>
                <c:pt idx="7">
                  <c:v>-30.66986779749389</c:v>
                </c:pt>
                <c:pt idx="8">
                  <c:v>-8.6179793811139653</c:v>
                </c:pt>
                <c:pt idx="9">
                  <c:v>-15.968608853240607</c:v>
                </c:pt>
                <c:pt idx="10">
                  <c:v>6.0832795631393131</c:v>
                </c:pt>
                <c:pt idx="11">
                  <c:v>57.53768586802579</c:v>
                </c:pt>
                <c:pt idx="12">
                  <c:v>116.34272164503892</c:v>
                </c:pt>
                <c:pt idx="13">
                  <c:v>28.135167979519231</c:v>
                </c:pt>
                <c:pt idx="14">
                  <c:v>35.485797451645873</c:v>
                </c:pt>
                <c:pt idx="15">
                  <c:v>131.04398058929218</c:v>
                </c:pt>
                <c:pt idx="16">
                  <c:v>-52.721756213873803</c:v>
                </c:pt>
                <c:pt idx="17">
                  <c:v>138.39461006141883</c:v>
                </c:pt>
                <c:pt idx="18">
                  <c:v>138.39461006141883</c:v>
                </c:pt>
                <c:pt idx="19">
                  <c:v>-52.721756213873803</c:v>
                </c:pt>
                <c:pt idx="20">
                  <c:v>72.238944812279072</c:v>
                </c:pt>
                <c:pt idx="21">
                  <c:v>86.940203756532355</c:v>
                </c:pt>
                <c:pt idx="22">
                  <c:v>-8.6179793811139653</c:v>
                </c:pt>
                <c:pt idx="23">
                  <c:v>-60.072385686000452</c:v>
                </c:pt>
                <c:pt idx="24">
                  <c:v>-74.773644630253727</c:v>
                </c:pt>
                <c:pt idx="25">
                  <c:v>72.238944812279072</c:v>
                </c:pt>
                <c:pt idx="26">
                  <c:v>57.53768586802579</c:v>
                </c:pt>
                <c:pt idx="27">
                  <c:v>189.84901636630531</c:v>
                </c:pt>
                <c:pt idx="28">
                  <c:v>-199.73434565640659</c:v>
                </c:pt>
              </c:numCache>
            </c:numRef>
          </c:yVal>
          <c:smooth val="0"/>
          <c:extLst>
            <c:ext xmlns:c16="http://schemas.microsoft.com/office/drawing/2014/chart" uri="{C3380CC4-5D6E-409C-BE32-E72D297353CC}">
              <c16:uniqueId val="{00000001-9015-4C57-A5C8-2D54AD8670F9}"/>
            </c:ext>
          </c:extLst>
        </c:ser>
        <c:ser>
          <c:idx val="1"/>
          <c:order val="1"/>
          <c:tx>
            <c:strRef>
              <c:f>'Americas SF'!$R$34</c:f>
              <c:strCache>
                <c:ptCount val="1"/>
                <c:pt idx="0">
                  <c:v>Americas Deaths</c:v>
                </c:pt>
              </c:strCache>
            </c:strRef>
          </c:tx>
          <c:spPr>
            <a:ln w="19050" cap="rnd">
              <a:solidFill>
                <a:schemeClr val="accent2"/>
              </a:solidFill>
              <a:round/>
            </a:ln>
            <a:effectLst/>
          </c:spPr>
          <c:marker>
            <c:symbol val="circle"/>
            <c:size val="5"/>
            <c:spPr>
              <a:noFill/>
              <a:ln w="9525">
                <a:noFill/>
              </a:ln>
              <a:effectLst/>
            </c:spPr>
          </c:marker>
          <c:xVal>
            <c:numRef>
              <c:f>'Americas SF'!$P$35:$P$63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'Americas SF'!$R$35:$R$63</c:f>
              <c:numCache>
                <c:formatCode>General</c:formatCode>
                <c:ptCount val="29"/>
                <c:pt idx="0">
                  <c:v>-37.833758427115079</c:v>
                </c:pt>
                <c:pt idx="1">
                  <c:v>-41.338446940093604</c:v>
                </c:pt>
                <c:pt idx="2">
                  <c:v>-39.510570603583247</c:v>
                </c:pt>
                <c:pt idx="3">
                  <c:v>-22.727342422897301</c:v>
                </c:pt>
                <c:pt idx="4">
                  <c:v>-19.267973157931429</c:v>
                </c:pt>
                <c:pt idx="5">
                  <c:v>-33.860771018005806</c:v>
                </c:pt>
                <c:pt idx="6">
                  <c:v>-34.208218586102809</c:v>
                </c:pt>
                <c:pt idx="7">
                  <c:v>-21.941808790677975</c:v>
                </c:pt>
                <c:pt idx="8">
                  <c:v>263.88668842512664</c:v>
                </c:pt>
                <c:pt idx="9">
                  <c:v>425.94831931837496</c:v>
                </c:pt>
                <c:pt idx="10">
                  <c:v>-34.329069914136554</c:v>
                </c:pt>
                <c:pt idx="11">
                  <c:v>-36.94247988286623</c:v>
                </c:pt>
                <c:pt idx="12">
                  <c:v>-33.951409514031113</c:v>
                </c:pt>
                <c:pt idx="13">
                  <c:v>-32.123533177520756</c:v>
                </c:pt>
                <c:pt idx="14">
                  <c:v>56.5511287672376</c:v>
                </c:pt>
                <c:pt idx="15">
                  <c:v>20.537433013182415</c:v>
                </c:pt>
                <c:pt idx="16">
                  <c:v>-38.030141835169914</c:v>
                </c:pt>
                <c:pt idx="17">
                  <c:v>-23.256066983044924</c:v>
                </c:pt>
                <c:pt idx="18">
                  <c:v>-19.192441077910342</c:v>
                </c:pt>
                <c:pt idx="19">
                  <c:v>-33.422684953883483</c:v>
                </c:pt>
                <c:pt idx="20">
                  <c:v>-18.739248597783806</c:v>
                </c:pt>
                <c:pt idx="21">
                  <c:v>-6.2462425622957038</c:v>
                </c:pt>
                <c:pt idx="22">
                  <c:v>-35.960562842592076</c:v>
                </c:pt>
                <c:pt idx="23">
                  <c:v>-32.183958841537631</c:v>
                </c:pt>
                <c:pt idx="24">
                  <c:v>-38.256738075233173</c:v>
                </c:pt>
                <c:pt idx="25">
                  <c:v>-33.316940041853968</c:v>
                </c:pt>
                <c:pt idx="26">
                  <c:v>-28.316716344457877</c:v>
                </c:pt>
                <c:pt idx="27">
                  <c:v>-31.50417012134783</c:v>
                </c:pt>
                <c:pt idx="28">
                  <c:v>-40.462274811848971</c:v>
                </c:pt>
              </c:numCache>
            </c:numRef>
          </c:yVal>
          <c:smooth val="0"/>
          <c:extLst>
            <c:ext xmlns:c16="http://schemas.microsoft.com/office/drawing/2014/chart" uri="{C3380CC4-5D6E-409C-BE32-E72D297353CC}">
              <c16:uniqueId val="{00000002-9015-4C57-A5C8-2D54AD8670F9}"/>
            </c:ext>
          </c:extLst>
        </c:ser>
        <c:ser>
          <c:idx val="2"/>
          <c:order val="2"/>
          <c:tx>
            <c:strRef>
              <c:f>'Americas SF'!$S$34</c:f>
              <c:strCache>
                <c:ptCount val="1"/>
                <c:pt idx="0">
                  <c:v>Americas Affected</c:v>
                </c:pt>
              </c:strCache>
            </c:strRef>
          </c:tx>
          <c:spPr>
            <a:ln w="19050" cap="rnd">
              <a:solidFill>
                <a:schemeClr val="accent3"/>
              </a:solidFill>
              <a:round/>
            </a:ln>
            <a:effectLst/>
          </c:spPr>
          <c:marker>
            <c:symbol val="circle"/>
            <c:size val="5"/>
            <c:spPr>
              <a:noFill/>
              <a:ln w="9525">
                <a:noFill/>
              </a:ln>
              <a:effectLst/>
            </c:spPr>
          </c:marker>
          <c:xVal>
            <c:numRef>
              <c:f>'Americas SF'!$P$35:$P$63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'Americas SF'!$S$35:$S$63</c:f>
              <c:numCache>
                <c:formatCode>General</c:formatCode>
                <c:ptCount val="29"/>
                <c:pt idx="0">
                  <c:v>-39.739784699730478</c:v>
                </c:pt>
                <c:pt idx="1">
                  <c:v>-36.55683579673515</c:v>
                </c:pt>
                <c:pt idx="2">
                  <c:v>-38.476178176906053</c:v>
                </c:pt>
                <c:pt idx="3">
                  <c:v>-31.632682594193511</c:v>
                </c:pt>
                <c:pt idx="4">
                  <c:v>-30.735488671160056</c:v>
                </c:pt>
                <c:pt idx="5">
                  <c:v>-36.726647942529311</c:v>
                </c:pt>
                <c:pt idx="6">
                  <c:v>-31.083307874283911</c:v>
                </c:pt>
                <c:pt idx="7">
                  <c:v>-29.195518285766546</c:v>
                </c:pt>
                <c:pt idx="8">
                  <c:v>-11.945854841914224</c:v>
                </c:pt>
                <c:pt idx="9">
                  <c:v>-10.170471329212068</c:v>
                </c:pt>
                <c:pt idx="10">
                  <c:v>-38.592967577496083</c:v>
                </c:pt>
                <c:pt idx="11">
                  <c:v>-0.17340583958326519</c:v>
                </c:pt>
                <c:pt idx="12">
                  <c:v>-29.563997480254343</c:v>
                </c:pt>
                <c:pt idx="13">
                  <c:v>-36.070382036398918</c:v>
                </c:pt>
                <c:pt idx="14">
                  <c:v>-0.55972206899034294</c:v>
                </c:pt>
                <c:pt idx="15">
                  <c:v>5.4657117052037769</c:v>
                </c:pt>
                <c:pt idx="16">
                  <c:v>-34.54467532333652</c:v>
                </c:pt>
                <c:pt idx="17">
                  <c:v>-0.87339183697992107</c:v>
                </c:pt>
                <c:pt idx="18">
                  <c:v>75.321365030133919</c:v>
                </c:pt>
                <c:pt idx="19">
                  <c:v>-25.332230924005184</c:v>
                </c:pt>
                <c:pt idx="20">
                  <c:v>-5.8890290773830305</c:v>
                </c:pt>
                <c:pt idx="21">
                  <c:v>-4.4913023454159529</c:v>
                </c:pt>
                <c:pt idx="22">
                  <c:v>-32.895842446694409</c:v>
                </c:pt>
                <c:pt idx="23">
                  <c:v>-29.501815015615868</c:v>
                </c:pt>
                <c:pt idx="24">
                  <c:v>-31.487502827840469</c:v>
                </c:pt>
                <c:pt idx="25">
                  <c:v>-31.673710752310019</c:v>
                </c:pt>
                <c:pt idx="26">
                  <c:v>502.34245257355428</c:v>
                </c:pt>
                <c:pt idx="27">
                  <c:v>43.32200429834333</c:v>
                </c:pt>
                <c:pt idx="28">
                  <c:v>-28.538787842499698</c:v>
                </c:pt>
              </c:numCache>
            </c:numRef>
          </c:yVal>
          <c:smooth val="0"/>
          <c:extLst>
            <c:ext xmlns:c16="http://schemas.microsoft.com/office/drawing/2014/chart" uri="{C3380CC4-5D6E-409C-BE32-E72D297353CC}">
              <c16:uniqueId val="{00000003-9015-4C57-A5C8-2D54AD8670F9}"/>
            </c:ext>
          </c:extLst>
        </c:ser>
        <c:dLbls>
          <c:showLegendKey val="0"/>
          <c:showVal val="0"/>
          <c:showCatName val="0"/>
          <c:showSerName val="0"/>
          <c:showPercent val="0"/>
          <c:showBubbleSize val="0"/>
        </c:dLbls>
        <c:axId val="131347752"/>
        <c:axId val="131348136"/>
      </c:scatterChart>
      <c:valAx>
        <c:axId val="131347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48136"/>
        <c:crosses val="autoZero"/>
        <c:crossBetween val="midCat"/>
      </c:valAx>
      <c:valAx>
        <c:axId val="1313481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Standardised</a:t>
                </a:r>
                <a:r>
                  <a:rPr lang="en-GB" baseline="0"/>
                  <a:t> anomaly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47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5892388451444"/>
          <c:y val="5.0925925925925923E-2"/>
          <c:w val="0.79830774278215222"/>
          <c:h val="0.82775444736074655"/>
        </c:manualLayout>
      </c:layout>
      <c:scatterChart>
        <c:scatterStyle val="lineMarker"/>
        <c:varyColors val="0"/>
        <c:ser>
          <c:idx val="0"/>
          <c:order val="0"/>
          <c:tx>
            <c:strRef>
              <c:f>'Americas DAR (4)'!$T$34</c:f>
              <c:strCache>
                <c:ptCount val="1"/>
                <c:pt idx="0">
                  <c:v>Deaths per affected (*100)</c:v>
                </c:pt>
              </c:strCache>
            </c:strRef>
          </c:tx>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0"/>
            <c:trendlineLbl>
              <c:layout>
                <c:manualLayout>
                  <c:x val="5.8952974628171478E-2"/>
                  <c:y val="-0.1307990667833188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'Americas DAR (4)'!$P$35:$P$63</c:f>
              <c:numCache>
                <c:formatCode>General</c:formatCode>
                <c:ptCount val="29"/>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numCache>
            </c:numRef>
          </c:xVal>
          <c:yVal>
            <c:numRef>
              <c:f>'Americas DAR (4)'!$T$35:$T$63</c:f>
              <c:numCache>
                <c:formatCode>General</c:formatCode>
                <c:ptCount val="29"/>
                <c:pt idx="0">
                  <c:v>78.23358063651547</c:v>
                </c:pt>
                <c:pt idx="1">
                  <c:v>-46.81575726638966</c:v>
                </c:pt>
                <c:pt idx="2">
                  <c:v>-10.795648415229483</c:v>
                </c:pt>
                <c:pt idx="3">
                  <c:v>3.5354427882123041</c:v>
                </c:pt>
                <c:pt idx="4">
                  <c:v>7.7707803802527025</c:v>
                </c:pt>
                <c:pt idx="5">
                  <c:v>6.7026242838234023</c:v>
                </c:pt>
                <c:pt idx="6">
                  <c:v>-35.766988067028713</c:v>
                </c:pt>
                <c:pt idx="7">
                  <c:v>-8.8235596586011678</c:v>
                </c:pt>
                <c:pt idx="8">
                  <c:v>260.41574238987158</c:v>
                </c:pt>
                <c:pt idx="9">
                  <c:v>403.89693199070695</c:v>
                </c:pt>
                <c:pt idx="10">
                  <c:v>55.334723203445911</c:v>
                </c:pt>
                <c:pt idx="11">
                  <c:v>-61.354590507452919</c:v>
                </c:pt>
                <c:pt idx="12">
                  <c:v>-39.174420842672689</c:v>
                </c:pt>
                <c:pt idx="13">
                  <c:v>7.7947247172943861</c:v>
                </c:pt>
                <c:pt idx="14">
                  <c:v>10.125438800140969</c:v>
                </c:pt>
                <c:pt idx="15">
                  <c:v>-23.794949544304419</c:v>
                </c:pt>
                <c:pt idx="16">
                  <c:v>-37.377782202957057</c:v>
                </c:pt>
                <c:pt idx="17">
                  <c:v>-50.720158029170662</c:v>
                </c:pt>
                <c:pt idx="18">
                  <c:v>-60.240622618506357</c:v>
                </c:pt>
                <c:pt idx="19">
                  <c:v>-45.574155374755826</c:v>
                </c:pt>
                <c:pt idx="20">
                  <c:v>-44.440858380843537</c:v>
                </c:pt>
                <c:pt idx="21">
                  <c:v>-34.729894696494732</c:v>
                </c:pt>
                <c:pt idx="22">
                  <c:v>-35.503204592889375</c:v>
                </c:pt>
                <c:pt idx="23">
                  <c:v>-34.608926719015351</c:v>
                </c:pt>
                <c:pt idx="24">
                  <c:v>-47.483487308126485</c:v>
                </c:pt>
                <c:pt idx="25">
                  <c:v>-30.896070011036432</c:v>
                </c:pt>
                <c:pt idx="26">
                  <c:v>-66.010715840799136</c:v>
                </c:pt>
                <c:pt idx="27">
                  <c:v>-62.226662541450203</c:v>
                </c:pt>
                <c:pt idx="28">
                  <c:v>-57.471536572539364</c:v>
                </c:pt>
              </c:numCache>
            </c:numRef>
          </c:yVal>
          <c:smooth val="0"/>
          <c:extLst>
            <c:ext xmlns:c16="http://schemas.microsoft.com/office/drawing/2014/chart" uri="{C3380CC4-5D6E-409C-BE32-E72D297353CC}">
              <c16:uniqueId val="{00000001-D30D-4624-8A63-513B8FBE1D5A}"/>
            </c:ext>
          </c:extLst>
        </c:ser>
        <c:dLbls>
          <c:showLegendKey val="0"/>
          <c:showVal val="0"/>
          <c:showCatName val="0"/>
          <c:showSerName val="0"/>
          <c:showPercent val="0"/>
          <c:showBubbleSize val="0"/>
        </c:dLbls>
        <c:axId val="131666232"/>
        <c:axId val="128987520"/>
      </c:scatterChart>
      <c:valAx>
        <c:axId val="131666232"/>
        <c:scaling>
          <c:orientation val="minMax"/>
          <c:min val="19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87520"/>
        <c:crosses val="autoZero"/>
        <c:crossBetween val="midCat"/>
      </c:valAx>
      <c:valAx>
        <c:axId val="128987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Standardised</a:t>
                </a:r>
                <a:r>
                  <a:rPr lang="en-GB" baseline="0"/>
                  <a:t> anomaly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66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VAs!$J$46:$L$46</c:f>
              <c:strCache>
                <c:ptCount val="3"/>
                <c:pt idx="0">
                  <c:v>Results from the assessment have strongly or somewhat influenced human and financial resource allocation</c:v>
                </c:pt>
                <c:pt idx="1">
                  <c:v>Results from the assessment have strongly or somewhat influenced policy prioritization</c:v>
                </c:pt>
                <c:pt idx="2">
                  <c:v>A scientific assessment of health vulnerability and adaptation to climate change has been conducted</c:v>
                </c:pt>
              </c:strCache>
            </c:strRef>
          </c:cat>
          <c:val>
            <c:numRef>
              <c:f>VAs!$J$47:$L$47</c:f>
              <c:numCache>
                <c:formatCode>General</c:formatCode>
                <c:ptCount val="3"/>
                <c:pt idx="0">
                  <c:v>19</c:v>
                </c:pt>
                <c:pt idx="1">
                  <c:v>31</c:v>
                </c:pt>
                <c:pt idx="2">
                  <c:v>51</c:v>
                </c:pt>
              </c:numCache>
            </c:numRef>
          </c:val>
          <c:extLst>
            <c:ext xmlns:c16="http://schemas.microsoft.com/office/drawing/2014/chart" uri="{C3380CC4-5D6E-409C-BE32-E72D297353CC}">
              <c16:uniqueId val="{00000000-4F8B-4C04-BE14-E5F0A9F21434}"/>
            </c:ext>
          </c:extLst>
        </c:ser>
        <c:dLbls>
          <c:dLblPos val="outEnd"/>
          <c:showLegendKey val="0"/>
          <c:showVal val="1"/>
          <c:showCatName val="0"/>
          <c:showSerName val="0"/>
          <c:showPercent val="0"/>
          <c:showBubbleSize val="0"/>
        </c:dLbls>
        <c:gapWidth val="219"/>
        <c:axId val="132570720"/>
        <c:axId val="132571112"/>
      </c:barChart>
      <c:catAx>
        <c:axId val="1325707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71112"/>
        <c:crosses val="autoZero"/>
        <c:auto val="1"/>
        <c:lblAlgn val="ctr"/>
        <c:lblOffset val="100"/>
        <c:noMultiLvlLbl val="0"/>
      </c:catAx>
      <c:valAx>
        <c:axId val="132571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countries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70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'2.3 graph'!$A$2</c:f>
              <c:strCache>
                <c:ptCount val="1"/>
                <c:pt idx="0">
                  <c:v>Assessment Undertaken</c:v>
                </c:pt>
              </c:strCache>
            </c:strRef>
          </c:tx>
          <c:spPr>
            <a:solidFill>
              <a:schemeClr val="accent1"/>
            </a:solidFill>
            <a:ln>
              <a:noFill/>
            </a:ln>
            <a:effectLst/>
          </c:spPr>
          <c:invertIfNegative val="0"/>
          <c:cat>
            <c:strRef>
              <c:f>'2.3 graph'!$B$1:$E$1</c:f>
              <c:strCache>
                <c:ptCount val="4"/>
                <c:pt idx="0">
                  <c:v>High Income</c:v>
                </c:pt>
                <c:pt idx="1">
                  <c:v>Upper Middle Income</c:v>
                </c:pt>
                <c:pt idx="2">
                  <c:v>Lower Middle Income</c:v>
                </c:pt>
                <c:pt idx="3">
                  <c:v>Low Income</c:v>
                </c:pt>
              </c:strCache>
            </c:strRef>
          </c:cat>
          <c:val>
            <c:numRef>
              <c:f>'2.3 graph'!$B$2:$E$2</c:f>
              <c:numCache>
                <c:formatCode>0%</c:formatCode>
                <c:ptCount val="4"/>
                <c:pt idx="0">
                  <c:v>0.62</c:v>
                </c:pt>
                <c:pt idx="1">
                  <c:v>0.34</c:v>
                </c:pt>
                <c:pt idx="2">
                  <c:v>0.46</c:v>
                </c:pt>
                <c:pt idx="3">
                  <c:v>0.39</c:v>
                </c:pt>
              </c:numCache>
            </c:numRef>
          </c:val>
          <c:extLst>
            <c:ext xmlns:c16="http://schemas.microsoft.com/office/drawing/2014/chart" uri="{C3380CC4-5D6E-409C-BE32-E72D297353CC}">
              <c16:uniqueId val="{00000000-C9BA-48D5-B155-D810EC636F1B}"/>
            </c:ext>
          </c:extLst>
        </c:ser>
        <c:ser>
          <c:idx val="1"/>
          <c:order val="1"/>
          <c:tx>
            <c:strRef>
              <c:f>'2.3 graph'!$A$3</c:f>
              <c:strCache>
                <c:ptCount val="1"/>
                <c:pt idx="0">
                  <c:v>Assessment in Progress</c:v>
                </c:pt>
              </c:strCache>
            </c:strRef>
          </c:tx>
          <c:spPr>
            <a:solidFill>
              <a:schemeClr val="accent2"/>
            </a:solidFill>
            <a:ln>
              <a:noFill/>
            </a:ln>
            <a:effectLst/>
          </c:spPr>
          <c:invertIfNegative val="0"/>
          <c:cat>
            <c:strRef>
              <c:f>'2.3 graph'!$B$1:$E$1</c:f>
              <c:strCache>
                <c:ptCount val="4"/>
                <c:pt idx="0">
                  <c:v>High Income</c:v>
                </c:pt>
                <c:pt idx="1">
                  <c:v>Upper Middle Income</c:v>
                </c:pt>
                <c:pt idx="2">
                  <c:v>Lower Middle Income</c:v>
                </c:pt>
                <c:pt idx="3">
                  <c:v>Low Income</c:v>
                </c:pt>
              </c:strCache>
            </c:strRef>
          </c:cat>
          <c:val>
            <c:numRef>
              <c:f>'2.3 graph'!$B$3:$E$3</c:f>
              <c:numCache>
                <c:formatCode>0%</c:formatCode>
                <c:ptCount val="4"/>
                <c:pt idx="0">
                  <c:v>0.17</c:v>
                </c:pt>
                <c:pt idx="1">
                  <c:v>0.19</c:v>
                </c:pt>
                <c:pt idx="2">
                  <c:v>0.14000000000000001</c:v>
                </c:pt>
                <c:pt idx="3">
                  <c:v>0.28000000000000003</c:v>
                </c:pt>
              </c:numCache>
            </c:numRef>
          </c:val>
          <c:extLst>
            <c:ext xmlns:c16="http://schemas.microsoft.com/office/drawing/2014/chart" uri="{C3380CC4-5D6E-409C-BE32-E72D297353CC}">
              <c16:uniqueId val="{00000001-C9BA-48D5-B155-D810EC636F1B}"/>
            </c:ext>
          </c:extLst>
        </c:ser>
        <c:ser>
          <c:idx val="2"/>
          <c:order val="2"/>
          <c:tx>
            <c:strRef>
              <c:f>'2.3 graph'!$A$4</c:f>
              <c:strCache>
                <c:ptCount val="1"/>
                <c:pt idx="0">
                  <c:v>Assessment planned in the future</c:v>
                </c:pt>
              </c:strCache>
            </c:strRef>
          </c:tx>
          <c:spPr>
            <a:solidFill>
              <a:schemeClr val="accent3"/>
            </a:solidFill>
            <a:ln>
              <a:noFill/>
            </a:ln>
            <a:effectLst/>
          </c:spPr>
          <c:invertIfNegative val="0"/>
          <c:cat>
            <c:strRef>
              <c:f>'2.3 graph'!$B$1:$E$1</c:f>
              <c:strCache>
                <c:ptCount val="4"/>
                <c:pt idx="0">
                  <c:v>High Income</c:v>
                </c:pt>
                <c:pt idx="1">
                  <c:v>Upper Middle Income</c:v>
                </c:pt>
                <c:pt idx="2">
                  <c:v>Lower Middle Income</c:v>
                </c:pt>
                <c:pt idx="3">
                  <c:v>Low Income</c:v>
                </c:pt>
              </c:strCache>
            </c:strRef>
          </c:cat>
          <c:val>
            <c:numRef>
              <c:f>'2.3 graph'!$B$4:$E$4</c:f>
              <c:numCache>
                <c:formatCode>0%</c:formatCode>
                <c:ptCount val="4"/>
                <c:pt idx="0">
                  <c:v>7.0000000000000007E-2</c:v>
                </c:pt>
                <c:pt idx="1">
                  <c:v>0.09</c:v>
                </c:pt>
                <c:pt idx="2" formatCode="0.00%">
                  <c:v>3.5000000000000003E-2</c:v>
                </c:pt>
                <c:pt idx="3">
                  <c:v>0.11</c:v>
                </c:pt>
              </c:numCache>
            </c:numRef>
          </c:val>
          <c:extLst>
            <c:ext xmlns:c16="http://schemas.microsoft.com/office/drawing/2014/chart" uri="{C3380CC4-5D6E-409C-BE32-E72D297353CC}">
              <c16:uniqueId val="{00000002-C9BA-48D5-B155-D810EC636F1B}"/>
            </c:ext>
          </c:extLst>
        </c:ser>
        <c:dLbls>
          <c:showLegendKey val="0"/>
          <c:showVal val="0"/>
          <c:showCatName val="0"/>
          <c:showSerName val="0"/>
          <c:showPercent val="0"/>
          <c:showBubbleSize val="0"/>
        </c:dLbls>
        <c:gapWidth val="150"/>
        <c:overlap val="100"/>
        <c:axId val="336970336"/>
        <c:axId val="336981160"/>
      </c:barChart>
      <c:catAx>
        <c:axId val="33697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Cities by World Bank Country Income Group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981160"/>
        <c:crosses val="autoZero"/>
        <c:auto val="1"/>
        <c:lblAlgn val="ctr"/>
        <c:lblOffset val="100"/>
        <c:noMultiLvlLbl val="0"/>
      </c:catAx>
      <c:valAx>
        <c:axId val="336981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Proportion</a:t>
                </a:r>
                <a:r>
                  <a:rPr lang="en-AU" baseline="0"/>
                  <a:t> of cities (%)</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97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Sheet1!$B$1:$F$1</c:f>
              <c:strCache>
                <c:ptCount val="5"/>
                <c:pt idx="0">
                  <c:v>No data</c:v>
                </c:pt>
                <c:pt idx="1">
                  <c:v>Low</c:v>
                </c:pt>
                <c:pt idx="2">
                  <c:v>Med-Low</c:v>
                </c:pt>
                <c:pt idx="3">
                  <c:v>Med-High</c:v>
                </c:pt>
                <c:pt idx="4">
                  <c:v>High</c:v>
                </c:pt>
              </c:strCache>
            </c:strRef>
          </c:cat>
          <c:val>
            <c:numRef>
              <c:f>Sheet1!$B$2:$F$2</c:f>
              <c:numCache>
                <c:formatCode>0.00%</c:formatCode>
                <c:ptCount val="5"/>
                <c:pt idx="0">
                  <c:v>6.7000000000000004E-2</c:v>
                </c:pt>
                <c:pt idx="1">
                  <c:v>9.7900000000000001E-2</c:v>
                </c:pt>
                <c:pt idx="2">
                  <c:v>0.2732</c:v>
                </c:pt>
                <c:pt idx="3">
                  <c:v>0.25259999999999999</c:v>
                </c:pt>
                <c:pt idx="4">
                  <c:v>0.30930000000000002</c:v>
                </c:pt>
              </c:numCache>
            </c:numRef>
          </c:val>
          <c:extLst>
            <c:ext xmlns:c16="http://schemas.microsoft.com/office/drawing/2014/chart" uri="{C3380CC4-5D6E-409C-BE32-E72D297353CC}">
              <c16:uniqueId val="{00000000-A220-46DD-A87F-8C0D01D5C40E}"/>
            </c:ext>
          </c:extLst>
        </c:ser>
        <c:dLbls>
          <c:showLegendKey val="0"/>
          <c:showVal val="0"/>
          <c:showCatName val="0"/>
          <c:showSerName val="0"/>
          <c:showPercent val="0"/>
          <c:showBubbleSize val="0"/>
        </c:dLbls>
        <c:gapWidth val="219"/>
        <c:overlap val="-27"/>
        <c:axId val="391030544"/>
        <c:axId val="391024312"/>
      </c:barChart>
      <c:catAx>
        <c:axId val="391030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Implementation status of C8</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24312"/>
        <c:crosses val="autoZero"/>
        <c:auto val="1"/>
        <c:lblAlgn val="ctr"/>
        <c:lblOffset val="100"/>
        <c:noMultiLvlLbl val="0"/>
      </c:catAx>
      <c:valAx>
        <c:axId val="391024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Percent of countries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30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'PF-CountryRegion '!$B$1</c:f>
              <c:strCache>
                <c:ptCount val="1"/>
                <c:pt idx="0">
                  <c:v>USA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'!$B$3:$B$19</c:f>
              <c:numCache>
                <c:formatCode>General</c:formatCode>
                <c:ptCount val="17"/>
                <c:pt idx="0">
                  <c:v>82.1</c:v>
                </c:pt>
                <c:pt idx="1">
                  <c:v>83.2</c:v>
                </c:pt>
                <c:pt idx="2">
                  <c:v>84</c:v>
                </c:pt>
                <c:pt idx="3">
                  <c:v>84.8</c:v>
                </c:pt>
                <c:pt idx="4">
                  <c:v>85.5</c:v>
                </c:pt>
                <c:pt idx="5">
                  <c:v>86.1</c:v>
                </c:pt>
                <c:pt idx="6">
                  <c:v>86.5</c:v>
                </c:pt>
                <c:pt idx="7">
                  <c:v>86.8</c:v>
                </c:pt>
                <c:pt idx="8">
                  <c:v>87.2</c:v>
                </c:pt>
                <c:pt idx="9">
                  <c:v>87.5</c:v>
                </c:pt>
                <c:pt idx="10">
                  <c:v>87.7</c:v>
                </c:pt>
                <c:pt idx="11">
                  <c:v>88</c:v>
                </c:pt>
                <c:pt idx="12">
                  <c:v>88.1</c:v>
                </c:pt>
                <c:pt idx="13">
                  <c:v>88.5</c:v>
                </c:pt>
                <c:pt idx="14">
                  <c:v>88.9</c:v>
                </c:pt>
                <c:pt idx="15">
                  <c:v>89</c:v>
                </c:pt>
                <c:pt idx="16">
                  <c:v>89.6</c:v>
                </c:pt>
              </c:numCache>
            </c:numRef>
          </c:yVal>
          <c:smooth val="1"/>
          <c:extLst>
            <c:ext xmlns:c16="http://schemas.microsoft.com/office/drawing/2014/chart" uri="{C3380CC4-5D6E-409C-BE32-E72D297353CC}">
              <c16:uniqueId val="{00000000-089B-4AB5-B352-086833818E48}"/>
            </c:ext>
          </c:extLst>
        </c:ser>
        <c:ser>
          <c:idx val="1"/>
          <c:order val="1"/>
          <c:tx>
            <c:strRef>
              <c:f>'PF-CountryRegion '!$D$1</c:f>
              <c:strCache>
                <c:ptCount val="1"/>
                <c:pt idx="0">
                  <c:v>European Union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'!$D$3:$D$19</c:f>
              <c:numCache>
                <c:formatCode>General</c:formatCode>
                <c:ptCount val="17"/>
                <c:pt idx="0">
                  <c:v>9.1999999999999993</c:v>
                </c:pt>
                <c:pt idx="1">
                  <c:v>9.6999999999999993</c:v>
                </c:pt>
                <c:pt idx="2">
                  <c:v>10.199999999999999</c:v>
                </c:pt>
                <c:pt idx="3">
                  <c:v>10.7</c:v>
                </c:pt>
                <c:pt idx="4">
                  <c:v>11.1</c:v>
                </c:pt>
                <c:pt idx="5">
                  <c:v>11.5</c:v>
                </c:pt>
                <c:pt idx="6">
                  <c:v>11.8</c:v>
                </c:pt>
                <c:pt idx="7">
                  <c:v>12.2</c:v>
                </c:pt>
                <c:pt idx="8">
                  <c:v>12.4</c:v>
                </c:pt>
                <c:pt idx="9">
                  <c:v>12.6</c:v>
                </c:pt>
                <c:pt idx="10">
                  <c:v>12.8</c:v>
                </c:pt>
                <c:pt idx="11">
                  <c:v>13</c:v>
                </c:pt>
                <c:pt idx="12">
                  <c:v>13.1</c:v>
                </c:pt>
                <c:pt idx="13">
                  <c:v>13.5</c:v>
                </c:pt>
                <c:pt idx="14">
                  <c:v>13.7</c:v>
                </c:pt>
                <c:pt idx="15">
                  <c:v>13.8</c:v>
                </c:pt>
                <c:pt idx="16">
                  <c:v>14.4</c:v>
                </c:pt>
              </c:numCache>
            </c:numRef>
          </c:yVal>
          <c:smooth val="1"/>
          <c:extLst>
            <c:ext xmlns:c16="http://schemas.microsoft.com/office/drawing/2014/chart" uri="{C3380CC4-5D6E-409C-BE32-E72D297353CC}">
              <c16:uniqueId val="{00000001-089B-4AB5-B352-086833818E48}"/>
            </c:ext>
          </c:extLst>
        </c:ser>
        <c:ser>
          <c:idx val="2"/>
          <c:order val="2"/>
          <c:tx>
            <c:strRef>
              <c:f>'PF-CountryRegion '!$F$1</c:f>
              <c:strCache>
                <c:ptCount val="1"/>
                <c:pt idx="0">
                  <c:v>Japan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'!$F$3:$F$19</c:f>
              <c:numCache>
                <c:formatCode>General</c:formatCode>
                <c:ptCount val="17"/>
                <c:pt idx="0">
                  <c:v>83.9</c:v>
                </c:pt>
                <c:pt idx="1">
                  <c:v>84</c:v>
                </c:pt>
                <c:pt idx="2">
                  <c:v>84.2</c:v>
                </c:pt>
                <c:pt idx="3">
                  <c:v>84.6</c:v>
                </c:pt>
                <c:pt idx="4">
                  <c:v>85.1</c:v>
                </c:pt>
                <c:pt idx="5">
                  <c:v>85.8</c:v>
                </c:pt>
                <c:pt idx="6">
                  <c:v>86.3</c:v>
                </c:pt>
                <c:pt idx="7">
                  <c:v>87.1</c:v>
                </c:pt>
                <c:pt idx="8">
                  <c:v>87.8</c:v>
                </c:pt>
                <c:pt idx="9">
                  <c:v>88.4</c:v>
                </c:pt>
                <c:pt idx="10">
                  <c:v>89</c:v>
                </c:pt>
                <c:pt idx="11">
                  <c:v>89.4</c:v>
                </c:pt>
                <c:pt idx="12">
                  <c:v>89.8</c:v>
                </c:pt>
                <c:pt idx="13">
                  <c:v>90.3</c:v>
                </c:pt>
                <c:pt idx="14">
                  <c:v>90.6</c:v>
                </c:pt>
                <c:pt idx="15">
                  <c:v>90.7</c:v>
                </c:pt>
                <c:pt idx="16">
                  <c:v>91</c:v>
                </c:pt>
              </c:numCache>
            </c:numRef>
          </c:yVal>
          <c:smooth val="1"/>
          <c:extLst>
            <c:ext xmlns:c16="http://schemas.microsoft.com/office/drawing/2014/chart" uri="{C3380CC4-5D6E-409C-BE32-E72D297353CC}">
              <c16:uniqueId val="{00000002-089B-4AB5-B352-086833818E48}"/>
            </c:ext>
          </c:extLst>
        </c:ser>
        <c:ser>
          <c:idx val="3"/>
          <c:order val="3"/>
          <c:tx>
            <c:strRef>
              <c:f>'PF-CountryRegion '!$H$1</c:f>
              <c:strCache>
                <c:ptCount val="1"/>
                <c:pt idx="0">
                  <c:v>Korea</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'!$H$3:$H$19</c:f>
              <c:numCache>
                <c:formatCode>General</c:formatCode>
                <c:ptCount val="17"/>
                <c:pt idx="0">
                  <c:v>73.400000000000006</c:v>
                </c:pt>
                <c:pt idx="1">
                  <c:v>74.599999999999994</c:v>
                </c:pt>
                <c:pt idx="2">
                  <c:v>76.400000000000006</c:v>
                </c:pt>
                <c:pt idx="3">
                  <c:v>77.900000000000006</c:v>
                </c:pt>
                <c:pt idx="4">
                  <c:v>78.8</c:v>
                </c:pt>
                <c:pt idx="5">
                  <c:v>79.599999999999994</c:v>
                </c:pt>
                <c:pt idx="6">
                  <c:v>80.099999999999994</c:v>
                </c:pt>
                <c:pt idx="7">
                  <c:v>80.7</c:v>
                </c:pt>
                <c:pt idx="8">
                  <c:v>81.5</c:v>
                </c:pt>
                <c:pt idx="9">
                  <c:v>82.1</c:v>
                </c:pt>
                <c:pt idx="10">
                  <c:v>82.6</c:v>
                </c:pt>
                <c:pt idx="11">
                  <c:v>83.1</c:v>
                </c:pt>
                <c:pt idx="12">
                  <c:v>83.6</c:v>
                </c:pt>
                <c:pt idx="13">
                  <c:v>84.2</c:v>
                </c:pt>
                <c:pt idx="14">
                  <c:v>84.7</c:v>
                </c:pt>
                <c:pt idx="15">
                  <c:v>85</c:v>
                </c:pt>
                <c:pt idx="16">
                  <c:v>85.8</c:v>
                </c:pt>
              </c:numCache>
            </c:numRef>
          </c:yVal>
          <c:smooth val="1"/>
          <c:extLst>
            <c:ext xmlns:c16="http://schemas.microsoft.com/office/drawing/2014/chart" uri="{C3380CC4-5D6E-409C-BE32-E72D297353CC}">
              <c16:uniqueId val="{00000003-089B-4AB5-B352-086833818E48}"/>
            </c:ext>
          </c:extLst>
        </c:ser>
        <c:ser>
          <c:idx val="4"/>
          <c:order val="4"/>
          <c:tx>
            <c:strRef>
              <c:f>'PF-CountryRegion '!$J$1</c:f>
              <c:strCache>
                <c:ptCount val="1"/>
                <c:pt idx="0">
                  <c:v>Mexico</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'!$J$3:$J$19</c:f>
              <c:numCache>
                <c:formatCode>General</c:formatCode>
                <c:ptCount val="17"/>
                <c:pt idx="0">
                  <c:v>9.9</c:v>
                </c:pt>
                <c:pt idx="1">
                  <c:v>10.3</c:v>
                </c:pt>
                <c:pt idx="2">
                  <c:v>10.6</c:v>
                </c:pt>
                <c:pt idx="3">
                  <c:v>11</c:v>
                </c:pt>
                <c:pt idx="4">
                  <c:v>11.1</c:v>
                </c:pt>
                <c:pt idx="5">
                  <c:v>11.4</c:v>
                </c:pt>
                <c:pt idx="6">
                  <c:v>11.3</c:v>
                </c:pt>
                <c:pt idx="7">
                  <c:v>11.5</c:v>
                </c:pt>
                <c:pt idx="8">
                  <c:v>11.8</c:v>
                </c:pt>
                <c:pt idx="9">
                  <c:v>12</c:v>
                </c:pt>
                <c:pt idx="10">
                  <c:v>12.3</c:v>
                </c:pt>
                <c:pt idx="11">
                  <c:v>12.6</c:v>
                </c:pt>
                <c:pt idx="12">
                  <c:v>12.9</c:v>
                </c:pt>
                <c:pt idx="13">
                  <c:v>13.7</c:v>
                </c:pt>
                <c:pt idx="14">
                  <c:v>14.3</c:v>
                </c:pt>
                <c:pt idx="15">
                  <c:v>14.7</c:v>
                </c:pt>
                <c:pt idx="16">
                  <c:v>15.6</c:v>
                </c:pt>
              </c:numCache>
            </c:numRef>
          </c:yVal>
          <c:smooth val="1"/>
          <c:extLst>
            <c:ext xmlns:c16="http://schemas.microsoft.com/office/drawing/2014/chart" uri="{C3380CC4-5D6E-409C-BE32-E72D297353CC}">
              <c16:uniqueId val="{00000004-089B-4AB5-B352-086833818E48}"/>
            </c:ext>
          </c:extLst>
        </c:ser>
        <c:ser>
          <c:idx val="5"/>
          <c:order val="5"/>
          <c:tx>
            <c:strRef>
              <c:f>'PF-CountryRegion '!$L$1</c:f>
              <c:strCache>
                <c:ptCount val="1"/>
                <c:pt idx="0">
                  <c:v>China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'!$L$3:$L$19</c:f>
              <c:numCache>
                <c:formatCode>General</c:formatCode>
                <c:ptCount val="17"/>
                <c:pt idx="0">
                  <c:v>25.4</c:v>
                </c:pt>
                <c:pt idx="1">
                  <c:v>26.2</c:v>
                </c:pt>
                <c:pt idx="2">
                  <c:v>27.1</c:v>
                </c:pt>
                <c:pt idx="3">
                  <c:v>28.3</c:v>
                </c:pt>
                <c:pt idx="4">
                  <c:v>29.7</c:v>
                </c:pt>
                <c:pt idx="5">
                  <c:v>31.2</c:v>
                </c:pt>
                <c:pt idx="6">
                  <c:v>33</c:v>
                </c:pt>
                <c:pt idx="7">
                  <c:v>35.1</c:v>
                </c:pt>
                <c:pt idx="8">
                  <c:v>37.299999999999997</c:v>
                </c:pt>
                <c:pt idx="9">
                  <c:v>39.799999999999997</c:v>
                </c:pt>
                <c:pt idx="10">
                  <c:v>42.4</c:v>
                </c:pt>
                <c:pt idx="11">
                  <c:v>45</c:v>
                </c:pt>
                <c:pt idx="12">
                  <c:v>47.7</c:v>
                </c:pt>
                <c:pt idx="13">
                  <c:v>50.3</c:v>
                </c:pt>
                <c:pt idx="14">
                  <c:v>52.9</c:v>
                </c:pt>
                <c:pt idx="15">
                  <c:v>54.2</c:v>
                </c:pt>
                <c:pt idx="16">
                  <c:v>57.9</c:v>
                </c:pt>
              </c:numCache>
            </c:numRef>
          </c:yVal>
          <c:smooth val="1"/>
          <c:extLst>
            <c:ext xmlns:c16="http://schemas.microsoft.com/office/drawing/2014/chart" uri="{C3380CC4-5D6E-409C-BE32-E72D297353CC}">
              <c16:uniqueId val="{00000005-089B-4AB5-B352-086833818E48}"/>
            </c:ext>
          </c:extLst>
        </c:ser>
        <c:ser>
          <c:idx val="6"/>
          <c:order val="6"/>
          <c:tx>
            <c:strRef>
              <c:f>'PF-CountryRegion '!$N$1</c:f>
              <c:strCache>
                <c:ptCount val="1"/>
                <c:pt idx="0">
                  <c:v>India</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'!$N$3:$N$19</c:f>
              <c:numCache>
                <c:formatCode>General</c:formatCode>
                <c:ptCount val="17"/>
                <c:pt idx="0">
                  <c:v>2.4</c:v>
                </c:pt>
                <c:pt idx="1">
                  <c:v>2.5</c:v>
                </c:pt>
                <c:pt idx="2">
                  <c:v>2.5</c:v>
                </c:pt>
                <c:pt idx="3">
                  <c:v>2.5</c:v>
                </c:pt>
                <c:pt idx="4">
                  <c:v>2.5</c:v>
                </c:pt>
                <c:pt idx="5">
                  <c:v>2.6</c:v>
                </c:pt>
                <c:pt idx="6">
                  <c:v>2.6</c:v>
                </c:pt>
                <c:pt idx="7">
                  <c:v>2.6</c:v>
                </c:pt>
                <c:pt idx="8">
                  <c:v>2.7</c:v>
                </c:pt>
                <c:pt idx="9">
                  <c:v>2.8</c:v>
                </c:pt>
                <c:pt idx="10">
                  <c:v>2.8</c:v>
                </c:pt>
                <c:pt idx="11">
                  <c:v>3</c:v>
                </c:pt>
                <c:pt idx="12">
                  <c:v>3.1</c:v>
                </c:pt>
                <c:pt idx="13">
                  <c:v>3.3</c:v>
                </c:pt>
                <c:pt idx="14">
                  <c:v>3.5</c:v>
                </c:pt>
                <c:pt idx="15">
                  <c:v>3.6</c:v>
                </c:pt>
                <c:pt idx="16">
                  <c:v>4.0999999999999996</c:v>
                </c:pt>
              </c:numCache>
            </c:numRef>
          </c:yVal>
          <c:smooth val="1"/>
          <c:extLst>
            <c:ext xmlns:c16="http://schemas.microsoft.com/office/drawing/2014/chart" uri="{C3380CC4-5D6E-409C-BE32-E72D297353CC}">
              <c16:uniqueId val="{00000006-089B-4AB5-B352-086833818E48}"/>
            </c:ext>
          </c:extLst>
        </c:ser>
        <c:ser>
          <c:idx val="7"/>
          <c:order val="7"/>
          <c:tx>
            <c:strRef>
              <c:f>'PF-CountryRegion '!$P$1</c:f>
              <c:strCache>
                <c:ptCount val="1"/>
                <c:pt idx="0">
                  <c:v>Indonesia</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'!$P$3:$P$19</c:f>
              <c:numCache>
                <c:formatCode>General</c:formatCode>
                <c:ptCount val="17"/>
                <c:pt idx="0">
                  <c:v>3.2</c:v>
                </c:pt>
                <c:pt idx="1">
                  <c:v>3.2</c:v>
                </c:pt>
                <c:pt idx="2">
                  <c:v>3.3</c:v>
                </c:pt>
                <c:pt idx="3">
                  <c:v>3.4</c:v>
                </c:pt>
                <c:pt idx="4">
                  <c:v>3.6</c:v>
                </c:pt>
                <c:pt idx="5">
                  <c:v>3.7</c:v>
                </c:pt>
                <c:pt idx="6">
                  <c:v>3.9</c:v>
                </c:pt>
                <c:pt idx="7">
                  <c:v>4</c:v>
                </c:pt>
                <c:pt idx="8">
                  <c:v>4.2</c:v>
                </c:pt>
                <c:pt idx="9">
                  <c:v>4.4000000000000004</c:v>
                </c:pt>
                <c:pt idx="10">
                  <c:v>4.8</c:v>
                </c:pt>
                <c:pt idx="11">
                  <c:v>5.6</c:v>
                </c:pt>
                <c:pt idx="12">
                  <c:v>5.6</c:v>
                </c:pt>
                <c:pt idx="13">
                  <c:v>6.1</c:v>
                </c:pt>
                <c:pt idx="14">
                  <c:v>6.7</c:v>
                </c:pt>
                <c:pt idx="15">
                  <c:v>7.1</c:v>
                </c:pt>
                <c:pt idx="16">
                  <c:v>8.1</c:v>
                </c:pt>
              </c:numCache>
            </c:numRef>
          </c:yVal>
          <c:smooth val="1"/>
          <c:extLst>
            <c:ext xmlns:c16="http://schemas.microsoft.com/office/drawing/2014/chart" uri="{C3380CC4-5D6E-409C-BE32-E72D297353CC}">
              <c16:uniqueId val="{00000007-089B-4AB5-B352-086833818E48}"/>
            </c:ext>
          </c:extLst>
        </c:ser>
        <c:ser>
          <c:idx val="8"/>
          <c:order val="8"/>
          <c:tx>
            <c:strRef>
              <c:f>'PF-CountryRegion '!$R$1</c:f>
              <c:strCache>
                <c:ptCount val="1"/>
                <c:pt idx="0">
                  <c:v>Brazil</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'!$R$3:$R$19</c:f>
              <c:numCache>
                <c:formatCode>General</c:formatCode>
                <c:ptCount val="17"/>
                <c:pt idx="0">
                  <c:v>10.5</c:v>
                </c:pt>
                <c:pt idx="1">
                  <c:v>10.4</c:v>
                </c:pt>
                <c:pt idx="2">
                  <c:v>10.4</c:v>
                </c:pt>
                <c:pt idx="3">
                  <c:v>10.5</c:v>
                </c:pt>
                <c:pt idx="4">
                  <c:v>10.7</c:v>
                </c:pt>
                <c:pt idx="5">
                  <c:v>11.2</c:v>
                </c:pt>
                <c:pt idx="6">
                  <c:v>11.8</c:v>
                </c:pt>
                <c:pt idx="7">
                  <c:v>12.8</c:v>
                </c:pt>
                <c:pt idx="8">
                  <c:v>13.9</c:v>
                </c:pt>
                <c:pt idx="9">
                  <c:v>15.2</c:v>
                </c:pt>
                <c:pt idx="10">
                  <c:v>15.4</c:v>
                </c:pt>
                <c:pt idx="11">
                  <c:v>15.6</c:v>
                </c:pt>
                <c:pt idx="12">
                  <c:v>15.8</c:v>
                </c:pt>
                <c:pt idx="13">
                  <c:v>15.9</c:v>
                </c:pt>
                <c:pt idx="14">
                  <c:v>16.100000000000001</c:v>
                </c:pt>
                <c:pt idx="15">
                  <c:v>16.3</c:v>
                </c:pt>
                <c:pt idx="16">
                  <c:v>16.5</c:v>
                </c:pt>
              </c:numCache>
            </c:numRef>
          </c:yVal>
          <c:smooth val="1"/>
          <c:extLst>
            <c:ext xmlns:c16="http://schemas.microsoft.com/office/drawing/2014/chart" uri="{C3380CC4-5D6E-409C-BE32-E72D297353CC}">
              <c16:uniqueId val="{00000008-089B-4AB5-B352-086833818E48}"/>
            </c:ext>
          </c:extLst>
        </c:ser>
        <c:ser>
          <c:idx val="9"/>
          <c:order val="9"/>
          <c:tx>
            <c:strRef>
              <c:f>'PF-CountryRegion '!$T$1</c:f>
              <c:strCache>
                <c:ptCount val="1"/>
                <c:pt idx="0">
                  <c:v>South Africa</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'!$T$3:$T$19</c:f>
              <c:numCache>
                <c:formatCode>General</c:formatCode>
                <c:ptCount val="17"/>
                <c:pt idx="0">
                  <c:v>4.4000000000000004</c:v>
                </c:pt>
                <c:pt idx="1">
                  <c:v>4.4000000000000004</c:v>
                </c:pt>
                <c:pt idx="2">
                  <c:v>4.5999999999999996</c:v>
                </c:pt>
                <c:pt idx="3">
                  <c:v>4.7</c:v>
                </c:pt>
                <c:pt idx="4">
                  <c:v>4.9000000000000004</c:v>
                </c:pt>
                <c:pt idx="5">
                  <c:v>5.0999999999999996</c:v>
                </c:pt>
                <c:pt idx="6">
                  <c:v>5.3</c:v>
                </c:pt>
                <c:pt idx="7">
                  <c:v>5.4</c:v>
                </c:pt>
                <c:pt idx="8">
                  <c:v>5.6</c:v>
                </c:pt>
                <c:pt idx="9">
                  <c:v>5.7</c:v>
                </c:pt>
                <c:pt idx="10">
                  <c:v>5.8</c:v>
                </c:pt>
                <c:pt idx="11">
                  <c:v>5.9</c:v>
                </c:pt>
                <c:pt idx="12">
                  <c:v>6.1</c:v>
                </c:pt>
                <c:pt idx="13">
                  <c:v>6.2</c:v>
                </c:pt>
                <c:pt idx="14">
                  <c:v>6.3</c:v>
                </c:pt>
                <c:pt idx="15">
                  <c:v>6.4</c:v>
                </c:pt>
                <c:pt idx="16">
                  <c:v>6.5</c:v>
                </c:pt>
              </c:numCache>
            </c:numRef>
          </c:yVal>
          <c:smooth val="1"/>
          <c:extLst>
            <c:ext xmlns:c16="http://schemas.microsoft.com/office/drawing/2014/chart" uri="{C3380CC4-5D6E-409C-BE32-E72D297353CC}">
              <c16:uniqueId val="{00000009-089B-4AB5-B352-086833818E48}"/>
            </c:ext>
          </c:extLst>
        </c:ser>
        <c:ser>
          <c:idx val="10"/>
          <c:order val="10"/>
          <c:tx>
            <c:strRef>
              <c:f>'PF-CountryRegion '!$V$1</c:f>
              <c:strCache>
                <c:ptCount val="1"/>
                <c:pt idx="0">
                  <c:v>Middle East</c:v>
                </c:pt>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'!$V$3:$V$19</c:f>
              <c:numCache>
                <c:formatCode>General</c:formatCode>
                <c:ptCount val="17"/>
                <c:pt idx="0">
                  <c:v>25.1</c:v>
                </c:pt>
                <c:pt idx="1">
                  <c:v>25.2</c:v>
                </c:pt>
                <c:pt idx="2">
                  <c:v>24.9</c:v>
                </c:pt>
                <c:pt idx="3">
                  <c:v>25.1</c:v>
                </c:pt>
                <c:pt idx="4">
                  <c:v>25.8</c:v>
                </c:pt>
                <c:pt idx="5">
                  <c:v>26.7</c:v>
                </c:pt>
                <c:pt idx="6">
                  <c:v>28.4</c:v>
                </c:pt>
                <c:pt idx="7">
                  <c:v>30</c:v>
                </c:pt>
                <c:pt idx="8">
                  <c:v>31.1</c:v>
                </c:pt>
                <c:pt idx="9">
                  <c:v>32.200000000000003</c:v>
                </c:pt>
                <c:pt idx="10">
                  <c:v>33.200000000000003</c:v>
                </c:pt>
                <c:pt idx="11">
                  <c:v>33.9</c:v>
                </c:pt>
                <c:pt idx="12">
                  <c:v>34.4</c:v>
                </c:pt>
                <c:pt idx="13">
                  <c:v>34.1</c:v>
                </c:pt>
                <c:pt idx="14">
                  <c:v>34</c:v>
                </c:pt>
                <c:pt idx="15">
                  <c:v>34.1</c:v>
                </c:pt>
                <c:pt idx="16">
                  <c:v>34.6</c:v>
                </c:pt>
              </c:numCache>
            </c:numRef>
          </c:yVal>
          <c:smooth val="1"/>
          <c:extLst>
            <c:ext xmlns:c16="http://schemas.microsoft.com/office/drawing/2014/chart" uri="{C3380CC4-5D6E-409C-BE32-E72D297353CC}">
              <c16:uniqueId val="{0000000A-089B-4AB5-B352-086833818E48}"/>
            </c:ext>
          </c:extLst>
        </c:ser>
        <c:ser>
          <c:idx val="11"/>
          <c:order val="11"/>
          <c:tx>
            <c:strRef>
              <c:f>'PF-CountryRegion '!$X$1</c:f>
              <c:strCache>
                <c:ptCount val="1"/>
                <c:pt idx="0">
                  <c:v>Rest of the World</c:v>
                </c:pt>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'PF-CountryRegion '!$A$3:$A$19</c:f>
              <c:numCache>
                <c:formatCode>General</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xVal>
          <c:yVal>
            <c:numRef>
              <c:f>'PF-CountryRegion '!$X$3:$X$19</c:f>
              <c:numCache>
                <c:formatCode>General</c:formatCode>
                <c:ptCount val="17"/>
                <c:pt idx="0">
                  <c:v>11.5</c:v>
                </c:pt>
                <c:pt idx="1">
                  <c:v>11.6</c:v>
                </c:pt>
                <c:pt idx="2">
                  <c:v>11.7</c:v>
                </c:pt>
                <c:pt idx="3">
                  <c:v>11.9</c:v>
                </c:pt>
                <c:pt idx="4">
                  <c:v>12.1</c:v>
                </c:pt>
                <c:pt idx="5">
                  <c:v>12.4</c:v>
                </c:pt>
                <c:pt idx="6">
                  <c:v>12.7</c:v>
                </c:pt>
                <c:pt idx="7">
                  <c:v>12.9</c:v>
                </c:pt>
                <c:pt idx="8">
                  <c:v>13.2</c:v>
                </c:pt>
                <c:pt idx="9">
                  <c:v>13.5</c:v>
                </c:pt>
                <c:pt idx="10">
                  <c:v>13.7</c:v>
                </c:pt>
                <c:pt idx="11">
                  <c:v>13.9</c:v>
                </c:pt>
                <c:pt idx="12">
                  <c:v>14.1</c:v>
                </c:pt>
                <c:pt idx="13">
                  <c:v>14.3</c:v>
                </c:pt>
                <c:pt idx="14">
                  <c:v>14.4</c:v>
                </c:pt>
                <c:pt idx="15">
                  <c:v>14.4</c:v>
                </c:pt>
                <c:pt idx="16">
                  <c:v>14.6</c:v>
                </c:pt>
              </c:numCache>
            </c:numRef>
          </c:yVal>
          <c:smooth val="1"/>
          <c:extLst>
            <c:ext xmlns:c16="http://schemas.microsoft.com/office/drawing/2014/chart" uri="{C3380CC4-5D6E-409C-BE32-E72D297353CC}">
              <c16:uniqueId val="{0000000B-089B-4AB5-B352-086833818E48}"/>
            </c:ext>
          </c:extLst>
        </c:ser>
        <c:dLbls>
          <c:showLegendKey val="0"/>
          <c:showVal val="0"/>
          <c:showCatName val="0"/>
          <c:showSerName val="0"/>
          <c:showPercent val="0"/>
          <c:showBubbleSize val="0"/>
        </c:dLbls>
        <c:axId val="647536576"/>
        <c:axId val="441899352"/>
      </c:scatterChart>
      <c:valAx>
        <c:axId val="647536576"/>
        <c:scaling>
          <c:orientation val="minMax"/>
          <c:max val="2016"/>
          <c:min val="2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899352"/>
        <c:crosses val="autoZero"/>
        <c:crossBetween val="midCat"/>
      </c:valAx>
      <c:valAx>
        <c:axId val="441899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t>
                </a:r>
                <a:r>
                  <a:rPr lang="en-US" baseline="0"/>
                  <a:t> housholds with air conditioning</a:t>
                </a:r>
                <a:endParaRPr lang="en-US"/>
              </a:p>
            </c:rich>
          </c:tx>
          <c:layout>
            <c:manualLayout>
              <c:xMode val="edge"/>
              <c:yMode val="edge"/>
              <c:x val="2.1841642929319224E-2"/>
              <c:y val="0.2504590688307072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53657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6FB9C-4476-4D86-B6E1-CA2076CD1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170</Pages>
  <Words>76407</Words>
  <Characters>435526</Characters>
  <Application>Microsoft Office Word</Application>
  <DocSecurity>0</DocSecurity>
  <Lines>3629</Lines>
  <Paragraphs>1021</Paragraphs>
  <ScaleCrop>false</ScaleCrop>
  <Company/>
  <LinksUpToDate>false</LinksUpToDate>
  <CharactersWithSpaces>510912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2019-08-06T15:50:00Z</dcterms:created>
  <dcterms:modified xsi:type="dcterms:W3CDTF">2019-08-06T15:50:00Z</dcterms:modified>
</cp:coreProperties>
</file>